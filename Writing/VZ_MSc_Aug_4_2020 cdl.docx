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22E4C707"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 xml:space="preserve">Current draft version: </w:t>
      </w:r>
      <w:r w:rsidR="001612F9">
        <w:rPr>
          <w:rFonts w:eastAsia="Times New Roman" w:cs="Times New Roman"/>
          <w:color w:val="000000"/>
          <w:highlight w:val="yellow"/>
        </w:rPr>
        <w:t>August</w:t>
      </w:r>
      <w:r w:rsidR="00F579A7">
        <w:rPr>
          <w:rFonts w:eastAsia="Times New Roman" w:cs="Times New Roman"/>
          <w:color w:val="000000"/>
          <w:highlight w:val="yellow"/>
        </w:rPr>
        <w:t xml:space="preserve"> 4</w:t>
      </w:r>
      <w:r w:rsidR="00F579A7" w:rsidRPr="00F579A7">
        <w:rPr>
          <w:rFonts w:eastAsia="Times New Roman" w:cs="Times New Roman"/>
          <w:color w:val="000000"/>
          <w:highlight w:val="yellow"/>
          <w:vertAlign w:val="superscript"/>
        </w:rPr>
        <w:t>th</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proofErr w:type="spellStart"/>
            <w:r w:rsidRPr="00EB46DF">
              <w:rPr>
                <w:sz w:val="24"/>
                <w:szCs w:val="24"/>
              </w:rPr>
              <w:t>Evgeny</w:t>
            </w:r>
            <w:proofErr w:type="spellEnd"/>
            <w:r w:rsidRPr="00EB46DF">
              <w:rPr>
                <w:sz w:val="24"/>
                <w:szCs w:val="24"/>
              </w:rPr>
              <w:t xml:space="preserve"> A. </w:t>
            </w:r>
            <w:proofErr w:type="spellStart"/>
            <w:r w:rsidRPr="00EB46DF">
              <w:rPr>
                <w:sz w:val="24"/>
                <w:szCs w:val="24"/>
              </w:rPr>
              <w:t>Pakhomov</w:t>
            </w:r>
            <w:proofErr w:type="spellEnd"/>
            <w:r w:rsidRPr="00EB46DF">
              <w:rPr>
                <w:sz w:val="24"/>
                <w:szCs w:val="24"/>
              </w:rPr>
              <w:t>,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47442009"/>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47442010"/>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47442011"/>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1F6EFDBF"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Co-supervisors Dr. </w:t>
      </w:r>
      <w:proofErr w:type="spellStart"/>
      <w:r>
        <w:rPr>
          <w:rFonts w:eastAsia="Cambria" w:cs="Times New Roman"/>
        </w:rPr>
        <w:t>Evgeny</w:t>
      </w:r>
      <w:proofErr w:type="spellEnd"/>
      <w:r>
        <w:rPr>
          <w:rFonts w:eastAsia="Cambria" w:cs="Times New Roman"/>
        </w:rPr>
        <w:t xml:space="preserve"> </w:t>
      </w:r>
      <w:proofErr w:type="spellStart"/>
      <w:r>
        <w:rPr>
          <w:rFonts w:eastAsia="Cambria" w:cs="Times New Roman"/>
        </w:rPr>
        <w:t>Pakhomov</w:t>
      </w:r>
      <w:proofErr w:type="spellEnd"/>
      <w:r>
        <w:rPr>
          <w:rFonts w:eastAsia="Cambria" w:cs="Times New Roman"/>
        </w:rPr>
        <w:t xml:space="preserve"> and Dr. Brian Hunt helped shape the initial project ideas and layout of fish sample sizes. The research was done in collaboration with the </w:t>
      </w:r>
      <w:proofErr w:type="spellStart"/>
      <w:r>
        <w:rPr>
          <w:rFonts w:eastAsia="Cambria" w:cs="Times New Roman"/>
        </w:rPr>
        <w:t>Hakai</w:t>
      </w:r>
      <w:proofErr w:type="spellEnd"/>
      <w:r>
        <w:rPr>
          <w:rFonts w:eastAsia="Cambria" w:cs="Times New Roman"/>
        </w:rPr>
        <w:t xml:space="preserve"> Institute’s Juvenile Salmon Program to gain a better understanding of the early marine migration of salmon. </w:t>
      </w:r>
      <w:proofErr w:type="spellStart"/>
      <w:r>
        <w:rPr>
          <w:rFonts w:eastAsia="Cambria" w:cs="Times New Roman"/>
        </w:rPr>
        <w:t>Hakai</w:t>
      </w:r>
      <w:proofErr w:type="spellEnd"/>
      <w:r>
        <w:rPr>
          <w:rFonts w:eastAsia="Cambria" w:cs="Times New Roman"/>
        </w:rPr>
        <w:t xml:space="preserve"> field crews at Quadra Island </w:t>
      </w:r>
      <w:r w:rsidR="00AC286C">
        <w:rPr>
          <w:rFonts w:eastAsia="Cambria" w:cs="Times New Roman"/>
        </w:rPr>
        <w:t xml:space="preserve">Station </w:t>
      </w:r>
      <w:r>
        <w:rPr>
          <w:rFonts w:eastAsia="Cambria" w:cs="Times New Roman"/>
        </w:rPr>
        <w:t xml:space="preserve">and Salmon Coast Field Station collected juvenile </w:t>
      </w:r>
      <w:proofErr w:type="spellStart"/>
      <w:r>
        <w:rPr>
          <w:rFonts w:eastAsia="Cambria" w:cs="Times New Roman"/>
        </w:rPr>
        <w:t>outmigrating</w:t>
      </w:r>
      <w:proofErr w:type="spellEnd"/>
      <w:r>
        <w:rPr>
          <w:rFonts w:eastAsia="Cambria" w:cs="Times New Roman"/>
        </w:rPr>
        <w:t xml:space="preserve">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47442012"/>
      <w:r w:rsidRPr="00171827">
        <w:t>Table of Contents</w:t>
      </w:r>
      <w:bookmarkEnd w:id="5"/>
      <w:bookmarkEnd w:id="6"/>
      <w:bookmarkEnd w:id="7"/>
    </w:p>
    <w:p w14:paraId="7BB9C7D0" w14:textId="77777777" w:rsidR="00194981" w:rsidRPr="00EB46DF" w:rsidRDefault="00194981" w:rsidP="00194981">
      <w:pPr>
        <w:rPr>
          <w:rFonts w:cs="Times New Roman"/>
        </w:rPr>
      </w:pPr>
    </w:p>
    <w:p w14:paraId="5D6DF490" w14:textId="6B903E81" w:rsidR="00E83CE1"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47442009" w:history="1">
        <w:r w:rsidRPr="00843141">
          <w:rPr>
            <w:rStyle w:val="Hyperlink"/>
            <w:noProof/>
          </w:rPr>
          <w:t>Abstract</w:t>
        </w:r>
        <w:r>
          <w:rPr>
            <w:noProof/>
            <w:webHidden/>
          </w:rPr>
          <w:tab/>
        </w:r>
        <w:r>
          <w:rPr>
            <w:noProof/>
            <w:webHidden/>
          </w:rPr>
          <w:fldChar w:fldCharType="begin"/>
        </w:r>
        <w:r>
          <w:rPr>
            <w:noProof/>
            <w:webHidden/>
          </w:rPr>
          <w:instrText xml:space="preserve"> PAGEREF _Toc47442009 \h </w:instrText>
        </w:r>
        <w:r>
          <w:rPr>
            <w:noProof/>
            <w:webHidden/>
          </w:rPr>
        </w:r>
        <w:r>
          <w:rPr>
            <w:noProof/>
            <w:webHidden/>
          </w:rPr>
          <w:fldChar w:fldCharType="separate"/>
        </w:r>
        <w:r>
          <w:rPr>
            <w:noProof/>
            <w:webHidden/>
          </w:rPr>
          <w:t>iii</w:t>
        </w:r>
        <w:r>
          <w:rPr>
            <w:noProof/>
            <w:webHidden/>
          </w:rPr>
          <w:fldChar w:fldCharType="end"/>
        </w:r>
      </w:hyperlink>
    </w:p>
    <w:p w14:paraId="5E4C1F43" w14:textId="27BA1836" w:rsidR="00E83CE1" w:rsidRDefault="00C66534">
      <w:pPr>
        <w:pStyle w:val="TOC1"/>
        <w:rPr>
          <w:rFonts w:asciiTheme="minorHAnsi" w:eastAsiaTheme="minorEastAsia" w:hAnsiTheme="minorHAnsi" w:cstheme="minorBidi"/>
          <w:b w:val="0"/>
          <w:noProof/>
        </w:rPr>
      </w:pPr>
      <w:hyperlink w:anchor="_Toc47442010" w:history="1">
        <w:r w:rsidR="00E83CE1" w:rsidRPr="00843141">
          <w:rPr>
            <w:rStyle w:val="Hyperlink"/>
            <w:noProof/>
          </w:rPr>
          <w:t>Lay Summary</w:t>
        </w:r>
        <w:r w:rsidR="00E83CE1">
          <w:rPr>
            <w:noProof/>
            <w:webHidden/>
          </w:rPr>
          <w:tab/>
        </w:r>
        <w:r w:rsidR="00E83CE1">
          <w:rPr>
            <w:noProof/>
            <w:webHidden/>
          </w:rPr>
          <w:fldChar w:fldCharType="begin"/>
        </w:r>
        <w:r w:rsidR="00E83CE1">
          <w:rPr>
            <w:noProof/>
            <w:webHidden/>
          </w:rPr>
          <w:instrText xml:space="preserve"> PAGEREF _Toc47442010 \h </w:instrText>
        </w:r>
        <w:r w:rsidR="00E83CE1">
          <w:rPr>
            <w:noProof/>
            <w:webHidden/>
          </w:rPr>
        </w:r>
        <w:r w:rsidR="00E83CE1">
          <w:rPr>
            <w:noProof/>
            <w:webHidden/>
          </w:rPr>
          <w:fldChar w:fldCharType="separate"/>
        </w:r>
        <w:r w:rsidR="00E83CE1">
          <w:rPr>
            <w:noProof/>
            <w:webHidden/>
          </w:rPr>
          <w:t>iv</w:t>
        </w:r>
        <w:r w:rsidR="00E83CE1">
          <w:rPr>
            <w:noProof/>
            <w:webHidden/>
          </w:rPr>
          <w:fldChar w:fldCharType="end"/>
        </w:r>
      </w:hyperlink>
    </w:p>
    <w:p w14:paraId="29583D36" w14:textId="55570DE4" w:rsidR="00E83CE1" w:rsidRDefault="00C66534">
      <w:pPr>
        <w:pStyle w:val="TOC1"/>
        <w:rPr>
          <w:rFonts w:asciiTheme="minorHAnsi" w:eastAsiaTheme="minorEastAsia" w:hAnsiTheme="minorHAnsi" w:cstheme="minorBidi"/>
          <w:b w:val="0"/>
          <w:noProof/>
        </w:rPr>
      </w:pPr>
      <w:hyperlink w:anchor="_Toc47442011" w:history="1">
        <w:r w:rsidR="00E83CE1" w:rsidRPr="00843141">
          <w:rPr>
            <w:rStyle w:val="Hyperlink"/>
            <w:noProof/>
          </w:rPr>
          <w:t>Preface</w:t>
        </w:r>
        <w:r w:rsidR="00E83CE1">
          <w:rPr>
            <w:noProof/>
            <w:webHidden/>
          </w:rPr>
          <w:tab/>
        </w:r>
        <w:r w:rsidR="00E83CE1">
          <w:rPr>
            <w:noProof/>
            <w:webHidden/>
          </w:rPr>
          <w:fldChar w:fldCharType="begin"/>
        </w:r>
        <w:r w:rsidR="00E83CE1">
          <w:rPr>
            <w:noProof/>
            <w:webHidden/>
          </w:rPr>
          <w:instrText xml:space="preserve"> PAGEREF _Toc47442011 \h </w:instrText>
        </w:r>
        <w:r w:rsidR="00E83CE1">
          <w:rPr>
            <w:noProof/>
            <w:webHidden/>
          </w:rPr>
        </w:r>
        <w:r w:rsidR="00E83CE1">
          <w:rPr>
            <w:noProof/>
            <w:webHidden/>
          </w:rPr>
          <w:fldChar w:fldCharType="separate"/>
        </w:r>
        <w:r w:rsidR="00E83CE1">
          <w:rPr>
            <w:noProof/>
            <w:webHidden/>
          </w:rPr>
          <w:t>v</w:t>
        </w:r>
        <w:r w:rsidR="00E83CE1">
          <w:rPr>
            <w:noProof/>
            <w:webHidden/>
          </w:rPr>
          <w:fldChar w:fldCharType="end"/>
        </w:r>
      </w:hyperlink>
    </w:p>
    <w:p w14:paraId="3930FB5D" w14:textId="65BA0CFA" w:rsidR="00E83CE1" w:rsidRDefault="00C66534">
      <w:pPr>
        <w:pStyle w:val="TOC1"/>
        <w:rPr>
          <w:rFonts w:asciiTheme="minorHAnsi" w:eastAsiaTheme="minorEastAsia" w:hAnsiTheme="minorHAnsi" w:cstheme="minorBidi"/>
          <w:b w:val="0"/>
          <w:noProof/>
        </w:rPr>
      </w:pPr>
      <w:hyperlink w:anchor="_Toc47442012" w:history="1">
        <w:r w:rsidR="00E83CE1" w:rsidRPr="00843141">
          <w:rPr>
            <w:rStyle w:val="Hyperlink"/>
            <w:noProof/>
          </w:rPr>
          <w:t>Table of Contents</w:t>
        </w:r>
        <w:r w:rsidR="00E83CE1">
          <w:rPr>
            <w:noProof/>
            <w:webHidden/>
          </w:rPr>
          <w:tab/>
        </w:r>
        <w:r w:rsidR="00E83CE1">
          <w:rPr>
            <w:noProof/>
            <w:webHidden/>
          </w:rPr>
          <w:fldChar w:fldCharType="begin"/>
        </w:r>
        <w:r w:rsidR="00E83CE1">
          <w:rPr>
            <w:noProof/>
            <w:webHidden/>
          </w:rPr>
          <w:instrText xml:space="preserve"> PAGEREF _Toc47442012 \h </w:instrText>
        </w:r>
        <w:r w:rsidR="00E83CE1">
          <w:rPr>
            <w:noProof/>
            <w:webHidden/>
          </w:rPr>
        </w:r>
        <w:r w:rsidR="00E83CE1">
          <w:rPr>
            <w:noProof/>
            <w:webHidden/>
          </w:rPr>
          <w:fldChar w:fldCharType="separate"/>
        </w:r>
        <w:r w:rsidR="00E83CE1">
          <w:rPr>
            <w:noProof/>
            <w:webHidden/>
          </w:rPr>
          <w:t>vi</w:t>
        </w:r>
        <w:r w:rsidR="00E83CE1">
          <w:rPr>
            <w:noProof/>
            <w:webHidden/>
          </w:rPr>
          <w:fldChar w:fldCharType="end"/>
        </w:r>
      </w:hyperlink>
    </w:p>
    <w:p w14:paraId="2727E1D9" w14:textId="00E260FB" w:rsidR="00E83CE1" w:rsidRDefault="00C66534">
      <w:pPr>
        <w:pStyle w:val="TOC1"/>
        <w:rPr>
          <w:rFonts w:asciiTheme="minorHAnsi" w:eastAsiaTheme="minorEastAsia" w:hAnsiTheme="minorHAnsi" w:cstheme="minorBidi"/>
          <w:b w:val="0"/>
          <w:noProof/>
        </w:rPr>
      </w:pPr>
      <w:hyperlink w:anchor="_Toc47442013" w:history="1">
        <w:r w:rsidR="00E83CE1" w:rsidRPr="00843141">
          <w:rPr>
            <w:rStyle w:val="Hyperlink"/>
            <w:noProof/>
          </w:rPr>
          <w:t>List of Tables</w:t>
        </w:r>
        <w:r w:rsidR="00E83CE1">
          <w:rPr>
            <w:noProof/>
            <w:webHidden/>
          </w:rPr>
          <w:tab/>
        </w:r>
        <w:r w:rsidR="00E83CE1">
          <w:rPr>
            <w:noProof/>
            <w:webHidden/>
          </w:rPr>
          <w:fldChar w:fldCharType="begin"/>
        </w:r>
        <w:r w:rsidR="00E83CE1">
          <w:rPr>
            <w:noProof/>
            <w:webHidden/>
          </w:rPr>
          <w:instrText xml:space="preserve"> PAGEREF _Toc47442013 \h </w:instrText>
        </w:r>
        <w:r w:rsidR="00E83CE1">
          <w:rPr>
            <w:noProof/>
            <w:webHidden/>
          </w:rPr>
        </w:r>
        <w:r w:rsidR="00E83CE1">
          <w:rPr>
            <w:noProof/>
            <w:webHidden/>
          </w:rPr>
          <w:fldChar w:fldCharType="separate"/>
        </w:r>
        <w:r w:rsidR="00E83CE1">
          <w:rPr>
            <w:noProof/>
            <w:webHidden/>
          </w:rPr>
          <w:t>ix</w:t>
        </w:r>
        <w:r w:rsidR="00E83CE1">
          <w:rPr>
            <w:noProof/>
            <w:webHidden/>
          </w:rPr>
          <w:fldChar w:fldCharType="end"/>
        </w:r>
      </w:hyperlink>
    </w:p>
    <w:p w14:paraId="40100B1D" w14:textId="0D90EDD1" w:rsidR="00E83CE1" w:rsidRDefault="00C66534">
      <w:pPr>
        <w:pStyle w:val="TOC1"/>
        <w:rPr>
          <w:rFonts w:asciiTheme="minorHAnsi" w:eastAsiaTheme="minorEastAsia" w:hAnsiTheme="minorHAnsi" w:cstheme="minorBidi"/>
          <w:b w:val="0"/>
          <w:noProof/>
        </w:rPr>
      </w:pPr>
      <w:hyperlink w:anchor="_Toc47442014" w:history="1">
        <w:r w:rsidR="00E83CE1" w:rsidRPr="00843141">
          <w:rPr>
            <w:rStyle w:val="Hyperlink"/>
            <w:noProof/>
          </w:rPr>
          <w:t>List of Figures</w:t>
        </w:r>
        <w:r w:rsidR="00E83CE1">
          <w:rPr>
            <w:noProof/>
            <w:webHidden/>
          </w:rPr>
          <w:tab/>
        </w:r>
        <w:r w:rsidR="00E83CE1">
          <w:rPr>
            <w:noProof/>
            <w:webHidden/>
          </w:rPr>
          <w:fldChar w:fldCharType="begin"/>
        </w:r>
        <w:r w:rsidR="00E83CE1">
          <w:rPr>
            <w:noProof/>
            <w:webHidden/>
          </w:rPr>
          <w:instrText xml:space="preserve"> PAGEREF _Toc47442014 \h </w:instrText>
        </w:r>
        <w:r w:rsidR="00E83CE1">
          <w:rPr>
            <w:noProof/>
            <w:webHidden/>
          </w:rPr>
        </w:r>
        <w:r w:rsidR="00E83CE1">
          <w:rPr>
            <w:noProof/>
            <w:webHidden/>
          </w:rPr>
          <w:fldChar w:fldCharType="separate"/>
        </w:r>
        <w:r w:rsidR="00E83CE1">
          <w:rPr>
            <w:noProof/>
            <w:webHidden/>
          </w:rPr>
          <w:t>xi</w:t>
        </w:r>
        <w:r w:rsidR="00E83CE1">
          <w:rPr>
            <w:noProof/>
            <w:webHidden/>
          </w:rPr>
          <w:fldChar w:fldCharType="end"/>
        </w:r>
      </w:hyperlink>
    </w:p>
    <w:p w14:paraId="428723BD" w14:textId="78FC6EEE" w:rsidR="00E83CE1" w:rsidRDefault="00C66534">
      <w:pPr>
        <w:pStyle w:val="TOC1"/>
        <w:rPr>
          <w:rFonts w:asciiTheme="minorHAnsi" w:eastAsiaTheme="minorEastAsia" w:hAnsiTheme="minorHAnsi" w:cstheme="minorBidi"/>
          <w:b w:val="0"/>
          <w:noProof/>
        </w:rPr>
      </w:pPr>
      <w:hyperlink w:anchor="_Toc47442015" w:history="1">
        <w:r w:rsidR="00E83CE1" w:rsidRPr="00843141">
          <w:rPr>
            <w:rStyle w:val="Hyperlink"/>
            <w:noProof/>
          </w:rPr>
          <w:t>List of Illustrations</w:t>
        </w:r>
        <w:r w:rsidR="00E83CE1">
          <w:rPr>
            <w:noProof/>
            <w:webHidden/>
          </w:rPr>
          <w:tab/>
        </w:r>
        <w:r w:rsidR="00E83CE1">
          <w:rPr>
            <w:noProof/>
            <w:webHidden/>
          </w:rPr>
          <w:fldChar w:fldCharType="begin"/>
        </w:r>
        <w:r w:rsidR="00E83CE1">
          <w:rPr>
            <w:noProof/>
            <w:webHidden/>
          </w:rPr>
          <w:instrText xml:space="preserve"> PAGEREF _Toc47442015 \h </w:instrText>
        </w:r>
        <w:r w:rsidR="00E83CE1">
          <w:rPr>
            <w:noProof/>
            <w:webHidden/>
          </w:rPr>
        </w:r>
        <w:r w:rsidR="00E83CE1">
          <w:rPr>
            <w:noProof/>
            <w:webHidden/>
          </w:rPr>
          <w:fldChar w:fldCharType="separate"/>
        </w:r>
        <w:r w:rsidR="00E83CE1">
          <w:rPr>
            <w:noProof/>
            <w:webHidden/>
          </w:rPr>
          <w:t>xiv</w:t>
        </w:r>
        <w:r w:rsidR="00E83CE1">
          <w:rPr>
            <w:noProof/>
            <w:webHidden/>
          </w:rPr>
          <w:fldChar w:fldCharType="end"/>
        </w:r>
      </w:hyperlink>
    </w:p>
    <w:p w14:paraId="5572D915" w14:textId="71B7D607" w:rsidR="00E83CE1" w:rsidRDefault="00C66534">
      <w:pPr>
        <w:pStyle w:val="TOC1"/>
        <w:rPr>
          <w:rFonts w:asciiTheme="minorHAnsi" w:eastAsiaTheme="minorEastAsia" w:hAnsiTheme="minorHAnsi" w:cstheme="minorBidi"/>
          <w:b w:val="0"/>
          <w:noProof/>
        </w:rPr>
      </w:pPr>
      <w:hyperlink w:anchor="_Toc47442016" w:history="1">
        <w:r w:rsidR="00E83CE1" w:rsidRPr="00843141">
          <w:rPr>
            <w:rStyle w:val="Hyperlink"/>
            <w:noProof/>
          </w:rPr>
          <w:t>List of Symbols</w:t>
        </w:r>
        <w:r w:rsidR="00E83CE1">
          <w:rPr>
            <w:noProof/>
            <w:webHidden/>
          </w:rPr>
          <w:tab/>
        </w:r>
        <w:r w:rsidR="00E83CE1">
          <w:rPr>
            <w:noProof/>
            <w:webHidden/>
          </w:rPr>
          <w:fldChar w:fldCharType="begin"/>
        </w:r>
        <w:r w:rsidR="00E83CE1">
          <w:rPr>
            <w:noProof/>
            <w:webHidden/>
          </w:rPr>
          <w:instrText xml:space="preserve"> PAGEREF _Toc47442016 \h </w:instrText>
        </w:r>
        <w:r w:rsidR="00E83CE1">
          <w:rPr>
            <w:noProof/>
            <w:webHidden/>
          </w:rPr>
        </w:r>
        <w:r w:rsidR="00E83CE1">
          <w:rPr>
            <w:noProof/>
            <w:webHidden/>
          </w:rPr>
          <w:fldChar w:fldCharType="separate"/>
        </w:r>
        <w:r w:rsidR="00E83CE1">
          <w:rPr>
            <w:noProof/>
            <w:webHidden/>
          </w:rPr>
          <w:t>xv</w:t>
        </w:r>
        <w:r w:rsidR="00E83CE1">
          <w:rPr>
            <w:noProof/>
            <w:webHidden/>
          </w:rPr>
          <w:fldChar w:fldCharType="end"/>
        </w:r>
      </w:hyperlink>
    </w:p>
    <w:p w14:paraId="31FEE926" w14:textId="73D15712" w:rsidR="00E83CE1" w:rsidRDefault="00C66534">
      <w:pPr>
        <w:pStyle w:val="TOC1"/>
        <w:rPr>
          <w:rFonts w:asciiTheme="minorHAnsi" w:eastAsiaTheme="minorEastAsia" w:hAnsiTheme="minorHAnsi" w:cstheme="minorBidi"/>
          <w:b w:val="0"/>
          <w:noProof/>
        </w:rPr>
      </w:pPr>
      <w:hyperlink w:anchor="_Toc47442017" w:history="1">
        <w:r w:rsidR="00E83CE1" w:rsidRPr="00843141">
          <w:rPr>
            <w:rStyle w:val="Hyperlink"/>
            <w:noProof/>
          </w:rPr>
          <w:t>List of Abbreviations</w:t>
        </w:r>
        <w:r w:rsidR="00E83CE1">
          <w:rPr>
            <w:noProof/>
            <w:webHidden/>
          </w:rPr>
          <w:tab/>
        </w:r>
        <w:r w:rsidR="00E83CE1">
          <w:rPr>
            <w:noProof/>
            <w:webHidden/>
          </w:rPr>
          <w:fldChar w:fldCharType="begin"/>
        </w:r>
        <w:r w:rsidR="00E83CE1">
          <w:rPr>
            <w:noProof/>
            <w:webHidden/>
          </w:rPr>
          <w:instrText xml:space="preserve"> PAGEREF _Toc47442017 \h </w:instrText>
        </w:r>
        <w:r w:rsidR="00E83CE1">
          <w:rPr>
            <w:noProof/>
            <w:webHidden/>
          </w:rPr>
        </w:r>
        <w:r w:rsidR="00E83CE1">
          <w:rPr>
            <w:noProof/>
            <w:webHidden/>
          </w:rPr>
          <w:fldChar w:fldCharType="separate"/>
        </w:r>
        <w:r w:rsidR="00E83CE1">
          <w:rPr>
            <w:noProof/>
            <w:webHidden/>
          </w:rPr>
          <w:t>xvi</w:t>
        </w:r>
        <w:r w:rsidR="00E83CE1">
          <w:rPr>
            <w:noProof/>
            <w:webHidden/>
          </w:rPr>
          <w:fldChar w:fldCharType="end"/>
        </w:r>
      </w:hyperlink>
    </w:p>
    <w:p w14:paraId="1B432D93" w14:textId="13DAFEED" w:rsidR="00E83CE1" w:rsidRDefault="00C66534">
      <w:pPr>
        <w:pStyle w:val="TOC1"/>
        <w:rPr>
          <w:rFonts w:asciiTheme="minorHAnsi" w:eastAsiaTheme="minorEastAsia" w:hAnsiTheme="minorHAnsi" w:cstheme="minorBidi"/>
          <w:b w:val="0"/>
          <w:noProof/>
        </w:rPr>
      </w:pPr>
      <w:hyperlink w:anchor="_Toc47442018" w:history="1">
        <w:r w:rsidR="00E83CE1" w:rsidRPr="00843141">
          <w:rPr>
            <w:rStyle w:val="Hyperlink"/>
            <w:noProof/>
          </w:rPr>
          <w:t>Glossary</w:t>
        </w:r>
        <w:r w:rsidR="00E83CE1">
          <w:rPr>
            <w:noProof/>
            <w:webHidden/>
          </w:rPr>
          <w:tab/>
        </w:r>
        <w:r w:rsidR="00E83CE1">
          <w:rPr>
            <w:noProof/>
            <w:webHidden/>
          </w:rPr>
          <w:fldChar w:fldCharType="begin"/>
        </w:r>
        <w:r w:rsidR="00E83CE1">
          <w:rPr>
            <w:noProof/>
            <w:webHidden/>
          </w:rPr>
          <w:instrText xml:space="preserve"> PAGEREF _Toc47442018 \h </w:instrText>
        </w:r>
        <w:r w:rsidR="00E83CE1">
          <w:rPr>
            <w:noProof/>
            <w:webHidden/>
          </w:rPr>
        </w:r>
        <w:r w:rsidR="00E83CE1">
          <w:rPr>
            <w:noProof/>
            <w:webHidden/>
          </w:rPr>
          <w:fldChar w:fldCharType="separate"/>
        </w:r>
        <w:r w:rsidR="00E83CE1">
          <w:rPr>
            <w:noProof/>
            <w:webHidden/>
          </w:rPr>
          <w:t>xvii</w:t>
        </w:r>
        <w:r w:rsidR="00E83CE1">
          <w:rPr>
            <w:noProof/>
            <w:webHidden/>
          </w:rPr>
          <w:fldChar w:fldCharType="end"/>
        </w:r>
      </w:hyperlink>
    </w:p>
    <w:p w14:paraId="7B3820EA" w14:textId="761EC7DA" w:rsidR="00E83CE1" w:rsidRDefault="00C66534">
      <w:pPr>
        <w:pStyle w:val="TOC1"/>
        <w:rPr>
          <w:rFonts w:asciiTheme="minorHAnsi" w:eastAsiaTheme="minorEastAsia" w:hAnsiTheme="minorHAnsi" w:cstheme="minorBidi"/>
          <w:b w:val="0"/>
          <w:noProof/>
        </w:rPr>
      </w:pPr>
      <w:hyperlink w:anchor="_Toc47442019" w:history="1">
        <w:r w:rsidR="00E83CE1" w:rsidRPr="00843141">
          <w:rPr>
            <w:rStyle w:val="Hyperlink"/>
            <w:noProof/>
          </w:rPr>
          <w:t>Acknowledgements</w:t>
        </w:r>
        <w:r w:rsidR="00E83CE1">
          <w:rPr>
            <w:noProof/>
            <w:webHidden/>
          </w:rPr>
          <w:tab/>
        </w:r>
        <w:r w:rsidR="00E83CE1">
          <w:rPr>
            <w:noProof/>
            <w:webHidden/>
          </w:rPr>
          <w:fldChar w:fldCharType="begin"/>
        </w:r>
        <w:r w:rsidR="00E83CE1">
          <w:rPr>
            <w:noProof/>
            <w:webHidden/>
          </w:rPr>
          <w:instrText xml:space="preserve"> PAGEREF _Toc47442019 \h </w:instrText>
        </w:r>
        <w:r w:rsidR="00E83CE1">
          <w:rPr>
            <w:noProof/>
            <w:webHidden/>
          </w:rPr>
        </w:r>
        <w:r w:rsidR="00E83CE1">
          <w:rPr>
            <w:noProof/>
            <w:webHidden/>
          </w:rPr>
          <w:fldChar w:fldCharType="separate"/>
        </w:r>
        <w:r w:rsidR="00E83CE1">
          <w:rPr>
            <w:noProof/>
            <w:webHidden/>
          </w:rPr>
          <w:t>xviii</w:t>
        </w:r>
        <w:r w:rsidR="00E83CE1">
          <w:rPr>
            <w:noProof/>
            <w:webHidden/>
          </w:rPr>
          <w:fldChar w:fldCharType="end"/>
        </w:r>
      </w:hyperlink>
    </w:p>
    <w:p w14:paraId="335399E9" w14:textId="6377E99D" w:rsidR="00E83CE1" w:rsidRDefault="00C66534">
      <w:pPr>
        <w:pStyle w:val="TOC1"/>
        <w:rPr>
          <w:rFonts w:asciiTheme="minorHAnsi" w:eastAsiaTheme="minorEastAsia" w:hAnsiTheme="minorHAnsi" w:cstheme="minorBidi"/>
          <w:b w:val="0"/>
          <w:noProof/>
        </w:rPr>
      </w:pPr>
      <w:hyperlink w:anchor="_Toc47442020" w:history="1">
        <w:r w:rsidR="00E83CE1" w:rsidRPr="00843141">
          <w:rPr>
            <w:rStyle w:val="Hyperlink"/>
            <w:noProof/>
          </w:rPr>
          <w:t>Dedication</w:t>
        </w:r>
        <w:r w:rsidR="00E83CE1">
          <w:rPr>
            <w:noProof/>
            <w:webHidden/>
          </w:rPr>
          <w:tab/>
        </w:r>
        <w:r w:rsidR="00E83CE1">
          <w:rPr>
            <w:noProof/>
            <w:webHidden/>
          </w:rPr>
          <w:fldChar w:fldCharType="begin"/>
        </w:r>
        <w:r w:rsidR="00E83CE1">
          <w:rPr>
            <w:noProof/>
            <w:webHidden/>
          </w:rPr>
          <w:instrText xml:space="preserve"> PAGEREF _Toc47442020 \h </w:instrText>
        </w:r>
        <w:r w:rsidR="00E83CE1">
          <w:rPr>
            <w:noProof/>
            <w:webHidden/>
          </w:rPr>
        </w:r>
        <w:r w:rsidR="00E83CE1">
          <w:rPr>
            <w:noProof/>
            <w:webHidden/>
          </w:rPr>
          <w:fldChar w:fldCharType="separate"/>
        </w:r>
        <w:r w:rsidR="00E83CE1">
          <w:rPr>
            <w:noProof/>
            <w:webHidden/>
          </w:rPr>
          <w:t>xix</w:t>
        </w:r>
        <w:r w:rsidR="00E83CE1">
          <w:rPr>
            <w:noProof/>
            <w:webHidden/>
          </w:rPr>
          <w:fldChar w:fldCharType="end"/>
        </w:r>
      </w:hyperlink>
    </w:p>
    <w:p w14:paraId="29443E83" w14:textId="7CE3682D" w:rsidR="00E83CE1" w:rsidRDefault="00C66534">
      <w:pPr>
        <w:pStyle w:val="TOC1"/>
        <w:rPr>
          <w:rFonts w:asciiTheme="minorHAnsi" w:eastAsiaTheme="minorEastAsia" w:hAnsiTheme="minorHAnsi" w:cstheme="minorBidi"/>
          <w:b w:val="0"/>
          <w:noProof/>
        </w:rPr>
      </w:pPr>
      <w:hyperlink w:anchor="_Toc47442021" w:history="1">
        <w:r w:rsidR="00E83CE1" w:rsidRPr="00843141">
          <w:rPr>
            <w:rStyle w:val="Hyperlink"/>
            <w:noProof/>
          </w:rPr>
          <w:t>Chapter 1: Introduction</w:t>
        </w:r>
        <w:r w:rsidR="00E83CE1">
          <w:rPr>
            <w:noProof/>
            <w:webHidden/>
          </w:rPr>
          <w:tab/>
        </w:r>
        <w:r w:rsidR="00E83CE1">
          <w:rPr>
            <w:noProof/>
            <w:webHidden/>
          </w:rPr>
          <w:fldChar w:fldCharType="begin"/>
        </w:r>
        <w:r w:rsidR="00E83CE1">
          <w:rPr>
            <w:noProof/>
            <w:webHidden/>
          </w:rPr>
          <w:instrText xml:space="preserve"> PAGEREF _Toc47442021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3A1EEA47" w14:textId="362A21C1"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2" w:history="1">
        <w:r w:rsidR="00E83CE1" w:rsidRPr="00843141">
          <w:rPr>
            <w:rStyle w:val="Hyperlink"/>
            <w:noProof/>
          </w:rPr>
          <w:t>1.1</w:t>
        </w:r>
        <w:r w:rsidR="00E83CE1">
          <w:rPr>
            <w:rFonts w:asciiTheme="minorHAnsi" w:eastAsiaTheme="minorEastAsia" w:hAnsiTheme="minorHAnsi" w:cstheme="minorBidi"/>
            <w:noProof/>
            <w:szCs w:val="24"/>
          </w:rPr>
          <w:tab/>
        </w:r>
        <w:r w:rsidR="00E83CE1" w:rsidRPr="00843141">
          <w:rPr>
            <w:rStyle w:val="Hyperlink"/>
            <w:noProof/>
          </w:rPr>
          <w:t>Historical salmon coexistence</w:t>
        </w:r>
        <w:r w:rsidR="00E83CE1">
          <w:rPr>
            <w:noProof/>
            <w:webHidden/>
          </w:rPr>
          <w:tab/>
        </w:r>
        <w:r w:rsidR="00E83CE1">
          <w:rPr>
            <w:noProof/>
            <w:webHidden/>
          </w:rPr>
          <w:fldChar w:fldCharType="begin"/>
        </w:r>
        <w:r w:rsidR="00E83CE1">
          <w:rPr>
            <w:noProof/>
            <w:webHidden/>
          </w:rPr>
          <w:instrText xml:space="preserve"> PAGEREF _Toc47442022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4F0E7298" w14:textId="3E4D8640"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3" w:history="1">
        <w:r w:rsidR="00E83CE1" w:rsidRPr="00843141">
          <w:rPr>
            <w:rStyle w:val="Hyperlink"/>
            <w:noProof/>
          </w:rPr>
          <w:t>1.2</w:t>
        </w:r>
        <w:r w:rsidR="00E83CE1">
          <w:rPr>
            <w:rFonts w:asciiTheme="minorHAnsi" w:eastAsiaTheme="minorEastAsia" w:hAnsiTheme="minorHAnsi" w:cstheme="minorBidi"/>
            <w:noProof/>
            <w:szCs w:val="24"/>
          </w:rPr>
          <w:tab/>
        </w:r>
        <w:r w:rsidR="00E83CE1" w:rsidRPr="00843141">
          <w:rPr>
            <w:rStyle w:val="Hyperlink"/>
            <w:noProof/>
          </w:rPr>
          <w:t>Salmon species life history</w:t>
        </w:r>
        <w:r w:rsidR="00E83CE1">
          <w:rPr>
            <w:noProof/>
            <w:webHidden/>
          </w:rPr>
          <w:tab/>
        </w:r>
        <w:r w:rsidR="00E83CE1">
          <w:rPr>
            <w:noProof/>
            <w:webHidden/>
          </w:rPr>
          <w:fldChar w:fldCharType="begin"/>
        </w:r>
        <w:r w:rsidR="00E83CE1">
          <w:rPr>
            <w:noProof/>
            <w:webHidden/>
          </w:rPr>
          <w:instrText xml:space="preserve"> PAGEREF _Toc47442023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784F1206" w14:textId="3A523AC2"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4" w:history="1">
        <w:r w:rsidR="00E83CE1" w:rsidRPr="00843141">
          <w:rPr>
            <w:rStyle w:val="Hyperlink"/>
            <w:noProof/>
          </w:rPr>
          <w:t>1.3</w:t>
        </w:r>
        <w:r w:rsidR="00E83CE1">
          <w:rPr>
            <w:rFonts w:asciiTheme="minorHAnsi" w:eastAsiaTheme="minorEastAsia" w:hAnsiTheme="minorHAnsi" w:cstheme="minorBidi"/>
            <w:noProof/>
            <w:szCs w:val="24"/>
          </w:rPr>
          <w:tab/>
        </w:r>
        <w:r w:rsidR="00E83CE1" w:rsidRPr="00843141">
          <w:rPr>
            <w:rStyle w:val="Hyperlink"/>
            <w:noProof/>
          </w:rPr>
          <w:t>Current state of salmon stocks</w:t>
        </w:r>
        <w:r w:rsidR="00E83CE1">
          <w:rPr>
            <w:noProof/>
            <w:webHidden/>
          </w:rPr>
          <w:tab/>
        </w:r>
        <w:r w:rsidR="00E83CE1">
          <w:rPr>
            <w:noProof/>
            <w:webHidden/>
          </w:rPr>
          <w:fldChar w:fldCharType="begin"/>
        </w:r>
        <w:r w:rsidR="00E83CE1">
          <w:rPr>
            <w:noProof/>
            <w:webHidden/>
          </w:rPr>
          <w:instrText xml:space="preserve"> PAGEREF _Toc47442024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0C736419" w14:textId="298D770B"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5" w:history="1">
        <w:r w:rsidR="00E83CE1" w:rsidRPr="00843141">
          <w:rPr>
            <w:rStyle w:val="Hyperlink"/>
            <w:noProof/>
          </w:rPr>
          <w:t>1.4</w:t>
        </w:r>
        <w:r w:rsidR="00E83CE1">
          <w:rPr>
            <w:rFonts w:asciiTheme="minorHAnsi" w:eastAsiaTheme="minorEastAsia" w:hAnsiTheme="minorHAnsi" w:cstheme="minorBidi"/>
            <w:noProof/>
            <w:szCs w:val="24"/>
          </w:rPr>
          <w:tab/>
        </w:r>
        <w:r w:rsidR="00E83CE1" w:rsidRPr="00843141">
          <w:rPr>
            <w:rStyle w:val="Hyperlink"/>
            <w:noProof/>
          </w:rPr>
          <w:t>Salmon early marine migration</w:t>
        </w:r>
        <w:r w:rsidR="00E83CE1">
          <w:rPr>
            <w:noProof/>
            <w:webHidden/>
          </w:rPr>
          <w:tab/>
        </w:r>
        <w:r w:rsidR="00E83CE1">
          <w:rPr>
            <w:noProof/>
            <w:webHidden/>
          </w:rPr>
          <w:fldChar w:fldCharType="begin"/>
        </w:r>
        <w:r w:rsidR="00E83CE1">
          <w:rPr>
            <w:noProof/>
            <w:webHidden/>
          </w:rPr>
          <w:instrText xml:space="preserve"> PAGEREF _Toc47442025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41D3C68F" w14:textId="17112E44"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6" w:history="1">
        <w:r w:rsidR="00E83CE1" w:rsidRPr="00843141">
          <w:rPr>
            <w:rStyle w:val="Hyperlink"/>
            <w:noProof/>
          </w:rPr>
          <w:t>1.5</w:t>
        </w:r>
        <w:r w:rsidR="00E83CE1">
          <w:rPr>
            <w:rFonts w:asciiTheme="minorHAnsi" w:eastAsiaTheme="minorEastAsia" w:hAnsiTheme="minorHAnsi" w:cstheme="minorBidi"/>
            <w:noProof/>
            <w:szCs w:val="24"/>
          </w:rPr>
          <w:tab/>
        </w:r>
        <w:r w:rsidR="00E83CE1" w:rsidRPr="00843141">
          <w:rPr>
            <w:rStyle w:val="Hyperlink"/>
            <w:noProof/>
          </w:rPr>
          <w:t>Pink and chum salmon feeding and competition</w:t>
        </w:r>
        <w:r w:rsidR="00E83CE1">
          <w:rPr>
            <w:noProof/>
            <w:webHidden/>
          </w:rPr>
          <w:tab/>
        </w:r>
        <w:r w:rsidR="00E83CE1">
          <w:rPr>
            <w:noProof/>
            <w:webHidden/>
          </w:rPr>
          <w:fldChar w:fldCharType="begin"/>
        </w:r>
        <w:r w:rsidR="00E83CE1">
          <w:rPr>
            <w:noProof/>
            <w:webHidden/>
          </w:rPr>
          <w:instrText xml:space="preserve"> PAGEREF _Toc47442026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74752D9E" w14:textId="641ECD31" w:rsidR="00E83CE1" w:rsidRDefault="00C66534">
      <w:pPr>
        <w:pStyle w:val="TOC1"/>
        <w:rPr>
          <w:rFonts w:asciiTheme="minorHAnsi" w:eastAsiaTheme="minorEastAsia" w:hAnsiTheme="minorHAnsi" w:cstheme="minorBidi"/>
          <w:b w:val="0"/>
          <w:noProof/>
        </w:rPr>
      </w:pPr>
      <w:hyperlink w:anchor="_Toc47442027" w:history="1">
        <w:r w:rsidR="00E83CE1" w:rsidRPr="00843141">
          <w:rPr>
            <w:rStyle w:val="Hyperlink"/>
            <w:noProof/>
          </w:rPr>
          <w:t>Chapter 2: Juvenile pink and chum salmon divide prey resources in response to low foraging</w:t>
        </w:r>
        <w:r w:rsidR="00E83CE1">
          <w:rPr>
            <w:noProof/>
            <w:webHidden/>
          </w:rPr>
          <w:tab/>
        </w:r>
        <w:r w:rsidR="00E83CE1">
          <w:rPr>
            <w:noProof/>
            <w:webHidden/>
          </w:rPr>
          <w:fldChar w:fldCharType="begin"/>
        </w:r>
        <w:r w:rsidR="00E83CE1">
          <w:rPr>
            <w:noProof/>
            <w:webHidden/>
          </w:rPr>
          <w:instrText xml:space="preserve"> PAGEREF _Toc47442027 \h </w:instrText>
        </w:r>
        <w:r w:rsidR="00E83CE1">
          <w:rPr>
            <w:noProof/>
            <w:webHidden/>
          </w:rPr>
        </w:r>
        <w:r w:rsidR="00E83CE1">
          <w:rPr>
            <w:noProof/>
            <w:webHidden/>
          </w:rPr>
          <w:fldChar w:fldCharType="separate"/>
        </w:r>
        <w:r w:rsidR="00E83CE1">
          <w:rPr>
            <w:noProof/>
            <w:webHidden/>
          </w:rPr>
          <w:t>2</w:t>
        </w:r>
        <w:r w:rsidR="00E83CE1">
          <w:rPr>
            <w:noProof/>
            <w:webHidden/>
          </w:rPr>
          <w:fldChar w:fldCharType="end"/>
        </w:r>
      </w:hyperlink>
    </w:p>
    <w:p w14:paraId="4E640627" w14:textId="71CDA38D"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8" w:history="1">
        <w:r w:rsidR="00E83CE1" w:rsidRPr="00843141">
          <w:rPr>
            <w:rStyle w:val="Hyperlink"/>
            <w:noProof/>
          </w:rPr>
          <w:t>2.1</w:t>
        </w:r>
        <w:r w:rsidR="00E83CE1">
          <w:rPr>
            <w:rFonts w:asciiTheme="minorHAnsi" w:eastAsiaTheme="minorEastAsia" w:hAnsiTheme="minorHAnsi" w:cstheme="minorBidi"/>
            <w:noProof/>
            <w:szCs w:val="24"/>
          </w:rPr>
          <w:tab/>
        </w:r>
        <w:r w:rsidR="00E83CE1" w:rsidRPr="00843141">
          <w:rPr>
            <w:rStyle w:val="Hyperlink"/>
            <w:noProof/>
          </w:rPr>
          <w:t>Introduction</w:t>
        </w:r>
        <w:r w:rsidR="00E83CE1">
          <w:rPr>
            <w:noProof/>
            <w:webHidden/>
          </w:rPr>
          <w:tab/>
        </w:r>
        <w:r w:rsidR="00E83CE1">
          <w:rPr>
            <w:noProof/>
            <w:webHidden/>
          </w:rPr>
          <w:fldChar w:fldCharType="begin"/>
        </w:r>
        <w:r w:rsidR="00E83CE1">
          <w:rPr>
            <w:noProof/>
            <w:webHidden/>
          </w:rPr>
          <w:instrText xml:space="preserve"> PAGEREF _Toc47442028 \h </w:instrText>
        </w:r>
        <w:r w:rsidR="00E83CE1">
          <w:rPr>
            <w:noProof/>
            <w:webHidden/>
          </w:rPr>
        </w:r>
        <w:r w:rsidR="00E83CE1">
          <w:rPr>
            <w:noProof/>
            <w:webHidden/>
          </w:rPr>
          <w:fldChar w:fldCharType="separate"/>
        </w:r>
        <w:r w:rsidR="00E83CE1">
          <w:rPr>
            <w:noProof/>
            <w:webHidden/>
          </w:rPr>
          <w:t>2</w:t>
        </w:r>
        <w:r w:rsidR="00E83CE1">
          <w:rPr>
            <w:noProof/>
            <w:webHidden/>
          </w:rPr>
          <w:fldChar w:fldCharType="end"/>
        </w:r>
      </w:hyperlink>
    </w:p>
    <w:p w14:paraId="6E4CD477" w14:textId="32BC5E62"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29" w:history="1">
        <w:r w:rsidR="00E83CE1" w:rsidRPr="00843141">
          <w:rPr>
            <w:rStyle w:val="Hyperlink"/>
            <w:noProof/>
          </w:rPr>
          <w:t>2.2</w:t>
        </w:r>
        <w:r w:rsidR="00E83CE1">
          <w:rPr>
            <w:rFonts w:asciiTheme="minorHAnsi" w:eastAsiaTheme="minorEastAsia" w:hAnsiTheme="minorHAnsi" w:cstheme="minorBidi"/>
            <w:noProof/>
            <w:szCs w:val="24"/>
          </w:rPr>
          <w:tab/>
        </w:r>
        <w:r w:rsidR="00E83CE1" w:rsidRPr="00843141">
          <w:rPr>
            <w:rStyle w:val="Hyperlink"/>
            <w:noProof/>
          </w:rPr>
          <w:t>Methods</w:t>
        </w:r>
        <w:r w:rsidR="00E83CE1">
          <w:rPr>
            <w:noProof/>
            <w:webHidden/>
          </w:rPr>
          <w:tab/>
        </w:r>
        <w:r w:rsidR="00E83CE1">
          <w:rPr>
            <w:noProof/>
            <w:webHidden/>
          </w:rPr>
          <w:fldChar w:fldCharType="begin"/>
        </w:r>
        <w:r w:rsidR="00E83CE1">
          <w:rPr>
            <w:noProof/>
            <w:webHidden/>
          </w:rPr>
          <w:instrText xml:space="preserve"> PAGEREF _Toc47442029 \h </w:instrText>
        </w:r>
        <w:r w:rsidR="00E83CE1">
          <w:rPr>
            <w:noProof/>
            <w:webHidden/>
          </w:rPr>
        </w:r>
        <w:r w:rsidR="00E83CE1">
          <w:rPr>
            <w:noProof/>
            <w:webHidden/>
          </w:rPr>
          <w:fldChar w:fldCharType="separate"/>
        </w:r>
        <w:r w:rsidR="00E83CE1">
          <w:rPr>
            <w:noProof/>
            <w:webHidden/>
          </w:rPr>
          <w:t>6</w:t>
        </w:r>
        <w:r w:rsidR="00E83CE1">
          <w:rPr>
            <w:noProof/>
            <w:webHidden/>
          </w:rPr>
          <w:fldChar w:fldCharType="end"/>
        </w:r>
      </w:hyperlink>
    </w:p>
    <w:p w14:paraId="147FD251" w14:textId="22628307"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0" w:history="1">
        <w:r w:rsidR="00E83CE1" w:rsidRPr="00843141">
          <w:rPr>
            <w:rStyle w:val="Hyperlink"/>
            <w:noProof/>
          </w:rPr>
          <w:t>2.2.1</w:t>
        </w:r>
        <w:r w:rsidR="00E83CE1">
          <w:rPr>
            <w:rFonts w:asciiTheme="minorHAnsi" w:eastAsiaTheme="minorEastAsia" w:hAnsiTheme="minorHAnsi" w:cstheme="minorBidi"/>
            <w:noProof/>
            <w:szCs w:val="24"/>
          </w:rPr>
          <w:tab/>
        </w:r>
        <w:r w:rsidR="00E83CE1" w:rsidRPr="00843141">
          <w:rPr>
            <w:rStyle w:val="Hyperlink"/>
            <w:noProof/>
          </w:rPr>
          <w:t>Field sampling</w:t>
        </w:r>
        <w:r w:rsidR="00E83CE1">
          <w:rPr>
            <w:noProof/>
            <w:webHidden/>
          </w:rPr>
          <w:tab/>
        </w:r>
        <w:r w:rsidR="00E83CE1">
          <w:rPr>
            <w:noProof/>
            <w:webHidden/>
          </w:rPr>
          <w:fldChar w:fldCharType="begin"/>
        </w:r>
        <w:r w:rsidR="00E83CE1">
          <w:rPr>
            <w:noProof/>
            <w:webHidden/>
          </w:rPr>
          <w:instrText xml:space="preserve"> PAGEREF _Toc47442030 \h </w:instrText>
        </w:r>
        <w:r w:rsidR="00E83CE1">
          <w:rPr>
            <w:noProof/>
            <w:webHidden/>
          </w:rPr>
        </w:r>
        <w:r w:rsidR="00E83CE1">
          <w:rPr>
            <w:noProof/>
            <w:webHidden/>
          </w:rPr>
          <w:fldChar w:fldCharType="separate"/>
        </w:r>
        <w:r w:rsidR="00E83CE1">
          <w:rPr>
            <w:noProof/>
            <w:webHidden/>
          </w:rPr>
          <w:t>6</w:t>
        </w:r>
        <w:r w:rsidR="00E83CE1">
          <w:rPr>
            <w:noProof/>
            <w:webHidden/>
          </w:rPr>
          <w:fldChar w:fldCharType="end"/>
        </w:r>
      </w:hyperlink>
    </w:p>
    <w:p w14:paraId="06B43549" w14:textId="7C8EC744"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1" w:history="1">
        <w:r w:rsidR="00E83CE1" w:rsidRPr="00843141">
          <w:rPr>
            <w:rStyle w:val="Hyperlink"/>
            <w:noProof/>
          </w:rPr>
          <w:t>2.2.2</w:t>
        </w:r>
        <w:r w:rsidR="00E83CE1">
          <w:rPr>
            <w:rFonts w:asciiTheme="minorHAnsi" w:eastAsiaTheme="minorEastAsia" w:hAnsiTheme="minorHAnsi" w:cstheme="minorBidi"/>
            <w:noProof/>
            <w:szCs w:val="24"/>
          </w:rPr>
          <w:tab/>
        </w:r>
        <w:r w:rsidR="00E83CE1" w:rsidRPr="00843141">
          <w:rPr>
            <w:rStyle w:val="Hyperlink"/>
            <w:noProof/>
          </w:rPr>
          <w:t>Zooplankton and salmon stomach content analysis</w:t>
        </w:r>
        <w:r w:rsidR="00E83CE1">
          <w:rPr>
            <w:noProof/>
            <w:webHidden/>
          </w:rPr>
          <w:tab/>
        </w:r>
        <w:r w:rsidR="00E83CE1">
          <w:rPr>
            <w:noProof/>
            <w:webHidden/>
          </w:rPr>
          <w:fldChar w:fldCharType="begin"/>
        </w:r>
        <w:r w:rsidR="00E83CE1">
          <w:rPr>
            <w:noProof/>
            <w:webHidden/>
          </w:rPr>
          <w:instrText xml:space="preserve"> PAGEREF _Toc47442031 \h </w:instrText>
        </w:r>
        <w:r w:rsidR="00E83CE1">
          <w:rPr>
            <w:noProof/>
            <w:webHidden/>
          </w:rPr>
        </w:r>
        <w:r w:rsidR="00E83CE1">
          <w:rPr>
            <w:noProof/>
            <w:webHidden/>
          </w:rPr>
          <w:fldChar w:fldCharType="separate"/>
        </w:r>
        <w:r w:rsidR="00E83CE1">
          <w:rPr>
            <w:noProof/>
            <w:webHidden/>
          </w:rPr>
          <w:t>8</w:t>
        </w:r>
        <w:r w:rsidR="00E83CE1">
          <w:rPr>
            <w:noProof/>
            <w:webHidden/>
          </w:rPr>
          <w:fldChar w:fldCharType="end"/>
        </w:r>
      </w:hyperlink>
    </w:p>
    <w:p w14:paraId="4A6CEC6A" w14:textId="4B4F0F6D"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2" w:history="1">
        <w:r w:rsidR="00E83CE1" w:rsidRPr="00843141">
          <w:rPr>
            <w:rStyle w:val="Hyperlink"/>
            <w:noProof/>
          </w:rPr>
          <w:t>2.2.3</w:t>
        </w:r>
        <w:r w:rsidR="00E83CE1">
          <w:rPr>
            <w:rFonts w:asciiTheme="minorHAnsi" w:eastAsiaTheme="minorEastAsia" w:hAnsiTheme="minorHAnsi" w:cstheme="minorBidi"/>
            <w:noProof/>
            <w:szCs w:val="24"/>
          </w:rPr>
          <w:tab/>
        </w:r>
        <w:r w:rsidR="00E83CE1" w:rsidRPr="00843141">
          <w:rPr>
            <w:rStyle w:val="Hyperlink"/>
            <w:noProof/>
          </w:rPr>
          <w:t>Data analysis</w:t>
        </w:r>
        <w:r w:rsidR="00E83CE1">
          <w:rPr>
            <w:noProof/>
            <w:webHidden/>
          </w:rPr>
          <w:tab/>
        </w:r>
        <w:r w:rsidR="00E83CE1">
          <w:rPr>
            <w:noProof/>
            <w:webHidden/>
          </w:rPr>
          <w:fldChar w:fldCharType="begin"/>
        </w:r>
        <w:r w:rsidR="00E83CE1">
          <w:rPr>
            <w:noProof/>
            <w:webHidden/>
          </w:rPr>
          <w:instrText xml:space="preserve"> PAGEREF _Toc47442032 \h </w:instrText>
        </w:r>
        <w:r w:rsidR="00E83CE1">
          <w:rPr>
            <w:noProof/>
            <w:webHidden/>
          </w:rPr>
        </w:r>
        <w:r w:rsidR="00E83CE1">
          <w:rPr>
            <w:noProof/>
            <w:webHidden/>
          </w:rPr>
          <w:fldChar w:fldCharType="separate"/>
        </w:r>
        <w:r w:rsidR="00E83CE1">
          <w:rPr>
            <w:noProof/>
            <w:webHidden/>
          </w:rPr>
          <w:t>9</w:t>
        </w:r>
        <w:r w:rsidR="00E83CE1">
          <w:rPr>
            <w:noProof/>
            <w:webHidden/>
          </w:rPr>
          <w:fldChar w:fldCharType="end"/>
        </w:r>
      </w:hyperlink>
    </w:p>
    <w:p w14:paraId="4FB66F81" w14:textId="68F13188"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33" w:history="1">
        <w:r w:rsidR="00E83CE1" w:rsidRPr="00843141">
          <w:rPr>
            <w:rStyle w:val="Hyperlink"/>
            <w:noProof/>
          </w:rPr>
          <w:t>2.3</w:t>
        </w:r>
        <w:r w:rsidR="00E83CE1">
          <w:rPr>
            <w:rFonts w:asciiTheme="minorHAnsi" w:eastAsiaTheme="minorEastAsia" w:hAnsiTheme="minorHAnsi" w:cstheme="minorBidi"/>
            <w:noProof/>
            <w:szCs w:val="24"/>
          </w:rPr>
          <w:tab/>
        </w:r>
        <w:r w:rsidR="00E83CE1" w:rsidRPr="00843141">
          <w:rPr>
            <w:rStyle w:val="Hyperlink"/>
            <w:noProof/>
          </w:rPr>
          <w:t>Results</w:t>
        </w:r>
        <w:r w:rsidR="00E83CE1">
          <w:rPr>
            <w:noProof/>
            <w:webHidden/>
          </w:rPr>
          <w:tab/>
        </w:r>
        <w:r w:rsidR="00E83CE1">
          <w:rPr>
            <w:noProof/>
            <w:webHidden/>
          </w:rPr>
          <w:fldChar w:fldCharType="begin"/>
        </w:r>
        <w:r w:rsidR="00E83CE1">
          <w:rPr>
            <w:noProof/>
            <w:webHidden/>
          </w:rPr>
          <w:instrText xml:space="preserve"> PAGEREF _Toc47442033 \h </w:instrText>
        </w:r>
        <w:r w:rsidR="00E83CE1">
          <w:rPr>
            <w:noProof/>
            <w:webHidden/>
          </w:rPr>
        </w:r>
        <w:r w:rsidR="00E83CE1">
          <w:rPr>
            <w:noProof/>
            <w:webHidden/>
          </w:rPr>
          <w:fldChar w:fldCharType="separate"/>
        </w:r>
        <w:r w:rsidR="00E83CE1">
          <w:rPr>
            <w:noProof/>
            <w:webHidden/>
          </w:rPr>
          <w:t>10</w:t>
        </w:r>
        <w:r w:rsidR="00E83CE1">
          <w:rPr>
            <w:noProof/>
            <w:webHidden/>
          </w:rPr>
          <w:fldChar w:fldCharType="end"/>
        </w:r>
      </w:hyperlink>
    </w:p>
    <w:p w14:paraId="24E08F44" w14:textId="04D4FB34"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4" w:history="1">
        <w:r w:rsidR="00E83CE1" w:rsidRPr="00843141">
          <w:rPr>
            <w:rStyle w:val="Hyperlink"/>
            <w:noProof/>
          </w:rPr>
          <w:t>2.3.1</w:t>
        </w:r>
        <w:r w:rsidR="00E83CE1">
          <w:rPr>
            <w:rFonts w:asciiTheme="minorHAnsi" w:eastAsiaTheme="minorEastAsia" w:hAnsiTheme="minorHAnsi" w:cstheme="minorBidi"/>
            <w:noProof/>
            <w:szCs w:val="24"/>
          </w:rPr>
          <w:tab/>
        </w:r>
        <w:r w:rsidR="00E83CE1" w:rsidRPr="00843141">
          <w:rPr>
            <w:rStyle w:val="Hyperlink"/>
            <w:noProof/>
          </w:rPr>
          <w:t>Environmental conditions and zooplankton</w:t>
        </w:r>
        <w:r w:rsidR="00E83CE1">
          <w:rPr>
            <w:noProof/>
            <w:webHidden/>
          </w:rPr>
          <w:tab/>
        </w:r>
        <w:r w:rsidR="00E83CE1">
          <w:rPr>
            <w:noProof/>
            <w:webHidden/>
          </w:rPr>
          <w:fldChar w:fldCharType="begin"/>
        </w:r>
        <w:r w:rsidR="00E83CE1">
          <w:rPr>
            <w:noProof/>
            <w:webHidden/>
          </w:rPr>
          <w:instrText xml:space="preserve"> PAGEREF _Toc47442034 \h </w:instrText>
        </w:r>
        <w:r w:rsidR="00E83CE1">
          <w:rPr>
            <w:noProof/>
            <w:webHidden/>
          </w:rPr>
        </w:r>
        <w:r w:rsidR="00E83CE1">
          <w:rPr>
            <w:noProof/>
            <w:webHidden/>
          </w:rPr>
          <w:fldChar w:fldCharType="separate"/>
        </w:r>
        <w:r w:rsidR="00E83CE1">
          <w:rPr>
            <w:noProof/>
            <w:webHidden/>
          </w:rPr>
          <w:t>10</w:t>
        </w:r>
        <w:r w:rsidR="00E83CE1">
          <w:rPr>
            <w:noProof/>
            <w:webHidden/>
          </w:rPr>
          <w:fldChar w:fldCharType="end"/>
        </w:r>
      </w:hyperlink>
    </w:p>
    <w:p w14:paraId="55E4F0A7" w14:textId="21A2AE2F"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5" w:history="1">
        <w:r w:rsidR="00E83CE1" w:rsidRPr="00843141">
          <w:rPr>
            <w:rStyle w:val="Hyperlink"/>
            <w:noProof/>
          </w:rPr>
          <w:t>2.3.2</w:t>
        </w:r>
        <w:r w:rsidR="00E83CE1">
          <w:rPr>
            <w:rFonts w:asciiTheme="minorHAnsi" w:eastAsiaTheme="minorEastAsia" w:hAnsiTheme="minorHAnsi" w:cstheme="minorBidi"/>
            <w:noProof/>
            <w:szCs w:val="24"/>
          </w:rPr>
          <w:tab/>
        </w:r>
        <w:r w:rsidR="00E83CE1" w:rsidRPr="00843141">
          <w:rPr>
            <w:rStyle w:val="Hyperlink"/>
            <w:noProof/>
          </w:rPr>
          <w:t>Salmon size and condition</w:t>
        </w:r>
        <w:r w:rsidR="00E83CE1">
          <w:rPr>
            <w:noProof/>
            <w:webHidden/>
          </w:rPr>
          <w:tab/>
        </w:r>
        <w:r w:rsidR="00E83CE1">
          <w:rPr>
            <w:noProof/>
            <w:webHidden/>
          </w:rPr>
          <w:fldChar w:fldCharType="begin"/>
        </w:r>
        <w:r w:rsidR="00E83CE1">
          <w:rPr>
            <w:noProof/>
            <w:webHidden/>
          </w:rPr>
          <w:instrText xml:space="preserve"> PAGEREF _Toc47442035 \h </w:instrText>
        </w:r>
        <w:r w:rsidR="00E83CE1">
          <w:rPr>
            <w:noProof/>
            <w:webHidden/>
          </w:rPr>
        </w:r>
        <w:r w:rsidR="00E83CE1">
          <w:rPr>
            <w:noProof/>
            <w:webHidden/>
          </w:rPr>
          <w:fldChar w:fldCharType="separate"/>
        </w:r>
        <w:r w:rsidR="00E83CE1">
          <w:rPr>
            <w:noProof/>
            <w:webHidden/>
          </w:rPr>
          <w:t>11</w:t>
        </w:r>
        <w:r w:rsidR="00E83CE1">
          <w:rPr>
            <w:noProof/>
            <w:webHidden/>
          </w:rPr>
          <w:fldChar w:fldCharType="end"/>
        </w:r>
      </w:hyperlink>
    </w:p>
    <w:p w14:paraId="4AF12569" w14:textId="542CB67B"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6" w:history="1">
        <w:r w:rsidR="00E83CE1" w:rsidRPr="00843141">
          <w:rPr>
            <w:rStyle w:val="Hyperlink"/>
            <w:noProof/>
          </w:rPr>
          <w:t>2.3.3</w:t>
        </w:r>
        <w:r w:rsidR="00E83CE1">
          <w:rPr>
            <w:rFonts w:asciiTheme="minorHAnsi" w:eastAsiaTheme="minorEastAsia" w:hAnsiTheme="minorHAnsi" w:cstheme="minorBidi"/>
            <w:noProof/>
            <w:szCs w:val="24"/>
          </w:rPr>
          <w:tab/>
        </w:r>
        <w:r w:rsidR="00E83CE1" w:rsidRPr="00843141">
          <w:rPr>
            <w:rStyle w:val="Hyperlink"/>
            <w:noProof/>
          </w:rPr>
          <w:t>Salmon diet composition</w:t>
        </w:r>
        <w:r w:rsidR="00E83CE1">
          <w:rPr>
            <w:noProof/>
            <w:webHidden/>
          </w:rPr>
          <w:tab/>
        </w:r>
        <w:r w:rsidR="00E83CE1">
          <w:rPr>
            <w:noProof/>
            <w:webHidden/>
          </w:rPr>
          <w:fldChar w:fldCharType="begin"/>
        </w:r>
        <w:r w:rsidR="00E83CE1">
          <w:rPr>
            <w:noProof/>
            <w:webHidden/>
          </w:rPr>
          <w:instrText xml:space="preserve"> PAGEREF _Toc47442036 \h </w:instrText>
        </w:r>
        <w:r w:rsidR="00E83CE1">
          <w:rPr>
            <w:noProof/>
            <w:webHidden/>
          </w:rPr>
        </w:r>
        <w:r w:rsidR="00E83CE1">
          <w:rPr>
            <w:noProof/>
            <w:webHidden/>
          </w:rPr>
          <w:fldChar w:fldCharType="separate"/>
        </w:r>
        <w:r w:rsidR="00E83CE1">
          <w:rPr>
            <w:noProof/>
            <w:webHidden/>
          </w:rPr>
          <w:t>12</w:t>
        </w:r>
        <w:r w:rsidR="00E83CE1">
          <w:rPr>
            <w:noProof/>
            <w:webHidden/>
          </w:rPr>
          <w:fldChar w:fldCharType="end"/>
        </w:r>
      </w:hyperlink>
    </w:p>
    <w:p w14:paraId="203518D2" w14:textId="5353A41B"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7" w:history="1">
        <w:r w:rsidR="00E83CE1" w:rsidRPr="00843141">
          <w:rPr>
            <w:rStyle w:val="Hyperlink"/>
            <w:noProof/>
          </w:rPr>
          <w:t>2.3.4</w:t>
        </w:r>
        <w:r w:rsidR="00E83CE1">
          <w:rPr>
            <w:rFonts w:asciiTheme="minorHAnsi" w:eastAsiaTheme="minorEastAsia" w:hAnsiTheme="minorHAnsi" w:cstheme="minorBidi"/>
            <w:noProof/>
            <w:szCs w:val="24"/>
          </w:rPr>
          <w:tab/>
        </w:r>
        <w:r w:rsidR="00E83CE1" w:rsidRPr="00843141">
          <w:rPr>
            <w:rStyle w:val="Hyperlink"/>
            <w:noProof/>
          </w:rPr>
          <w:t>Salmon stomach fullness</w:t>
        </w:r>
        <w:r w:rsidR="00E83CE1">
          <w:rPr>
            <w:noProof/>
            <w:webHidden/>
          </w:rPr>
          <w:tab/>
        </w:r>
        <w:r w:rsidR="00E83CE1">
          <w:rPr>
            <w:noProof/>
            <w:webHidden/>
          </w:rPr>
          <w:fldChar w:fldCharType="begin"/>
        </w:r>
        <w:r w:rsidR="00E83CE1">
          <w:rPr>
            <w:noProof/>
            <w:webHidden/>
          </w:rPr>
          <w:instrText xml:space="preserve"> PAGEREF _Toc47442037 \h </w:instrText>
        </w:r>
        <w:r w:rsidR="00E83CE1">
          <w:rPr>
            <w:noProof/>
            <w:webHidden/>
          </w:rPr>
        </w:r>
        <w:r w:rsidR="00E83CE1">
          <w:rPr>
            <w:noProof/>
            <w:webHidden/>
          </w:rPr>
          <w:fldChar w:fldCharType="separate"/>
        </w:r>
        <w:r w:rsidR="00E83CE1">
          <w:rPr>
            <w:noProof/>
            <w:webHidden/>
          </w:rPr>
          <w:t>14</w:t>
        </w:r>
        <w:r w:rsidR="00E83CE1">
          <w:rPr>
            <w:noProof/>
            <w:webHidden/>
          </w:rPr>
          <w:fldChar w:fldCharType="end"/>
        </w:r>
      </w:hyperlink>
    </w:p>
    <w:p w14:paraId="3005E471" w14:textId="7AB3004C"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38" w:history="1">
        <w:r w:rsidR="00E83CE1" w:rsidRPr="00843141">
          <w:rPr>
            <w:rStyle w:val="Hyperlink"/>
            <w:noProof/>
          </w:rPr>
          <w:t>2.3.5</w:t>
        </w:r>
        <w:r w:rsidR="00E83CE1">
          <w:rPr>
            <w:rFonts w:asciiTheme="minorHAnsi" w:eastAsiaTheme="minorEastAsia" w:hAnsiTheme="minorHAnsi" w:cstheme="minorBidi"/>
            <w:noProof/>
            <w:szCs w:val="24"/>
          </w:rPr>
          <w:tab/>
        </w:r>
        <w:r w:rsidR="00E83CE1" w:rsidRPr="00843141">
          <w:rPr>
            <w:rStyle w:val="Hyperlink"/>
            <w:noProof/>
          </w:rPr>
          <w:t>Diet overlap between pink and chum salmon</w:t>
        </w:r>
        <w:r w:rsidR="00E83CE1">
          <w:rPr>
            <w:noProof/>
            <w:webHidden/>
          </w:rPr>
          <w:tab/>
        </w:r>
        <w:r w:rsidR="00E83CE1">
          <w:rPr>
            <w:noProof/>
            <w:webHidden/>
          </w:rPr>
          <w:fldChar w:fldCharType="begin"/>
        </w:r>
        <w:r w:rsidR="00E83CE1">
          <w:rPr>
            <w:noProof/>
            <w:webHidden/>
          </w:rPr>
          <w:instrText xml:space="preserve"> PAGEREF _Toc47442038 \h </w:instrText>
        </w:r>
        <w:r w:rsidR="00E83CE1">
          <w:rPr>
            <w:noProof/>
            <w:webHidden/>
          </w:rPr>
        </w:r>
        <w:r w:rsidR="00E83CE1">
          <w:rPr>
            <w:noProof/>
            <w:webHidden/>
          </w:rPr>
          <w:fldChar w:fldCharType="separate"/>
        </w:r>
        <w:r w:rsidR="00E83CE1">
          <w:rPr>
            <w:noProof/>
            <w:webHidden/>
          </w:rPr>
          <w:t>15</w:t>
        </w:r>
        <w:r w:rsidR="00E83CE1">
          <w:rPr>
            <w:noProof/>
            <w:webHidden/>
          </w:rPr>
          <w:fldChar w:fldCharType="end"/>
        </w:r>
      </w:hyperlink>
    </w:p>
    <w:p w14:paraId="6D1986B5" w14:textId="173DECB1"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39" w:history="1">
        <w:r w:rsidR="00E83CE1" w:rsidRPr="00843141">
          <w:rPr>
            <w:rStyle w:val="Hyperlink"/>
            <w:noProof/>
          </w:rPr>
          <w:t>2.4</w:t>
        </w:r>
        <w:r w:rsidR="00E83CE1">
          <w:rPr>
            <w:rFonts w:asciiTheme="minorHAnsi" w:eastAsiaTheme="minorEastAsia" w:hAnsiTheme="minorHAnsi" w:cstheme="minorBidi"/>
            <w:noProof/>
            <w:szCs w:val="24"/>
          </w:rPr>
          <w:tab/>
        </w:r>
        <w:r w:rsidR="00E83CE1" w:rsidRPr="00843141">
          <w:rPr>
            <w:rStyle w:val="Hyperlink"/>
            <w:noProof/>
          </w:rPr>
          <w:t>Discussion</w:t>
        </w:r>
        <w:r w:rsidR="00E83CE1">
          <w:rPr>
            <w:noProof/>
            <w:webHidden/>
          </w:rPr>
          <w:tab/>
        </w:r>
        <w:r w:rsidR="00E83CE1">
          <w:rPr>
            <w:noProof/>
            <w:webHidden/>
          </w:rPr>
          <w:fldChar w:fldCharType="begin"/>
        </w:r>
        <w:r w:rsidR="00E83CE1">
          <w:rPr>
            <w:noProof/>
            <w:webHidden/>
          </w:rPr>
          <w:instrText xml:space="preserve"> PAGEREF _Toc47442039 \h </w:instrText>
        </w:r>
        <w:r w:rsidR="00E83CE1">
          <w:rPr>
            <w:noProof/>
            <w:webHidden/>
          </w:rPr>
        </w:r>
        <w:r w:rsidR="00E83CE1">
          <w:rPr>
            <w:noProof/>
            <w:webHidden/>
          </w:rPr>
          <w:fldChar w:fldCharType="separate"/>
        </w:r>
        <w:r w:rsidR="00E83CE1">
          <w:rPr>
            <w:noProof/>
            <w:webHidden/>
          </w:rPr>
          <w:t>15</w:t>
        </w:r>
        <w:r w:rsidR="00E83CE1">
          <w:rPr>
            <w:noProof/>
            <w:webHidden/>
          </w:rPr>
          <w:fldChar w:fldCharType="end"/>
        </w:r>
      </w:hyperlink>
    </w:p>
    <w:p w14:paraId="0751CEC9" w14:textId="7944997B"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40" w:history="1">
        <w:r w:rsidR="00E83CE1" w:rsidRPr="00843141">
          <w:rPr>
            <w:rStyle w:val="Hyperlink"/>
            <w:noProof/>
          </w:rPr>
          <w:t>2.4.1</w:t>
        </w:r>
        <w:r w:rsidR="00E83CE1">
          <w:rPr>
            <w:rFonts w:asciiTheme="minorHAnsi" w:eastAsiaTheme="minorEastAsia" w:hAnsiTheme="minorHAnsi" w:cstheme="minorBidi"/>
            <w:noProof/>
            <w:szCs w:val="24"/>
          </w:rPr>
          <w:tab/>
        </w:r>
        <w:r w:rsidR="00E83CE1" w:rsidRPr="00843141">
          <w:rPr>
            <w:rStyle w:val="Hyperlink"/>
            <w:noProof/>
          </w:rPr>
          <w:t>Diets in contrasting foraging conditions</w:t>
        </w:r>
        <w:r w:rsidR="00E83CE1">
          <w:rPr>
            <w:noProof/>
            <w:webHidden/>
          </w:rPr>
          <w:tab/>
        </w:r>
        <w:r w:rsidR="00E83CE1">
          <w:rPr>
            <w:noProof/>
            <w:webHidden/>
          </w:rPr>
          <w:fldChar w:fldCharType="begin"/>
        </w:r>
        <w:r w:rsidR="00E83CE1">
          <w:rPr>
            <w:noProof/>
            <w:webHidden/>
          </w:rPr>
          <w:instrText xml:space="preserve"> PAGEREF _Toc47442040 \h </w:instrText>
        </w:r>
        <w:r w:rsidR="00E83CE1">
          <w:rPr>
            <w:noProof/>
            <w:webHidden/>
          </w:rPr>
        </w:r>
        <w:r w:rsidR="00E83CE1">
          <w:rPr>
            <w:noProof/>
            <w:webHidden/>
          </w:rPr>
          <w:fldChar w:fldCharType="separate"/>
        </w:r>
        <w:r w:rsidR="00E83CE1">
          <w:rPr>
            <w:noProof/>
            <w:webHidden/>
          </w:rPr>
          <w:t>16</w:t>
        </w:r>
        <w:r w:rsidR="00E83CE1">
          <w:rPr>
            <w:noProof/>
            <w:webHidden/>
          </w:rPr>
          <w:fldChar w:fldCharType="end"/>
        </w:r>
      </w:hyperlink>
    </w:p>
    <w:p w14:paraId="6876A067" w14:textId="0FD0FF67"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41" w:history="1">
        <w:r w:rsidR="00E83CE1" w:rsidRPr="00843141">
          <w:rPr>
            <w:rStyle w:val="Hyperlink"/>
            <w:noProof/>
          </w:rPr>
          <w:t>2.4.2</w:t>
        </w:r>
        <w:r w:rsidR="00E83CE1">
          <w:rPr>
            <w:rFonts w:asciiTheme="minorHAnsi" w:eastAsiaTheme="minorEastAsia" w:hAnsiTheme="minorHAnsi" w:cstheme="minorBidi"/>
            <w:noProof/>
            <w:szCs w:val="24"/>
          </w:rPr>
          <w:tab/>
        </w:r>
        <w:r w:rsidR="00E83CE1" w:rsidRPr="00843141">
          <w:rPr>
            <w:rStyle w:val="Hyperlink"/>
            <w:noProof/>
          </w:rPr>
          <w:t>Competition in contrasting foraging conditions</w:t>
        </w:r>
        <w:r w:rsidR="00E83CE1">
          <w:rPr>
            <w:noProof/>
            <w:webHidden/>
          </w:rPr>
          <w:tab/>
        </w:r>
        <w:r w:rsidR="00E83CE1">
          <w:rPr>
            <w:noProof/>
            <w:webHidden/>
          </w:rPr>
          <w:fldChar w:fldCharType="begin"/>
        </w:r>
        <w:r w:rsidR="00E83CE1">
          <w:rPr>
            <w:noProof/>
            <w:webHidden/>
          </w:rPr>
          <w:instrText xml:space="preserve"> PAGEREF _Toc47442041 \h </w:instrText>
        </w:r>
        <w:r w:rsidR="00E83CE1">
          <w:rPr>
            <w:noProof/>
            <w:webHidden/>
          </w:rPr>
        </w:r>
        <w:r w:rsidR="00E83CE1">
          <w:rPr>
            <w:noProof/>
            <w:webHidden/>
          </w:rPr>
          <w:fldChar w:fldCharType="separate"/>
        </w:r>
        <w:r w:rsidR="00E83CE1">
          <w:rPr>
            <w:noProof/>
            <w:webHidden/>
          </w:rPr>
          <w:t>18</w:t>
        </w:r>
        <w:r w:rsidR="00E83CE1">
          <w:rPr>
            <w:noProof/>
            <w:webHidden/>
          </w:rPr>
          <w:fldChar w:fldCharType="end"/>
        </w:r>
      </w:hyperlink>
    </w:p>
    <w:p w14:paraId="29F46FC7" w14:textId="20944BAE"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42" w:history="1">
        <w:r w:rsidR="00E83CE1" w:rsidRPr="00843141">
          <w:rPr>
            <w:rStyle w:val="Hyperlink"/>
            <w:noProof/>
          </w:rPr>
          <w:t>2.4.3</w:t>
        </w:r>
        <w:r w:rsidR="00E83CE1">
          <w:rPr>
            <w:rFonts w:asciiTheme="minorHAnsi" w:eastAsiaTheme="minorEastAsia" w:hAnsiTheme="minorHAnsi" w:cstheme="minorBidi"/>
            <w:noProof/>
            <w:szCs w:val="24"/>
          </w:rPr>
          <w:tab/>
        </w:r>
        <w:r w:rsidR="00E83CE1" w:rsidRPr="00843141">
          <w:rPr>
            <w:rStyle w:val="Hyperlink"/>
            <w:noProof/>
          </w:rPr>
          <w:t>Trophic niches of juvenile pink and chum salmon</w:t>
        </w:r>
        <w:r w:rsidR="00E83CE1">
          <w:rPr>
            <w:noProof/>
            <w:webHidden/>
          </w:rPr>
          <w:tab/>
        </w:r>
        <w:r w:rsidR="00E83CE1">
          <w:rPr>
            <w:noProof/>
            <w:webHidden/>
          </w:rPr>
          <w:fldChar w:fldCharType="begin"/>
        </w:r>
        <w:r w:rsidR="00E83CE1">
          <w:rPr>
            <w:noProof/>
            <w:webHidden/>
          </w:rPr>
          <w:instrText xml:space="preserve"> PAGEREF _Toc47442042 \h </w:instrText>
        </w:r>
        <w:r w:rsidR="00E83CE1">
          <w:rPr>
            <w:noProof/>
            <w:webHidden/>
          </w:rPr>
        </w:r>
        <w:r w:rsidR="00E83CE1">
          <w:rPr>
            <w:noProof/>
            <w:webHidden/>
          </w:rPr>
          <w:fldChar w:fldCharType="separate"/>
        </w:r>
        <w:r w:rsidR="00E83CE1">
          <w:rPr>
            <w:noProof/>
            <w:webHidden/>
          </w:rPr>
          <w:t>19</w:t>
        </w:r>
        <w:r w:rsidR="00E83CE1">
          <w:rPr>
            <w:noProof/>
            <w:webHidden/>
          </w:rPr>
          <w:fldChar w:fldCharType="end"/>
        </w:r>
      </w:hyperlink>
    </w:p>
    <w:p w14:paraId="2170EF66" w14:textId="6FAB783D"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43" w:history="1">
        <w:r w:rsidR="00E83CE1" w:rsidRPr="00843141">
          <w:rPr>
            <w:rStyle w:val="Hyperlink"/>
            <w:noProof/>
          </w:rPr>
          <w:t>2.5</w:t>
        </w:r>
        <w:r w:rsidR="00E83CE1">
          <w:rPr>
            <w:rFonts w:asciiTheme="minorHAnsi" w:eastAsiaTheme="minorEastAsia" w:hAnsiTheme="minorHAnsi" w:cstheme="minorBidi"/>
            <w:noProof/>
            <w:szCs w:val="24"/>
          </w:rPr>
          <w:tab/>
        </w:r>
        <w:r w:rsidR="00E83CE1" w:rsidRPr="00843141">
          <w:rPr>
            <w:rStyle w:val="Hyperlink"/>
            <w:noProof/>
          </w:rPr>
          <w:t>Conclusion</w:t>
        </w:r>
        <w:r w:rsidR="00E83CE1">
          <w:rPr>
            <w:noProof/>
            <w:webHidden/>
          </w:rPr>
          <w:tab/>
        </w:r>
        <w:r w:rsidR="00E83CE1">
          <w:rPr>
            <w:noProof/>
            <w:webHidden/>
          </w:rPr>
          <w:fldChar w:fldCharType="begin"/>
        </w:r>
        <w:r w:rsidR="00E83CE1">
          <w:rPr>
            <w:noProof/>
            <w:webHidden/>
          </w:rPr>
          <w:instrText xml:space="preserve"> PAGEREF _Toc47442043 \h </w:instrText>
        </w:r>
        <w:r w:rsidR="00E83CE1">
          <w:rPr>
            <w:noProof/>
            <w:webHidden/>
          </w:rPr>
        </w:r>
        <w:r w:rsidR="00E83CE1">
          <w:rPr>
            <w:noProof/>
            <w:webHidden/>
          </w:rPr>
          <w:fldChar w:fldCharType="separate"/>
        </w:r>
        <w:r w:rsidR="00E83CE1">
          <w:rPr>
            <w:noProof/>
            <w:webHidden/>
          </w:rPr>
          <w:t>21</w:t>
        </w:r>
        <w:r w:rsidR="00E83CE1">
          <w:rPr>
            <w:noProof/>
            <w:webHidden/>
          </w:rPr>
          <w:fldChar w:fldCharType="end"/>
        </w:r>
      </w:hyperlink>
    </w:p>
    <w:p w14:paraId="049CE830" w14:textId="0897A587"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44" w:history="1">
        <w:r w:rsidR="00E83CE1" w:rsidRPr="00843141">
          <w:rPr>
            <w:rStyle w:val="Hyperlink"/>
            <w:rFonts w:eastAsia="Times New Roman"/>
            <w:noProof/>
          </w:rPr>
          <w:t>2.6</w:t>
        </w:r>
        <w:r w:rsidR="00E83CE1">
          <w:rPr>
            <w:rFonts w:asciiTheme="minorHAnsi" w:eastAsiaTheme="minorEastAsia" w:hAnsiTheme="minorHAnsi" w:cstheme="minorBidi"/>
            <w:noProof/>
            <w:szCs w:val="24"/>
          </w:rPr>
          <w:tab/>
        </w:r>
        <w:r w:rsidR="00E83CE1" w:rsidRPr="00843141">
          <w:rPr>
            <w:rStyle w:val="Hyperlink"/>
            <w:noProof/>
          </w:rPr>
          <w:t>Tables</w:t>
        </w:r>
        <w:r w:rsidR="00E83CE1">
          <w:rPr>
            <w:noProof/>
            <w:webHidden/>
          </w:rPr>
          <w:tab/>
        </w:r>
        <w:r w:rsidR="00E83CE1">
          <w:rPr>
            <w:noProof/>
            <w:webHidden/>
          </w:rPr>
          <w:fldChar w:fldCharType="begin"/>
        </w:r>
        <w:r w:rsidR="00E83CE1">
          <w:rPr>
            <w:noProof/>
            <w:webHidden/>
          </w:rPr>
          <w:instrText xml:space="preserve"> PAGEREF _Toc47442044 \h </w:instrText>
        </w:r>
        <w:r w:rsidR="00E83CE1">
          <w:rPr>
            <w:noProof/>
            <w:webHidden/>
          </w:rPr>
        </w:r>
        <w:r w:rsidR="00E83CE1">
          <w:rPr>
            <w:noProof/>
            <w:webHidden/>
          </w:rPr>
          <w:fldChar w:fldCharType="separate"/>
        </w:r>
        <w:r w:rsidR="00E83CE1">
          <w:rPr>
            <w:noProof/>
            <w:webHidden/>
          </w:rPr>
          <w:t>22</w:t>
        </w:r>
        <w:r w:rsidR="00E83CE1">
          <w:rPr>
            <w:noProof/>
            <w:webHidden/>
          </w:rPr>
          <w:fldChar w:fldCharType="end"/>
        </w:r>
      </w:hyperlink>
    </w:p>
    <w:p w14:paraId="12841B88" w14:textId="74AEF0CA"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45" w:history="1">
        <w:r w:rsidR="00E83CE1" w:rsidRPr="00843141">
          <w:rPr>
            <w:rStyle w:val="Hyperlink"/>
            <w:noProof/>
          </w:rPr>
          <w:t>2.7</w:t>
        </w:r>
        <w:r w:rsidR="00E83CE1">
          <w:rPr>
            <w:rFonts w:asciiTheme="minorHAnsi" w:eastAsiaTheme="minorEastAsia" w:hAnsiTheme="minorHAnsi" w:cstheme="minorBidi"/>
            <w:noProof/>
            <w:szCs w:val="24"/>
          </w:rPr>
          <w:tab/>
        </w:r>
        <w:r w:rsidR="00E83CE1" w:rsidRPr="00843141">
          <w:rPr>
            <w:rStyle w:val="Hyperlink"/>
            <w:noProof/>
          </w:rPr>
          <w:t>Figures</w:t>
        </w:r>
        <w:r w:rsidR="00E83CE1">
          <w:rPr>
            <w:noProof/>
            <w:webHidden/>
          </w:rPr>
          <w:tab/>
        </w:r>
        <w:r w:rsidR="00E83CE1">
          <w:rPr>
            <w:noProof/>
            <w:webHidden/>
          </w:rPr>
          <w:fldChar w:fldCharType="begin"/>
        </w:r>
        <w:r w:rsidR="00E83CE1">
          <w:rPr>
            <w:noProof/>
            <w:webHidden/>
          </w:rPr>
          <w:instrText xml:space="preserve"> PAGEREF _Toc47442045 \h </w:instrText>
        </w:r>
        <w:r w:rsidR="00E83CE1">
          <w:rPr>
            <w:noProof/>
            <w:webHidden/>
          </w:rPr>
        </w:r>
        <w:r w:rsidR="00E83CE1">
          <w:rPr>
            <w:noProof/>
            <w:webHidden/>
          </w:rPr>
          <w:fldChar w:fldCharType="separate"/>
        </w:r>
        <w:r w:rsidR="00E83CE1">
          <w:rPr>
            <w:noProof/>
            <w:webHidden/>
          </w:rPr>
          <w:t>26</w:t>
        </w:r>
        <w:r w:rsidR="00E83CE1">
          <w:rPr>
            <w:noProof/>
            <w:webHidden/>
          </w:rPr>
          <w:fldChar w:fldCharType="end"/>
        </w:r>
      </w:hyperlink>
    </w:p>
    <w:p w14:paraId="7120FCAE" w14:textId="5CE790D0" w:rsidR="00E83CE1" w:rsidRDefault="00C66534">
      <w:pPr>
        <w:pStyle w:val="TOC1"/>
        <w:rPr>
          <w:rFonts w:asciiTheme="minorHAnsi" w:eastAsiaTheme="minorEastAsia" w:hAnsiTheme="minorHAnsi" w:cstheme="minorBidi"/>
          <w:b w:val="0"/>
          <w:noProof/>
        </w:rPr>
      </w:pPr>
      <w:hyperlink w:anchor="_Toc47442046" w:history="1">
        <w:r w:rsidR="00E83CE1" w:rsidRPr="00843141">
          <w:rPr>
            <w:rStyle w:val="Hyperlink"/>
            <w:noProof/>
          </w:rPr>
          <w:t>Chapter 3: Salmon trophic interactions shift with prey phenology and migration timing</w:t>
        </w:r>
        <w:r w:rsidR="00E83CE1">
          <w:rPr>
            <w:noProof/>
            <w:webHidden/>
          </w:rPr>
          <w:tab/>
        </w:r>
        <w:r w:rsidR="00E83CE1">
          <w:rPr>
            <w:noProof/>
            <w:webHidden/>
          </w:rPr>
          <w:fldChar w:fldCharType="begin"/>
        </w:r>
        <w:r w:rsidR="00E83CE1">
          <w:rPr>
            <w:noProof/>
            <w:webHidden/>
          </w:rPr>
          <w:instrText xml:space="preserve"> PAGEREF _Toc47442046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198A9BF8" w14:textId="21BA720C"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47" w:history="1">
        <w:r w:rsidR="00E83CE1" w:rsidRPr="00843141">
          <w:rPr>
            <w:rStyle w:val="Hyperlink"/>
            <w:noProof/>
          </w:rPr>
          <w:t>3.1</w:t>
        </w:r>
        <w:r w:rsidR="00E83CE1">
          <w:rPr>
            <w:rFonts w:asciiTheme="minorHAnsi" w:eastAsiaTheme="minorEastAsia" w:hAnsiTheme="minorHAnsi" w:cstheme="minorBidi"/>
            <w:noProof/>
            <w:szCs w:val="24"/>
          </w:rPr>
          <w:tab/>
        </w:r>
        <w:r w:rsidR="00E83CE1" w:rsidRPr="00843141">
          <w:rPr>
            <w:rStyle w:val="Hyperlink"/>
            <w:noProof/>
          </w:rPr>
          <w:t>Introduction</w:t>
        </w:r>
        <w:r w:rsidR="00E83CE1">
          <w:rPr>
            <w:noProof/>
            <w:webHidden/>
          </w:rPr>
          <w:tab/>
        </w:r>
        <w:r w:rsidR="00E83CE1">
          <w:rPr>
            <w:noProof/>
            <w:webHidden/>
          </w:rPr>
          <w:fldChar w:fldCharType="begin"/>
        </w:r>
        <w:r w:rsidR="00E83CE1">
          <w:rPr>
            <w:noProof/>
            <w:webHidden/>
          </w:rPr>
          <w:instrText xml:space="preserve"> PAGEREF _Toc47442047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758E3D33" w14:textId="283E23CA"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48" w:history="1">
        <w:r w:rsidR="00E83CE1" w:rsidRPr="00843141">
          <w:rPr>
            <w:rStyle w:val="Hyperlink"/>
            <w:noProof/>
          </w:rPr>
          <w:t>3.2</w:t>
        </w:r>
        <w:r w:rsidR="00E83CE1">
          <w:rPr>
            <w:rFonts w:asciiTheme="minorHAnsi" w:eastAsiaTheme="minorEastAsia" w:hAnsiTheme="minorHAnsi" w:cstheme="minorBidi"/>
            <w:noProof/>
            <w:szCs w:val="24"/>
          </w:rPr>
          <w:tab/>
        </w:r>
        <w:r w:rsidR="00E83CE1" w:rsidRPr="00843141">
          <w:rPr>
            <w:rStyle w:val="Hyperlink"/>
            <w:noProof/>
          </w:rPr>
          <w:t>Methods</w:t>
        </w:r>
        <w:r w:rsidR="00E83CE1">
          <w:rPr>
            <w:noProof/>
            <w:webHidden/>
          </w:rPr>
          <w:tab/>
        </w:r>
        <w:r w:rsidR="00E83CE1">
          <w:rPr>
            <w:noProof/>
            <w:webHidden/>
          </w:rPr>
          <w:fldChar w:fldCharType="begin"/>
        </w:r>
        <w:r w:rsidR="00E83CE1">
          <w:rPr>
            <w:noProof/>
            <w:webHidden/>
          </w:rPr>
          <w:instrText xml:space="preserve"> PAGEREF _Toc47442048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CCED200" w14:textId="3FEFD570"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49" w:history="1">
        <w:r w:rsidR="00E83CE1" w:rsidRPr="00843141">
          <w:rPr>
            <w:rStyle w:val="Hyperlink"/>
            <w:noProof/>
          </w:rPr>
          <w:t>3.3</w:t>
        </w:r>
        <w:r w:rsidR="00E83CE1">
          <w:rPr>
            <w:rFonts w:asciiTheme="minorHAnsi" w:eastAsiaTheme="minorEastAsia" w:hAnsiTheme="minorHAnsi" w:cstheme="minorBidi"/>
            <w:noProof/>
            <w:szCs w:val="24"/>
          </w:rPr>
          <w:tab/>
        </w:r>
        <w:r w:rsidR="00E83CE1" w:rsidRPr="00843141">
          <w:rPr>
            <w:rStyle w:val="Hyperlink"/>
            <w:noProof/>
          </w:rPr>
          <w:t>Results</w:t>
        </w:r>
        <w:r w:rsidR="00E83CE1">
          <w:rPr>
            <w:noProof/>
            <w:webHidden/>
          </w:rPr>
          <w:tab/>
        </w:r>
        <w:r w:rsidR="00E83CE1">
          <w:rPr>
            <w:noProof/>
            <w:webHidden/>
          </w:rPr>
          <w:fldChar w:fldCharType="begin"/>
        </w:r>
        <w:r w:rsidR="00E83CE1">
          <w:rPr>
            <w:noProof/>
            <w:webHidden/>
          </w:rPr>
          <w:instrText xml:space="preserve"> PAGEREF _Toc47442049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555B293C" w14:textId="010C7688"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0" w:history="1">
        <w:r w:rsidR="00E83CE1" w:rsidRPr="00843141">
          <w:rPr>
            <w:rStyle w:val="Hyperlink"/>
            <w:noProof/>
          </w:rPr>
          <w:t>3.3.1</w:t>
        </w:r>
        <w:r w:rsidR="00E83CE1">
          <w:rPr>
            <w:rFonts w:asciiTheme="minorHAnsi" w:eastAsiaTheme="minorEastAsia" w:hAnsiTheme="minorHAnsi" w:cstheme="minorBidi"/>
            <w:noProof/>
            <w:szCs w:val="24"/>
          </w:rPr>
          <w:tab/>
        </w:r>
        <w:r w:rsidR="00E83CE1" w:rsidRPr="00843141">
          <w:rPr>
            <w:rStyle w:val="Hyperlink"/>
            <w:noProof/>
          </w:rPr>
          <w:t>Environmental conditions</w:t>
        </w:r>
        <w:r w:rsidR="00E83CE1">
          <w:rPr>
            <w:noProof/>
            <w:webHidden/>
          </w:rPr>
          <w:tab/>
        </w:r>
        <w:r w:rsidR="00E83CE1">
          <w:rPr>
            <w:noProof/>
            <w:webHidden/>
          </w:rPr>
          <w:fldChar w:fldCharType="begin"/>
        </w:r>
        <w:r w:rsidR="00E83CE1">
          <w:rPr>
            <w:noProof/>
            <w:webHidden/>
          </w:rPr>
          <w:instrText xml:space="preserve"> PAGEREF _Toc47442050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549B78B" w14:textId="4D5388BC"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1" w:history="1">
        <w:r w:rsidR="00E83CE1" w:rsidRPr="00843141">
          <w:rPr>
            <w:rStyle w:val="Hyperlink"/>
            <w:noProof/>
          </w:rPr>
          <w:t>3.3.2</w:t>
        </w:r>
        <w:r w:rsidR="00E83CE1">
          <w:rPr>
            <w:rFonts w:asciiTheme="minorHAnsi" w:eastAsiaTheme="minorEastAsia" w:hAnsiTheme="minorHAnsi" w:cstheme="minorBidi"/>
            <w:noProof/>
            <w:szCs w:val="24"/>
          </w:rPr>
          <w:tab/>
        </w:r>
        <w:r w:rsidR="00E83CE1" w:rsidRPr="00843141">
          <w:rPr>
            <w:rStyle w:val="Hyperlink"/>
            <w:noProof/>
          </w:rPr>
          <w:t>Zooplankton</w:t>
        </w:r>
        <w:r w:rsidR="00E83CE1">
          <w:rPr>
            <w:noProof/>
            <w:webHidden/>
          </w:rPr>
          <w:tab/>
        </w:r>
        <w:r w:rsidR="00E83CE1">
          <w:rPr>
            <w:noProof/>
            <w:webHidden/>
          </w:rPr>
          <w:fldChar w:fldCharType="begin"/>
        </w:r>
        <w:r w:rsidR="00E83CE1">
          <w:rPr>
            <w:noProof/>
            <w:webHidden/>
          </w:rPr>
          <w:instrText xml:space="preserve"> PAGEREF _Toc47442051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181313AF" w14:textId="1056F48B"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2" w:history="1">
        <w:r w:rsidR="00E83CE1" w:rsidRPr="00843141">
          <w:rPr>
            <w:rStyle w:val="Hyperlink"/>
            <w:noProof/>
          </w:rPr>
          <w:t>3.3.3</w:t>
        </w:r>
        <w:r w:rsidR="00E83CE1">
          <w:rPr>
            <w:rFonts w:asciiTheme="minorHAnsi" w:eastAsiaTheme="minorEastAsia" w:hAnsiTheme="minorHAnsi" w:cstheme="minorBidi"/>
            <w:noProof/>
            <w:szCs w:val="24"/>
          </w:rPr>
          <w:tab/>
        </w:r>
        <w:r w:rsidR="00E83CE1" w:rsidRPr="00843141">
          <w:rPr>
            <w:rStyle w:val="Hyperlink"/>
            <w:noProof/>
          </w:rPr>
          <w:t>Salmon diet composition</w:t>
        </w:r>
        <w:r w:rsidR="00E83CE1">
          <w:rPr>
            <w:noProof/>
            <w:webHidden/>
          </w:rPr>
          <w:tab/>
        </w:r>
        <w:r w:rsidR="00E83CE1">
          <w:rPr>
            <w:noProof/>
            <w:webHidden/>
          </w:rPr>
          <w:fldChar w:fldCharType="begin"/>
        </w:r>
        <w:r w:rsidR="00E83CE1">
          <w:rPr>
            <w:noProof/>
            <w:webHidden/>
          </w:rPr>
          <w:instrText xml:space="preserve"> PAGEREF _Toc47442052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EE6DF4A" w14:textId="1956B3C7"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3" w:history="1">
        <w:r w:rsidR="00E83CE1" w:rsidRPr="00843141">
          <w:rPr>
            <w:rStyle w:val="Hyperlink"/>
            <w:noProof/>
          </w:rPr>
          <w:t>3.3.4</w:t>
        </w:r>
        <w:r w:rsidR="00E83CE1">
          <w:rPr>
            <w:rFonts w:asciiTheme="minorHAnsi" w:eastAsiaTheme="minorEastAsia" w:hAnsiTheme="minorHAnsi" w:cstheme="minorBidi"/>
            <w:noProof/>
            <w:szCs w:val="24"/>
          </w:rPr>
          <w:tab/>
        </w:r>
        <w:r w:rsidR="00E83CE1" w:rsidRPr="00843141">
          <w:rPr>
            <w:rStyle w:val="Hyperlink"/>
            <w:noProof/>
          </w:rPr>
          <w:t>Salmon stomach fullness</w:t>
        </w:r>
        <w:r w:rsidR="00E83CE1">
          <w:rPr>
            <w:noProof/>
            <w:webHidden/>
          </w:rPr>
          <w:tab/>
        </w:r>
        <w:r w:rsidR="00E83CE1">
          <w:rPr>
            <w:noProof/>
            <w:webHidden/>
          </w:rPr>
          <w:fldChar w:fldCharType="begin"/>
        </w:r>
        <w:r w:rsidR="00E83CE1">
          <w:rPr>
            <w:noProof/>
            <w:webHidden/>
          </w:rPr>
          <w:instrText xml:space="preserve"> PAGEREF _Toc47442053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A10F4FE" w14:textId="19763F5A"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4" w:history="1">
        <w:r w:rsidR="00E83CE1" w:rsidRPr="00843141">
          <w:rPr>
            <w:rStyle w:val="Hyperlink"/>
            <w:noProof/>
          </w:rPr>
          <w:t>3.3.5</w:t>
        </w:r>
        <w:r w:rsidR="00E83CE1">
          <w:rPr>
            <w:rFonts w:asciiTheme="minorHAnsi" w:eastAsiaTheme="minorEastAsia" w:hAnsiTheme="minorHAnsi" w:cstheme="minorBidi"/>
            <w:noProof/>
            <w:szCs w:val="24"/>
          </w:rPr>
          <w:tab/>
        </w:r>
        <w:r w:rsidR="00E83CE1" w:rsidRPr="00843141">
          <w:rPr>
            <w:rStyle w:val="Hyperlink"/>
            <w:noProof/>
          </w:rPr>
          <w:t>Juvenile salmon condition</w:t>
        </w:r>
        <w:r w:rsidR="00E83CE1">
          <w:rPr>
            <w:noProof/>
            <w:webHidden/>
          </w:rPr>
          <w:tab/>
        </w:r>
        <w:r w:rsidR="00E83CE1">
          <w:rPr>
            <w:noProof/>
            <w:webHidden/>
          </w:rPr>
          <w:fldChar w:fldCharType="begin"/>
        </w:r>
        <w:r w:rsidR="00E83CE1">
          <w:rPr>
            <w:noProof/>
            <w:webHidden/>
          </w:rPr>
          <w:instrText xml:space="preserve"> PAGEREF _Toc47442054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793AFAF" w14:textId="29850D3A"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5" w:history="1">
        <w:r w:rsidR="00E83CE1" w:rsidRPr="00843141">
          <w:rPr>
            <w:rStyle w:val="Hyperlink"/>
            <w:noProof/>
          </w:rPr>
          <w:t>3.3.6</w:t>
        </w:r>
        <w:r w:rsidR="00E83CE1">
          <w:rPr>
            <w:rFonts w:asciiTheme="minorHAnsi" w:eastAsiaTheme="minorEastAsia" w:hAnsiTheme="minorHAnsi" w:cstheme="minorBidi"/>
            <w:noProof/>
            <w:szCs w:val="24"/>
          </w:rPr>
          <w:tab/>
        </w:r>
        <w:r w:rsidR="00E83CE1" w:rsidRPr="00843141">
          <w:rPr>
            <w:rStyle w:val="Hyperlink"/>
            <w:noProof/>
          </w:rPr>
          <w:t>Diet diversity of juvenile salmon</w:t>
        </w:r>
        <w:r w:rsidR="00E83CE1">
          <w:rPr>
            <w:noProof/>
            <w:webHidden/>
          </w:rPr>
          <w:tab/>
        </w:r>
        <w:r w:rsidR="00E83CE1">
          <w:rPr>
            <w:noProof/>
            <w:webHidden/>
          </w:rPr>
          <w:fldChar w:fldCharType="begin"/>
        </w:r>
        <w:r w:rsidR="00E83CE1">
          <w:rPr>
            <w:noProof/>
            <w:webHidden/>
          </w:rPr>
          <w:instrText xml:space="preserve"> PAGEREF _Toc47442055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7C78644" w14:textId="7F043960"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56" w:history="1">
        <w:r w:rsidR="00E83CE1" w:rsidRPr="00843141">
          <w:rPr>
            <w:rStyle w:val="Hyperlink"/>
            <w:noProof/>
          </w:rPr>
          <w:t>3.4</w:t>
        </w:r>
        <w:r w:rsidR="00E83CE1">
          <w:rPr>
            <w:rFonts w:asciiTheme="minorHAnsi" w:eastAsiaTheme="minorEastAsia" w:hAnsiTheme="minorHAnsi" w:cstheme="minorBidi"/>
            <w:noProof/>
            <w:szCs w:val="24"/>
          </w:rPr>
          <w:tab/>
        </w:r>
        <w:r w:rsidR="00E83CE1" w:rsidRPr="00843141">
          <w:rPr>
            <w:rStyle w:val="Hyperlink"/>
            <w:noProof/>
          </w:rPr>
          <w:t>Discussion</w:t>
        </w:r>
        <w:r w:rsidR="00E83CE1">
          <w:rPr>
            <w:noProof/>
            <w:webHidden/>
          </w:rPr>
          <w:tab/>
        </w:r>
        <w:r w:rsidR="00E83CE1">
          <w:rPr>
            <w:noProof/>
            <w:webHidden/>
          </w:rPr>
          <w:fldChar w:fldCharType="begin"/>
        </w:r>
        <w:r w:rsidR="00E83CE1">
          <w:rPr>
            <w:noProof/>
            <w:webHidden/>
          </w:rPr>
          <w:instrText xml:space="preserve"> PAGEREF _Toc47442056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C76D9A8" w14:textId="3D799559"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7" w:history="1">
        <w:r w:rsidR="00E83CE1" w:rsidRPr="00843141">
          <w:rPr>
            <w:rStyle w:val="Hyperlink"/>
            <w:noProof/>
          </w:rPr>
          <w:t>3.4.1</w:t>
        </w:r>
        <w:r w:rsidR="00E83CE1">
          <w:rPr>
            <w:rFonts w:asciiTheme="minorHAnsi" w:eastAsiaTheme="minorEastAsia" w:hAnsiTheme="minorHAnsi" w:cstheme="minorBidi"/>
            <w:noProof/>
            <w:szCs w:val="24"/>
          </w:rPr>
          <w:tab/>
        </w:r>
        <w:r w:rsidR="00E83CE1" w:rsidRPr="00843141">
          <w:rPr>
            <w:rStyle w:val="Hyperlink"/>
            <w:noProof/>
          </w:rPr>
          <w:t>Seasonality and prey phenology</w:t>
        </w:r>
        <w:r w:rsidR="00E83CE1">
          <w:rPr>
            <w:noProof/>
            <w:webHidden/>
          </w:rPr>
          <w:tab/>
        </w:r>
        <w:r w:rsidR="00E83CE1">
          <w:rPr>
            <w:noProof/>
            <w:webHidden/>
          </w:rPr>
          <w:fldChar w:fldCharType="begin"/>
        </w:r>
        <w:r w:rsidR="00E83CE1">
          <w:rPr>
            <w:noProof/>
            <w:webHidden/>
          </w:rPr>
          <w:instrText xml:space="preserve"> PAGEREF _Toc47442057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6890502" w14:textId="444AFA80"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8" w:history="1">
        <w:r w:rsidR="00E83CE1" w:rsidRPr="00843141">
          <w:rPr>
            <w:rStyle w:val="Hyperlink"/>
            <w:noProof/>
          </w:rPr>
          <w:t>3.4.2</w:t>
        </w:r>
        <w:r w:rsidR="00E83CE1">
          <w:rPr>
            <w:rFonts w:asciiTheme="minorHAnsi" w:eastAsiaTheme="minorEastAsia" w:hAnsiTheme="minorHAnsi" w:cstheme="minorBidi"/>
            <w:noProof/>
            <w:szCs w:val="24"/>
          </w:rPr>
          <w:tab/>
        </w:r>
        <w:r w:rsidR="00E83CE1" w:rsidRPr="00843141">
          <w:rPr>
            <w:rStyle w:val="Hyperlink"/>
            <w:noProof/>
          </w:rPr>
          <w:t>Interannual variability</w:t>
        </w:r>
        <w:r w:rsidR="00E83CE1">
          <w:rPr>
            <w:noProof/>
            <w:webHidden/>
          </w:rPr>
          <w:tab/>
        </w:r>
        <w:r w:rsidR="00E83CE1">
          <w:rPr>
            <w:noProof/>
            <w:webHidden/>
          </w:rPr>
          <w:fldChar w:fldCharType="begin"/>
        </w:r>
        <w:r w:rsidR="00E83CE1">
          <w:rPr>
            <w:noProof/>
            <w:webHidden/>
          </w:rPr>
          <w:instrText xml:space="preserve"> PAGEREF _Toc47442058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7191E4AE" w14:textId="20F69178"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59" w:history="1">
        <w:r w:rsidR="00E83CE1" w:rsidRPr="00843141">
          <w:rPr>
            <w:rStyle w:val="Hyperlink"/>
            <w:noProof/>
          </w:rPr>
          <w:t>3.4.3</w:t>
        </w:r>
        <w:r w:rsidR="00E83CE1">
          <w:rPr>
            <w:rFonts w:asciiTheme="minorHAnsi" w:eastAsiaTheme="minorEastAsia" w:hAnsiTheme="minorHAnsi" w:cstheme="minorBidi"/>
            <w:noProof/>
            <w:szCs w:val="24"/>
          </w:rPr>
          <w:tab/>
        </w:r>
        <w:r w:rsidR="00E83CE1" w:rsidRPr="00843141">
          <w:rPr>
            <w:rStyle w:val="Hyperlink"/>
            <w:noProof/>
          </w:rPr>
          <w:t>Predator and prey sizes</w:t>
        </w:r>
        <w:r w:rsidR="00E83CE1">
          <w:rPr>
            <w:noProof/>
            <w:webHidden/>
          </w:rPr>
          <w:tab/>
        </w:r>
        <w:r w:rsidR="00E83CE1">
          <w:rPr>
            <w:noProof/>
            <w:webHidden/>
          </w:rPr>
          <w:fldChar w:fldCharType="begin"/>
        </w:r>
        <w:r w:rsidR="00E83CE1">
          <w:rPr>
            <w:noProof/>
            <w:webHidden/>
          </w:rPr>
          <w:instrText xml:space="preserve"> PAGEREF _Toc47442059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04FEE7F1" w14:textId="05078F03" w:rsidR="00E83CE1" w:rsidRDefault="00C66534">
      <w:pPr>
        <w:pStyle w:val="TOC3"/>
        <w:tabs>
          <w:tab w:val="left" w:pos="1440"/>
          <w:tab w:val="right" w:leader="dot" w:pos="9350"/>
        </w:tabs>
        <w:rPr>
          <w:rFonts w:asciiTheme="minorHAnsi" w:eastAsiaTheme="minorEastAsia" w:hAnsiTheme="minorHAnsi" w:cstheme="minorBidi"/>
          <w:noProof/>
          <w:szCs w:val="24"/>
        </w:rPr>
      </w:pPr>
      <w:hyperlink w:anchor="_Toc47442060" w:history="1">
        <w:r w:rsidR="00E83CE1" w:rsidRPr="00843141">
          <w:rPr>
            <w:rStyle w:val="Hyperlink"/>
            <w:noProof/>
          </w:rPr>
          <w:t>3.4.4</w:t>
        </w:r>
        <w:r w:rsidR="00E83CE1">
          <w:rPr>
            <w:rFonts w:asciiTheme="minorHAnsi" w:eastAsiaTheme="minorEastAsia" w:hAnsiTheme="minorHAnsi" w:cstheme="minorBidi"/>
            <w:noProof/>
            <w:szCs w:val="24"/>
          </w:rPr>
          <w:tab/>
        </w:r>
        <w:r w:rsidR="00E83CE1" w:rsidRPr="00843141">
          <w:rPr>
            <w:rStyle w:val="Hyperlink"/>
            <w:noProof/>
          </w:rPr>
          <w:t>Salmon trophic interactions</w:t>
        </w:r>
        <w:r w:rsidR="00E83CE1">
          <w:rPr>
            <w:noProof/>
            <w:webHidden/>
          </w:rPr>
          <w:tab/>
        </w:r>
        <w:r w:rsidR="00E83CE1">
          <w:rPr>
            <w:noProof/>
            <w:webHidden/>
          </w:rPr>
          <w:fldChar w:fldCharType="begin"/>
        </w:r>
        <w:r w:rsidR="00E83CE1">
          <w:rPr>
            <w:noProof/>
            <w:webHidden/>
          </w:rPr>
          <w:instrText xml:space="preserve"> PAGEREF _Toc47442060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4214BE6D" w14:textId="190A17E5"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1" w:history="1">
        <w:r w:rsidR="00E83CE1" w:rsidRPr="00843141">
          <w:rPr>
            <w:rStyle w:val="Hyperlink"/>
            <w:noProof/>
          </w:rPr>
          <w:t>3.5</w:t>
        </w:r>
        <w:r w:rsidR="00E83CE1">
          <w:rPr>
            <w:rFonts w:asciiTheme="minorHAnsi" w:eastAsiaTheme="minorEastAsia" w:hAnsiTheme="minorHAnsi" w:cstheme="minorBidi"/>
            <w:noProof/>
            <w:szCs w:val="24"/>
          </w:rPr>
          <w:tab/>
        </w:r>
        <w:r w:rsidR="00E83CE1" w:rsidRPr="00843141">
          <w:rPr>
            <w:rStyle w:val="Hyperlink"/>
            <w:noProof/>
          </w:rPr>
          <w:t>Conclusion</w:t>
        </w:r>
        <w:r w:rsidR="00E83CE1">
          <w:rPr>
            <w:noProof/>
            <w:webHidden/>
          </w:rPr>
          <w:tab/>
        </w:r>
        <w:r w:rsidR="00E83CE1">
          <w:rPr>
            <w:noProof/>
            <w:webHidden/>
          </w:rPr>
          <w:fldChar w:fldCharType="begin"/>
        </w:r>
        <w:r w:rsidR="00E83CE1">
          <w:rPr>
            <w:noProof/>
            <w:webHidden/>
          </w:rPr>
          <w:instrText xml:space="preserve"> PAGEREF _Toc47442061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30DA2614" w14:textId="2B6C6B66"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2" w:history="1">
        <w:r w:rsidR="00E83CE1" w:rsidRPr="00843141">
          <w:rPr>
            <w:rStyle w:val="Hyperlink"/>
            <w:noProof/>
          </w:rPr>
          <w:t>3.6</w:t>
        </w:r>
        <w:r w:rsidR="00E83CE1">
          <w:rPr>
            <w:rFonts w:asciiTheme="minorHAnsi" w:eastAsiaTheme="minorEastAsia" w:hAnsiTheme="minorHAnsi" w:cstheme="minorBidi"/>
            <w:noProof/>
            <w:szCs w:val="24"/>
          </w:rPr>
          <w:tab/>
        </w:r>
        <w:r w:rsidR="00E83CE1" w:rsidRPr="00843141">
          <w:rPr>
            <w:rStyle w:val="Hyperlink"/>
            <w:noProof/>
          </w:rPr>
          <w:t>Tables</w:t>
        </w:r>
        <w:r w:rsidR="00E83CE1">
          <w:rPr>
            <w:noProof/>
            <w:webHidden/>
          </w:rPr>
          <w:tab/>
        </w:r>
        <w:r w:rsidR="00E83CE1">
          <w:rPr>
            <w:noProof/>
            <w:webHidden/>
          </w:rPr>
          <w:fldChar w:fldCharType="begin"/>
        </w:r>
        <w:r w:rsidR="00E83CE1">
          <w:rPr>
            <w:noProof/>
            <w:webHidden/>
          </w:rPr>
          <w:instrText xml:space="preserve"> PAGEREF _Toc47442062 \h </w:instrText>
        </w:r>
        <w:r w:rsidR="00E83CE1">
          <w:rPr>
            <w:noProof/>
            <w:webHidden/>
          </w:rPr>
        </w:r>
        <w:r w:rsidR="00E83CE1">
          <w:rPr>
            <w:noProof/>
            <w:webHidden/>
          </w:rPr>
          <w:fldChar w:fldCharType="separate"/>
        </w:r>
        <w:r w:rsidR="00E83CE1">
          <w:rPr>
            <w:noProof/>
            <w:webHidden/>
          </w:rPr>
          <w:t>37</w:t>
        </w:r>
        <w:r w:rsidR="00E83CE1">
          <w:rPr>
            <w:noProof/>
            <w:webHidden/>
          </w:rPr>
          <w:fldChar w:fldCharType="end"/>
        </w:r>
      </w:hyperlink>
    </w:p>
    <w:p w14:paraId="3BF395DF" w14:textId="1B134D65"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3" w:history="1">
        <w:r w:rsidR="00E83CE1" w:rsidRPr="00843141">
          <w:rPr>
            <w:rStyle w:val="Hyperlink"/>
            <w:noProof/>
          </w:rPr>
          <w:t>3.7</w:t>
        </w:r>
        <w:r w:rsidR="00E83CE1">
          <w:rPr>
            <w:rFonts w:asciiTheme="minorHAnsi" w:eastAsiaTheme="minorEastAsia" w:hAnsiTheme="minorHAnsi" w:cstheme="minorBidi"/>
            <w:noProof/>
            <w:szCs w:val="24"/>
          </w:rPr>
          <w:tab/>
        </w:r>
        <w:r w:rsidR="00E83CE1" w:rsidRPr="00843141">
          <w:rPr>
            <w:rStyle w:val="Hyperlink"/>
            <w:noProof/>
          </w:rPr>
          <w:t>Figures</w:t>
        </w:r>
        <w:r w:rsidR="00E83CE1">
          <w:rPr>
            <w:noProof/>
            <w:webHidden/>
          </w:rPr>
          <w:tab/>
        </w:r>
        <w:r w:rsidR="00E83CE1">
          <w:rPr>
            <w:noProof/>
            <w:webHidden/>
          </w:rPr>
          <w:fldChar w:fldCharType="begin"/>
        </w:r>
        <w:r w:rsidR="00E83CE1">
          <w:rPr>
            <w:noProof/>
            <w:webHidden/>
          </w:rPr>
          <w:instrText xml:space="preserve"> PAGEREF _Toc47442063 \h </w:instrText>
        </w:r>
        <w:r w:rsidR="00E83CE1">
          <w:rPr>
            <w:noProof/>
            <w:webHidden/>
          </w:rPr>
        </w:r>
        <w:r w:rsidR="00E83CE1">
          <w:rPr>
            <w:noProof/>
            <w:webHidden/>
          </w:rPr>
          <w:fldChar w:fldCharType="separate"/>
        </w:r>
        <w:r w:rsidR="00E83CE1">
          <w:rPr>
            <w:noProof/>
            <w:webHidden/>
          </w:rPr>
          <w:t>41</w:t>
        </w:r>
        <w:r w:rsidR="00E83CE1">
          <w:rPr>
            <w:noProof/>
            <w:webHidden/>
          </w:rPr>
          <w:fldChar w:fldCharType="end"/>
        </w:r>
      </w:hyperlink>
    </w:p>
    <w:p w14:paraId="0AC9663B" w14:textId="63B4793F" w:rsidR="00E83CE1" w:rsidRDefault="00C66534">
      <w:pPr>
        <w:pStyle w:val="TOC1"/>
        <w:rPr>
          <w:rFonts w:asciiTheme="minorHAnsi" w:eastAsiaTheme="minorEastAsia" w:hAnsiTheme="minorHAnsi" w:cstheme="minorBidi"/>
          <w:b w:val="0"/>
          <w:noProof/>
        </w:rPr>
      </w:pPr>
      <w:hyperlink w:anchor="_Toc47442064" w:history="1">
        <w:r w:rsidR="00E83CE1" w:rsidRPr="00843141">
          <w:rPr>
            <w:rStyle w:val="Hyperlink"/>
            <w:noProof/>
          </w:rPr>
          <w:t>Chapter 4: Conclusion</w:t>
        </w:r>
        <w:r w:rsidR="00E83CE1">
          <w:rPr>
            <w:noProof/>
            <w:webHidden/>
          </w:rPr>
          <w:tab/>
        </w:r>
        <w:r w:rsidR="00E83CE1">
          <w:rPr>
            <w:noProof/>
            <w:webHidden/>
          </w:rPr>
          <w:fldChar w:fldCharType="begin"/>
        </w:r>
        <w:r w:rsidR="00E83CE1">
          <w:rPr>
            <w:noProof/>
            <w:webHidden/>
          </w:rPr>
          <w:instrText xml:space="preserve"> PAGEREF _Toc47442064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6B638D38" w14:textId="43070C61"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5" w:history="1">
        <w:r w:rsidR="00E83CE1" w:rsidRPr="00843141">
          <w:rPr>
            <w:rStyle w:val="Hyperlink"/>
            <w:noProof/>
          </w:rPr>
          <w:t>4.1</w:t>
        </w:r>
        <w:r w:rsidR="00E83CE1">
          <w:rPr>
            <w:rFonts w:asciiTheme="minorHAnsi" w:eastAsiaTheme="minorEastAsia" w:hAnsiTheme="minorHAnsi" w:cstheme="minorBidi"/>
            <w:noProof/>
            <w:szCs w:val="24"/>
          </w:rPr>
          <w:tab/>
        </w:r>
        <w:r w:rsidR="00E83CE1" w:rsidRPr="00843141">
          <w:rPr>
            <w:rStyle w:val="Hyperlink"/>
            <w:noProof/>
          </w:rPr>
          <w:t>Knowledge gap of juvenile pink and chum salmon competition</w:t>
        </w:r>
        <w:r w:rsidR="00E83CE1">
          <w:rPr>
            <w:noProof/>
            <w:webHidden/>
          </w:rPr>
          <w:tab/>
        </w:r>
        <w:r w:rsidR="00E83CE1">
          <w:rPr>
            <w:noProof/>
            <w:webHidden/>
          </w:rPr>
          <w:fldChar w:fldCharType="begin"/>
        </w:r>
        <w:r w:rsidR="00E83CE1">
          <w:rPr>
            <w:noProof/>
            <w:webHidden/>
          </w:rPr>
          <w:instrText xml:space="preserve"> PAGEREF _Toc47442065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652D887D" w14:textId="141F531C"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6" w:history="1">
        <w:r w:rsidR="00E83CE1" w:rsidRPr="00843141">
          <w:rPr>
            <w:rStyle w:val="Hyperlink"/>
            <w:noProof/>
          </w:rPr>
          <w:t>4.2</w:t>
        </w:r>
        <w:r w:rsidR="00E83CE1">
          <w:rPr>
            <w:rFonts w:asciiTheme="minorHAnsi" w:eastAsiaTheme="minorEastAsia" w:hAnsiTheme="minorHAnsi" w:cstheme="minorBidi"/>
            <w:noProof/>
            <w:szCs w:val="24"/>
          </w:rPr>
          <w:tab/>
        </w:r>
        <w:r w:rsidR="00E83CE1" w:rsidRPr="00843141">
          <w:rPr>
            <w:rStyle w:val="Hyperlink"/>
            <w:noProof/>
          </w:rPr>
          <w:t>Diets of juvenile pink and chum salmon in contrasting foraging conditions</w:t>
        </w:r>
        <w:r w:rsidR="00E83CE1">
          <w:rPr>
            <w:noProof/>
            <w:webHidden/>
          </w:rPr>
          <w:tab/>
        </w:r>
        <w:r w:rsidR="00E83CE1">
          <w:rPr>
            <w:noProof/>
            <w:webHidden/>
          </w:rPr>
          <w:fldChar w:fldCharType="begin"/>
        </w:r>
        <w:r w:rsidR="00E83CE1">
          <w:rPr>
            <w:noProof/>
            <w:webHidden/>
          </w:rPr>
          <w:instrText xml:space="preserve"> PAGEREF _Toc47442066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1EDA1A06" w14:textId="1C6888E3"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7" w:history="1">
        <w:r w:rsidR="00E83CE1" w:rsidRPr="00843141">
          <w:rPr>
            <w:rStyle w:val="Hyperlink"/>
            <w:noProof/>
          </w:rPr>
          <w:t>4.3</w:t>
        </w:r>
        <w:r w:rsidR="00E83CE1">
          <w:rPr>
            <w:rFonts w:asciiTheme="minorHAnsi" w:eastAsiaTheme="minorEastAsia" w:hAnsiTheme="minorHAnsi" w:cstheme="minorBidi"/>
            <w:noProof/>
            <w:szCs w:val="24"/>
          </w:rPr>
          <w:tab/>
        </w:r>
        <w:r w:rsidR="00E83CE1" w:rsidRPr="00843141">
          <w:rPr>
            <w:rStyle w:val="Hyperlink"/>
            <w:noProof/>
          </w:rPr>
          <w:t>Trophic interactions of pink and chum salmon during outmigration</w:t>
        </w:r>
        <w:r w:rsidR="00E83CE1">
          <w:rPr>
            <w:noProof/>
            <w:webHidden/>
          </w:rPr>
          <w:tab/>
        </w:r>
        <w:r w:rsidR="00E83CE1">
          <w:rPr>
            <w:noProof/>
            <w:webHidden/>
          </w:rPr>
          <w:fldChar w:fldCharType="begin"/>
        </w:r>
        <w:r w:rsidR="00E83CE1">
          <w:rPr>
            <w:noProof/>
            <w:webHidden/>
          </w:rPr>
          <w:instrText xml:space="preserve"> PAGEREF _Toc47442067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30252043" w14:textId="0958363F" w:rsidR="00E83CE1" w:rsidRDefault="00C66534">
      <w:pPr>
        <w:pStyle w:val="TOC2"/>
        <w:tabs>
          <w:tab w:val="left" w:pos="960"/>
          <w:tab w:val="right" w:leader="dot" w:pos="9350"/>
        </w:tabs>
        <w:rPr>
          <w:rFonts w:asciiTheme="minorHAnsi" w:eastAsiaTheme="minorEastAsia" w:hAnsiTheme="minorHAnsi" w:cstheme="minorBidi"/>
          <w:noProof/>
          <w:szCs w:val="24"/>
        </w:rPr>
      </w:pPr>
      <w:hyperlink w:anchor="_Toc47442068" w:history="1">
        <w:r w:rsidR="00E83CE1" w:rsidRPr="00843141">
          <w:rPr>
            <w:rStyle w:val="Hyperlink"/>
            <w:noProof/>
          </w:rPr>
          <w:t>4.4</w:t>
        </w:r>
        <w:r w:rsidR="00E83CE1">
          <w:rPr>
            <w:rFonts w:asciiTheme="minorHAnsi" w:eastAsiaTheme="minorEastAsia" w:hAnsiTheme="minorHAnsi" w:cstheme="minorBidi"/>
            <w:noProof/>
            <w:szCs w:val="24"/>
          </w:rPr>
          <w:tab/>
        </w:r>
        <w:r w:rsidR="00E83CE1" w:rsidRPr="00843141">
          <w:rPr>
            <w:rStyle w:val="Hyperlink"/>
            <w:noProof/>
          </w:rPr>
          <w:t>Pink and chum salmon as ecosystem indicators</w:t>
        </w:r>
        <w:r w:rsidR="00E83CE1">
          <w:rPr>
            <w:noProof/>
            <w:webHidden/>
          </w:rPr>
          <w:tab/>
        </w:r>
        <w:r w:rsidR="00E83CE1">
          <w:rPr>
            <w:noProof/>
            <w:webHidden/>
          </w:rPr>
          <w:fldChar w:fldCharType="begin"/>
        </w:r>
        <w:r w:rsidR="00E83CE1">
          <w:rPr>
            <w:noProof/>
            <w:webHidden/>
          </w:rPr>
          <w:instrText xml:space="preserve"> PAGEREF _Toc47442068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1B537A24" w14:textId="54B1EEB7" w:rsidR="00E83CE1" w:rsidRDefault="00C66534">
      <w:pPr>
        <w:pStyle w:val="TOC1"/>
        <w:rPr>
          <w:rFonts w:asciiTheme="minorHAnsi" w:eastAsiaTheme="minorEastAsia" w:hAnsiTheme="minorHAnsi" w:cstheme="minorBidi"/>
          <w:b w:val="0"/>
          <w:noProof/>
        </w:rPr>
      </w:pPr>
      <w:hyperlink w:anchor="_Toc47442069" w:history="1">
        <w:r w:rsidR="00E83CE1" w:rsidRPr="00843141">
          <w:rPr>
            <w:rStyle w:val="Hyperlink"/>
            <w:noProof/>
          </w:rPr>
          <w:t>References</w:t>
        </w:r>
        <w:r w:rsidR="00E83CE1">
          <w:rPr>
            <w:noProof/>
            <w:webHidden/>
          </w:rPr>
          <w:tab/>
        </w:r>
        <w:r w:rsidR="00E83CE1">
          <w:rPr>
            <w:noProof/>
            <w:webHidden/>
          </w:rPr>
          <w:fldChar w:fldCharType="begin"/>
        </w:r>
        <w:r w:rsidR="00E83CE1">
          <w:rPr>
            <w:noProof/>
            <w:webHidden/>
          </w:rPr>
          <w:instrText xml:space="preserve"> PAGEREF _Toc47442069 \h </w:instrText>
        </w:r>
        <w:r w:rsidR="00E83CE1">
          <w:rPr>
            <w:noProof/>
            <w:webHidden/>
          </w:rPr>
        </w:r>
        <w:r w:rsidR="00E83CE1">
          <w:rPr>
            <w:noProof/>
            <w:webHidden/>
          </w:rPr>
          <w:fldChar w:fldCharType="separate"/>
        </w:r>
        <w:r w:rsidR="00E83CE1">
          <w:rPr>
            <w:noProof/>
            <w:webHidden/>
          </w:rPr>
          <w:t>50</w:t>
        </w:r>
        <w:r w:rsidR="00E83CE1">
          <w:rPr>
            <w:noProof/>
            <w:webHidden/>
          </w:rPr>
          <w:fldChar w:fldCharType="end"/>
        </w:r>
      </w:hyperlink>
    </w:p>
    <w:p w14:paraId="6C817BB6" w14:textId="70A52150" w:rsidR="00E83CE1" w:rsidRDefault="00C66534">
      <w:pPr>
        <w:pStyle w:val="TOC1"/>
        <w:rPr>
          <w:rFonts w:asciiTheme="minorHAnsi" w:eastAsiaTheme="minorEastAsia" w:hAnsiTheme="minorHAnsi" w:cstheme="minorBidi"/>
          <w:b w:val="0"/>
          <w:noProof/>
        </w:rPr>
      </w:pPr>
      <w:hyperlink w:anchor="_Toc47442070" w:history="1">
        <w:r w:rsidR="00E83CE1" w:rsidRPr="00843141">
          <w:rPr>
            <w:rStyle w:val="Hyperlink"/>
            <w:noProof/>
          </w:rPr>
          <w:t>Appendix</w:t>
        </w:r>
        <w:r w:rsidR="00E83CE1">
          <w:rPr>
            <w:noProof/>
            <w:webHidden/>
          </w:rPr>
          <w:tab/>
        </w:r>
        <w:r w:rsidR="00E83CE1">
          <w:rPr>
            <w:noProof/>
            <w:webHidden/>
          </w:rPr>
          <w:fldChar w:fldCharType="begin"/>
        </w:r>
        <w:r w:rsidR="00E83CE1">
          <w:rPr>
            <w:noProof/>
            <w:webHidden/>
          </w:rPr>
          <w:instrText xml:space="preserve"> PAGEREF _Toc47442070 \h </w:instrText>
        </w:r>
        <w:r w:rsidR="00E83CE1">
          <w:rPr>
            <w:noProof/>
            <w:webHidden/>
          </w:rPr>
        </w:r>
        <w:r w:rsidR="00E83CE1">
          <w:rPr>
            <w:noProof/>
            <w:webHidden/>
          </w:rPr>
          <w:fldChar w:fldCharType="separate"/>
        </w:r>
        <w:r w:rsidR="00E83CE1">
          <w:rPr>
            <w:noProof/>
            <w:webHidden/>
          </w:rPr>
          <w:t>59</w:t>
        </w:r>
        <w:r w:rsidR="00E83CE1">
          <w:rPr>
            <w:noProof/>
            <w:webHidden/>
          </w:rPr>
          <w:fldChar w:fldCharType="end"/>
        </w:r>
      </w:hyperlink>
    </w:p>
    <w:p w14:paraId="2D7493FC" w14:textId="3E73DDA5" w:rsidR="00194981" w:rsidRPr="00EB46DF" w:rsidRDefault="00E83CE1"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619DE86A" w:rsidR="00EB46DF" w:rsidRDefault="00EB46DF" w:rsidP="00EB46DF">
      <w:pPr>
        <w:pStyle w:val="Heading1"/>
        <w:numPr>
          <w:ilvl w:val="0"/>
          <w:numId w:val="0"/>
        </w:numPr>
      </w:pPr>
      <w:bookmarkStart w:id="8" w:name="_Toc47442013"/>
      <w:r w:rsidRPr="00987FD4">
        <w:t>List of Tables</w:t>
      </w:r>
      <w:bookmarkEnd w:id="8"/>
    </w:p>
    <w:p w14:paraId="67C541EE" w14:textId="75FFD9FC" w:rsidR="00EB46DF" w:rsidRDefault="00EB46DF" w:rsidP="0015282A">
      <w:pPr>
        <w:pStyle w:val="TableofFigures"/>
      </w:pPr>
    </w:p>
    <w:p w14:paraId="5DDE6C86" w14:textId="43B95B89"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iCs w:val="0"/>
        </w:rPr>
        <w:fldChar w:fldCharType="begin"/>
      </w:r>
      <w:r>
        <w:rPr>
          <w:iCs w:val="0"/>
        </w:rPr>
        <w:instrText xml:space="preserve"> TOC \h \z \t "Heading 9,Tables" \c </w:instrText>
      </w:r>
      <w:r>
        <w:rPr>
          <w:iCs w:val="0"/>
        </w:rPr>
        <w:fldChar w:fldCharType="separate"/>
      </w:r>
      <w:hyperlink w:anchor="_Toc47442071" w:history="1">
        <w:r w:rsidRPr="00AA6935">
          <w:rPr>
            <w:rStyle w:val="Hyperlink"/>
            <w:noProof/>
          </w:rPr>
          <w:t>Table 2.1 Survey dates, salmon sample sizes, dates, environmental surface data, and zooplankton biomass by size fraction.</w:t>
        </w:r>
        <w:r>
          <w:rPr>
            <w:noProof/>
            <w:webHidden/>
          </w:rPr>
          <w:tab/>
        </w:r>
        <w:r>
          <w:rPr>
            <w:noProof/>
            <w:webHidden/>
          </w:rPr>
          <w:fldChar w:fldCharType="begin"/>
        </w:r>
        <w:r>
          <w:rPr>
            <w:noProof/>
            <w:webHidden/>
          </w:rPr>
          <w:instrText xml:space="preserve"> PAGEREF _Toc47442071 \h </w:instrText>
        </w:r>
        <w:r>
          <w:rPr>
            <w:noProof/>
            <w:webHidden/>
          </w:rPr>
        </w:r>
        <w:r>
          <w:rPr>
            <w:noProof/>
            <w:webHidden/>
          </w:rPr>
          <w:fldChar w:fldCharType="separate"/>
        </w:r>
        <w:r>
          <w:rPr>
            <w:noProof/>
            <w:webHidden/>
          </w:rPr>
          <w:t>22</w:t>
        </w:r>
        <w:r>
          <w:rPr>
            <w:noProof/>
            <w:webHidden/>
          </w:rPr>
          <w:fldChar w:fldCharType="end"/>
        </w:r>
      </w:hyperlink>
    </w:p>
    <w:p w14:paraId="38F62606" w14:textId="168C1EF8"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2" w:history="1">
        <w:r w:rsidR="00E83CE1" w:rsidRPr="00AA6935">
          <w:rPr>
            <w:rStyle w:val="Hyperlink"/>
            <w:noProof/>
          </w:rPr>
          <w:t>Table 2.2 Zooplankton relative abundance (expressed as percent) at each site, summarized by the main groups.</w:t>
        </w:r>
        <w:r w:rsidR="00E83CE1">
          <w:rPr>
            <w:noProof/>
            <w:webHidden/>
          </w:rPr>
          <w:tab/>
        </w:r>
        <w:r w:rsidR="00E83CE1">
          <w:rPr>
            <w:noProof/>
            <w:webHidden/>
          </w:rPr>
          <w:fldChar w:fldCharType="begin"/>
        </w:r>
        <w:r w:rsidR="00E83CE1">
          <w:rPr>
            <w:noProof/>
            <w:webHidden/>
          </w:rPr>
          <w:instrText xml:space="preserve"> PAGEREF _Toc47442072 \h </w:instrText>
        </w:r>
        <w:r w:rsidR="00E83CE1">
          <w:rPr>
            <w:noProof/>
            <w:webHidden/>
          </w:rPr>
        </w:r>
        <w:r w:rsidR="00E83CE1">
          <w:rPr>
            <w:noProof/>
            <w:webHidden/>
          </w:rPr>
          <w:fldChar w:fldCharType="separate"/>
        </w:r>
        <w:r w:rsidR="00E83CE1">
          <w:rPr>
            <w:noProof/>
            <w:webHidden/>
          </w:rPr>
          <w:t>23</w:t>
        </w:r>
        <w:r w:rsidR="00E83CE1">
          <w:rPr>
            <w:noProof/>
            <w:webHidden/>
          </w:rPr>
          <w:fldChar w:fldCharType="end"/>
        </w:r>
      </w:hyperlink>
    </w:p>
    <w:p w14:paraId="561D89BF" w14:textId="5AEB8C07"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3" w:history="1">
        <w:r w:rsidR="00E83CE1" w:rsidRPr="00AA6935">
          <w:rPr>
            <w:rStyle w:val="Hyperlink"/>
            <w:noProof/>
          </w:rPr>
          <w:t>Table 2.3 Diet composition summary by average relative wet weight (expressed as percent) of the main groups of prey for pink (PI) and chum (CU) salmon at each site.</w:t>
        </w:r>
        <w:r w:rsidR="00E83CE1">
          <w:rPr>
            <w:noProof/>
            <w:webHidden/>
          </w:rPr>
          <w:tab/>
        </w:r>
        <w:r w:rsidR="00E83CE1">
          <w:rPr>
            <w:noProof/>
            <w:webHidden/>
          </w:rPr>
          <w:fldChar w:fldCharType="begin"/>
        </w:r>
        <w:r w:rsidR="00E83CE1">
          <w:rPr>
            <w:noProof/>
            <w:webHidden/>
          </w:rPr>
          <w:instrText xml:space="preserve"> PAGEREF _Toc47442073 \h </w:instrText>
        </w:r>
        <w:r w:rsidR="00E83CE1">
          <w:rPr>
            <w:noProof/>
            <w:webHidden/>
          </w:rPr>
        </w:r>
        <w:r w:rsidR="00E83CE1">
          <w:rPr>
            <w:noProof/>
            <w:webHidden/>
          </w:rPr>
          <w:fldChar w:fldCharType="separate"/>
        </w:r>
        <w:r w:rsidR="00E83CE1">
          <w:rPr>
            <w:noProof/>
            <w:webHidden/>
          </w:rPr>
          <w:t>24</w:t>
        </w:r>
        <w:r w:rsidR="00E83CE1">
          <w:rPr>
            <w:noProof/>
            <w:webHidden/>
          </w:rPr>
          <w:fldChar w:fldCharType="end"/>
        </w:r>
      </w:hyperlink>
    </w:p>
    <w:p w14:paraId="463A4EDC" w14:textId="6C3863F8"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4" w:history="1">
        <w:r w:rsidR="00E83CE1" w:rsidRPr="00AA6935">
          <w:rPr>
            <w:rStyle w:val="Hyperlink"/>
            <w:noProof/>
          </w:rPr>
          <w:t>Table 2.4 Salmon biological data including wet weight (WW), fork length (FL), gut fullness index (GFI), showing mean and standard error. The number of empty stomachs and percent dietary overlap between pink and chum salmon at each site is also shown.</w:t>
        </w:r>
        <w:r w:rsidR="00E83CE1">
          <w:rPr>
            <w:noProof/>
            <w:webHidden/>
          </w:rPr>
          <w:tab/>
        </w:r>
        <w:r w:rsidR="00E83CE1">
          <w:rPr>
            <w:noProof/>
            <w:webHidden/>
          </w:rPr>
          <w:fldChar w:fldCharType="begin"/>
        </w:r>
        <w:r w:rsidR="00E83CE1">
          <w:rPr>
            <w:noProof/>
            <w:webHidden/>
          </w:rPr>
          <w:instrText xml:space="preserve"> PAGEREF _Toc47442074 \h </w:instrText>
        </w:r>
        <w:r w:rsidR="00E83CE1">
          <w:rPr>
            <w:noProof/>
            <w:webHidden/>
          </w:rPr>
        </w:r>
        <w:r w:rsidR="00E83CE1">
          <w:rPr>
            <w:noProof/>
            <w:webHidden/>
          </w:rPr>
          <w:fldChar w:fldCharType="separate"/>
        </w:r>
        <w:r w:rsidR="00E83CE1">
          <w:rPr>
            <w:noProof/>
            <w:webHidden/>
          </w:rPr>
          <w:t>25</w:t>
        </w:r>
        <w:r w:rsidR="00E83CE1">
          <w:rPr>
            <w:noProof/>
            <w:webHidden/>
          </w:rPr>
          <w:fldChar w:fldCharType="end"/>
        </w:r>
      </w:hyperlink>
    </w:p>
    <w:p w14:paraId="45F02C08" w14:textId="4C3AB6F4"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5" w:history="1">
        <w:r w:rsidR="00E83CE1" w:rsidRPr="00AA6935">
          <w:rPr>
            <w:rStyle w:val="Hyperlink"/>
            <w:noProof/>
          </w:rPr>
          <w:t>Table 3.1 Sampling during salmon outmigration (May to July) through the Discovery Islands and Johnstone Strait in 2015 and 2016.</w:t>
        </w:r>
        <w:r w:rsidR="00E83CE1">
          <w:rPr>
            <w:noProof/>
            <w:webHidden/>
          </w:rPr>
          <w:tab/>
        </w:r>
        <w:r w:rsidR="00E83CE1">
          <w:rPr>
            <w:noProof/>
            <w:webHidden/>
          </w:rPr>
          <w:fldChar w:fldCharType="begin"/>
        </w:r>
        <w:r w:rsidR="00E83CE1">
          <w:rPr>
            <w:noProof/>
            <w:webHidden/>
          </w:rPr>
          <w:instrText xml:space="preserve"> PAGEREF _Toc47442075 \h </w:instrText>
        </w:r>
        <w:r w:rsidR="00E83CE1">
          <w:rPr>
            <w:noProof/>
            <w:webHidden/>
          </w:rPr>
        </w:r>
        <w:r w:rsidR="00E83CE1">
          <w:rPr>
            <w:noProof/>
            <w:webHidden/>
          </w:rPr>
          <w:fldChar w:fldCharType="separate"/>
        </w:r>
        <w:r w:rsidR="00E83CE1">
          <w:rPr>
            <w:noProof/>
            <w:webHidden/>
          </w:rPr>
          <w:t>37</w:t>
        </w:r>
        <w:r w:rsidR="00E83CE1">
          <w:rPr>
            <w:noProof/>
            <w:webHidden/>
          </w:rPr>
          <w:fldChar w:fldCharType="end"/>
        </w:r>
      </w:hyperlink>
    </w:p>
    <w:p w14:paraId="29D60E24" w14:textId="3A5584A6"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6" w:history="1">
        <w:r w:rsidR="00E83CE1" w:rsidRPr="00AA6935">
          <w:rPr>
            <w:rStyle w:val="Hyperlink"/>
            <w:noProof/>
          </w:rPr>
          <w:t>Table 3.2 Zooplankton relative abundance (expressed as percent) by major groups.</w:t>
        </w:r>
        <w:r w:rsidR="00E83CE1">
          <w:rPr>
            <w:noProof/>
            <w:webHidden/>
          </w:rPr>
          <w:tab/>
        </w:r>
        <w:r w:rsidR="00E83CE1">
          <w:rPr>
            <w:noProof/>
            <w:webHidden/>
          </w:rPr>
          <w:fldChar w:fldCharType="begin"/>
        </w:r>
        <w:r w:rsidR="00E83CE1">
          <w:rPr>
            <w:noProof/>
            <w:webHidden/>
          </w:rPr>
          <w:instrText xml:space="preserve"> PAGEREF _Toc47442076 \h </w:instrText>
        </w:r>
        <w:r w:rsidR="00E83CE1">
          <w:rPr>
            <w:noProof/>
            <w:webHidden/>
          </w:rPr>
        </w:r>
        <w:r w:rsidR="00E83CE1">
          <w:rPr>
            <w:noProof/>
            <w:webHidden/>
          </w:rPr>
          <w:fldChar w:fldCharType="separate"/>
        </w:r>
        <w:r w:rsidR="00E83CE1">
          <w:rPr>
            <w:noProof/>
            <w:webHidden/>
          </w:rPr>
          <w:t>38</w:t>
        </w:r>
        <w:r w:rsidR="00E83CE1">
          <w:rPr>
            <w:noProof/>
            <w:webHidden/>
          </w:rPr>
          <w:fldChar w:fldCharType="end"/>
        </w:r>
      </w:hyperlink>
    </w:p>
    <w:p w14:paraId="13E94FC0" w14:textId="0473E8BB"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7" w:history="1">
        <w:r w:rsidR="00E83CE1" w:rsidRPr="00AA69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E83CE1">
          <w:rPr>
            <w:noProof/>
            <w:webHidden/>
          </w:rPr>
          <w:tab/>
        </w:r>
        <w:r w:rsidR="00E83CE1">
          <w:rPr>
            <w:noProof/>
            <w:webHidden/>
          </w:rPr>
          <w:fldChar w:fldCharType="begin"/>
        </w:r>
        <w:r w:rsidR="00E83CE1">
          <w:rPr>
            <w:noProof/>
            <w:webHidden/>
          </w:rPr>
          <w:instrText xml:space="preserve"> PAGEREF _Toc47442077 \h </w:instrText>
        </w:r>
        <w:r w:rsidR="00E83CE1">
          <w:rPr>
            <w:noProof/>
            <w:webHidden/>
          </w:rPr>
        </w:r>
        <w:r w:rsidR="00E83CE1">
          <w:rPr>
            <w:noProof/>
            <w:webHidden/>
          </w:rPr>
          <w:fldChar w:fldCharType="separate"/>
        </w:r>
        <w:r w:rsidR="00E83CE1">
          <w:rPr>
            <w:noProof/>
            <w:webHidden/>
          </w:rPr>
          <w:t>39</w:t>
        </w:r>
        <w:r w:rsidR="00E83CE1">
          <w:rPr>
            <w:noProof/>
            <w:webHidden/>
          </w:rPr>
          <w:fldChar w:fldCharType="end"/>
        </w:r>
      </w:hyperlink>
    </w:p>
    <w:p w14:paraId="78A535F7" w14:textId="54E95EFB"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8" w:history="1">
        <w:r w:rsidR="00E83CE1" w:rsidRPr="00AA6935">
          <w:rPr>
            <w:rStyle w:val="Hyperlink"/>
            <w:noProof/>
          </w:rPr>
          <w:t>Table 3.4 Diet composition summary (% wet weight) of juvenile salmon by site and year.</w:t>
        </w:r>
        <w:r w:rsidR="00E83CE1">
          <w:rPr>
            <w:noProof/>
            <w:webHidden/>
          </w:rPr>
          <w:tab/>
        </w:r>
        <w:r w:rsidR="00E83CE1">
          <w:rPr>
            <w:noProof/>
            <w:webHidden/>
          </w:rPr>
          <w:fldChar w:fldCharType="begin"/>
        </w:r>
        <w:r w:rsidR="00E83CE1">
          <w:rPr>
            <w:noProof/>
            <w:webHidden/>
          </w:rPr>
          <w:instrText xml:space="preserve"> PAGEREF _Toc47442078 \h </w:instrText>
        </w:r>
        <w:r w:rsidR="00E83CE1">
          <w:rPr>
            <w:noProof/>
            <w:webHidden/>
          </w:rPr>
        </w:r>
        <w:r w:rsidR="00E83CE1">
          <w:rPr>
            <w:noProof/>
            <w:webHidden/>
          </w:rPr>
          <w:fldChar w:fldCharType="separate"/>
        </w:r>
        <w:r w:rsidR="00E83CE1">
          <w:rPr>
            <w:noProof/>
            <w:webHidden/>
          </w:rPr>
          <w:t>40</w:t>
        </w:r>
        <w:r w:rsidR="00E83CE1">
          <w:rPr>
            <w:noProof/>
            <w:webHidden/>
          </w:rPr>
          <w:fldChar w:fldCharType="end"/>
        </w:r>
      </w:hyperlink>
    </w:p>
    <w:p w14:paraId="75142DED" w14:textId="709E133A" w:rsidR="00E83CE1" w:rsidRDefault="00C66534">
      <w:pPr>
        <w:pStyle w:val="TableofFigures"/>
        <w:tabs>
          <w:tab w:val="right" w:leader="dot" w:pos="9350"/>
        </w:tabs>
        <w:rPr>
          <w:rFonts w:asciiTheme="minorHAnsi" w:eastAsiaTheme="minorEastAsia" w:hAnsiTheme="minorHAnsi" w:cstheme="minorBidi"/>
          <w:iCs w:val="0"/>
          <w:noProof/>
          <w:color w:val="auto"/>
          <w:szCs w:val="24"/>
        </w:rPr>
      </w:pPr>
      <w:hyperlink w:anchor="_Toc47442079" w:history="1">
        <w:r w:rsidR="00E83CE1" w:rsidRPr="00AA6935">
          <w:rPr>
            <w:rStyle w:val="Hyperlink"/>
            <w:noProof/>
          </w:rPr>
          <w:t>Table A.1: Diet composition (% wet weight) summary of juvenile salmon for each sampling date 2015-2016.</w:t>
        </w:r>
        <w:r w:rsidR="00E83CE1">
          <w:rPr>
            <w:noProof/>
            <w:webHidden/>
          </w:rPr>
          <w:tab/>
        </w:r>
        <w:r w:rsidR="00E83CE1">
          <w:rPr>
            <w:noProof/>
            <w:webHidden/>
          </w:rPr>
          <w:fldChar w:fldCharType="begin"/>
        </w:r>
        <w:r w:rsidR="00E83CE1">
          <w:rPr>
            <w:noProof/>
            <w:webHidden/>
          </w:rPr>
          <w:instrText xml:space="preserve"> PAGEREF _Toc47442079 \h </w:instrText>
        </w:r>
        <w:r w:rsidR="00E83CE1">
          <w:rPr>
            <w:noProof/>
            <w:webHidden/>
          </w:rPr>
        </w:r>
        <w:r w:rsidR="00E83CE1">
          <w:rPr>
            <w:noProof/>
            <w:webHidden/>
          </w:rPr>
          <w:fldChar w:fldCharType="separate"/>
        </w:r>
        <w:r w:rsidR="00E83CE1">
          <w:rPr>
            <w:noProof/>
            <w:webHidden/>
          </w:rPr>
          <w:t>59</w:t>
        </w:r>
        <w:r w:rsidR="00E83CE1">
          <w:rPr>
            <w:noProof/>
            <w:webHidden/>
          </w:rPr>
          <w:fldChar w:fldCharType="end"/>
        </w:r>
      </w:hyperlink>
    </w:p>
    <w:p w14:paraId="44A764F0" w14:textId="2232DE34" w:rsidR="00DB463E" w:rsidRPr="00EB46DF" w:rsidRDefault="00E83CE1" w:rsidP="00EB46DF">
      <w:pPr>
        <w:rPr>
          <w:rFonts w:cs="Times New Roman"/>
        </w:rPr>
      </w:pPr>
      <w:r>
        <w:rPr>
          <w:rFonts w:eastAsia="Cambria" w:cs="Times New Roman"/>
          <w:iCs/>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47442014"/>
      <w:r w:rsidRPr="00987FD4">
        <w:t>List of Figures</w:t>
      </w:r>
      <w:bookmarkEnd w:id="9"/>
      <w:bookmarkEnd w:id="10"/>
      <w:bookmarkEnd w:id="11"/>
    </w:p>
    <w:p w14:paraId="7AA79182" w14:textId="77777777" w:rsidR="00DB463E" w:rsidRPr="00EB46DF" w:rsidRDefault="00DB463E" w:rsidP="00DB463E">
      <w:pPr>
        <w:rPr>
          <w:rFonts w:cs="Times New Roman"/>
        </w:rPr>
      </w:pPr>
    </w:p>
    <w:p w14:paraId="262F1E3D" w14:textId="553343F8"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in red.</w:t>
      </w:r>
      <w:r>
        <w:rPr>
          <w:noProof/>
        </w:rPr>
        <w:tab/>
      </w:r>
      <w:r>
        <w:rPr>
          <w:noProof/>
        </w:rPr>
        <w:fldChar w:fldCharType="begin"/>
      </w:r>
      <w:r>
        <w:rPr>
          <w:noProof/>
        </w:rPr>
        <w:instrText xml:space="preserve"> PAGEREF _Toc47442080 \h </w:instrText>
      </w:r>
      <w:r>
        <w:rPr>
          <w:noProof/>
        </w:rPr>
      </w:r>
      <w:r>
        <w:rPr>
          <w:noProof/>
        </w:rPr>
        <w:fldChar w:fldCharType="separate"/>
      </w:r>
      <w:r>
        <w:rPr>
          <w:noProof/>
        </w:rPr>
        <w:t>26</w:t>
      </w:r>
      <w:r>
        <w:rPr>
          <w:noProof/>
        </w:rPr>
        <w:fldChar w:fldCharType="end"/>
      </w:r>
    </w:p>
    <w:p w14:paraId="78A7C606" w14:textId="73072FF0"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_Toc47442081 \h </w:instrText>
      </w:r>
      <w:r>
        <w:rPr>
          <w:noProof/>
        </w:rPr>
      </w:r>
      <w:r>
        <w:rPr>
          <w:noProof/>
        </w:rPr>
        <w:fldChar w:fldCharType="separate"/>
      </w:r>
      <w:r>
        <w:rPr>
          <w:noProof/>
        </w:rPr>
        <w:t>27</w:t>
      </w:r>
      <w:r>
        <w:rPr>
          <w:noProof/>
        </w:rPr>
        <w:fldChar w:fldCharType="end"/>
      </w:r>
    </w:p>
    <w:p w14:paraId="5764D967" w14:textId="15EF90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are missing for site J02.</w:t>
      </w:r>
      <w:r>
        <w:rPr>
          <w:noProof/>
        </w:rPr>
        <w:tab/>
      </w:r>
      <w:r>
        <w:rPr>
          <w:noProof/>
        </w:rPr>
        <w:fldChar w:fldCharType="begin"/>
      </w:r>
      <w:r>
        <w:rPr>
          <w:noProof/>
        </w:rPr>
        <w:instrText xml:space="preserve"> PAGEREF _Toc47442082 \h </w:instrText>
      </w:r>
      <w:r>
        <w:rPr>
          <w:noProof/>
        </w:rPr>
      </w:r>
      <w:r>
        <w:rPr>
          <w:noProof/>
        </w:rPr>
        <w:fldChar w:fldCharType="separate"/>
      </w:r>
      <w:r>
        <w:rPr>
          <w:noProof/>
        </w:rPr>
        <w:t>28</w:t>
      </w:r>
      <w:r>
        <w:rPr>
          <w:noProof/>
        </w:rPr>
        <w:fldChar w:fldCharType="end"/>
      </w:r>
    </w:p>
    <w:p w14:paraId="52F51CC2" w14:textId="7976124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_Toc47442083 \h </w:instrText>
      </w:r>
      <w:r>
        <w:rPr>
          <w:noProof/>
        </w:rPr>
      </w:r>
      <w:r>
        <w:rPr>
          <w:noProof/>
        </w:rPr>
        <w:fldChar w:fldCharType="separate"/>
      </w:r>
      <w:r>
        <w:rPr>
          <w:noProof/>
        </w:rPr>
        <w:t>29</w:t>
      </w:r>
      <w:r>
        <w:rPr>
          <w:noProof/>
        </w:rPr>
        <w:fldChar w:fldCharType="end"/>
      </w:r>
    </w:p>
    <w:p w14:paraId="205D1E3D" w14:textId="16603FCE"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_Toc47442084 \h </w:instrText>
      </w:r>
      <w:r>
        <w:rPr>
          <w:noProof/>
        </w:rPr>
      </w:r>
      <w:r>
        <w:rPr>
          <w:noProof/>
        </w:rPr>
        <w:fldChar w:fldCharType="separate"/>
      </w:r>
      <w:r>
        <w:rPr>
          <w:noProof/>
        </w:rPr>
        <w:t>30</w:t>
      </w:r>
      <w:r>
        <w:rPr>
          <w:noProof/>
        </w:rPr>
        <w:fldChar w:fldCharType="end"/>
      </w:r>
    </w:p>
    <w:p w14:paraId="2F5DC2E2" w14:textId="01C2E28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_Toc47442085 \h </w:instrText>
      </w:r>
      <w:r>
        <w:rPr>
          <w:noProof/>
        </w:rPr>
      </w:r>
      <w:r>
        <w:rPr>
          <w:noProof/>
        </w:rPr>
        <w:fldChar w:fldCharType="separate"/>
      </w:r>
      <w:r>
        <w:rPr>
          <w:noProof/>
        </w:rPr>
        <w:t>31</w:t>
      </w:r>
      <w:r>
        <w:rPr>
          <w:noProof/>
        </w:rPr>
        <w:fldChar w:fldCharType="end"/>
      </w:r>
    </w:p>
    <w:p w14:paraId="3B0A1ED6" w14:textId="725B893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A96DB6">
        <w:rPr>
          <w:rFonts w:eastAsia="Times New Roman" w:cstheme="minorHAnsi"/>
          <w:noProof/>
        </w:rPr>
        <w:t xml:space="preserve"> “Stress” indicates how well the distances between points are retained when displayed in two-dimensions and for this plot, the stress was 0.17.</w:t>
      </w:r>
      <w:r>
        <w:rPr>
          <w:noProof/>
        </w:rPr>
        <w:tab/>
      </w:r>
      <w:r>
        <w:rPr>
          <w:noProof/>
        </w:rPr>
        <w:fldChar w:fldCharType="begin"/>
      </w:r>
      <w:r>
        <w:rPr>
          <w:noProof/>
        </w:rPr>
        <w:instrText xml:space="preserve"> PAGEREF _Toc47442086 \h </w:instrText>
      </w:r>
      <w:r>
        <w:rPr>
          <w:noProof/>
        </w:rPr>
      </w:r>
      <w:r>
        <w:rPr>
          <w:noProof/>
        </w:rPr>
        <w:fldChar w:fldCharType="separate"/>
      </w:r>
      <w:r>
        <w:rPr>
          <w:noProof/>
        </w:rPr>
        <w:t>32</w:t>
      </w:r>
      <w:r>
        <w:rPr>
          <w:noProof/>
        </w:rPr>
        <w:fldChar w:fldCharType="end"/>
      </w:r>
    </w:p>
    <w:p w14:paraId="0E4DBD34" w14:textId="15C7FA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 Clusters were defined by &lt;65% dissimilarity (dotted line).</w:t>
      </w:r>
      <w:r>
        <w:rPr>
          <w:noProof/>
        </w:rPr>
        <w:tab/>
      </w:r>
      <w:r>
        <w:rPr>
          <w:noProof/>
        </w:rPr>
        <w:fldChar w:fldCharType="begin"/>
      </w:r>
      <w:r>
        <w:rPr>
          <w:noProof/>
        </w:rPr>
        <w:instrText xml:space="preserve"> PAGEREF _Toc47442087 \h </w:instrText>
      </w:r>
      <w:r>
        <w:rPr>
          <w:noProof/>
        </w:rPr>
      </w:r>
      <w:r>
        <w:rPr>
          <w:noProof/>
        </w:rPr>
        <w:fldChar w:fldCharType="separate"/>
      </w:r>
      <w:r>
        <w:rPr>
          <w:noProof/>
        </w:rPr>
        <w:t>33</w:t>
      </w:r>
      <w:r>
        <w:rPr>
          <w:noProof/>
        </w:rPr>
        <w:fldChar w:fldCharType="end"/>
      </w:r>
    </w:p>
    <w:p w14:paraId="576035FA" w14:textId="6A3AD2E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_Toc47442088 \h </w:instrText>
      </w:r>
      <w:r>
        <w:rPr>
          <w:noProof/>
        </w:rPr>
      </w:r>
      <w:r>
        <w:rPr>
          <w:noProof/>
        </w:rPr>
        <w:fldChar w:fldCharType="separate"/>
      </w:r>
      <w:r>
        <w:rPr>
          <w:noProof/>
        </w:rPr>
        <w:t>34</w:t>
      </w:r>
      <w:r>
        <w:rPr>
          <w:noProof/>
        </w:rPr>
        <w:fldChar w:fldCharType="end"/>
      </w:r>
    </w:p>
    <w:p w14:paraId="2103999B" w14:textId="408F629B"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_Toc47442089 \h </w:instrText>
      </w:r>
      <w:r>
        <w:rPr>
          <w:noProof/>
        </w:rPr>
      </w:r>
      <w:r>
        <w:rPr>
          <w:noProof/>
        </w:rPr>
        <w:fldChar w:fldCharType="separate"/>
      </w:r>
      <w:r>
        <w:rPr>
          <w:noProof/>
        </w:rPr>
        <w:t>35</w:t>
      </w:r>
      <w:r>
        <w:rPr>
          <w:noProof/>
        </w:rPr>
        <w:fldChar w:fldCharType="end"/>
      </w:r>
    </w:p>
    <w:p w14:paraId="2228845C" w14:textId="15903D9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_Toc47442090 \h </w:instrText>
      </w:r>
      <w:r>
        <w:rPr>
          <w:noProof/>
        </w:rPr>
      </w:r>
      <w:r>
        <w:rPr>
          <w:noProof/>
        </w:rPr>
        <w:fldChar w:fldCharType="separate"/>
      </w:r>
      <w:r>
        <w:rPr>
          <w:noProof/>
        </w:rPr>
        <w:t>41</w:t>
      </w:r>
      <w:r>
        <w:rPr>
          <w:noProof/>
        </w:rPr>
        <w:fldChar w:fldCharType="end"/>
      </w:r>
    </w:p>
    <w:p w14:paraId="076A87FB" w14:textId="673BB81D"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_Toc47442091 \h </w:instrText>
      </w:r>
      <w:r>
        <w:rPr>
          <w:noProof/>
        </w:rPr>
      </w:r>
      <w:r>
        <w:rPr>
          <w:noProof/>
        </w:rPr>
        <w:fldChar w:fldCharType="separate"/>
      </w:r>
      <w:r>
        <w:rPr>
          <w:noProof/>
        </w:rPr>
        <w:t>42</w:t>
      </w:r>
      <w:r>
        <w:rPr>
          <w:noProof/>
        </w:rPr>
        <w:fldChar w:fldCharType="end"/>
      </w:r>
    </w:p>
    <w:p w14:paraId="1CEF5166" w14:textId="449BC1F2"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_Toc47442092 \h </w:instrText>
      </w:r>
      <w:r>
        <w:rPr>
          <w:noProof/>
        </w:rPr>
      </w:r>
      <w:r>
        <w:rPr>
          <w:noProof/>
        </w:rPr>
        <w:fldChar w:fldCharType="separate"/>
      </w:r>
      <w:r>
        <w:rPr>
          <w:noProof/>
        </w:rPr>
        <w:t>43</w:t>
      </w:r>
      <w:r>
        <w:rPr>
          <w:noProof/>
        </w:rPr>
        <w:fldChar w:fldCharType="end"/>
      </w:r>
    </w:p>
    <w:p w14:paraId="241265C9" w14:textId="12A3862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A96DB6">
        <w:rPr>
          <w:noProof/>
          <w:vertAlign w:val="superscript"/>
        </w:rPr>
        <w:t>th</w:t>
      </w:r>
      <w:r>
        <w:rPr>
          <w:noProof/>
        </w:rPr>
        <w:t xml:space="preserve"> and 7</w:t>
      </w:r>
      <w:r w:rsidRPr="00A96DB6">
        <w:rPr>
          <w:noProof/>
          <w:vertAlign w:val="superscript"/>
        </w:rPr>
        <w:t>th</w:t>
      </w:r>
      <w:r>
        <w:rPr>
          <w:noProof/>
        </w:rPr>
        <w:t xml:space="preserve"> 2015 in DI is shown as two separate sampling events due to pink and chum being sampled on different dates.</w:t>
      </w:r>
      <w:r>
        <w:rPr>
          <w:noProof/>
        </w:rPr>
        <w:tab/>
      </w:r>
      <w:r>
        <w:rPr>
          <w:noProof/>
        </w:rPr>
        <w:fldChar w:fldCharType="begin"/>
      </w:r>
      <w:r>
        <w:rPr>
          <w:noProof/>
        </w:rPr>
        <w:instrText xml:space="preserve"> PAGEREF _Toc47442093 \h </w:instrText>
      </w:r>
      <w:r>
        <w:rPr>
          <w:noProof/>
        </w:rPr>
      </w:r>
      <w:r>
        <w:rPr>
          <w:noProof/>
        </w:rPr>
        <w:fldChar w:fldCharType="separate"/>
      </w:r>
      <w:r>
        <w:rPr>
          <w:noProof/>
        </w:rPr>
        <w:t>44</w:t>
      </w:r>
      <w:r>
        <w:rPr>
          <w:noProof/>
        </w:rPr>
        <w:fldChar w:fldCharType="end"/>
      </w:r>
    </w:p>
    <w:p w14:paraId="70D79E8B" w14:textId="09FF60E7"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_Toc47442094 \h </w:instrText>
      </w:r>
      <w:r>
        <w:rPr>
          <w:noProof/>
        </w:rPr>
      </w:r>
      <w:r>
        <w:rPr>
          <w:noProof/>
        </w:rPr>
        <w:fldChar w:fldCharType="separate"/>
      </w:r>
      <w:r>
        <w:rPr>
          <w:noProof/>
        </w:rPr>
        <w:t>45</w:t>
      </w:r>
      <w:r>
        <w:rPr>
          <w:noProof/>
        </w:rPr>
        <w:fldChar w:fldCharType="end"/>
      </w:r>
    </w:p>
    <w:p w14:paraId="1AEA2220" w14:textId="3F1D63DC"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3.7 NMDS (simple version, will update later to separate pink &amp; chum and years clearly)</w:t>
      </w:r>
      <w:r>
        <w:rPr>
          <w:noProof/>
        </w:rPr>
        <w:tab/>
      </w:r>
      <w:r>
        <w:rPr>
          <w:noProof/>
        </w:rPr>
        <w:fldChar w:fldCharType="begin"/>
      </w:r>
      <w:r>
        <w:rPr>
          <w:noProof/>
        </w:rPr>
        <w:instrText xml:space="preserve"> PAGEREF _Toc47442095 \h </w:instrText>
      </w:r>
      <w:r>
        <w:rPr>
          <w:noProof/>
        </w:rPr>
      </w:r>
      <w:r>
        <w:rPr>
          <w:noProof/>
        </w:rPr>
        <w:fldChar w:fldCharType="separate"/>
      </w:r>
      <w:r>
        <w:rPr>
          <w:noProof/>
        </w:rPr>
        <w:t>46</w:t>
      </w:r>
      <w:r>
        <w:rPr>
          <w:noProof/>
        </w:rPr>
        <w:fldChar w:fldCharType="end"/>
      </w:r>
    </w:p>
    <w:p w14:paraId="232BE132" w14:textId="62C1445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w:t>
      </w:r>
      <w:r>
        <w:rPr>
          <w:noProof/>
        </w:rPr>
        <w:tab/>
      </w:r>
      <w:r>
        <w:rPr>
          <w:noProof/>
        </w:rPr>
        <w:fldChar w:fldCharType="begin"/>
      </w:r>
      <w:r>
        <w:rPr>
          <w:noProof/>
        </w:rPr>
        <w:instrText xml:space="preserve"> PAGEREF _Toc47442096 \h </w:instrText>
      </w:r>
      <w:r>
        <w:rPr>
          <w:noProof/>
        </w:rPr>
      </w:r>
      <w:r>
        <w:rPr>
          <w:noProof/>
        </w:rPr>
        <w:fldChar w:fldCharType="separate"/>
      </w:r>
      <w:r>
        <w:rPr>
          <w:noProof/>
        </w:rPr>
        <w:t>47</w:t>
      </w:r>
      <w:r>
        <w:rPr>
          <w:noProof/>
        </w:rPr>
        <w:fldChar w:fldCharType="end"/>
      </w:r>
    </w:p>
    <w:p w14:paraId="656AFE26" w14:textId="2A6A5F7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_Toc47442097 \h </w:instrText>
      </w:r>
      <w:r>
        <w:rPr>
          <w:noProof/>
        </w:rPr>
      </w:r>
      <w:r>
        <w:rPr>
          <w:noProof/>
        </w:rPr>
        <w:fldChar w:fldCharType="separate"/>
      </w:r>
      <w:r>
        <w:rPr>
          <w:noProof/>
        </w:rPr>
        <w:t>48</w:t>
      </w:r>
      <w:r>
        <w:rPr>
          <w:noProof/>
        </w:rPr>
        <w:fldChar w:fldCharType="end"/>
      </w:r>
    </w:p>
    <w:p w14:paraId="503EC37A" w14:textId="54A4E07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7442015"/>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47442016"/>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proofErr w:type="spellStart"/>
      <w:r w:rsidRPr="002C5909">
        <w:rPr>
          <w:rFonts w:eastAsia="Times New Roman" w:cs="Times New Roman"/>
          <w:color w:val="000000" w:themeColor="text1"/>
          <w:shd w:val="clear" w:color="auto" w:fill="FFFFFF"/>
        </w:rPr>
        <w:t>μm</w:t>
      </w:r>
      <w:proofErr w:type="spellEnd"/>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47442017"/>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proofErr w:type="spellStart"/>
      <w:r>
        <w:rPr>
          <w:rFonts w:cs="Times New Roman"/>
        </w:rPr>
        <w:t>QCSt</w:t>
      </w:r>
      <w:proofErr w:type="spellEnd"/>
      <w:r>
        <w:rPr>
          <w:rFonts w:cs="Times New Roman"/>
        </w:rPr>
        <w:t xml:space="preserve">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47442018"/>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47442019"/>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47442020"/>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rPr>
        <w:t>SGidGang.Xaal</w:t>
      </w:r>
      <w:proofErr w:type="spellEnd"/>
      <w:r w:rsidR="003B545F">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47442021"/>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47442022"/>
      <w:r w:rsidR="009F6DC3">
        <w:t>Historical salmon coexistence</w:t>
      </w:r>
      <w:bookmarkEnd w:id="29"/>
    </w:p>
    <w:p w14:paraId="7A1A2811" w14:textId="02EC0B0E" w:rsidR="009F6DC3" w:rsidRPr="009F6DC3" w:rsidRDefault="009F6DC3" w:rsidP="009F6DC3">
      <w:r>
        <w:tab/>
        <w:t>…</w:t>
      </w:r>
    </w:p>
    <w:p w14:paraId="3E7BB2F5" w14:textId="65D11262" w:rsidR="009F6DC3" w:rsidRDefault="009F6DC3" w:rsidP="009F6DC3">
      <w:pPr>
        <w:pStyle w:val="Heading3"/>
      </w:pPr>
      <w:bookmarkStart w:id="30" w:name="_Toc47442023"/>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47442024"/>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47442025"/>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47442026"/>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556D7900" w:rsidR="00372150" w:rsidRPr="00EB46DF" w:rsidRDefault="000B7AAD" w:rsidP="007720AD">
      <w:pPr>
        <w:pStyle w:val="Heading2"/>
      </w:pPr>
      <w:bookmarkStart w:id="34" w:name="_Toc47442027"/>
      <w:r w:rsidRPr="00EB46DF">
        <w:t>Juvenile pink and chum salmon divide prey resources in response to low foraging</w:t>
      </w:r>
      <w:bookmarkEnd w:id="34"/>
    </w:p>
    <w:p w14:paraId="41545506" w14:textId="77777777" w:rsidR="00372150" w:rsidRPr="00EB46DF" w:rsidRDefault="00372150" w:rsidP="00266C78">
      <w:pPr>
        <w:rPr>
          <w:rFonts w:eastAsia="Times New Roman" w:cs="Times New Roman"/>
        </w:rPr>
      </w:pPr>
    </w:p>
    <w:p w14:paraId="5B4E9029" w14:textId="0DB44A9E" w:rsidR="00372150" w:rsidRPr="00EB46DF" w:rsidRDefault="00372150" w:rsidP="007720AD">
      <w:pPr>
        <w:pStyle w:val="Heading3"/>
      </w:pPr>
      <w:bookmarkStart w:id="35" w:name="_Toc47442028"/>
      <w:r w:rsidRPr="00EB46DF">
        <w:t>Introduction</w:t>
      </w:r>
      <w:bookmarkEnd w:id="35"/>
    </w:p>
    <w:p w14:paraId="6FFD4B95" w14:textId="77777777" w:rsidR="00372150" w:rsidRPr="00EB46DF" w:rsidRDefault="00372150" w:rsidP="00266C78">
      <w:pPr>
        <w:rPr>
          <w:rFonts w:eastAsia="Times New Roman" w:cs="Times New Roman"/>
        </w:rPr>
      </w:pPr>
    </w:p>
    <w:p w14:paraId="63499966" w14:textId="11875D83" w:rsidR="00BE1091" w:rsidRPr="00EB46DF" w:rsidRDefault="00372150"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Pacific salmon</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Oncorhynchus </w:t>
      </w:r>
      <w:r w:rsidR="00EC7D5B" w:rsidRPr="00EB46DF">
        <w:rPr>
          <w:rFonts w:eastAsia="Times New Roman" w:cs="Times New Roman"/>
          <w:color w:val="000000"/>
        </w:rPr>
        <w:t>spp.)</w:t>
      </w:r>
      <w:r w:rsidR="000D2776" w:rsidRPr="00EB46DF">
        <w:rPr>
          <w:rFonts w:eastAsia="Times New Roman" w:cs="Times New Roman"/>
          <w:color w:val="000000"/>
        </w:rPr>
        <w:t xml:space="preserve"> are </w:t>
      </w:r>
      <w:r w:rsidR="00EE43A3" w:rsidRPr="00EB46DF">
        <w:rPr>
          <w:rFonts w:eastAsia="Times New Roman" w:cs="Times New Roman"/>
          <w:color w:val="000000"/>
        </w:rPr>
        <w:t>irreplaceable</w:t>
      </w:r>
      <w:r w:rsidR="000D2776" w:rsidRPr="00EB46DF">
        <w:rPr>
          <w:rFonts w:eastAsia="Times New Roman" w:cs="Times New Roman"/>
          <w:color w:val="000000"/>
        </w:rPr>
        <w:t xml:space="preserve"> to the cultures</w:t>
      </w:r>
      <w:r w:rsidR="00EC7D5B" w:rsidRPr="00EB46DF">
        <w:rPr>
          <w:rFonts w:eastAsia="Times New Roman" w:cs="Times New Roman"/>
          <w:color w:val="000000"/>
        </w:rPr>
        <w:t>, food security</w:t>
      </w:r>
      <w:r w:rsidR="00EE43A3" w:rsidRPr="00EB46DF">
        <w:rPr>
          <w:rFonts w:eastAsia="Times New Roman" w:cs="Times New Roman"/>
          <w:color w:val="000000"/>
        </w:rPr>
        <w:t xml:space="preserve"> </w:t>
      </w:r>
      <w:r w:rsidR="000D2776" w:rsidRPr="00EB46DF">
        <w:rPr>
          <w:rFonts w:eastAsia="Times New Roman" w:cs="Times New Roman"/>
          <w:color w:val="000000"/>
        </w:rPr>
        <w:t>and ecosystems within the Pacific Northwest, migrating from freshwater to the Pacific Ocean then returning to the</w:t>
      </w:r>
      <w:r w:rsidR="00EE43A3" w:rsidRPr="00EB46DF">
        <w:rPr>
          <w:rFonts w:eastAsia="Times New Roman" w:cs="Times New Roman"/>
          <w:color w:val="000000"/>
        </w:rPr>
        <w:t>ir</w:t>
      </w:r>
      <w:r w:rsidR="000D2776" w:rsidRPr="00EB46DF">
        <w:rPr>
          <w:rFonts w:eastAsia="Times New Roman" w:cs="Times New Roman"/>
          <w:color w:val="000000"/>
        </w:rPr>
        <w:t xml:space="preserve"> natal habitats</w:t>
      </w:r>
      <w:r w:rsidR="00C26FE7"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00DF7973" w:rsidRPr="00EB46DF">
        <w:rPr>
          <w:rFonts w:eastAsia="Times New Roman" w:cs="Times New Roman"/>
          <w:color w:val="000000"/>
        </w:rPr>
        <w:fldChar w:fldCharType="end"/>
      </w:r>
      <w:r w:rsidR="00DF7973"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commentRangeStart w:id="36"/>
      <w:r w:rsidR="008E6F8D" w:rsidRPr="00EB46DF">
        <w:rPr>
          <w:rFonts w:eastAsia="Times New Roman" w:cs="Times New Roman"/>
          <w:color w:val="000000"/>
        </w:rPr>
        <w:t>have</w:t>
      </w:r>
      <w:commentRangeEnd w:id="36"/>
      <w:r w:rsidR="00E33CAF">
        <w:rPr>
          <w:rStyle w:val="CommentReference"/>
        </w:rPr>
        <w:commentReference w:id="36"/>
      </w:r>
      <w:r w:rsidR="008E6F8D" w:rsidRPr="00EB46DF">
        <w:rPr>
          <w:rFonts w:eastAsia="Times New Roman" w:cs="Times New Roman"/>
          <w:color w:val="000000"/>
        </w:rPr>
        <w:t xml:space="preserve"> the highest abundance and biomass (respectively) of all salmon species due to hatchery production, there have been regional declines in British Columbia</w:t>
      </w:r>
      <w:r w:rsidR="00DF7973" w:rsidRPr="00EB46DF">
        <w:rPr>
          <w:rFonts w:eastAsia="Times New Roman" w:cs="Times New Roman"/>
          <w:color w:val="000000"/>
        </w:rPr>
        <w:t xml:space="preserve"> </w:t>
      </w:r>
      <w:commentRangeStart w:id="37"/>
      <w:r w:rsidR="00DF7973"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00DF7973" w:rsidRPr="00EB46DF">
        <w:rPr>
          <w:rFonts w:eastAsia="Times New Roman" w:cs="Times New Roman"/>
          <w:color w:val="000000"/>
        </w:rPr>
        <w:fldChar w:fldCharType="end"/>
      </w:r>
      <w:commentRangeEnd w:id="37"/>
      <w:r w:rsidR="00E33CAF">
        <w:rPr>
          <w:rStyle w:val="CommentReference"/>
        </w:rPr>
        <w:commentReference w:id="37"/>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coastal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rPr>
        <w:fldChar w:fldCharType="separate"/>
      </w:r>
      <w:r w:rsidR="00DF7973" w:rsidRPr="00EB46DF">
        <w:rPr>
          <w:rFonts w:eastAsia="Times New Roman" w:cs="Times New Roman"/>
          <w:noProof/>
          <w:color w:val="000000"/>
        </w:rPr>
        <w:t>(Beamish 2017)</w:t>
      </w:r>
      <w:r w:rsidR="00DF7973"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06CB2A94"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emergence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 xml:space="preserve">contend with the physiological challenges of </w:t>
      </w:r>
      <w:proofErr w:type="spellStart"/>
      <w:r w:rsidR="000D2776" w:rsidRPr="00EB46DF">
        <w:rPr>
          <w:rFonts w:eastAsia="Times New Roman" w:cs="Times New Roman"/>
          <w:color w:val="000000"/>
        </w:rPr>
        <w:t>smoltification</w:t>
      </w:r>
      <w:proofErr w:type="spellEnd"/>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28260B" w:rsidRPr="00EB46DF">
        <w:rPr>
          <w:rFonts w:eastAsia="Times New Roman" w:cs="Times New Roman"/>
          <w:color w:val="000000"/>
        </w:rPr>
        <w:t xml:space="preserve">is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712F68E0"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w:t>
      </w:r>
      <w:proofErr w:type="spellStart"/>
      <w:r w:rsidR="00B64F00">
        <w:rPr>
          <w:rFonts w:eastAsia="Times New Roman" w:cs="Times New Roman"/>
          <w:color w:val="000000"/>
        </w:rPr>
        <w:t>appendicularians</w:t>
      </w:r>
      <w:proofErr w:type="spellEnd"/>
      <w:r w:rsidR="00B64F00">
        <w:rPr>
          <w:rFonts w:eastAsia="Times New Roman" w:cs="Times New Roman"/>
          <w:color w:val="000000"/>
        </w:rPr>
        <w:t xml:space="preserve">,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 xml:space="preserve">have the potential to </w:t>
      </w:r>
      <w:r w:rsidR="009C36C9" w:rsidRPr="00EB46DF">
        <w:rPr>
          <w:rFonts w:eastAsia="Times New Roman" w:cs="Times New Roman"/>
          <w:color w:val="000000"/>
        </w:rPr>
        <w:t xml:space="preserve">either </w:t>
      </w:r>
      <w:r w:rsidR="00CB61B8" w:rsidRPr="00EB46DF">
        <w:rPr>
          <w:rFonts w:eastAsia="Times New Roman" w:cs="Times New Roman"/>
          <w:color w:val="000000"/>
        </w:rPr>
        <w:t>compete for food or occupy different trophic niches</w:t>
      </w:r>
      <w:r w:rsidR="00BA5652" w:rsidRPr="00EB46DF">
        <w:rPr>
          <w:rFonts w:eastAsia="Times New Roman" w:cs="Times New Roman"/>
          <w:color w:val="000000"/>
        </w:rPr>
        <w:t xml:space="preserve">, which has been studied with stable isotopes </w:t>
      </w:r>
      <w:commentRangeStart w:id="38"/>
      <w:r w:rsidR="00BA5652" w:rsidRPr="00EB46DF">
        <w:rPr>
          <w:rFonts w:eastAsia="Times New Roman" w:cs="Times New Roman"/>
          <w:color w:val="000000"/>
        </w:rPr>
        <w:t>but</w:t>
      </w:r>
      <w:commentRangeEnd w:id="38"/>
      <w:r w:rsidR="00E33CAF">
        <w:rPr>
          <w:rStyle w:val="CommentReference"/>
        </w:rPr>
        <w:commentReference w:id="38"/>
      </w:r>
      <w:r w:rsidR="00BA5652" w:rsidRPr="00EB46DF">
        <w:rPr>
          <w:rFonts w:eastAsia="Times New Roman" w:cs="Times New Roman"/>
          <w:color w:val="000000"/>
        </w:rPr>
        <w:t xml:space="preserve"> not stomach contents </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p>
    <w:p w14:paraId="60D813FA" w14:textId="5C833DF4" w:rsidR="008E06FB" w:rsidRPr="00EB46DF" w:rsidRDefault="008E06FB" w:rsidP="00266C78">
      <w:pPr>
        <w:rPr>
          <w:rFonts w:eastAsia="Times New Roman" w:cs="Times New Roman"/>
          <w:color w:val="000000"/>
        </w:rPr>
      </w:pPr>
    </w:p>
    <w:p w14:paraId="31EC9534" w14:textId="18F52CC7" w:rsidR="008E06FB" w:rsidRPr="00EB46DF" w:rsidRDefault="008E06FB" w:rsidP="00266C78">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of survival and the impact of the species on </w:t>
      </w:r>
      <w:commentRangeStart w:id="39"/>
      <w:r w:rsidRPr="00EB46DF">
        <w:rPr>
          <w:rFonts w:eastAsia="Times New Roman" w:cs="Times New Roman"/>
          <w:color w:val="000000"/>
        </w:rPr>
        <w:t>environmental</w:t>
      </w:r>
      <w:commentRangeEnd w:id="39"/>
      <w:r w:rsidR="00E33CAF">
        <w:rPr>
          <w:rStyle w:val="CommentReference"/>
        </w:rPr>
        <w:commentReference w:id="39"/>
      </w:r>
      <w:r w:rsidRPr="00EB46DF">
        <w:rPr>
          <w:rFonts w:eastAsia="Times New Roman" w:cs="Times New Roman"/>
          <w:color w:val="000000"/>
        </w:rPr>
        <w:t xml:space="preserve"> conditions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xml:space="preserve">. Therefore, “trophic niche” </w:t>
      </w:r>
      <w:r w:rsidR="00A90378" w:rsidRPr="00EB46DF">
        <w:rPr>
          <w:rFonts w:eastAsia="Times New Roman" w:cs="Times New Roman"/>
          <w:color w:val="000000"/>
        </w:rPr>
        <w:t xml:space="preserve">of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Essentially, trophic niche is an organism’s role within the food web</w:t>
      </w:r>
      <w:r w:rsidR="001F521B" w:rsidRPr="00EB46DF">
        <w:rPr>
          <w:rFonts w:eastAsia="Times New Roman" w:cs="Times New Roman"/>
          <w:color w:val="000000"/>
        </w:rPr>
        <w:t>;</w:t>
      </w:r>
      <w:r w:rsidRPr="00EB46DF">
        <w:rPr>
          <w:rFonts w:eastAsia="Times New Roman" w:cs="Times New Roman"/>
          <w:color w:val="000000"/>
        </w:rPr>
        <w:t xml:space="preserve"> it can be dynamic over time and coexisting species cannot occupy the same niche </w:t>
      </w:r>
      <w:r w:rsidR="001F521B" w:rsidRPr="00EB46DF">
        <w:rPr>
          <w:rFonts w:eastAsia="Times New Roman" w:cs="Times New Roman"/>
          <w:color w:val="000000"/>
        </w:rPr>
        <w:t xml:space="preserve">as this </w:t>
      </w:r>
      <w:r w:rsidR="00371D32" w:rsidRPr="00EB46DF">
        <w:rPr>
          <w:rFonts w:eastAsia="Times New Roman" w:cs="Times New Roman"/>
          <w:color w:val="000000"/>
        </w:rPr>
        <w:t>lead</w:t>
      </w:r>
      <w:r w:rsidR="00B753AC" w:rsidRPr="00EB46DF">
        <w:rPr>
          <w:rFonts w:eastAsia="Times New Roman" w:cs="Times New Roman"/>
          <w:color w:val="000000"/>
        </w:rPr>
        <w:t>s</w:t>
      </w:r>
      <w:r w:rsidR="00371D32" w:rsidRPr="00EB46DF">
        <w:rPr>
          <w:rFonts w:eastAsia="Times New Roman" w:cs="Times New Roman"/>
          <w:color w:val="000000"/>
        </w:rPr>
        <w:t xml:space="preserve"> to </w:t>
      </w:r>
      <w:r w:rsidRPr="00EB46DF">
        <w:rPr>
          <w:rFonts w:eastAsia="Times New Roman" w:cs="Times New Roman"/>
          <w:color w:val="000000"/>
        </w:rPr>
        <w:t>compet</w:t>
      </w:r>
      <w:r w:rsidR="00371D32" w:rsidRPr="00EB46DF">
        <w:rPr>
          <w:rFonts w:eastAsia="Times New Roman" w:cs="Times New Roman"/>
          <w:color w:val="000000"/>
        </w:rPr>
        <w:t xml:space="preserve">itive </w:t>
      </w:r>
      <w:r w:rsidRPr="00EB46DF">
        <w:rPr>
          <w:rFonts w:eastAsia="Times New Roman" w:cs="Times New Roman"/>
          <w:color w:val="000000"/>
        </w:rPr>
        <w:t>e</w:t>
      </w:r>
      <w:r w:rsidR="00371D32" w:rsidRPr="00EB46DF">
        <w:rPr>
          <w:rFonts w:eastAsia="Times New Roman" w:cs="Times New Roman"/>
          <w:color w:val="000000"/>
        </w:rPr>
        <w:t>xclusion</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0A705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(Hardin, 1960)</w:t>
      </w:r>
      <w:r w:rsidR="003E451F" w:rsidRPr="00EB46DF">
        <w:rPr>
          <w:rFonts w:eastAsia="Times New Roman" w:cs="Times New Roman"/>
          <w:color w:val="000000"/>
        </w:rPr>
        <w:fldChar w:fldCharType="end"/>
      </w:r>
      <w:r w:rsidRPr="00EB46DF">
        <w:rPr>
          <w:rFonts w:eastAsia="Times New Roman" w:cs="Times New Roman"/>
          <w:color w:val="000000"/>
        </w:rPr>
        <w:t>.</w:t>
      </w:r>
    </w:p>
    <w:p w14:paraId="233AD0DF" w14:textId="77777777"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w:t>
      </w:r>
      <w:commentRangeStart w:id="40"/>
      <w:proofErr w:type="spellStart"/>
      <w:r w:rsidR="00702E99">
        <w:rPr>
          <w:rFonts w:eastAsia="Times New Roman" w:cs="Times New Roman"/>
          <w:color w:val="000000"/>
        </w:rPr>
        <w:t>outmigrating</w:t>
      </w:r>
      <w:commentRangeEnd w:id="40"/>
      <w:proofErr w:type="spellEnd"/>
      <w:r w:rsidR="00E33CAF">
        <w:rPr>
          <w:rStyle w:val="CommentReference"/>
        </w:rPr>
        <w:commentReference w:id="40"/>
      </w:r>
      <w:r w:rsidR="00702E99">
        <w:rPr>
          <w:rFonts w:eastAsia="Times New Roman" w:cs="Times New Roman"/>
          <w:color w:val="000000"/>
        </w:rPr>
        <w:t xml:space="preserve"> juveniles. </w:t>
      </w:r>
    </w:p>
    <w:p w14:paraId="3AE91519" w14:textId="77777777" w:rsidR="00CB61B8" w:rsidRPr="00EB46DF" w:rsidRDefault="00CB61B8" w:rsidP="00266C78">
      <w:pPr>
        <w:rPr>
          <w:rFonts w:eastAsia="Times New Roman" w:cs="Times New Roman"/>
          <w:color w:val="000000"/>
        </w:rPr>
      </w:pPr>
    </w:p>
    <w:p w14:paraId="1ADB2445" w14:textId="0E5B66EC"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063D72" w:rsidRPr="00EB46DF">
        <w:rPr>
          <w:rFonts w:eastAsia="Times New Roman" w:cs="Times New Roman"/>
          <w:color w:val="000000"/>
        </w:rPr>
        <w:t>which</w:t>
      </w:r>
      <w:r w:rsidR="00ED6720" w:rsidRPr="00EB46DF">
        <w:rPr>
          <w:rFonts w:eastAsia="Times New Roman" w:cs="Times New Roman"/>
          <w:color w:val="000000"/>
        </w:rPr>
        <w:t xml:space="preserve"> differ in oceanographic properties and zooplankton communities</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(Khangaonkar et al., 2017; Mahara, 2018)</w:t>
      </w:r>
      <w:r w:rsidR="00776754" w:rsidRPr="00EB46DF">
        <w:rPr>
          <w:rFonts w:eastAsia="Times New Roman" w:cs="Times New Roman"/>
          <w:color w:val="000000"/>
        </w:rPr>
        <w:fldChar w:fldCharType="end"/>
      </w:r>
      <w:r w:rsidR="00ED6720"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QCSt</w:t>
      </w:r>
      <w:proofErr w:type="spellEnd"/>
      <w:r w:rsidR="00B36CFE" w:rsidRPr="00EB46DF">
        <w:rPr>
          <w:rFonts w:eastAsia="Times New Roman" w:cs="Times New Roman"/>
          <w:color w:val="000000"/>
        </w:rPr>
        <w: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Pr="00EB46DF">
        <w:rPr>
          <w:rFonts w:eastAsia="Times New Roman" w:cs="Times New Roman"/>
          <w:color w:val="000000"/>
        </w:rPr>
        <w:t>replenish</w:t>
      </w:r>
      <w:r w:rsidR="00ED6720" w:rsidRPr="00EB46DF">
        <w:rPr>
          <w:rFonts w:eastAsia="Times New Roman" w:cs="Times New Roman"/>
          <w:color w:val="000000"/>
        </w:rPr>
        <w:t xml:space="preserve"> from</w:t>
      </w:r>
      <w:r w:rsidRPr="00EB46DF">
        <w:rPr>
          <w:rFonts w:eastAsia="Times New Roman" w:cs="Times New Roman"/>
          <w:color w:val="000000"/>
        </w:rPr>
        <w:t xml:space="preserve"> </w:t>
      </w:r>
      <w:r w:rsidR="005F1EA6" w:rsidRPr="00EB46DF">
        <w:rPr>
          <w:rFonts w:eastAsia="Times New Roman" w:cs="Times New Roman"/>
          <w:color w:val="000000"/>
        </w:rPr>
        <w:t>experienced food shortages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Therefore, salmon are able to survive this challenging route of DI-JS since it is book-ended with high feeding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w:t>
      </w:r>
      <w:proofErr w:type="spellStart"/>
      <w:r w:rsidR="00B64F00">
        <w:rPr>
          <w:rFonts w:eastAsia="Times New Roman" w:cs="Times New Roman"/>
          <w:color w:val="000000"/>
        </w:rPr>
        <w:t>QCSt</w:t>
      </w:r>
      <w:proofErr w:type="spellEnd"/>
      <w:r w:rsidR="00B64F00">
        <w:rPr>
          <w:rFonts w:eastAsia="Times New Roman" w:cs="Times New Roman"/>
          <w:color w:val="000000"/>
        </w:rPr>
        <w:t xml:space="preserve">, but if ocean conditions change and these refuge areas become unproductive, it can have devastating effects on salmon survival </w:t>
      </w:r>
      <w:r w:rsidR="00B64F00">
        <w:rPr>
          <w:rFonts w:eastAsia="Times New Roman" w:cs="Times New Roman"/>
          <w:color w:val="000000"/>
        </w:rPr>
        <w:fldChar w:fldCharType="begin" w:fldLock="1"/>
      </w:r>
      <w:r w:rsidR="003F3A41">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00B64F00">
        <w:rPr>
          <w:rFonts w:eastAsia="Times New Roman" w:cs="Times New Roman"/>
          <w:color w:val="000000"/>
        </w:rPr>
        <w:fldChar w:fldCharType="separate"/>
      </w:r>
      <w:r w:rsidR="003F3A41" w:rsidRPr="003F3A41">
        <w:rPr>
          <w:rFonts w:eastAsia="Times New Roman" w:cs="Times New Roman"/>
          <w:noProof/>
          <w:color w:val="000000"/>
        </w:rPr>
        <w:t>(Beamish et al., 2012; Mckinnell et al., 2014)</w:t>
      </w:r>
      <w:r w:rsidR="00B64F00">
        <w:rPr>
          <w:rFonts w:eastAsia="Times New Roman" w:cs="Times New Roman"/>
          <w:color w:val="000000"/>
        </w:rPr>
        <w:fldChar w:fldCharType="end"/>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impacting 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5E16DF66"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DF2860">
        <w:rPr>
          <w:rFonts w:eastAsia="Times New Roman" w:cs="Times New Roman"/>
          <w:color w:val="000000"/>
        </w:rPr>
        <w:t xml:space="preserve">included calanoid copepods, euphausiids, </w:t>
      </w:r>
      <w:proofErr w:type="spellStart"/>
      <w:r w:rsidR="00DF2860">
        <w:rPr>
          <w:rFonts w:eastAsia="Times New Roman" w:cs="Times New Roman"/>
          <w:color w:val="000000"/>
        </w:rPr>
        <w:t>appendicularians</w:t>
      </w:r>
      <w:proofErr w:type="spellEnd"/>
      <w:r w:rsidR="00DF2860">
        <w:rPr>
          <w:rFonts w:eastAsia="Times New Roman" w:cs="Times New Roman"/>
          <w:color w:val="000000"/>
        </w:rPr>
        <w:t xml:space="preserve">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F782EFB" w14:textId="2085C96F" w:rsidR="00BB1CD8" w:rsidRPr="00EB46DF" w:rsidRDefault="00BB1CD8" w:rsidP="00266C78">
      <w:pPr>
        <w:rPr>
          <w:rFonts w:eastAsia="Times New Roman" w:cs="Times New Roman"/>
          <w:color w:val="000000"/>
        </w:rPr>
      </w:pPr>
      <w:r>
        <w:rPr>
          <w:rFonts w:eastAsia="Times New Roman" w:cs="Times New Roman"/>
          <w:color w:val="000000"/>
        </w:rPr>
        <w:tab/>
        <w:t>This research addressed a knowledge gap of pink and chum foraging behaviour and competition</w:t>
      </w:r>
      <w:r w:rsidR="00060858">
        <w:rPr>
          <w:rFonts w:eastAsia="Times New Roman" w:cs="Times New Roman"/>
          <w:color w:val="000000"/>
        </w:rPr>
        <w:t xml:space="preserve"> </w:t>
      </w:r>
      <w:r w:rsidR="005B1359">
        <w:rPr>
          <w:rFonts w:eastAsia="Times New Roman" w:cs="Times New Roman"/>
          <w:color w:val="000000"/>
        </w:rPr>
        <w:t>with</w:t>
      </w:r>
      <w:r w:rsidR="001D077D">
        <w:rPr>
          <w:rFonts w:eastAsia="Times New Roman" w:cs="Times New Roman"/>
          <w:color w:val="000000"/>
        </w:rPr>
        <w:t xml:space="preserve"> varying in situ 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early marine </w:t>
      </w:r>
      <w:r w:rsidR="00060858">
        <w:rPr>
          <w:rFonts w:eastAsia="Times New Roman" w:cs="Times New Roman"/>
          <w:color w:val="000000"/>
        </w:rPr>
        <w:t>migration</w:t>
      </w:r>
      <w:r>
        <w:rPr>
          <w:rFonts w:eastAsia="Times New Roman" w:cs="Times New Roman"/>
          <w:color w:val="000000"/>
        </w:rPr>
        <w:t xml:space="preserve">. This study aimed to (a) quantify and compare juvenile pink and chum salmon diets in areas of contrasting foraging conditions in southern B.C.; (b) assess potential competition between </w:t>
      </w:r>
      <w:r w:rsidR="00060858">
        <w:rPr>
          <w:rFonts w:eastAsia="Times New Roman" w:cs="Times New Roman"/>
          <w:color w:val="000000"/>
        </w:rPr>
        <w:t xml:space="preserve">juvenile </w:t>
      </w:r>
      <w:r>
        <w:rPr>
          <w:rFonts w:eastAsia="Times New Roman" w:cs="Times New Roman"/>
          <w:color w:val="000000"/>
        </w:rPr>
        <w:t>pink and chum salmon and (c) describe the trophic niches juvenile pink and chum salmon occupy</w:t>
      </w:r>
      <w:r w:rsidRPr="00BB1CD8">
        <w:rPr>
          <w:rFonts w:eastAsia="Times New Roman" w:cs="Times New Roman"/>
          <w:color w:val="000000"/>
        </w:rPr>
        <w:t xml:space="preserve"> </w:t>
      </w:r>
      <w:r>
        <w:rPr>
          <w:rFonts w:eastAsia="Times New Roman" w:cs="Times New Roman"/>
          <w:color w:val="000000"/>
        </w:rPr>
        <w:t>under contrasting foraging conditions. The prediction was that low forage 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41" w:name="_Toc47442029"/>
      <w:r w:rsidRPr="00EB46DF">
        <w:t>Methods</w:t>
      </w:r>
      <w:bookmarkEnd w:id="41"/>
    </w:p>
    <w:p w14:paraId="6DCBEB8C" w14:textId="43184382" w:rsidR="00A1270A" w:rsidRDefault="00A1270A" w:rsidP="00A1270A"/>
    <w:p w14:paraId="14E2B090" w14:textId="2D8433DD" w:rsidR="00A1270A" w:rsidRPr="00A1270A" w:rsidRDefault="00A1270A" w:rsidP="00A1270A">
      <w:pPr>
        <w:pStyle w:val="Heading4"/>
      </w:pPr>
      <w:bookmarkStart w:id="42" w:name="_Toc47442030"/>
      <w:r>
        <w:t>Field sampling</w:t>
      </w:r>
      <w:bookmarkEnd w:id="42"/>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w:t>
      </w:r>
      <w:proofErr w:type="spellStart"/>
      <w:r w:rsidR="00F53F3B" w:rsidRPr="00EB46DF">
        <w:rPr>
          <w:rFonts w:eastAsia="Times New Roman" w:cs="Times New Roman"/>
          <w:color w:val="000000"/>
        </w:rPr>
        <w:t>Hakai</w:t>
      </w:r>
      <w:proofErr w:type="spellEnd"/>
      <w:r w:rsidR="00F53F3B" w:rsidRPr="00EB46DF">
        <w:rPr>
          <w:rFonts w:eastAsia="Times New Roman" w:cs="Times New Roman"/>
          <w:color w:val="000000"/>
        </w:rPr>
        <w:t xml:space="preserve">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w:t>
      </w:r>
      <w:proofErr w:type="spellStart"/>
      <w:r w:rsidRPr="00EB46DF">
        <w:rPr>
          <w:rFonts w:eastAsia="Times New Roman" w:cs="Times New Roman"/>
          <w:color w:val="000000"/>
        </w:rPr>
        <w:t>Hakai</w:t>
      </w:r>
      <w:proofErr w:type="spellEnd"/>
      <w:r w:rsidRPr="00EB46DF">
        <w:rPr>
          <w:rFonts w:eastAsia="Times New Roman" w:cs="Times New Roman"/>
          <w:color w:val="000000"/>
        </w:rPr>
        <w:t xml:space="preserve">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6BA30256"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six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proofErr w:type="spellStart"/>
      <w:r w:rsidR="00D86058" w:rsidRPr="00EB46DF">
        <w:rPr>
          <w:rFonts w:eastAsia="Times New Roman" w:cs="Times New Roman"/>
          <w:color w:val="000000"/>
          <w:vertAlign w:val="superscript"/>
        </w:rPr>
        <w:t>o</w:t>
      </w:r>
      <w:r w:rsidR="00D86058" w:rsidRPr="00EB46DF">
        <w:rPr>
          <w:rFonts w:eastAsia="Times New Roman" w:cs="Times New Roman"/>
          <w:color w:val="000000"/>
        </w:rPr>
        <w:t>C</w:t>
      </w:r>
      <w:proofErr w:type="spellEnd"/>
      <w:r w:rsidR="00D86058" w:rsidRPr="00EB46DF">
        <w:rPr>
          <w:rFonts w:eastAsia="Times New Roman" w:cs="Times New Roman"/>
          <w:color w:val="000000"/>
        </w:rPr>
        <w:t xml:space="preserve"> with liquid nitrogen in a dry shipper until the salmon samples were stored in the -80 </w:t>
      </w:r>
      <w:proofErr w:type="spellStart"/>
      <w:r w:rsidR="00D86058" w:rsidRPr="00EB46DF">
        <w:rPr>
          <w:rFonts w:eastAsia="Times New Roman" w:cs="Times New Roman"/>
          <w:color w:val="000000"/>
          <w:vertAlign w:val="superscript"/>
        </w:rPr>
        <w:t>o</w:t>
      </w:r>
      <w:r w:rsidR="00D86058" w:rsidRPr="00EB46DF">
        <w:rPr>
          <w:rFonts w:eastAsia="Times New Roman" w:cs="Times New Roman"/>
          <w:color w:val="000000"/>
        </w:rPr>
        <w:t>C</w:t>
      </w:r>
      <w:proofErr w:type="spellEnd"/>
      <w:r w:rsidR="00D86058" w:rsidRPr="00EB46DF">
        <w:rPr>
          <w:rFonts w:eastAsia="Times New Roman" w:cs="Times New Roman"/>
          <w:color w:val="000000"/>
        </w:rPr>
        <w:t xml:space="preserve"> freezer at the lab. </w:t>
      </w:r>
    </w:p>
    <w:p w14:paraId="621B17DE" w14:textId="4366D09E" w:rsidR="00185709" w:rsidRDefault="00185709" w:rsidP="00185709">
      <w:pPr>
        <w:rPr>
          <w:rFonts w:eastAsia="Times New Roman" w:cs="Times New Roman"/>
          <w:color w:val="000000"/>
        </w:rPr>
      </w:pPr>
    </w:p>
    <w:p w14:paraId="5A5E1DD4" w14:textId="63FB39BE"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 xml:space="preserve">A </w:t>
      </w:r>
      <w:commentRangeStart w:id="43"/>
      <w:r w:rsidRPr="00EB46DF">
        <w:rPr>
          <w:rFonts w:eastAsia="Times New Roman" w:cs="Times New Roman"/>
          <w:color w:val="000000"/>
        </w:rPr>
        <w:t>YSI</w:t>
      </w:r>
      <w:commentRangeEnd w:id="43"/>
      <w:r w:rsidR="00F317ED">
        <w:rPr>
          <w:rStyle w:val="CommentReference"/>
        </w:rPr>
        <w:commentReference w:id="43"/>
      </w:r>
      <w:r w:rsidR="00F317ED">
        <w:rPr>
          <w:rFonts w:eastAsia="Times New Roman" w:cs="Times New Roman"/>
          <w:color w:val="000000"/>
        </w:rPr>
        <w:t xml:space="preserve"> </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proofErr w:type="spellStart"/>
      <w:r w:rsidRPr="00EB46DF">
        <w:rPr>
          <w:rFonts w:eastAsia="Times New Roman" w:cs="Times New Roman"/>
          <w:color w:val="202122"/>
          <w:shd w:val="clear" w:color="auto" w:fill="F9F9F9"/>
        </w:rPr>
        <w:t>μ</w:t>
      </w:r>
      <w:r w:rsidRPr="00EB46DF">
        <w:rPr>
          <w:rFonts w:eastAsia="Times New Roman" w:cs="Times New Roman"/>
          <w:color w:val="000000"/>
        </w:rPr>
        <w:t>m</w:t>
      </w:r>
      <w:proofErr w:type="spellEnd"/>
      <w:r w:rsidRPr="00EB46DF">
        <w:rPr>
          <w:rFonts w:eastAsia="Times New Roman" w:cs="Times New Roman"/>
          <w:color w:val="000000"/>
        </w:rPr>
        <w:t xml:space="preserve">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44" w:name="_Toc47442031"/>
      <w:r>
        <w:t>Zooplankton and salmon stomach content analysis</w:t>
      </w:r>
      <w:bookmarkEnd w:id="44"/>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proofErr w:type="spellStart"/>
      <w:r w:rsidRPr="00EB46DF">
        <w:rPr>
          <w:rFonts w:eastAsia="Times New Roman" w:cs="Times New Roman"/>
          <w:color w:val="202122"/>
          <w:shd w:val="clear" w:color="auto" w:fill="F9F9F9"/>
        </w:rPr>
        <w:t>μ</w:t>
      </w:r>
      <w:r w:rsidRPr="00EB46DF">
        <w:rPr>
          <w:rFonts w:eastAsia="Times New Roman" w:cs="Times New Roman"/>
          <w:color w:val="000000"/>
        </w:rPr>
        <w:t>m</w:t>
      </w:r>
      <w:proofErr w:type="spellEnd"/>
      <w:r w:rsidRPr="00EB46DF">
        <w:rPr>
          <w:rFonts w:eastAsia="Times New Roman" w:cs="Times New Roman"/>
          <w:color w:val="000000"/>
        </w:rPr>
        <w:t xml:space="preserve">, 1000 </w:t>
      </w:r>
      <w:proofErr w:type="spellStart"/>
      <w:r w:rsidRPr="00EB46DF">
        <w:rPr>
          <w:rFonts w:eastAsia="Times New Roman" w:cs="Times New Roman"/>
          <w:color w:val="202122"/>
          <w:shd w:val="clear" w:color="auto" w:fill="F9F9F9"/>
        </w:rPr>
        <w:t>μ</w:t>
      </w:r>
      <w:r w:rsidRPr="00EB46DF">
        <w:rPr>
          <w:rFonts w:eastAsia="Times New Roman" w:cs="Times New Roman"/>
          <w:color w:val="000000"/>
        </w:rPr>
        <w:t>m</w:t>
      </w:r>
      <w:proofErr w:type="spellEnd"/>
      <w:r w:rsidRPr="00EB46DF">
        <w:rPr>
          <w:rFonts w:eastAsia="Times New Roman" w:cs="Times New Roman"/>
          <w:color w:val="000000"/>
        </w:rPr>
        <w:t xml:space="preserve"> and 2000 </w:t>
      </w:r>
      <w:proofErr w:type="spellStart"/>
      <w:r w:rsidRPr="00EB46DF">
        <w:rPr>
          <w:rFonts w:eastAsia="Times New Roman" w:cs="Times New Roman"/>
          <w:color w:val="202122"/>
          <w:shd w:val="clear" w:color="auto" w:fill="F9F9F9"/>
        </w:rPr>
        <w:t>μ</w:t>
      </w:r>
      <w:r w:rsidRPr="00EB46DF">
        <w:rPr>
          <w:rFonts w:eastAsia="Times New Roman" w:cs="Times New Roman"/>
          <w:color w:val="000000"/>
        </w:rPr>
        <w:t>m</w:t>
      </w:r>
      <w:proofErr w:type="spellEnd"/>
      <w:r w:rsidRPr="00EB46DF">
        <w:rPr>
          <w:rFonts w:eastAsia="Times New Roman" w:cs="Times New Roman"/>
          <w:color w:val="000000"/>
        </w:rPr>
        <w:t xml:space="preserve">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6E019C7B"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w:t>
      </w:r>
      <w:del w:id="45" w:author="Colin Levings" w:date="2020-09-02T19:46:00Z">
        <w:r w:rsidDel="00F317ED">
          <w:rPr>
            <w:rFonts w:eastAsia="Times New Roman" w:cs="Times New Roman"/>
          </w:rPr>
          <w:delText>relevant samples, such as</w:delText>
        </w:r>
      </w:del>
      <w:r>
        <w:rPr>
          <w:rFonts w:eastAsia="Times New Roman" w:cs="Times New Roman"/>
        </w:rPr>
        <w:t xml:space="preser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C6340E" w:rsidRPr="00EB46DF">
        <w:rPr>
          <w:rFonts w:eastAsia="Times New Roman" w:cs="Times New Roman"/>
          <w:color w:val="000000"/>
        </w:rPr>
        <w:t xml:space="preserve">identified to group, </w:t>
      </w:r>
      <w:r w:rsidR="005C4F22" w:rsidRPr="00EB46DF">
        <w:rPr>
          <w:rFonts w:eastAsia="Times New Roman" w:cs="Times New Roman"/>
          <w:color w:val="000000"/>
        </w:rPr>
        <w:t>and 4) fully digested</w:t>
      </w:r>
      <w:r w:rsidR="00C6340E" w:rsidRPr="00EB46DF">
        <w:rPr>
          <w:rFonts w:eastAsia="Times New Roman" w:cs="Times New Roman"/>
          <w:color w:val="000000"/>
        </w:rPr>
        <w:t>,</w:t>
      </w:r>
      <w:r w:rsidR="005C4F22" w:rsidRPr="00EB46DF">
        <w:rPr>
          <w:rFonts w:eastAsia="Times New Roman" w:cs="Times New Roman"/>
          <w:color w:val="000000"/>
        </w:rPr>
        <w:t xml:space="preserve"> </w:t>
      </w:r>
      <w:r w:rsidR="00C6340E" w:rsidRPr="00EB46DF">
        <w:rPr>
          <w:rFonts w:eastAsia="Times New Roman" w:cs="Times New Roman"/>
          <w:color w:val="000000"/>
        </w:rPr>
        <w:t>and unidentified</w:t>
      </w:r>
      <w:r w:rsidR="005C4F22" w:rsidRPr="00EB46DF">
        <w:rPr>
          <w:rFonts w:eastAsia="Times New Roman" w:cs="Times New Roman"/>
          <w:color w:val="000000"/>
        </w:rPr>
        <w:t xml:space="preserve"> prey.</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46" w:name="_Toc47442032"/>
      <w:r>
        <w:t>Data analysis</w:t>
      </w:r>
      <w:bookmarkEnd w:id="46"/>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030405B7" w14:textId="6BD4AF25" w:rsidR="00F9754A" w:rsidRPr="00F9754A" w:rsidRDefault="00F9754A" w:rsidP="00F9754A">
      <w:pPr>
        <w:rPr>
          <w:rFonts w:eastAsia="Times New Roman" w:cs="Times New Roman"/>
          <w:color w:val="000000"/>
        </w:rPr>
      </w:pPr>
      <w:r>
        <w:rPr>
          <w:rFonts w:eastAsia="Times New Roman" w:cs="Times New Roman"/>
          <w:color w:val="000000"/>
        </w:rPr>
        <w:t>Weight is measured in grams and fork length in millimetres</w:t>
      </w:r>
      <w:r w:rsidR="001F0B67">
        <w:rPr>
          <w:rFonts w:eastAsia="Times New Roman" w:cs="Times New Roman"/>
          <w:color w:val="000000"/>
        </w:rPr>
        <w:t xml:space="preserve">, K=1 indicates average condition, &gt;1 means relatively healthy fish and &lt;1 is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p>
    <w:p w14:paraId="388C5A25" w14:textId="25E77BC0" w:rsidR="00266C78" w:rsidRPr="00EB46DF" w:rsidRDefault="007D1086" w:rsidP="00266C78">
      <w:pPr>
        <w:rPr>
          <w:rFonts w:eastAsia="Times New Roman" w:cs="Times New Roman"/>
          <w:color w:val="000000"/>
        </w:rPr>
      </w:pPr>
      <w:r w:rsidRPr="00EB46DF">
        <w:rPr>
          <w:rFonts w:eastAsia="Times New Roman" w:cs="Times New Roman"/>
          <w:color w:val="000000"/>
        </w:rPr>
        <w:t xml:space="preserve">The </w:t>
      </w:r>
      <w:proofErr w:type="spellStart"/>
      <w:r w:rsidR="00372150" w:rsidRPr="00EB46DF">
        <w:rPr>
          <w:rFonts w:eastAsia="Times New Roman" w:cs="Times New Roman"/>
          <w:color w:val="000000"/>
        </w:rPr>
        <w:t>Schoene</w:t>
      </w:r>
      <w:r w:rsidRPr="00EB46DF">
        <w:rPr>
          <w:rFonts w:eastAsia="Times New Roman" w:cs="Times New Roman"/>
          <w:color w:val="000000"/>
        </w:rPr>
        <w:t>r</w:t>
      </w:r>
      <w:proofErr w:type="spellEnd"/>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427324EC"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2AFEA0CC"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is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w:t>
      </w:r>
      <w:proofErr w:type="spellStart"/>
      <w:r w:rsidR="009C420C" w:rsidRPr="00EB46DF">
        <w:rPr>
          <w:rFonts w:eastAsia="Times New Roman" w:cs="Times New Roman"/>
          <w:color w:val="000000"/>
        </w:rPr>
        <w:t>cladocerans</w:t>
      </w:r>
      <w:proofErr w:type="spellEnd"/>
      <w:r w:rsidR="009C420C" w:rsidRPr="00EB46DF">
        <w:rPr>
          <w:rFonts w:eastAsia="Times New Roman" w:cs="Times New Roman"/>
          <w:color w:val="000000"/>
        </w:rPr>
        <w:t xml:space="preserve">,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47" w:name="_Toc47442033"/>
      <w:r w:rsidRPr="00EB46DF">
        <w:t>Results</w:t>
      </w:r>
      <w:bookmarkEnd w:id="47"/>
    </w:p>
    <w:p w14:paraId="66AE93BA" w14:textId="5266383C" w:rsidR="00A1270A" w:rsidRDefault="00A1270A" w:rsidP="00A1270A"/>
    <w:p w14:paraId="368844B1" w14:textId="5D1F5ED5" w:rsidR="00A1270A" w:rsidRPr="00A1270A" w:rsidRDefault="00A1270A" w:rsidP="00A1270A">
      <w:pPr>
        <w:pStyle w:val="Heading4"/>
      </w:pPr>
      <w:bookmarkStart w:id="48" w:name="_Toc47442034"/>
      <w:r>
        <w:t>Environmental conditions and zooplankton</w:t>
      </w:r>
      <w:bookmarkEnd w:id="48"/>
    </w:p>
    <w:p w14:paraId="0E693BCA" w14:textId="77777777" w:rsidR="00372150" w:rsidRPr="00EB46DF" w:rsidRDefault="00372150" w:rsidP="00266C78">
      <w:pPr>
        <w:rPr>
          <w:rFonts w:eastAsia="Times New Roman" w:cs="Times New Roman"/>
        </w:rPr>
      </w:pPr>
    </w:p>
    <w:p w14:paraId="76277E2F" w14:textId="44044BD2" w:rsidR="00372150" w:rsidRDefault="00372150" w:rsidP="00266C78">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Pr="00EB46DF">
        <w:rPr>
          <w:rFonts w:eastAsia="Times New Roman" w:cs="Times New Roman"/>
          <w:color w:val="000000"/>
        </w:rPr>
        <w:t xml:space="preserve">, and different zooplankton </w:t>
      </w:r>
      <w:r w:rsidR="008F3081" w:rsidRPr="00EB46DF">
        <w:rPr>
          <w:rFonts w:eastAsia="Times New Roman" w:cs="Times New Roman"/>
          <w:color w:val="000000"/>
        </w:rPr>
        <w:t>occur</w:t>
      </w:r>
      <w:r w:rsidR="008F3081">
        <w:rPr>
          <w:rFonts w:eastAsia="Times New Roman" w:cs="Times New Roman"/>
          <w:color w:val="000000"/>
        </w:rPr>
        <w:t>red</w:t>
      </w:r>
      <w:r w:rsidRPr="00EB46DF">
        <w:rPr>
          <w:rFonts w:eastAsia="Times New Roman" w:cs="Times New Roman"/>
          <w:color w:val="000000"/>
        </w:rPr>
        <w:t xml:space="preserve"> in each region</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 and D11</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r w:rsidRPr="00EB46DF">
        <w:rPr>
          <w:rFonts w:eastAsia="Times New Roman" w:cs="Times New Roman"/>
          <w:color w:val="000000"/>
        </w:rPr>
        <w:t xml:space="preserve"> The zooplankton biomass throughout this area </w:t>
      </w:r>
      <w:r w:rsidR="00C92CF7" w:rsidRPr="00EB46DF">
        <w:rPr>
          <w:rFonts w:eastAsia="Times New Roman" w:cs="Times New Roman"/>
          <w:color w:val="000000"/>
        </w:rPr>
        <w:t>was</w:t>
      </w:r>
      <w:r w:rsidRPr="00EB46DF">
        <w:rPr>
          <w:rFonts w:eastAsia="Times New Roman" w:cs="Times New Roman"/>
          <w:color w:val="000000"/>
        </w:rPr>
        <w:t xml:space="preserve"> mostly composed of small zooplankton, in the 250 </w:t>
      </w:r>
      <w:proofErr w:type="spellStart"/>
      <w:r w:rsidRPr="00EB46DF">
        <w:rPr>
          <w:rFonts w:eastAsia="Times New Roman" w:cs="Times New Roman"/>
          <w:color w:val="000000"/>
        </w:rPr>
        <w:t>μm</w:t>
      </w:r>
      <w:proofErr w:type="spellEnd"/>
      <w:r w:rsidRPr="00EB46DF">
        <w:rPr>
          <w:rFonts w:eastAsia="Times New Roman" w:cs="Times New Roman"/>
          <w:color w:val="000000"/>
        </w:rPr>
        <w:t xml:space="preserve"> size fraction</w:t>
      </w:r>
      <w:r w:rsidR="00254176" w:rsidRPr="00EB46DF">
        <w:rPr>
          <w:rFonts w:eastAsia="Times New Roman" w:cs="Times New Roman"/>
          <w:color w:val="000000"/>
        </w:rPr>
        <w:t xml:space="preserve"> or gelatinous zooplankton from the 2000 </w:t>
      </w:r>
      <w:proofErr w:type="spellStart"/>
      <w:r w:rsidR="00254176" w:rsidRPr="00EB46DF">
        <w:rPr>
          <w:rFonts w:eastAsia="Times New Roman" w:cs="Times New Roman"/>
          <w:color w:val="000000"/>
        </w:rPr>
        <w:t>μm</w:t>
      </w:r>
      <w:proofErr w:type="spellEnd"/>
      <w:r w:rsidR="00254176" w:rsidRPr="00EB46DF">
        <w:rPr>
          <w:rFonts w:eastAsia="Times New Roman" w:cs="Times New Roman"/>
          <w:color w:val="000000"/>
        </w:rPr>
        <w:t xml:space="preserve"> size fraction</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_Ref47176120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3</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mainly calanoid and cyclopoid copepods and the ‘other’ prey types</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_Ref47176131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4</w:t>
      </w:r>
      <w:r w:rsidR="00EA3021">
        <w:rPr>
          <w:rFonts w:eastAsia="Times New Roman" w:cs="Times New Roman"/>
          <w:color w:val="000000"/>
        </w:rPr>
        <w:fldChar w:fldCharType="end"/>
      </w:r>
      <w:r w:rsidR="00A74E6E" w:rsidRPr="00EB46DF">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w:t>
      </w:r>
    </w:p>
    <w:p w14:paraId="73DD92EC" w14:textId="77777777" w:rsidR="00EA3021" w:rsidRDefault="00EA3021" w:rsidP="00266C78">
      <w:pPr>
        <w:rPr>
          <w:rFonts w:eastAsia="Times New Roman" w:cs="Times New Roman"/>
          <w:color w:val="000000"/>
        </w:rPr>
      </w:pPr>
    </w:p>
    <w:p w14:paraId="69DB26AB" w14:textId="4FFA1B0F" w:rsidR="007D0F73" w:rsidRDefault="007D0F73" w:rsidP="007D0F73">
      <w:pPr>
        <w:pStyle w:val="Heading4"/>
      </w:pPr>
      <w:bookmarkStart w:id="49" w:name="_Toc47442035"/>
      <w:r>
        <w:t>Salmon size and condition</w:t>
      </w:r>
      <w:bookmarkEnd w:id="49"/>
    </w:p>
    <w:p w14:paraId="59A30D7D" w14:textId="5F495537" w:rsidR="007D0F73" w:rsidRDefault="007D0F73" w:rsidP="007D0F73"/>
    <w:p w14:paraId="2659946D" w14:textId="51E2D3C5" w:rsidR="007D0F73" w:rsidRDefault="007D0F73" w:rsidP="007D0F7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sidR="00EA3021">
        <w:rPr>
          <w:rFonts w:eastAsia="Times New Roman" w:cs="Times New Roman"/>
          <w:color w:val="000000"/>
        </w:rPr>
        <w:t>are</w:t>
      </w:r>
      <w:r w:rsidRPr="00EB46DF">
        <w:rPr>
          <w:rFonts w:eastAsia="Times New Roman" w:cs="Times New Roman"/>
          <w:color w:val="000000"/>
        </w:rPr>
        <w:t xml:space="preserve"> shown in</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Pr>
          <w:rFonts w:eastAsia="Times New Roman" w:cs="Times New Roman"/>
          <w:color w:val="000000"/>
        </w:rPr>
        <w:t xml:space="preserve">, with length and weight information in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Fork length of salmon ranged from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Further</w:t>
      </w:r>
      <w:ins w:id="50" w:author="Colin Levings" w:date="2020-09-02T19:48:00Z">
        <w:r w:rsidR="00F317ED">
          <w:rPr>
            <w:rFonts w:eastAsia="Times New Roman" w:cs="Times New Roman"/>
            <w:color w:val="000000"/>
          </w:rPr>
          <w:t xml:space="preserve"> west</w:t>
        </w:r>
      </w:ins>
      <w:r>
        <w:rPr>
          <w:rFonts w:eastAsia="Times New Roman" w:cs="Times New Roman"/>
          <w:color w:val="000000"/>
        </w:rPr>
        <w:t xml:space="preserve"> in the route</w:t>
      </w:r>
      <w:ins w:id="51" w:author="Colin Levings" w:date="2020-09-02T19:48:00Z">
        <w:r w:rsidR="00F317ED">
          <w:rPr>
            <w:rFonts w:eastAsia="Times New Roman" w:cs="Times New Roman"/>
            <w:color w:val="000000"/>
          </w:rPr>
          <w:t>,</w:t>
        </w:r>
      </w:ins>
      <w:r>
        <w:rPr>
          <w:rFonts w:eastAsia="Times New Roman" w:cs="Times New Roman"/>
          <w:color w:val="000000"/>
        </w:rPr>
        <w:t xml:space="preserve"> at Johnstone Strait, chum salmon mea</w:t>
      </w:r>
      <w:ins w:id="52" w:author="Colin Levings" w:date="2020-09-02T19:49:00Z">
        <w:r w:rsidR="00F317ED">
          <w:rPr>
            <w:rFonts w:eastAsia="Times New Roman" w:cs="Times New Roman"/>
            <w:color w:val="000000"/>
          </w:rPr>
          <w:t>n lengths were</w:t>
        </w:r>
      </w:ins>
      <w:del w:id="53" w:author="Colin Levings" w:date="2020-09-02T19:49:00Z">
        <w:r w:rsidDel="00F317ED">
          <w:rPr>
            <w:rFonts w:eastAsia="Times New Roman" w:cs="Times New Roman"/>
            <w:color w:val="000000"/>
          </w:rPr>
          <w:delText>sured</w:delText>
        </w:r>
      </w:del>
      <w:r>
        <w:rPr>
          <w:rFonts w:eastAsia="Times New Roman" w:cs="Times New Roman"/>
          <w:color w:val="000000"/>
        </w:rPr>
        <w:t xml:space="preserv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The size differences were expected between the two regions along the migration route, but chum salmon had a larger range of sizes, potentially indicating longer residence time than pink </w:t>
      </w:r>
      <w:commentRangeStart w:id="54"/>
      <w:r>
        <w:rPr>
          <w:rFonts w:eastAsia="Times New Roman" w:cs="Times New Roman"/>
          <w:color w:val="000000"/>
        </w:rPr>
        <w:t>salmon</w:t>
      </w:r>
      <w:commentRangeEnd w:id="54"/>
      <w:r w:rsidR="00F317ED">
        <w:rPr>
          <w:rStyle w:val="CommentReference"/>
        </w:rPr>
        <w:commentReference w:id="54"/>
      </w:r>
      <w:r>
        <w:rPr>
          <w:rFonts w:eastAsia="Times New Roman" w:cs="Times New Roman"/>
          <w:color w:val="000000"/>
        </w:rPr>
        <w:t>.</w:t>
      </w:r>
    </w:p>
    <w:p w14:paraId="1B5712E6" w14:textId="09CB4D3F" w:rsidR="007D0F73" w:rsidRDefault="007D0F73" w:rsidP="007D0F73"/>
    <w:p w14:paraId="575F151F" w14:textId="7BE355FF" w:rsidR="007D0F73" w:rsidRPr="007D0F73" w:rsidRDefault="007D0F73" w:rsidP="007D0F73">
      <w:r>
        <w:tab/>
        <w:t xml:space="preserve">Juvenile salmon </w:t>
      </w:r>
      <w:r w:rsidR="00281A8D">
        <w:t xml:space="preserve">condition was poor throughout most of the </w:t>
      </w:r>
      <w:commentRangeStart w:id="55"/>
      <w:r w:rsidR="00281A8D">
        <w:t>region</w:t>
      </w:r>
      <w:commentRangeEnd w:id="55"/>
      <w:r w:rsidR="008655AE">
        <w:rPr>
          <w:rStyle w:val="CommentReference"/>
        </w:rPr>
        <w:commentReference w:id="55"/>
      </w:r>
      <w:r w:rsidR="00281A8D">
        <w:t>, for pink salmon the mean K value was &lt;1 for every site except J02, near Queen Charlotte Strait (</w:t>
      </w:r>
      <w:r w:rsidR="00EA3021">
        <w:fldChar w:fldCharType="begin"/>
      </w:r>
      <w:r w:rsidR="00EA3021">
        <w:instrText xml:space="preserve"> REF _Ref47176181 \h </w:instrText>
      </w:r>
      <w:r w:rsidR="00EA3021">
        <w:fldChar w:fldCharType="separate"/>
      </w:r>
      <w:r w:rsidR="00EA3021">
        <w:t xml:space="preserve">Figure </w:t>
      </w:r>
      <w:r w:rsidR="00EA3021">
        <w:rPr>
          <w:noProof/>
        </w:rPr>
        <w:t>2</w:t>
      </w:r>
      <w:r w:rsidR="00EA3021">
        <w:t>.</w:t>
      </w:r>
      <w:r w:rsidR="00EA3021">
        <w:rPr>
          <w:noProof/>
        </w:rPr>
        <w:t>5</w:t>
      </w:r>
      <w:r w:rsidR="00EA3021">
        <w:fldChar w:fldCharType="end"/>
      </w:r>
      <w:r w:rsidR="00281A8D">
        <w:t>). Whereas chum salmon were in better condition relative to pink and had mean K &gt; 1 at each end of the study area, D07 and J02, and poorer condition throughout the other sites, with high variability. The difference between pink and chum salmon conditions at D07 may also indicate differing residence times in the Strait of Georgia, with pink salmon moving more quickly through the area.</w:t>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56" w:name="_Toc47442036"/>
      <w:r>
        <w:t>Salmon diet composition</w:t>
      </w:r>
      <w:bookmarkEnd w:id="56"/>
    </w:p>
    <w:p w14:paraId="19028536" w14:textId="10BD284F" w:rsidR="00FF38F4" w:rsidRDefault="00FF38F4" w:rsidP="00266C78">
      <w:pPr>
        <w:rPr>
          <w:rFonts w:eastAsia="Times New Roman" w:cs="Times New Roman"/>
          <w:color w:val="000000"/>
        </w:rPr>
      </w:pPr>
    </w:p>
    <w:p w14:paraId="43C02150" w14:textId="72E279BE" w:rsidR="00FF38F4" w:rsidRDefault="00FF38F4" w:rsidP="00266C78">
      <w:pPr>
        <w:rPr>
          <w:rFonts w:eastAsia="Times New Roman" w:cs="Times New Roman"/>
          <w:color w:val="000000"/>
        </w:rPr>
      </w:pPr>
      <w:r>
        <w:rPr>
          <w:rFonts w:eastAsia="Times New Roman" w:cs="Times New Roman"/>
          <w:color w:val="000000"/>
        </w:rPr>
        <w:tab/>
        <w:t>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proofErr w:type="spellStart"/>
      <w:r w:rsidRPr="00FF38F4">
        <w:rPr>
          <w:rFonts w:eastAsia="Times New Roman" w:cs="Times New Roman"/>
          <w:i/>
          <w:iCs/>
          <w:color w:val="000000"/>
        </w:rPr>
        <w:t>Oikopleura</w:t>
      </w:r>
      <w:proofErr w:type="spellEnd"/>
      <w:r>
        <w:rPr>
          <w:rFonts w:eastAsia="Times New Roman" w:cs="Times New Roman"/>
          <w:color w:val="000000"/>
        </w:rPr>
        <w:t xml:space="preserve"> sp. </w:t>
      </w:r>
      <w:proofErr w:type="spellStart"/>
      <w:r w:rsidR="00107517">
        <w:rPr>
          <w:rFonts w:eastAsia="Times New Roman" w:cs="Times New Roman"/>
          <w:color w:val="000000"/>
        </w:rPr>
        <w:t>appendicularians</w:t>
      </w:r>
      <w:proofErr w:type="spellEnd"/>
      <w:r>
        <w:rPr>
          <w:rFonts w:eastAsia="Times New Roman" w:cs="Times New Roman"/>
          <w:color w:val="000000"/>
        </w:rPr>
        <w:t xml:space="preserve"> (91% of diet by weight), whereas pink salmon ate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 </w:t>
      </w:r>
      <w:proofErr w:type="spellStart"/>
      <w:r w:rsidR="000721C6" w:rsidRPr="00107517">
        <w:rPr>
          <w:rFonts w:eastAsia="Times New Roman" w:cs="Times New Roman"/>
          <w:i/>
          <w:iCs/>
          <w:color w:val="000000"/>
        </w:rPr>
        <w:t>Oikopleura</w:t>
      </w:r>
      <w:proofErr w:type="spellEnd"/>
      <w:r w:rsidR="000721C6">
        <w:rPr>
          <w:rFonts w:eastAsia="Times New Roman" w:cs="Times New Roman"/>
          <w:color w:val="000000"/>
        </w:rPr>
        <w:t xml:space="preserve">, in different proportions, chum salmon with 44.2-64.6% </w:t>
      </w:r>
      <w:proofErr w:type="spellStart"/>
      <w:r w:rsidR="000721C6" w:rsidRPr="00107517">
        <w:rPr>
          <w:rFonts w:eastAsia="Times New Roman" w:cs="Times New Roman"/>
          <w:i/>
          <w:iCs/>
          <w:color w:val="000000"/>
        </w:rPr>
        <w:t>Oikopleura</w:t>
      </w:r>
      <w:proofErr w:type="spellEnd"/>
      <w:r w:rsidR="000721C6">
        <w:rPr>
          <w:rFonts w:eastAsia="Times New Roman" w:cs="Times New Roman"/>
          <w:color w:val="000000"/>
        </w:rPr>
        <w:t xml:space="preserve"> in the diets and pink salmon with 30.2-57.2% calanoids</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0AC836F1"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w:t>
      </w:r>
      <w:r w:rsidR="009A4741">
        <w:rPr>
          <w:rFonts w:eastAsia="Times New Roman" w:cs="Times New Roman"/>
          <w:color w:val="000000"/>
        </w:rPr>
        <w:t xml:space="preserve"> (96.2%)</w:t>
      </w:r>
      <w:r w:rsidR="00372150" w:rsidRPr="00EB46DF">
        <w:rPr>
          <w:rFonts w:eastAsia="Times New Roman" w:cs="Times New Roman"/>
          <w:color w:val="000000"/>
        </w:rPr>
        <w:t xml:space="preserve">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382484BC" w:rsidR="00FA59E5" w:rsidRDefault="00B6444D" w:rsidP="00266C78">
      <w:pPr>
        <w:rPr>
          <w:rFonts w:eastAsia="Times New Roman" w:cs="Times New Roman"/>
          <w:color w:val="000000"/>
        </w:rPr>
      </w:pPr>
      <w:r>
        <w:rPr>
          <w:rFonts w:eastAsia="Times New Roman" w:cs="Times New Roman"/>
          <w:color w:val="000000"/>
        </w:rPr>
        <w:tab/>
        <w:t>The NMDS plot reflects how the diet composition of salmon is mainly influenced by differences between the two regions of DI and JS, and within each region, differences emerge by both site and salmon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Pr>
          <w:rFonts w:eastAsia="Times New Roman" w:cs="Times New Roman"/>
          <w:color w:val="000000"/>
        </w:rPr>
        <w:t xml:space="preserve">). </w:t>
      </w:r>
      <w:r w:rsidR="000A118F">
        <w:rPr>
          <w:rFonts w:eastAsia="Times New Roman" w:cs="Times New Roman"/>
          <w:color w:val="000000"/>
        </w:rPr>
        <w:t>In the Discovery Islands, diets separate out by salmon species, and site appears to be an important factor</w:t>
      </w:r>
      <w:r w:rsidR="009524B2">
        <w:rPr>
          <w:rFonts w:eastAsia="Times New Roman" w:cs="Times New Roman"/>
          <w:color w:val="000000"/>
        </w:rPr>
        <w:t xml:space="preserve"> to a degree, with some dietary overlap of sites. In contrast, the Johnstone Strait has clear separation by sites, and species differences depend on site. Along the migration route, J06 has high species-specific differences, J08 also separates by species to a lesser degree and J02 (near </w:t>
      </w:r>
      <w:proofErr w:type="spellStart"/>
      <w:r w:rsidR="009524B2">
        <w:rPr>
          <w:rFonts w:eastAsia="Times New Roman" w:cs="Times New Roman"/>
          <w:color w:val="000000"/>
        </w:rPr>
        <w:t>QCSt</w:t>
      </w:r>
      <w:proofErr w:type="spellEnd"/>
      <w:r w:rsidR="009524B2">
        <w:rPr>
          <w:rFonts w:eastAsia="Times New Roman" w:cs="Times New Roman"/>
          <w:color w:val="000000"/>
        </w:rPr>
        <w:t>), has the highest similarity between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sidR="009524B2">
        <w:rPr>
          <w:rFonts w:eastAsia="Times New Roman" w:cs="Times New Roman"/>
          <w:color w:val="000000"/>
        </w:rPr>
        <w:t xml:space="preserve">). Therefore, there </w:t>
      </w:r>
      <w:r w:rsidR="009A4741">
        <w:rPr>
          <w:rFonts w:eastAsia="Times New Roman" w:cs="Times New Roman"/>
          <w:color w:val="000000"/>
        </w:rPr>
        <w:t xml:space="preserve">was an </w:t>
      </w:r>
      <w:r w:rsidR="009524B2">
        <w:rPr>
          <w:rFonts w:eastAsia="Times New Roman" w:cs="Times New Roman"/>
          <w:color w:val="000000"/>
        </w:rPr>
        <w:t>interplay between species-specific differences in diet and the prey available for juvenile salmon at each location within the Discovery Islands and Johnstone Strait.</w:t>
      </w:r>
    </w:p>
    <w:p w14:paraId="7111AAA6" w14:textId="4DCC9FBC" w:rsidR="00FA59E5" w:rsidRDefault="00FA59E5" w:rsidP="00266C78">
      <w:pPr>
        <w:rPr>
          <w:rFonts w:eastAsia="Times New Roman" w:cs="Times New Roman"/>
          <w:color w:val="000000"/>
        </w:rPr>
      </w:pPr>
    </w:p>
    <w:p w14:paraId="3E18CBD5" w14:textId="14A2CB22" w:rsidR="00FA59E5" w:rsidRDefault="00FA59E5" w:rsidP="00266C78">
      <w:pPr>
        <w:rPr>
          <w:rFonts w:eastAsia="Times New Roman" w:cs="Times New Roman"/>
          <w:color w:val="000000"/>
        </w:rPr>
      </w:pPr>
      <w:r>
        <w:rPr>
          <w:rFonts w:eastAsia="Times New Roman" w:cs="Times New Roman"/>
          <w:color w:val="000000"/>
        </w:rPr>
        <w:tab/>
        <w:t>The cluster analysis also displayed the same trend as the NMDS, with the two regions separating into different groups of clusters that are further subdivided by site and/or species</w:t>
      </w:r>
      <w:r w:rsidR="009A4741">
        <w:rPr>
          <w:rFonts w:eastAsia="Times New Roman" w:cs="Times New Roman"/>
          <w:color w:val="000000"/>
        </w:rPr>
        <w:t xml:space="preserve">. </w:t>
      </w:r>
      <w:r w:rsidR="001664ED">
        <w:rPr>
          <w:rFonts w:eastAsia="Times New Roman" w:cs="Times New Roman"/>
          <w:color w:val="000000"/>
        </w:rPr>
        <w:t>In the Discovery Islands, sites tend to group together within clusters, and with the exception of a few D11 chum samples that cluster out separately, chum salmon diets in DI are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Pink salmon in the Discover</w:t>
      </w:r>
      <w:r w:rsidR="009A4741">
        <w:rPr>
          <w:rFonts w:eastAsia="Times New Roman" w:cs="Times New Roman"/>
          <w:color w:val="000000"/>
        </w:rPr>
        <w:t>y</w:t>
      </w:r>
      <w:r w:rsidR="001664ED">
        <w:rPr>
          <w:rFonts w:eastAsia="Times New Roman" w:cs="Times New Roman"/>
          <w:color w:val="000000"/>
        </w:rPr>
        <w:t xml:space="preserve"> Islands </w:t>
      </w:r>
      <w:r w:rsidR="00EB4A87">
        <w:rPr>
          <w:rFonts w:eastAsia="Times New Roman" w:cs="Times New Roman"/>
          <w:color w:val="000000"/>
        </w:rPr>
        <w:t>have similar diets within D09 and D11, spread over multiple clusters, which also have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dissimilarity. In Johnstone Strait, there are more clear separations between</w:t>
      </w:r>
      <w:r w:rsidR="00BB1569">
        <w:rPr>
          <w:rFonts w:eastAsia="Times New Roman" w:cs="Times New Roman"/>
          <w:color w:val="000000"/>
        </w:rPr>
        <w:t xml:space="preserve"> </w:t>
      </w:r>
      <w:r w:rsidR="00EB4A87">
        <w:rPr>
          <w:rFonts w:eastAsia="Times New Roman" w:cs="Times New Roman"/>
          <w:color w:val="000000"/>
        </w:rPr>
        <w:t>sites</w:t>
      </w:r>
      <w:r w:rsidR="00BB1569">
        <w:rPr>
          <w:rFonts w:eastAsia="Times New Roman" w:cs="Times New Roman"/>
          <w:color w:val="000000"/>
        </w:rPr>
        <w:t>,</w:t>
      </w:r>
      <w:r w:rsidR="00EB4A87">
        <w:rPr>
          <w:rFonts w:eastAsia="Times New Roman" w:cs="Times New Roman"/>
          <w:color w:val="000000"/>
        </w:rPr>
        <w:t xml:space="preserve"> compared to</w:t>
      </w:r>
      <w:r w:rsidR="00BB1569">
        <w:rPr>
          <w:rFonts w:eastAsia="Times New Roman" w:cs="Times New Roman"/>
          <w:color w:val="000000"/>
        </w:rPr>
        <w:t xml:space="preserve"> the</w:t>
      </w:r>
      <w:r w:rsidR="00EB4A87">
        <w:rPr>
          <w:rFonts w:eastAsia="Times New Roman" w:cs="Times New Roman"/>
          <w:color w:val="000000"/>
        </w:rPr>
        <w:t xml:space="preserve"> </w:t>
      </w:r>
      <w:r w:rsidR="00BB1569">
        <w:rPr>
          <w:rFonts w:eastAsia="Times New Roman" w:cs="Times New Roman"/>
          <w:color w:val="000000"/>
        </w:rPr>
        <w:t>Di</w:t>
      </w:r>
      <w:r w:rsidR="00D84B74">
        <w:rPr>
          <w:rFonts w:eastAsia="Times New Roman" w:cs="Times New Roman"/>
          <w:color w:val="000000"/>
        </w:rPr>
        <w:t>s</w:t>
      </w:r>
      <w:r w:rsidR="00BB1569">
        <w:rPr>
          <w:rFonts w:eastAsia="Times New Roman" w:cs="Times New Roman"/>
          <w:color w:val="000000"/>
        </w:rPr>
        <w:t>covery Islands</w:t>
      </w:r>
      <w:r w:rsidR="00EB4A87">
        <w:rPr>
          <w:rFonts w:eastAsia="Times New Roman" w:cs="Times New Roman"/>
          <w:color w:val="000000"/>
        </w:rPr>
        <w:t xml:space="preserve">, with </w:t>
      </w:r>
      <w:r w:rsidR="00BB1569">
        <w:rPr>
          <w:rFonts w:eastAsia="Times New Roman" w:cs="Times New Roman"/>
          <w:color w:val="000000"/>
        </w:rPr>
        <w:t>one</w:t>
      </w:r>
      <w:r w:rsidR="00EB4A87">
        <w:rPr>
          <w:rFonts w:eastAsia="Times New Roman" w:cs="Times New Roman"/>
          <w:color w:val="000000"/>
        </w:rPr>
        <w:t xml:space="preserv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w:t>
      </w:r>
      <w:proofErr w:type="spellStart"/>
      <w:r w:rsidR="00BB1569">
        <w:rPr>
          <w:rFonts w:eastAsia="Times New Roman" w:cs="Times New Roman"/>
          <w:color w:val="000000"/>
        </w:rPr>
        <w:t>QCSt</w:t>
      </w:r>
      <w:proofErr w:type="spellEnd"/>
      <w:r w:rsidR="00EB4A87">
        <w:rPr>
          <w:rFonts w:eastAsia="Times New Roman" w:cs="Times New Roman"/>
          <w:color w:val="000000"/>
        </w:rPr>
        <w:t xml:space="preserve"> (&lt;60% dissimilarity)</w:t>
      </w:r>
      <w:r w:rsidR="009A4741">
        <w:rPr>
          <w:rFonts w:eastAsia="Times New Roman" w:cs="Times New Roman"/>
          <w:color w:val="000000"/>
        </w:rPr>
        <w:t>.</w:t>
      </w:r>
      <w:r w:rsidR="00EB4A87">
        <w:rPr>
          <w:rFonts w:eastAsia="Times New Roman" w:cs="Times New Roman"/>
          <w:color w:val="000000"/>
        </w:rPr>
        <w:t xml:space="preserve"> </w:t>
      </w:r>
      <w:r w:rsidR="009A4741">
        <w:rPr>
          <w:rFonts w:eastAsia="Times New Roman" w:cs="Times New Roman"/>
          <w:color w:val="000000"/>
        </w:rPr>
        <w:t>A</w:t>
      </w:r>
      <w:r w:rsidR="00EB4A87">
        <w:rPr>
          <w:rFonts w:eastAsia="Times New Roman" w:cs="Times New Roman"/>
          <w:color w:val="000000"/>
        </w:rPr>
        <w:t>ll J08 pink salmon diets cluster</w:t>
      </w:r>
      <w:r w:rsidR="009A4741">
        <w:rPr>
          <w:rFonts w:eastAsia="Times New Roman" w:cs="Times New Roman"/>
          <w:color w:val="000000"/>
        </w:rPr>
        <w:t>ed</w:t>
      </w:r>
      <w:r w:rsidR="00EB4A87">
        <w:rPr>
          <w:rFonts w:eastAsia="Times New Roman" w:cs="Times New Roman"/>
          <w:color w:val="000000"/>
        </w:rPr>
        <w:t xml:space="preserve"> together (&lt;55%), </w:t>
      </w:r>
      <w:r w:rsidR="00D84B74">
        <w:rPr>
          <w:rFonts w:eastAsia="Times New Roman" w:cs="Times New Roman"/>
          <w:color w:val="000000"/>
        </w:rPr>
        <w:t>as did all</w:t>
      </w:r>
      <w:r w:rsidR="00EB4A87">
        <w:rPr>
          <w:rFonts w:eastAsia="Times New Roman" w:cs="Times New Roman"/>
          <w:color w:val="000000"/>
        </w:rPr>
        <w:t xml:space="preserve"> J08 chum diets (&lt;55%)</w:t>
      </w:r>
      <w:r w:rsidR="009A4741">
        <w:rPr>
          <w:rFonts w:eastAsia="Times New Roman" w:cs="Times New Roman"/>
          <w:color w:val="000000"/>
        </w:rPr>
        <w:t>, with a high dissimilarity (82%) between the two salmon species at J08. Finally, J06 had the highest site dissimilarity, with two pink salmon outlier clusters, with 79% and 100% dissimilarity to all other samples, although chum salmon from J06 did mainly cluster together with &lt;55% dissimilarity.</w:t>
      </w:r>
    </w:p>
    <w:p w14:paraId="2F3F7F53" w14:textId="0934083B" w:rsidR="00372150" w:rsidRDefault="00372150" w:rsidP="00266C78">
      <w:pPr>
        <w:rPr>
          <w:rFonts w:eastAsia="Times New Roman" w:cs="Times New Roman"/>
        </w:rPr>
      </w:pPr>
    </w:p>
    <w:p w14:paraId="2C2C6D37" w14:textId="48B41060" w:rsidR="00A1270A" w:rsidRDefault="00A1270A" w:rsidP="00A1270A">
      <w:pPr>
        <w:pStyle w:val="Heading4"/>
      </w:pPr>
      <w:bookmarkStart w:id="57" w:name="_Toc47442037"/>
      <w:r>
        <w:t>Salmon stomach fullness</w:t>
      </w:r>
      <w:bookmarkEnd w:id="57"/>
    </w:p>
    <w:p w14:paraId="61805B20" w14:textId="77777777" w:rsidR="00A1270A" w:rsidRPr="00A1270A" w:rsidRDefault="00A1270A" w:rsidP="00A1270A"/>
    <w:p w14:paraId="1E7B7A6B" w14:textId="785A885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is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body weight feeding intensity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D84B74">
        <w:rPr>
          <w:rFonts w:eastAsia="Times New Roman" w:cs="Times New Roman"/>
          <w:color w:val="000000" w:themeColor="text1"/>
        </w:rPr>
        <w:t>from the</w:t>
      </w:r>
      <w:r w:rsidR="00052533" w:rsidRPr="00EB46DF">
        <w:rPr>
          <w:rFonts w:eastAsia="Times New Roman" w:cs="Times New Roman"/>
          <w:color w:val="000000" w:themeColor="text1"/>
        </w:rPr>
        <w:t xml:space="preserve"> 3 Discovery Islands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 xml:space="preserve">no chum salmon were found to have eaten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281FF4DF"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(30%). N</w:t>
      </w:r>
      <w:r w:rsidR="00B0755B" w:rsidRPr="00EB46DF">
        <w:rPr>
          <w:rFonts w:eastAsia="Times New Roman" w:cs="Times New Roman"/>
          <w:color w:val="000000"/>
        </w:rPr>
        <w:t xml:space="preserve">o sites had empty stomachs of both species. </w:t>
      </w:r>
      <w:r w:rsidR="00E6446A" w:rsidRPr="00EB46DF">
        <w:rPr>
          <w:rFonts w:eastAsia="Times New Roman" w:cs="Times New Roman"/>
          <w:color w:val="000000"/>
        </w:rPr>
        <w:t>Ten percent</w:t>
      </w:r>
      <w:r w:rsidR="004A1033" w:rsidRPr="00EB46DF">
        <w:rPr>
          <w:rFonts w:eastAsia="Times New Roman" w:cs="Times New Roman"/>
          <w:color w:val="000000"/>
        </w:rPr>
        <w:t xml:space="preserve"> of all salmon stomachs analysed were empty, </w:t>
      </w:r>
      <w:r w:rsidR="00EE12FD" w:rsidRPr="00EB46DF">
        <w:rPr>
          <w:rFonts w:eastAsia="Times New Roman" w:cs="Times New Roman"/>
          <w:color w:val="000000"/>
        </w:rPr>
        <w:t>in</w:t>
      </w:r>
      <w:r w:rsidR="00E6446A" w:rsidRPr="00EB46DF">
        <w:rPr>
          <w:rFonts w:eastAsia="Times New Roman" w:cs="Times New Roman"/>
          <w:color w:val="000000"/>
        </w:rPr>
        <w:t xml:space="preserve"> both</w:t>
      </w:r>
      <w:r w:rsidR="004A1033" w:rsidRPr="00EB46DF">
        <w:rPr>
          <w:rFonts w:eastAsia="Times New Roman" w:cs="Times New Roman"/>
          <w:color w:val="000000"/>
        </w:rPr>
        <w:t xml:space="preserve"> pink and chum salmon.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58" w:name="_Toc47442038"/>
      <w:r>
        <w:t>Diet overlap between pink and chum salmon</w:t>
      </w:r>
      <w:bookmarkEnd w:id="58"/>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xml:space="preserve">, the </w:t>
      </w:r>
      <w:proofErr w:type="spellStart"/>
      <w:r w:rsidRPr="00EB46DF">
        <w:rPr>
          <w:rFonts w:eastAsia="Times New Roman" w:cs="Times New Roman"/>
          <w:color w:val="000000"/>
        </w:rPr>
        <w:t>Schoener</w:t>
      </w:r>
      <w:proofErr w:type="spellEnd"/>
      <w:r w:rsidRPr="00EB46DF">
        <w:rPr>
          <w:rFonts w:eastAsia="Times New Roman" w:cs="Times New Roman"/>
          <w:color w:val="000000"/>
        </w:rPr>
        <w:t xml:space="preserve">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10345407"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site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furthest seaward J02, and he lowest diet richness occurred in sites J06 for chum salmon and D11 for pink salmon. Johnstone Strait generally had higher diet richness than Discovery Islands, likely due to </w:t>
      </w:r>
      <w:r w:rsidR="001F09ED">
        <w:rPr>
          <w:rFonts w:eastAsia="Times New Roman" w:cs="Times New Roman"/>
          <w:color w:val="000000"/>
        </w:rPr>
        <w:t>the diversity of small and large calanoid copepods. Since pink salmon diets are about twice as rich as chum salmon, it indicated pink salmon were generalist foragers and chum salmon specialized.</w:t>
      </w:r>
    </w:p>
    <w:p w14:paraId="5A56B0C5" w14:textId="77777777" w:rsidR="00372150" w:rsidRPr="00EB46DF" w:rsidRDefault="00372150" w:rsidP="00266C78">
      <w:pPr>
        <w:rPr>
          <w:rFonts w:eastAsia="Times New Roman" w:cs="Times New Roman"/>
        </w:rPr>
      </w:pPr>
    </w:p>
    <w:p w14:paraId="4AC853E7" w14:textId="67A8B16B" w:rsidR="00372150" w:rsidRDefault="00372150" w:rsidP="007720AD">
      <w:pPr>
        <w:pStyle w:val="Heading3"/>
      </w:pPr>
      <w:bookmarkStart w:id="59" w:name="_Toc47442039"/>
      <w:r w:rsidRPr="00EB46DF">
        <w:t>Discussion</w:t>
      </w:r>
      <w:bookmarkEnd w:id="59"/>
    </w:p>
    <w:p w14:paraId="0503E2BB" w14:textId="77777777" w:rsidR="00BA5705" w:rsidRPr="00BA5705" w:rsidRDefault="00BA5705" w:rsidP="00BA5705"/>
    <w:p w14:paraId="024792B3" w14:textId="048F75DC" w:rsidR="00372150" w:rsidRDefault="00E402EC" w:rsidP="00B00DD1">
      <w:pPr>
        <w:pStyle w:val="Heading4"/>
      </w:pPr>
      <w:bookmarkStart w:id="60" w:name="_Toc47442040"/>
      <w:r w:rsidRPr="00B00DD1">
        <w:t>Diets in contrasting foraging conditions</w:t>
      </w:r>
      <w:bookmarkEnd w:id="60"/>
    </w:p>
    <w:p w14:paraId="1F81ACF0" w14:textId="77777777" w:rsidR="00BA5705" w:rsidRPr="00BA5705" w:rsidRDefault="00BA5705" w:rsidP="00BA5705"/>
    <w:p w14:paraId="04BCAB3A" w14:textId="13F64103" w:rsidR="00D7189C"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w:t>
      </w:r>
      <w:r w:rsidR="00D7189C">
        <w:rPr>
          <w:rFonts w:eastAsia="Times New Roman" w:cs="Times New Roman"/>
        </w:rPr>
        <w:t xml:space="preserve">In tidally mixed waters, pink and chum salmon experienced low stomach fullness, prey and niche partitioning between species, with chum occupying a gelatinous niche and pink in the littoral. Although, the northern most site of J02 was shown to be a foraging hot spot for juvenile pink and chum salmon, with high diet overlap between species, the highest diet richness, and high quality of prey species, such as large copepods, euphausiids, chaetognaths and hyperiid amphipods, with high fatty acid concentrations </w:t>
      </w:r>
      <w:r w:rsidR="00D7189C">
        <w:rPr>
          <w:rFonts w:eastAsia="Times New Roman" w:cs="Times New Roman"/>
        </w:rPr>
        <w:fldChar w:fldCharType="begin" w:fldLock="1"/>
      </w:r>
      <w:r w:rsidR="003F3A41">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D7189C">
        <w:rPr>
          <w:rFonts w:eastAsia="Times New Roman" w:cs="Times New Roman"/>
        </w:rPr>
        <w:fldChar w:fldCharType="separate"/>
      </w:r>
      <w:r w:rsidR="00D7189C" w:rsidRPr="00D7189C">
        <w:rPr>
          <w:rFonts w:eastAsia="Times New Roman" w:cs="Times New Roman"/>
          <w:noProof/>
        </w:rPr>
        <w:t>(Costalago et al., 2020)</w:t>
      </w:r>
      <w:r w:rsidR="00D7189C">
        <w:rPr>
          <w:rFonts w:eastAsia="Times New Roman" w:cs="Times New Roman"/>
        </w:rPr>
        <w:fldChar w:fldCharType="end"/>
      </w:r>
      <w:r w:rsidR="00D7189C">
        <w:rPr>
          <w:rFonts w:eastAsia="Times New Roman" w:cs="Times New Roman"/>
        </w:rPr>
        <w:t>.</w:t>
      </w:r>
    </w:p>
    <w:p w14:paraId="1C425346" w14:textId="37815FA0" w:rsidR="00BB6DA0" w:rsidRDefault="00BB6DA0" w:rsidP="00BA5705">
      <w:pPr>
        <w:rPr>
          <w:rFonts w:eastAsia="Times New Roman" w:cs="Times New Roman"/>
        </w:rPr>
      </w:pPr>
    </w:p>
    <w:p w14:paraId="793E43A1" w14:textId="46AFB64C" w:rsidR="00BB6DA0" w:rsidRDefault="00BB6DA0" w:rsidP="00BA5705">
      <w:pPr>
        <w:rPr>
          <w:rFonts w:eastAsia="Times New Roman" w:cs="Times New Roman"/>
        </w:rPr>
      </w:pPr>
      <w:r>
        <w:rPr>
          <w:rFonts w:eastAsia="Times New Roman" w:cs="Times New Roman"/>
        </w:rPr>
        <w:tab/>
        <w:t xml:space="preserve">Zooplankton biomass was considerably low throughout Discovery Islands and Johnstone Strait in June 2016 when juvenile pink and chum salmon were migrating through the regions. The zooplankton community composition was not closely reflected in the stomach contents, due to surface tow sampling methods being unable to capture all relevant salmon prey such as epibenthic harpacticoid copepods, or fish and euphausiids that </w:t>
      </w:r>
      <w:r w:rsidR="00D50622">
        <w:rPr>
          <w:rFonts w:eastAsia="Times New Roman" w:cs="Times New Roman"/>
        </w:rPr>
        <w:t>tend to</w:t>
      </w:r>
      <w:r>
        <w:rPr>
          <w:rFonts w:eastAsia="Times New Roman" w:cs="Times New Roman"/>
        </w:rPr>
        <w:t xml:space="preserve"> avoid zooplankton nets. The zooplankton captured were mainly small (250 </w:t>
      </w:r>
      <w:proofErr w:type="spellStart"/>
      <w:r w:rsidR="004D7B50" w:rsidRPr="002C5909">
        <w:rPr>
          <w:rFonts w:eastAsia="Times New Roman" w:cs="Times New Roman"/>
          <w:color w:val="000000" w:themeColor="text1"/>
          <w:shd w:val="clear" w:color="auto" w:fill="FFFFFF"/>
        </w:rPr>
        <w:t>μ</w:t>
      </w:r>
      <w:r>
        <w:rPr>
          <w:rFonts w:eastAsia="Times New Roman" w:cs="Times New Roman"/>
        </w:rPr>
        <w:t>m</w:t>
      </w:r>
      <w:proofErr w:type="spellEnd"/>
      <w:r>
        <w:rPr>
          <w:rFonts w:eastAsia="Times New Roman" w:cs="Times New Roman"/>
        </w:rPr>
        <w:t>) cyclopoids and calanoid</w:t>
      </w:r>
      <w:r w:rsidR="004D7B50">
        <w:rPr>
          <w:rFonts w:eastAsia="Times New Roman" w:cs="Times New Roman"/>
        </w:rPr>
        <w:t xml:space="preserve"> copepods</w:t>
      </w:r>
      <w:r>
        <w:rPr>
          <w:rFonts w:eastAsia="Times New Roman" w:cs="Times New Roman"/>
        </w:rPr>
        <w:t xml:space="preserve"> and the differences between the two regions was not a</w:t>
      </w:r>
      <w:r w:rsidR="004D7B50">
        <w:rPr>
          <w:rFonts w:eastAsia="Times New Roman" w:cs="Times New Roman"/>
        </w:rPr>
        <w:t>s</w:t>
      </w:r>
      <w:r>
        <w:rPr>
          <w:rFonts w:eastAsia="Times New Roman" w:cs="Times New Roman"/>
        </w:rPr>
        <w:t xml:space="preserve"> clear</w:t>
      </w:r>
      <w:r w:rsidR="004D7B50">
        <w:rPr>
          <w:rFonts w:eastAsia="Times New Roman" w:cs="Times New Roman"/>
        </w:rPr>
        <w:t xml:space="preserve"> of a</w:t>
      </w:r>
      <w:r>
        <w:rPr>
          <w:rFonts w:eastAsia="Times New Roman" w:cs="Times New Roman"/>
        </w:rPr>
        <w:t xml:space="preserve"> </w:t>
      </w:r>
      <w:r w:rsidR="004D7B50">
        <w:rPr>
          <w:rFonts w:eastAsia="Times New Roman" w:cs="Times New Roman"/>
        </w:rPr>
        <w:t>prey divide</w:t>
      </w:r>
      <w:r>
        <w:rPr>
          <w:rFonts w:eastAsia="Times New Roman" w:cs="Times New Roman"/>
        </w:rPr>
        <w:t xml:space="preserve"> </w:t>
      </w:r>
      <w:r w:rsidR="004D7B50">
        <w:rPr>
          <w:rFonts w:eastAsia="Times New Roman" w:cs="Times New Roman"/>
        </w:rPr>
        <w:t>compared to the diets</w:t>
      </w:r>
      <w:r>
        <w:rPr>
          <w:rFonts w:eastAsia="Times New Roman" w:cs="Times New Roman"/>
        </w:rPr>
        <w:t>. The most representative way of capturing what prey are available for salmon at each location, is through the diets themselves, viewing salmon as “plankton sampling gear” for the ideal prey type and size. Wherever possible, future research</w:t>
      </w:r>
      <w:r w:rsidR="00D50622">
        <w:rPr>
          <w:rFonts w:eastAsia="Times New Roman" w:cs="Times New Roman"/>
        </w:rPr>
        <w:t xml:space="preserve"> on salmon feeding, health and survival</w:t>
      </w:r>
      <w:r>
        <w:rPr>
          <w:rFonts w:eastAsia="Times New Roman" w:cs="Times New Roman"/>
        </w:rPr>
        <w:t xml:space="preserve"> should utilize stomach content analysis over making assumptions</w:t>
      </w:r>
      <w:ins w:id="61" w:author="Colin Levings" w:date="2020-09-07T14:07:00Z">
        <w:r w:rsidR="00C66534">
          <w:rPr>
            <w:rFonts w:eastAsia="Times New Roman" w:cs="Times New Roman"/>
          </w:rPr>
          <w:t xml:space="preserve"> about prey avai</w:t>
        </w:r>
      </w:ins>
      <w:ins w:id="62" w:author="Colin Levings" w:date="2020-09-07T14:08:00Z">
        <w:r w:rsidR="00C66534">
          <w:rPr>
            <w:rFonts w:eastAsia="Times New Roman" w:cs="Times New Roman"/>
          </w:rPr>
          <w:t>lability?</w:t>
        </w:r>
      </w:ins>
      <w:r>
        <w:rPr>
          <w:rFonts w:eastAsia="Times New Roman" w:cs="Times New Roman"/>
        </w:rPr>
        <w:t xml:space="preserve"> with </w:t>
      </w:r>
      <w:r w:rsidR="004D7B50">
        <w:rPr>
          <w:rFonts w:eastAsia="Times New Roman" w:cs="Times New Roman"/>
        </w:rPr>
        <w:t xml:space="preserve">the </w:t>
      </w:r>
      <w:r>
        <w:rPr>
          <w:rFonts w:eastAsia="Times New Roman" w:cs="Times New Roman"/>
        </w:rPr>
        <w:t>zooplankton tow</w:t>
      </w:r>
      <w:r w:rsidR="00D50622">
        <w:rPr>
          <w:rFonts w:eastAsia="Times New Roman" w:cs="Times New Roman"/>
        </w:rPr>
        <w:t xml:space="preserve"> samples</w:t>
      </w:r>
      <w:r>
        <w:rPr>
          <w:rFonts w:eastAsia="Times New Roman" w:cs="Times New Roman"/>
        </w:rPr>
        <w:t>.</w:t>
      </w:r>
    </w:p>
    <w:p w14:paraId="6869E757" w14:textId="77777777" w:rsidR="00BA5705" w:rsidRDefault="00BA5705" w:rsidP="00BA5705">
      <w:pPr>
        <w:rPr>
          <w:rFonts w:eastAsia="Times New Roman" w:cs="Times New Roman"/>
          <w:color w:val="000000"/>
        </w:rPr>
      </w:pPr>
    </w:p>
    <w:p w14:paraId="172596F8" w14:textId="1AB4E0BB" w:rsidR="00BB6DA0" w:rsidRDefault="00BA5705" w:rsidP="00BA5705">
      <w:pPr>
        <w:rPr>
          <w:rFonts w:eastAsia="Times New Roman" w:cs="Times New Roman"/>
          <w:color w:val="000000"/>
        </w:rPr>
      </w:pPr>
      <w:r>
        <w:rPr>
          <w:rFonts w:eastAsia="Times New Roman" w:cs="Times New Roman"/>
          <w:color w:val="000000"/>
        </w:rPr>
        <w:tab/>
      </w:r>
      <w:r w:rsidRPr="00BA5705">
        <w:rPr>
          <w:rFonts w:eastAsia="Times New Roman" w:cs="Times New Roman"/>
          <w:color w:val="000000"/>
        </w:rPr>
        <w:t xml:space="preserve"> </w:t>
      </w:r>
      <w:r w:rsidRPr="00EB46DF">
        <w:rPr>
          <w:rFonts w:eastAsia="Times New Roman" w:cs="Times New Roman"/>
          <w:color w:val="000000"/>
        </w:rPr>
        <w:t xml:space="preserve">In other areas with similar coastal conditions, pink salmon have been found to utilize nearshore foraging on small crustaceans and chum salmon often prey switch to </w:t>
      </w:r>
      <w:commentRangeStart w:id="63"/>
      <w:r w:rsidRPr="00EB46DF">
        <w:rPr>
          <w:rFonts w:eastAsia="Times New Roman" w:cs="Times New Roman"/>
          <w:color w:val="000000"/>
        </w:rPr>
        <w:t>gelatinous</w:t>
      </w:r>
      <w:commentRangeEnd w:id="63"/>
      <w:r w:rsidR="00C66534">
        <w:rPr>
          <w:rStyle w:val="CommentReference"/>
        </w:rPr>
        <w:commentReference w:id="63"/>
      </w:r>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Previous studies have found harpacticoid copepods as a prey for both species, and calanoid copepods were another important component in pink and chum salmon diets </w:t>
      </w:r>
      <w:r w:rsidRPr="00EB46DF">
        <w:rPr>
          <w:rStyle w:val="FootnoteReference"/>
          <w:rFonts w:eastAsia="Times New Roman" w:cs="Times New Roman"/>
          <w:color w:val="000000"/>
        </w:rPr>
        <w:fldChar w:fldCharType="begin" w:fldLock="1"/>
      </w:r>
      <w:r w:rsidR="009A5968">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Healey, 1979)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Recently, a study on sockeye salmon diets in this same area found </w:t>
      </w:r>
      <w:proofErr w:type="spellStart"/>
      <w:r w:rsidRPr="00EB46DF">
        <w:rPr>
          <w:rFonts w:eastAsia="Times New Roman" w:cs="Times New Roman"/>
          <w:i/>
          <w:iCs/>
          <w:color w:val="000000"/>
        </w:rPr>
        <w:t>Oikopleura</w:t>
      </w:r>
      <w:proofErr w:type="spellEnd"/>
      <w:r w:rsidRPr="00EB46DF">
        <w:rPr>
          <w:rFonts w:eastAsia="Times New Roman" w:cs="Times New Roman"/>
          <w:color w:val="000000"/>
        </w:rPr>
        <w:t xml:space="preserve"> to be very important prey in the Discovery Islands</w:t>
      </w:r>
      <w:ins w:id="64" w:author="Colin Levings" w:date="2020-09-07T14:09:00Z">
        <w:r w:rsidR="00C66534">
          <w:rPr>
            <w:rFonts w:eastAsia="Times New Roman" w:cs="Times New Roman"/>
            <w:color w:val="000000"/>
          </w:rPr>
          <w:t xml:space="preserve"> (James, 2020)</w:t>
        </w:r>
      </w:ins>
      <w:r w:rsidRPr="00EB46DF">
        <w:rPr>
          <w:rFonts w:eastAsia="Times New Roman" w:cs="Times New Roman"/>
          <w:color w:val="000000"/>
        </w:rPr>
        <w:t>, similar to chum salmon, and larger calanoids to be dominant in Johnstone Strait, which is similar to the observed pink salmon diet composition</w:t>
      </w:r>
      <w:ins w:id="65" w:author="Colin Levings" w:date="2020-09-07T14:09:00Z">
        <w:r w:rsidR="00C66534">
          <w:rPr>
            <w:rFonts w:eastAsia="Times New Roman" w:cs="Times New Roman"/>
            <w:color w:val="000000"/>
          </w:rPr>
          <w:t xml:space="preserve"> in t</w:t>
        </w:r>
      </w:ins>
      <w:ins w:id="66" w:author="Colin Levings" w:date="2020-09-07T14:10:00Z">
        <w:r w:rsidR="00C66534">
          <w:rPr>
            <w:rFonts w:eastAsia="Times New Roman" w:cs="Times New Roman"/>
            <w:color w:val="000000"/>
          </w:rPr>
          <w:t>his study</w:t>
        </w:r>
      </w:ins>
      <w:del w:id="67" w:author="Colin Levings" w:date="2020-09-07T14:10:00Z">
        <w:r w:rsidRPr="00EB46DF" w:rsidDel="00C66534">
          <w:rPr>
            <w:rFonts w:eastAsia="Times New Roman" w:cs="Times New Roman"/>
            <w:color w:val="000000"/>
          </w:rPr>
          <w:delText xml:space="preserve"> </w:delText>
        </w:r>
        <w:r w:rsidRPr="00EB46DF" w:rsidDel="00C66534">
          <w:rPr>
            <w:rStyle w:val="FootnoteReference"/>
            <w:rFonts w:eastAsia="Times New Roman" w:cs="Times New Roman"/>
            <w:color w:val="000000"/>
          </w:rPr>
          <w:fldChar w:fldCharType="begin" w:fldLock="1"/>
        </w:r>
        <w:r w:rsidRPr="00EB46DF" w:rsidDel="00C66534">
          <w:rPr>
            <w:rFonts w:eastAsia="Times New Roman" w:cs="Times New Roman"/>
            <w:color w:val="000000"/>
          </w:rPr>
          <w:del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delInstrText>
        </w:r>
        <w:r w:rsidRPr="00EB46DF" w:rsidDel="00C66534">
          <w:rPr>
            <w:rStyle w:val="FootnoteReference"/>
            <w:rFonts w:eastAsia="Times New Roman" w:cs="Times New Roman"/>
            <w:color w:val="000000"/>
          </w:rPr>
          <w:fldChar w:fldCharType="separate"/>
        </w:r>
        <w:r w:rsidRPr="00EB46DF" w:rsidDel="00C66534">
          <w:rPr>
            <w:rFonts w:eastAsia="Times New Roman" w:cs="Times New Roman"/>
            <w:noProof/>
            <w:color w:val="000000"/>
          </w:rPr>
          <w:delText>(James et al., 2020)</w:delText>
        </w:r>
        <w:r w:rsidRPr="00EB46DF" w:rsidDel="00C66534">
          <w:rPr>
            <w:rStyle w:val="FootnoteReference"/>
            <w:rFonts w:eastAsia="Times New Roman" w:cs="Times New Roman"/>
            <w:color w:val="000000"/>
          </w:rPr>
          <w:fldChar w:fldCharType="end"/>
        </w:r>
      </w:del>
      <w:r w:rsidRPr="00EB46DF">
        <w:rPr>
          <w:rFonts w:eastAsia="Times New Roman" w:cs="Times New Roman"/>
          <w:color w:val="000000"/>
        </w:rPr>
        <w:t xml:space="preserve">. Other research that investigates dietary overlap of multiple species of salmon have found pink salmon to be most similar to either sockeye or chum salmon in their choices of prey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p>
    <w:p w14:paraId="6819E16E" w14:textId="34373022" w:rsidR="003F3A41" w:rsidRDefault="003F3A41" w:rsidP="00BA5705">
      <w:pPr>
        <w:rPr>
          <w:rFonts w:eastAsia="Times New Roman" w:cs="Times New Roman"/>
          <w:color w:val="000000"/>
        </w:rPr>
      </w:pPr>
    </w:p>
    <w:p w14:paraId="7B68EE60" w14:textId="2183E37D" w:rsidR="00F9754A" w:rsidRDefault="003F3A41" w:rsidP="00BA5705">
      <w:pPr>
        <w:rPr>
          <w:rFonts w:eastAsia="Times New Roman" w:cs="Times New Roman"/>
          <w:color w:val="000000"/>
        </w:rPr>
      </w:pPr>
      <w:r>
        <w:rPr>
          <w:rFonts w:eastAsia="Times New Roman" w:cs="Times New Roman"/>
          <w:color w:val="000000"/>
        </w:rPr>
        <w:tab/>
      </w:r>
      <w:r w:rsidR="00F9754A">
        <w:rPr>
          <w:rFonts w:eastAsia="Times New Roman" w:cs="Times New Roman"/>
          <w:color w:val="000000"/>
        </w:rPr>
        <w:t>In addition to stomach fullness being low for migrating juvenile salmon in the Disco</w:t>
      </w:r>
      <w:r w:rsidR="00FC40E9">
        <w:rPr>
          <w:rFonts w:eastAsia="Times New Roman" w:cs="Times New Roman"/>
          <w:color w:val="000000"/>
        </w:rPr>
        <w:t>v</w:t>
      </w:r>
      <w:r w:rsidR="00F9754A">
        <w:rPr>
          <w:rFonts w:eastAsia="Times New Roman" w:cs="Times New Roman"/>
          <w:color w:val="000000"/>
        </w:rPr>
        <w:t xml:space="preserve">ery Islands and Johnstone Strait, Fulton’s condition factor K was also low throughout the regions. </w:t>
      </w:r>
      <w:r w:rsidR="00FE0CC6">
        <w:rPr>
          <w:rFonts w:eastAsia="Times New Roman" w:cs="Times New Roman"/>
          <w:color w:val="000000"/>
        </w:rPr>
        <w:t xml:space="preserve">Since juvenile chum salmon tend to have longer residence times in coastal environments than the short-lived pink salmon </w:t>
      </w:r>
      <w:r w:rsidR="00FE0CC6">
        <w:rPr>
          <w:rFonts w:eastAsia="Times New Roman" w:cs="Times New Roman"/>
          <w:color w:val="000000"/>
        </w:rPr>
        <w:fldChar w:fldCharType="begin" w:fldLock="1"/>
      </w:r>
      <w:r w:rsidR="00DE7EC1">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FE0CC6">
        <w:rPr>
          <w:rFonts w:eastAsia="Times New Roman" w:cs="Times New Roman"/>
          <w:color w:val="000000"/>
        </w:rPr>
        <w:fldChar w:fldCharType="separate"/>
      </w:r>
      <w:r w:rsidR="00FE0CC6" w:rsidRPr="00FE0CC6">
        <w:rPr>
          <w:rFonts w:eastAsia="Times New Roman" w:cs="Times New Roman"/>
          <w:noProof/>
          <w:color w:val="000000"/>
        </w:rPr>
        <w:t>(Duffy et al., 2005)</w:t>
      </w:r>
      <w:r w:rsidR="00FE0CC6">
        <w:rPr>
          <w:rFonts w:eastAsia="Times New Roman" w:cs="Times New Roman"/>
          <w:color w:val="000000"/>
        </w:rPr>
        <w:fldChar w:fldCharType="end"/>
      </w:r>
      <w:r w:rsidR="00FE0CC6">
        <w:rPr>
          <w:rFonts w:eastAsia="Times New Roman" w:cs="Times New Roman"/>
          <w:color w:val="000000"/>
        </w:rPr>
        <w:t xml:space="preserve">, the higher condition factor of chum at D07 indicates good feeding in the northern </w:t>
      </w:r>
      <w:proofErr w:type="spellStart"/>
      <w:r w:rsidR="00FE0CC6">
        <w:rPr>
          <w:rFonts w:eastAsia="Times New Roman" w:cs="Times New Roman"/>
          <w:color w:val="000000"/>
        </w:rPr>
        <w:t>SoG</w:t>
      </w:r>
      <w:proofErr w:type="spellEnd"/>
      <w:r w:rsidR="00FE0CC6">
        <w:rPr>
          <w:rFonts w:eastAsia="Times New Roman" w:cs="Times New Roman"/>
          <w:color w:val="000000"/>
        </w:rPr>
        <w:t>, although this was not seen in the stomach fullness at this site. The</w:t>
      </w:r>
      <w:r w:rsidR="00DE7EC1">
        <w:rPr>
          <w:rFonts w:eastAsia="Times New Roman" w:cs="Times New Roman"/>
          <w:color w:val="000000"/>
        </w:rPr>
        <w:t xml:space="preserve"> g</w:t>
      </w:r>
      <w:r w:rsidR="00FE0CC6">
        <w:rPr>
          <w:rFonts w:eastAsia="Times New Roman" w:cs="Times New Roman"/>
          <w:color w:val="000000"/>
        </w:rPr>
        <w:t xml:space="preserve">ood condition </w:t>
      </w:r>
      <w:r w:rsidR="005370DA">
        <w:rPr>
          <w:rFonts w:eastAsia="Times New Roman" w:cs="Times New Roman"/>
          <w:color w:val="000000"/>
        </w:rPr>
        <w:t>(</w:t>
      </w:r>
      <w:r w:rsidR="00FE0CC6">
        <w:rPr>
          <w:rFonts w:eastAsia="Times New Roman" w:cs="Times New Roman"/>
          <w:color w:val="000000"/>
        </w:rPr>
        <w:t>for chum salmon</w:t>
      </w:r>
      <w:r w:rsidR="005370DA">
        <w:rPr>
          <w:rFonts w:eastAsia="Times New Roman" w:cs="Times New Roman"/>
          <w:color w:val="000000"/>
        </w:rPr>
        <w:t>)</w:t>
      </w:r>
      <w:r w:rsidR="00FE0CC6">
        <w:rPr>
          <w:rFonts w:eastAsia="Times New Roman" w:cs="Times New Roman"/>
          <w:color w:val="000000"/>
        </w:rPr>
        <w:t xml:space="preserve"> in </w:t>
      </w:r>
      <w:proofErr w:type="spellStart"/>
      <w:r w:rsidR="00FE0CC6">
        <w:rPr>
          <w:rFonts w:eastAsia="Times New Roman" w:cs="Times New Roman"/>
          <w:color w:val="000000"/>
        </w:rPr>
        <w:t>NSoG</w:t>
      </w:r>
      <w:proofErr w:type="spellEnd"/>
      <w:r w:rsidR="00FE0CC6">
        <w:rPr>
          <w:rFonts w:eastAsia="Times New Roman" w:cs="Times New Roman"/>
          <w:color w:val="000000"/>
        </w:rPr>
        <w:t xml:space="preserve">, low feeding and condition in DI-JS, followed by high feeding and condition in </w:t>
      </w:r>
      <w:proofErr w:type="spellStart"/>
      <w:r w:rsidR="00FE0CC6">
        <w:rPr>
          <w:rFonts w:eastAsia="Times New Roman" w:cs="Times New Roman"/>
          <w:color w:val="000000"/>
        </w:rPr>
        <w:t>QCSt</w:t>
      </w:r>
      <w:proofErr w:type="spellEnd"/>
      <w:r w:rsidR="005370DA">
        <w:rPr>
          <w:rFonts w:eastAsia="Times New Roman" w:cs="Times New Roman"/>
          <w:color w:val="000000"/>
        </w:rPr>
        <w:t xml:space="preserve"> for pink and chum salmon</w:t>
      </w:r>
      <w:r w:rsidR="00DE7EC1">
        <w:rPr>
          <w:rFonts w:eastAsia="Times New Roman" w:cs="Times New Roman"/>
          <w:color w:val="000000"/>
        </w:rPr>
        <w:t>,</w:t>
      </w:r>
      <w:r w:rsidR="00FE0CC6">
        <w:rPr>
          <w:rFonts w:eastAsia="Times New Roman" w:cs="Times New Roman"/>
          <w:color w:val="000000"/>
        </w:rPr>
        <w:t xml:space="preserve"> </w:t>
      </w:r>
      <w:r w:rsidR="00DE7EC1">
        <w:rPr>
          <w:rFonts w:eastAsia="Times New Roman" w:cs="Times New Roman"/>
          <w:color w:val="000000"/>
        </w:rPr>
        <w:t>is mirrored by the study done on juvenile sockeye salmon in the same area in 2015,</w:t>
      </w:r>
      <w:r w:rsidR="005370DA">
        <w:rPr>
          <w:rFonts w:eastAsia="Times New Roman" w:cs="Times New Roman"/>
          <w:color w:val="000000"/>
        </w:rPr>
        <w:t xml:space="preserve"> which found</w:t>
      </w:r>
      <w:r w:rsidR="00DE7EC1">
        <w:rPr>
          <w:rFonts w:eastAsia="Times New Roman" w:cs="Times New Roman"/>
          <w:color w:val="000000"/>
        </w:rPr>
        <w:t xml:space="preserve"> food limitation and foraging hot spots </w:t>
      </w:r>
      <w:r w:rsidR="00DE7EC1">
        <w:rPr>
          <w:rFonts w:eastAsia="Times New Roman" w:cs="Times New Roman"/>
          <w:color w:val="000000"/>
        </w:rPr>
        <w:fldChar w:fldCharType="begin" w:fldLock="1"/>
      </w:r>
      <w:r w:rsidR="00D07B96">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DE7EC1">
        <w:rPr>
          <w:rFonts w:eastAsia="Times New Roman" w:cs="Times New Roman"/>
          <w:color w:val="000000"/>
        </w:rPr>
        <w:fldChar w:fldCharType="separate"/>
      </w:r>
      <w:r w:rsidR="00DE7EC1" w:rsidRPr="00DE7EC1">
        <w:rPr>
          <w:rFonts w:eastAsia="Times New Roman" w:cs="Times New Roman"/>
          <w:noProof/>
          <w:color w:val="000000"/>
        </w:rPr>
        <w:t>(James et al., 2020)</w:t>
      </w:r>
      <w:r w:rsidR="00DE7EC1">
        <w:rPr>
          <w:rFonts w:eastAsia="Times New Roman" w:cs="Times New Roman"/>
          <w:color w:val="000000"/>
        </w:rPr>
        <w:fldChar w:fldCharType="end"/>
      </w:r>
      <w:r w:rsidR="00DE7EC1">
        <w:rPr>
          <w:rFonts w:eastAsia="Times New Roman" w:cs="Times New Roman"/>
          <w:color w:val="000000"/>
        </w:rPr>
        <w:t>.</w:t>
      </w:r>
      <w:r w:rsidR="00D07B96">
        <w:rPr>
          <w:rFonts w:eastAsia="Times New Roman" w:cs="Times New Roman"/>
          <w:color w:val="000000"/>
        </w:rPr>
        <w:t xml:space="preserve"> Another study on the growth of juvenile salmon found that pink and chum salmon experienced low growth in the Johnstone Strait and Queen Charlotte Strait area during 2012 – 2014 outmigration </w:t>
      </w:r>
      <w:r w:rsidR="00D07B96">
        <w:rPr>
          <w:rFonts w:eastAsia="Times New Roman" w:cs="Times New Roman"/>
          <w:color w:val="000000"/>
        </w:rPr>
        <w:fldChar w:fldCharType="begin" w:fldLock="1"/>
      </w:r>
      <w:r w:rsidR="00D94317">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00D07B96">
        <w:rPr>
          <w:rFonts w:eastAsia="Times New Roman" w:cs="Times New Roman"/>
          <w:color w:val="000000"/>
        </w:rPr>
        <w:fldChar w:fldCharType="separate"/>
      </w:r>
      <w:r w:rsidR="00D07B96" w:rsidRPr="00D07B96">
        <w:rPr>
          <w:rFonts w:eastAsia="Times New Roman" w:cs="Times New Roman"/>
          <w:noProof/>
          <w:color w:val="000000"/>
        </w:rPr>
        <w:t>(Journey et al., 2018)</w:t>
      </w:r>
      <w:r w:rsidR="00D07B96">
        <w:rPr>
          <w:rFonts w:eastAsia="Times New Roman" w:cs="Times New Roman"/>
          <w:color w:val="000000"/>
        </w:rPr>
        <w:fldChar w:fldCharType="end"/>
      </w:r>
      <w:r w:rsidR="00D07B96">
        <w:rPr>
          <w:rFonts w:eastAsia="Times New Roman" w:cs="Times New Roman"/>
          <w:color w:val="000000"/>
        </w:rPr>
        <w:t xml:space="preserve">, likely from low feeding opportunities but juvenile pink and chum salmon diets in this area weren’t analyzed until this </w:t>
      </w:r>
      <w:del w:id="68" w:author="Colin Levings" w:date="2020-09-07T14:11:00Z">
        <w:r w:rsidR="00D07B96" w:rsidDel="00C66534">
          <w:rPr>
            <w:rFonts w:eastAsia="Times New Roman" w:cs="Times New Roman"/>
            <w:color w:val="000000"/>
          </w:rPr>
          <w:delText>current</w:delText>
        </w:r>
      </w:del>
      <w:r w:rsidR="00D07B96">
        <w:rPr>
          <w:rFonts w:eastAsia="Times New Roman" w:cs="Times New Roman"/>
          <w:color w:val="000000"/>
        </w:rPr>
        <w:t xml:space="preserve"> study.</w:t>
      </w:r>
    </w:p>
    <w:p w14:paraId="47B5FFB3" w14:textId="2C1F4C7F" w:rsidR="003F3A41" w:rsidRDefault="003F3A41" w:rsidP="00BA5705">
      <w:pPr>
        <w:rPr>
          <w:rFonts w:eastAsia="Times New Roman" w:cs="Times New Roman"/>
          <w:color w:val="000000"/>
        </w:rPr>
      </w:pPr>
    </w:p>
    <w:p w14:paraId="2F766DFA" w14:textId="76F8EA23" w:rsidR="003F3A41" w:rsidRPr="00BA5705" w:rsidRDefault="003F3A41" w:rsidP="003F3A41">
      <w:pPr>
        <w:rPr>
          <w:rFonts w:eastAsia="Times New Roman" w:cs="Times New Roman"/>
          <w:color w:val="000000"/>
        </w:rPr>
      </w:pPr>
      <w:r>
        <w:rPr>
          <w:rFonts w:eastAsia="Times New Roman" w:cs="Times New Roman"/>
          <w:color w:val="000000"/>
        </w:rPr>
        <w:tab/>
      </w:r>
      <w:r w:rsidRPr="00EB46DF">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is the focus of the next data chapter.</w:t>
      </w:r>
    </w:p>
    <w:p w14:paraId="68DE388D" w14:textId="77777777" w:rsidR="00BA5705" w:rsidRPr="00BA5705" w:rsidRDefault="00BA5705" w:rsidP="00BA5705"/>
    <w:p w14:paraId="3C1B1620" w14:textId="1853CAE3" w:rsidR="00BA5705" w:rsidRPr="003F3A41" w:rsidRDefault="00E402EC" w:rsidP="00BA5705">
      <w:pPr>
        <w:pStyle w:val="Heading4"/>
      </w:pPr>
      <w:bookmarkStart w:id="69" w:name="_Toc47442041"/>
      <w:r w:rsidRPr="00B00DD1">
        <w:t>Competition in contrasting foraging conditions</w:t>
      </w:r>
      <w:bookmarkEnd w:id="69"/>
    </w:p>
    <w:p w14:paraId="762CA1AA" w14:textId="2A81F06C" w:rsidR="00BA5705" w:rsidRDefault="00BA5705" w:rsidP="00BA5705">
      <w:pPr>
        <w:rPr>
          <w:rFonts w:eastAsia="Times New Roman" w:cs="Times New Roman"/>
        </w:rPr>
      </w:pPr>
    </w:p>
    <w:p w14:paraId="7B3CF96C" w14:textId="4C9ED410" w:rsidR="00631BC4" w:rsidRDefault="00FC40E9" w:rsidP="00BA5705">
      <w:pPr>
        <w:rPr>
          <w:rFonts w:eastAsia="Times New Roman" w:cs="Times New Roman"/>
        </w:rPr>
      </w:pPr>
      <w:r>
        <w:rPr>
          <w:rFonts w:eastAsia="Times New Roman" w:cs="Times New Roman"/>
        </w:rPr>
        <w:tab/>
        <w:t xml:space="preserve">Juvenile pink and chum salmon were found to have </w:t>
      </w:r>
      <w:r w:rsidR="00D94317">
        <w:rPr>
          <w:rFonts w:eastAsia="Times New Roman" w:cs="Times New Roman"/>
        </w:rPr>
        <w:t xml:space="preserve">extreme values of </w:t>
      </w:r>
      <w:r>
        <w:rPr>
          <w:rFonts w:eastAsia="Times New Roman" w:cs="Times New Roman"/>
        </w:rPr>
        <w:t xml:space="preserve">stomach fullness </w:t>
      </w:r>
      <w:r w:rsidR="00631BC4">
        <w:rPr>
          <w:rFonts w:eastAsia="Times New Roman" w:cs="Times New Roman"/>
        </w:rPr>
        <w:t xml:space="preserve">in the DI-JS, </w:t>
      </w:r>
      <w:r>
        <w:rPr>
          <w:rFonts w:eastAsia="Times New Roman" w:cs="Times New Roman"/>
        </w:rPr>
        <w:t xml:space="preserve">relative to other </w:t>
      </w:r>
      <w:r w:rsidR="00631BC4">
        <w:rPr>
          <w:rFonts w:eastAsia="Times New Roman" w:cs="Times New Roman"/>
        </w:rPr>
        <w:t>locations along the coastal migration route</w:t>
      </w:r>
      <w:r w:rsidR="006225DE">
        <w:rPr>
          <w:rFonts w:eastAsia="Times New Roman" w:cs="Times New Roman"/>
        </w:rPr>
        <w:t>s</w:t>
      </w:r>
      <w:r w:rsidR="00631BC4">
        <w:rPr>
          <w:rFonts w:eastAsia="Times New Roman" w:cs="Times New Roman"/>
        </w:rPr>
        <w:t xml:space="preserve"> in the Pacific Northwest.</w:t>
      </w:r>
      <w:r w:rsidR="00A1562B">
        <w:rPr>
          <w:rFonts w:eastAsia="Times New Roman" w:cs="Times New Roman"/>
        </w:rPr>
        <w:t xml:space="preserve"> For example, juvenile pink and chum mean gut fullness</w:t>
      </w:r>
      <w:r w:rsidR="00D94317">
        <w:rPr>
          <w:rFonts w:eastAsia="Times New Roman" w:cs="Times New Roman"/>
        </w:rPr>
        <w:t xml:space="preserve"> was found to be 2-4% body weight (BW) in the nearby Broughton Archipelago in 2003 and 2006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(Gulbransen, 2014)</w:t>
      </w:r>
      <w:r w:rsidR="00D94317">
        <w:rPr>
          <w:rFonts w:eastAsia="Times New Roman" w:cs="Times New Roman"/>
        </w:rPr>
        <w:fldChar w:fldCharType="end"/>
      </w:r>
      <w:r w:rsidR="00D94317">
        <w:rPr>
          <w:rFonts w:eastAsia="Times New Roman" w:cs="Times New Roman"/>
        </w:rPr>
        <w:t xml:space="preserve">, 1% BW in Northern B.C. in 2000-2002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(Brodeur et al., 2007)</w:t>
      </w:r>
      <w:r w:rsidR="00D94317">
        <w:rPr>
          <w:rFonts w:eastAsia="Times New Roman" w:cs="Times New Roman"/>
        </w:rPr>
        <w:fldChar w:fldCharType="end"/>
      </w:r>
      <w:r w:rsidR="00D94317">
        <w:rPr>
          <w:rFonts w:eastAsia="Times New Roman" w:cs="Times New Roman"/>
        </w:rPr>
        <w:t>, 1-4%</w:t>
      </w:r>
      <w:r w:rsidR="009305BF">
        <w:rPr>
          <w:rFonts w:eastAsia="Times New Roman" w:cs="Times New Roman"/>
        </w:rPr>
        <w:t xml:space="preserve"> BW</w:t>
      </w:r>
      <w:r w:rsidR="00D94317">
        <w:rPr>
          <w:rFonts w:eastAsia="Times New Roman" w:cs="Times New Roman"/>
        </w:rPr>
        <w:t xml:space="preserve"> in Southeast Alaska in 2001 </w:t>
      </w:r>
      <w:r w:rsidR="00D94317">
        <w:rPr>
          <w:rFonts w:eastAsia="Times New Roman" w:cs="Times New Roman"/>
        </w:rPr>
        <w:fldChar w:fldCharType="begin" w:fldLock="1"/>
      </w:r>
      <w:r w:rsidR="009305B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(Sturdevant et al., 2002)</w:t>
      </w:r>
      <w:r w:rsidR="00D94317">
        <w:rPr>
          <w:rFonts w:eastAsia="Times New Roman" w:cs="Times New Roman"/>
        </w:rPr>
        <w:fldChar w:fldCharType="end"/>
      </w:r>
      <w:r w:rsidR="00D94317">
        <w:rPr>
          <w:rFonts w:eastAsia="Times New Roman" w:cs="Times New Roman"/>
        </w:rPr>
        <w:t>, and</w:t>
      </w:r>
      <w:r w:rsidR="009305BF">
        <w:rPr>
          <w:rFonts w:eastAsia="Times New Roman" w:cs="Times New Roman"/>
        </w:rPr>
        <w:t xml:space="preserve"> 1.7-1.9% BW</w:t>
      </w:r>
      <w:r w:rsidR="00D94317">
        <w:rPr>
          <w:rFonts w:eastAsia="Times New Roman" w:cs="Times New Roman"/>
        </w:rPr>
        <w:t xml:space="preserve"> in </w:t>
      </w:r>
      <w:r w:rsidR="009305BF">
        <w:rPr>
          <w:rFonts w:eastAsia="Times New Roman" w:cs="Times New Roman"/>
        </w:rPr>
        <w:t xml:space="preserve">the eastern Gulf of Alaska </w:t>
      </w:r>
      <w:r w:rsidR="009305BF">
        <w:rPr>
          <w:rFonts w:eastAsia="Times New Roman" w:cs="Times New Roman"/>
        </w:rPr>
        <w:fldChar w:fldCharType="begin" w:fldLock="1"/>
      </w:r>
      <w:r w:rsidR="00C32A77">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9305BF">
        <w:rPr>
          <w:rFonts w:eastAsia="Times New Roman" w:cs="Times New Roman"/>
        </w:rPr>
        <w:fldChar w:fldCharType="separate"/>
      </w:r>
      <w:r w:rsidR="009305BF" w:rsidRPr="009305BF">
        <w:rPr>
          <w:rFonts w:eastAsia="Times New Roman" w:cs="Times New Roman"/>
          <w:noProof/>
        </w:rPr>
        <w:t>(Daly et al., 2019)</w:t>
      </w:r>
      <w:r w:rsidR="009305BF">
        <w:rPr>
          <w:rFonts w:eastAsia="Times New Roman" w:cs="Times New Roman"/>
        </w:rPr>
        <w:fldChar w:fldCharType="end"/>
      </w:r>
      <w:r w:rsidR="009305BF">
        <w:rPr>
          <w:rFonts w:eastAsia="Times New Roman" w:cs="Times New Roman"/>
        </w:rPr>
        <w:t xml:space="preserve">. Comparatively, in this study juvenile pink and chum </w:t>
      </w:r>
      <w:r w:rsidR="005925C5">
        <w:rPr>
          <w:rFonts w:eastAsia="Times New Roman" w:cs="Times New Roman"/>
        </w:rPr>
        <w:t>salmon gut</w:t>
      </w:r>
      <w:r w:rsidR="009305BF">
        <w:rPr>
          <w:rFonts w:eastAsia="Times New Roman" w:cs="Times New Roman"/>
        </w:rPr>
        <w:t xml:space="preserve"> fullness averaged &lt; 0.5 % BW </w:t>
      </w:r>
      <w:r w:rsidR="005925C5">
        <w:rPr>
          <w:rFonts w:eastAsia="Times New Roman" w:cs="Times New Roman"/>
        </w:rPr>
        <w:t>in</w:t>
      </w:r>
      <w:r w:rsidR="009305BF">
        <w:rPr>
          <w:rFonts w:eastAsia="Times New Roman" w:cs="Times New Roman"/>
        </w:rPr>
        <w:t xml:space="preserve"> the first five sites (0.35% pink; 0.40% chum) and &gt;5% BW in </w:t>
      </w:r>
      <w:proofErr w:type="spellStart"/>
      <w:r w:rsidR="009305BF">
        <w:rPr>
          <w:rFonts w:eastAsia="Times New Roman" w:cs="Times New Roman"/>
        </w:rPr>
        <w:t>QCSt</w:t>
      </w:r>
      <w:proofErr w:type="spellEnd"/>
      <w:r w:rsidR="009305BF">
        <w:rPr>
          <w:rFonts w:eastAsia="Times New Roman" w:cs="Times New Roman"/>
        </w:rPr>
        <w:t xml:space="preserve"> (7.5% pink; 6.2% chum). </w:t>
      </w:r>
      <w:r w:rsidR="005925C5">
        <w:rPr>
          <w:rFonts w:eastAsia="Times New Roman" w:cs="Times New Roman"/>
        </w:rPr>
        <w:t>This foraging refuge of Queen Charlotte Strait may help juvenile salmon meet their energetic demands for outmigration after a period of potential food limitation and poor food quality.</w:t>
      </w:r>
    </w:p>
    <w:p w14:paraId="5F2C809A" w14:textId="547823AE" w:rsidR="00631BC4" w:rsidRDefault="00631BC4" w:rsidP="00BA5705">
      <w:pPr>
        <w:rPr>
          <w:rFonts w:eastAsia="Times New Roman" w:cs="Times New Roman"/>
        </w:rPr>
      </w:pPr>
      <w:r>
        <w:rPr>
          <w:rFonts w:eastAsia="Times New Roman" w:cs="Times New Roman"/>
        </w:rPr>
        <w:tab/>
        <w:t xml:space="preserve">In these low foraging conditions, juvenile pink and chum salmon are likely competing for limited resources and employ species-specific strategies in response to challenging conditions. Chum salmon have been shown to adapt and switch to gelatinous prey in response to inter-specific competition with pink salmon in the adult phase, but research was limited for juveniles. </w:t>
      </w:r>
      <w:r w:rsidR="00F579A7">
        <w:rPr>
          <w:rFonts w:eastAsia="Times New Roman" w:cs="Times New Roman"/>
        </w:rPr>
        <w:t>This specialization under low foraging conditions is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Therefore, salmon species potential to compete for limited food resources during early marine migration is dynamic, may shift across time and space and requires further in-depth research.</w:t>
      </w:r>
    </w:p>
    <w:p w14:paraId="676295CB" w14:textId="068599AB" w:rsidR="00BA5705" w:rsidRPr="00BA5705" w:rsidRDefault="00BA5705" w:rsidP="00BA5705"/>
    <w:p w14:paraId="29AD4605" w14:textId="7664F75B" w:rsidR="00BA5705" w:rsidRPr="00BA5705" w:rsidRDefault="00E402EC" w:rsidP="00BA5705">
      <w:pPr>
        <w:pStyle w:val="Heading4"/>
      </w:pPr>
      <w:bookmarkStart w:id="70" w:name="_Toc47442042"/>
      <w:r w:rsidRPr="00B00DD1">
        <w:t>Trophic niches of juvenile pink and chum salmon</w:t>
      </w:r>
      <w:bookmarkEnd w:id="70"/>
    </w:p>
    <w:p w14:paraId="3C920939" w14:textId="77777777" w:rsidR="002606FB" w:rsidRPr="00EB46DF" w:rsidRDefault="002606FB" w:rsidP="00266C78">
      <w:pPr>
        <w:rPr>
          <w:rFonts w:eastAsia="Times New Roman" w:cs="Times New Roman"/>
        </w:rPr>
      </w:pPr>
    </w:p>
    <w:p w14:paraId="0F37FEF9" w14:textId="0831F245" w:rsidR="00372150" w:rsidRDefault="00372150" w:rsidP="00BA5705">
      <w:pPr>
        <w:rPr>
          <w:rFonts w:eastAsia="Times New Roman" w:cs="Times New Roman"/>
          <w:color w:val="000000"/>
        </w:rPr>
      </w:pPr>
      <w:r w:rsidRPr="00EB46DF">
        <w:rPr>
          <w:rFonts w:eastAsia="Times New Roman" w:cs="Times New Roman"/>
          <w:color w:val="000000"/>
        </w:rPr>
        <w:tab/>
        <w:t xml:space="preserve">Juvenile pink and chum salmon have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is high but utilize different foraging strategies when </w:t>
      </w:r>
      <w:r w:rsidR="00001741" w:rsidRPr="00EB46DF">
        <w:rPr>
          <w:rFonts w:eastAsia="Times New Roman" w:cs="Times New Roman"/>
          <w:color w:val="000000"/>
        </w:rPr>
        <w:t xml:space="preserve">prey availability </w:t>
      </w:r>
      <w:r w:rsidRPr="00EB46DF">
        <w:rPr>
          <w:rFonts w:eastAsia="Times New Roman" w:cs="Times New Roman"/>
          <w:color w:val="000000"/>
        </w:rPr>
        <w:t xml:space="preserve">is low, </w:t>
      </w:r>
      <w:r w:rsidR="003D287D" w:rsidRPr="00EB46DF">
        <w:rPr>
          <w:rFonts w:eastAsia="Times New Roman" w:cs="Times New Roman"/>
          <w:color w:val="000000"/>
        </w:rPr>
        <w:t xml:space="preserve">indicative of resource </w:t>
      </w:r>
      <w:commentRangeStart w:id="71"/>
      <w:r w:rsidR="003D287D" w:rsidRPr="00EB46DF">
        <w:rPr>
          <w:rFonts w:eastAsia="Times New Roman" w:cs="Times New Roman"/>
          <w:color w:val="000000"/>
        </w:rPr>
        <w:t>portioning</w:t>
      </w:r>
      <w:commentRangeEnd w:id="71"/>
      <w:r w:rsidR="00C66534">
        <w:rPr>
          <w:rStyle w:val="CommentReference"/>
        </w:rPr>
        <w:commentReference w:id="71"/>
      </w:r>
      <w:r w:rsidRPr="00EB46DF">
        <w:rPr>
          <w:rFonts w:eastAsia="Times New Roman" w:cs="Times New Roman"/>
          <w:color w:val="000000"/>
        </w:rPr>
        <w:t xml:space="preserve">. Throughout most of the study sites, chum salmon </w:t>
      </w:r>
      <w:r w:rsidR="003D287D" w:rsidRPr="00EB46DF">
        <w:rPr>
          <w:rFonts w:eastAsia="Times New Roman" w:cs="Times New Roman"/>
          <w:color w:val="000000"/>
        </w:rPr>
        <w:t xml:space="preserve">can be characterized </w:t>
      </w:r>
      <w:r w:rsidR="001F09ED">
        <w:rPr>
          <w:rFonts w:eastAsia="Times New Roman" w:cs="Times New Roman"/>
          <w:color w:val="000000"/>
        </w:rPr>
        <w:t>within th</w:t>
      </w:r>
      <w:r w:rsidRPr="00EB46DF">
        <w:rPr>
          <w:rFonts w:eastAsia="Times New Roman" w:cs="Times New Roman"/>
          <w:color w:val="000000"/>
        </w:rPr>
        <w:t xml:space="preserve">e gelatinous </w:t>
      </w:r>
      <w:r w:rsidR="00001741" w:rsidRPr="00EB46DF">
        <w:rPr>
          <w:rFonts w:eastAsia="Times New Roman" w:cs="Times New Roman"/>
          <w:color w:val="000000"/>
        </w:rPr>
        <w:t xml:space="preserve">predator </w:t>
      </w:r>
      <w:r w:rsidRPr="00EB46DF">
        <w:rPr>
          <w:rFonts w:eastAsia="Times New Roman" w:cs="Times New Roman"/>
          <w:color w:val="000000"/>
        </w:rPr>
        <w:t>niche and pink salmon were found foraging</w:t>
      </w:r>
      <w:r w:rsidR="00810FDA" w:rsidRPr="00EB46DF">
        <w:rPr>
          <w:rFonts w:eastAsia="Times New Roman" w:cs="Times New Roman"/>
          <w:color w:val="000000"/>
        </w:rPr>
        <w:t xml:space="preserve"> in the littoral niche</w:t>
      </w:r>
      <w:r w:rsidRPr="00EB46DF">
        <w:rPr>
          <w:rFonts w:eastAsia="Times New Roman" w:cs="Times New Roman"/>
          <w:color w:val="000000"/>
        </w:rPr>
        <w:t xml:space="preserve"> on nearshore insects, harpacticoids, caprellids and gammarids. These niche strategies shifted with the foraging intensity,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higher quality prey such as euphausiids and large calanoids when available </w:t>
      </w:r>
      <w:r w:rsidR="00DF030F" w:rsidRPr="00EB46DF">
        <w:rPr>
          <w:rFonts w:eastAsia="Times New Roman" w:cs="Times New Roman"/>
          <w:color w:val="000000"/>
        </w:rPr>
        <w:t xml:space="preserve">but to </w:t>
      </w:r>
      <w:r w:rsidRPr="00EB46DF">
        <w:rPr>
          <w:rFonts w:eastAsia="Times New Roman" w:cs="Times New Roman"/>
          <w:color w:val="000000"/>
        </w:rPr>
        <w:t xml:space="preserve">divide up the resource space </w:t>
      </w:r>
      <w:r w:rsidR="00DF030F" w:rsidRPr="00EB46DF">
        <w:rPr>
          <w:rFonts w:eastAsia="Times New Roman" w:cs="Times New Roman"/>
          <w:color w:val="000000"/>
        </w:rPr>
        <w:t xml:space="preserve">when prey was limited. This strategy would be expected to </w:t>
      </w:r>
      <w:r w:rsidRPr="00EB46DF">
        <w:rPr>
          <w:rFonts w:eastAsia="Times New Roman" w:cs="Times New Roman"/>
          <w:color w:val="000000"/>
        </w:rPr>
        <w:t xml:space="preserve">limit </w:t>
      </w:r>
      <w:r w:rsidR="00225172">
        <w:rPr>
          <w:rFonts w:eastAsia="Times New Roman" w:cs="Times New Roman"/>
          <w:color w:val="000000"/>
        </w:rPr>
        <w:t xml:space="preserve">any </w:t>
      </w:r>
      <w:r w:rsidRPr="00EB46DF">
        <w:rPr>
          <w:rFonts w:eastAsia="Times New Roman" w:cs="Times New Roman"/>
          <w:color w:val="000000"/>
        </w:rPr>
        <w:t xml:space="preserve">potential </w:t>
      </w:r>
      <w:r w:rsidR="00225172" w:rsidRPr="00EB46DF">
        <w:rPr>
          <w:rFonts w:eastAsia="Times New Roman" w:cs="Times New Roman"/>
          <w:color w:val="000000"/>
        </w:rPr>
        <w:t>competition</w:t>
      </w:r>
      <w:r w:rsidR="00225172">
        <w:rPr>
          <w:rFonts w:eastAsia="Times New Roman" w:cs="Times New Roman"/>
          <w:color w:val="000000"/>
        </w:rPr>
        <w:t xml:space="preserve"> but had not yet been explored in nearshore coastal environments for young salmon.</w:t>
      </w:r>
      <w:r w:rsidRPr="00EB46DF">
        <w:rPr>
          <w:rFonts w:eastAsia="Times New Roman" w:cs="Times New Roman"/>
          <w:color w:val="000000"/>
        </w:rPr>
        <w:t> </w:t>
      </w:r>
    </w:p>
    <w:p w14:paraId="117F94AF" w14:textId="6677BB50" w:rsidR="00F97A57" w:rsidRDefault="00F97A57" w:rsidP="00BA5705">
      <w:pPr>
        <w:rPr>
          <w:rFonts w:eastAsia="Times New Roman" w:cs="Times New Roman"/>
          <w:color w:val="000000"/>
        </w:rPr>
      </w:pPr>
    </w:p>
    <w:p w14:paraId="1A59DFAE" w14:textId="1E0EEE4A" w:rsidR="00F97A57" w:rsidRPr="00B23F89" w:rsidRDefault="00F97A57" w:rsidP="00BA5705">
      <w:pPr>
        <w:rPr>
          <w:rFonts w:eastAsia="Times New Roman" w:cs="Times New Roman"/>
          <w:color w:val="000000"/>
        </w:rPr>
      </w:pPr>
      <w:r>
        <w:rPr>
          <w:rFonts w:eastAsia="Times New Roman" w:cs="Times New Roman"/>
          <w:color w:val="000000"/>
        </w:rPr>
        <w:tab/>
        <w:t>The trophic niche of juvenile salmon in the Discovery Islands and Johnstone Strait can also be related to the habitat niche</w:t>
      </w:r>
      <w:r w:rsidR="00F16D11">
        <w:rPr>
          <w:rFonts w:eastAsia="Times New Roman" w:cs="Times New Roman"/>
          <w:color w:val="000000"/>
        </w:rPr>
        <w:t xml:space="preserve"> when pink salmon forage in the nearshore and chum salmon in the pelagic environment, on gelatinous or crustacean prey. </w:t>
      </w:r>
      <w:r w:rsidR="00A96B6C">
        <w:rPr>
          <w:rFonts w:eastAsia="Times New Roman" w:cs="Times New Roman"/>
          <w:color w:val="000000"/>
        </w:rPr>
        <w:t>Each</w:t>
      </w:r>
      <w:r w:rsidR="00F16D11">
        <w:rPr>
          <w:rFonts w:eastAsia="Times New Roman" w:cs="Times New Roman"/>
          <w:color w:val="000000"/>
        </w:rPr>
        <w:t xml:space="preserve"> </w:t>
      </w:r>
      <w:r w:rsidR="00A96B6C">
        <w:rPr>
          <w:rFonts w:eastAsia="Times New Roman" w:cs="Times New Roman"/>
          <w:color w:val="000000"/>
        </w:rPr>
        <w:t>sampling</w:t>
      </w:r>
      <w:r w:rsidR="00F16D11">
        <w:rPr>
          <w:rFonts w:eastAsia="Times New Roman" w:cs="Times New Roman"/>
          <w:color w:val="000000"/>
        </w:rPr>
        <w:t xml:space="preserve"> set captured </w:t>
      </w:r>
      <w:r w:rsidR="00A96B6C">
        <w:rPr>
          <w:rFonts w:eastAsia="Times New Roman" w:cs="Times New Roman"/>
          <w:color w:val="000000"/>
        </w:rPr>
        <w:t>salmon</w:t>
      </w:r>
      <w:r w:rsidR="00F16D11">
        <w:rPr>
          <w:rFonts w:eastAsia="Times New Roman" w:cs="Times New Roman"/>
          <w:color w:val="000000"/>
        </w:rPr>
        <w:t xml:space="preserve"> </w:t>
      </w:r>
      <w:ins w:id="72" w:author="Colin Levings" w:date="2020-09-07T14:19:00Z">
        <w:r w:rsidR="00A43C1E">
          <w:rPr>
            <w:rFonts w:eastAsia="Times New Roman" w:cs="Times New Roman"/>
            <w:color w:val="000000"/>
          </w:rPr>
          <w:t xml:space="preserve">likely </w:t>
        </w:r>
      </w:ins>
      <w:r w:rsidR="00A96B6C">
        <w:rPr>
          <w:rFonts w:eastAsia="Times New Roman" w:cs="Times New Roman"/>
          <w:color w:val="000000"/>
        </w:rPr>
        <w:t xml:space="preserve">travelling </w:t>
      </w:r>
      <w:r w:rsidR="00F16D11">
        <w:rPr>
          <w:rFonts w:eastAsia="Times New Roman" w:cs="Times New Roman"/>
          <w:color w:val="000000"/>
        </w:rPr>
        <w:t xml:space="preserve">within the same school(s), </w:t>
      </w:r>
      <w:r w:rsidR="00A96B6C">
        <w:rPr>
          <w:rFonts w:eastAsia="Times New Roman" w:cs="Times New Roman"/>
          <w:color w:val="000000"/>
        </w:rPr>
        <w:t xml:space="preserve">however </w:t>
      </w:r>
      <w:r w:rsidR="00F16D11">
        <w:rPr>
          <w:rFonts w:eastAsia="Times New Roman" w:cs="Times New Roman"/>
          <w:color w:val="000000"/>
        </w:rPr>
        <w:t xml:space="preserve">nearshore </w:t>
      </w:r>
      <w:r w:rsidR="00CF0ED8">
        <w:rPr>
          <w:rFonts w:eastAsia="Times New Roman" w:cs="Times New Roman"/>
          <w:color w:val="000000"/>
        </w:rPr>
        <w:t>prey</w:t>
      </w:r>
      <w:r w:rsidR="00A96B6C">
        <w:rPr>
          <w:rFonts w:eastAsia="Times New Roman" w:cs="Times New Roman"/>
          <w:color w:val="000000"/>
        </w:rPr>
        <w:t xml:space="preserve"> items</w:t>
      </w:r>
      <w:r w:rsidR="00CF0ED8">
        <w:rPr>
          <w:rFonts w:eastAsia="Times New Roman" w:cs="Times New Roman"/>
          <w:color w:val="000000"/>
        </w:rPr>
        <w:t xml:space="preserve"> were found more frequently and in higher proportions in pink salmon diets, including</w:t>
      </w:r>
      <w:r w:rsidR="003E663F">
        <w:rPr>
          <w:rFonts w:eastAsia="Times New Roman" w:cs="Times New Roman"/>
          <w:color w:val="000000"/>
        </w:rPr>
        <w:t xml:space="preserve"> higher </w:t>
      </w:r>
      <w:r w:rsidR="00A96B6C">
        <w:rPr>
          <w:rFonts w:eastAsia="Times New Roman" w:cs="Times New Roman"/>
          <w:color w:val="000000"/>
        </w:rPr>
        <w:t>prey</w:t>
      </w:r>
      <w:r w:rsidR="003E663F">
        <w:rPr>
          <w:rFonts w:eastAsia="Times New Roman" w:cs="Times New Roman"/>
          <w:color w:val="000000"/>
        </w:rPr>
        <w:t xml:space="preserve"> richness</w:t>
      </w:r>
      <w:r w:rsidR="00CF0ED8">
        <w:rPr>
          <w:rFonts w:eastAsia="Times New Roman" w:cs="Times New Roman"/>
          <w:color w:val="000000"/>
        </w:rPr>
        <w:t xml:space="preserve"> of harpacticoids, insects</w:t>
      </w:r>
      <w:r w:rsidR="003E663F">
        <w:rPr>
          <w:rFonts w:eastAsia="Times New Roman" w:cs="Times New Roman"/>
          <w:color w:val="000000"/>
        </w:rPr>
        <w:t>,</w:t>
      </w:r>
      <w:r w:rsidR="00A96B6C">
        <w:rPr>
          <w:rFonts w:eastAsia="Times New Roman" w:cs="Times New Roman"/>
          <w:color w:val="000000"/>
        </w:rPr>
        <w:t xml:space="preserve"> arachnids,</w:t>
      </w:r>
      <w:r w:rsidR="003E663F">
        <w:rPr>
          <w:rFonts w:eastAsia="Times New Roman" w:cs="Times New Roman"/>
          <w:color w:val="000000"/>
        </w:rPr>
        <w:t xml:space="preserve"> </w:t>
      </w:r>
      <w:r w:rsidR="00CF0ED8">
        <w:rPr>
          <w:rFonts w:eastAsia="Times New Roman" w:cs="Times New Roman"/>
          <w:color w:val="000000"/>
        </w:rPr>
        <w:t xml:space="preserve">barnacle larvae, </w:t>
      </w:r>
      <w:proofErr w:type="spellStart"/>
      <w:r w:rsidR="00CF0ED8">
        <w:rPr>
          <w:rFonts w:eastAsia="Times New Roman" w:cs="Times New Roman"/>
          <w:color w:val="000000"/>
        </w:rPr>
        <w:t>cumaceans</w:t>
      </w:r>
      <w:proofErr w:type="spellEnd"/>
      <w:r w:rsidR="00CF0ED8">
        <w:rPr>
          <w:rFonts w:eastAsia="Times New Roman" w:cs="Times New Roman"/>
          <w:color w:val="000000"/>
        </w:rPr>
        <w:t xml:space="preserve">, caprellid </w:t>
      </w:r>
      <w:r w:rsidR="00CB420E">
        <w:rPr>
          <w:rFonts w:eastAsia="Times New Roman" w:cs="Times New Roman"/>
          <w:color w:val="000000"/>
        </w:rPr>
        <w:t>and gammarid</w:t>
      </w:r>
      <w:r w:rsidR="00A96B6C">
        <w:rPr>
          <w:rFonts w:eastAsia="Times New Roman" w:cs="Times New Roman"/>
          <w:color w:val="000000"/>
        </w:rPr>
        <w:t>/corophiid</w:t>
      </w:r>
      <w:r w:rsidR="00CB420E">
        <w:rPr>
          <w:rFonts w:eastAsia="Times New Roman" w:cs="Times New Roman"/>
          <w:color w:val="000000"/>
        </w:rPr>
        <w:t xml:space="preserve"> </w:t>
      </w:r>
      <w:r w:rsidR="00CF0ED8">
        <w:rPr>
          <w:rFonts w:eastAsia="Times New Roman" w:cs="Times New Roman"/>
          <w:color w:val="000000"/>
        </w:rPr>
        <w:t>amphipods</w:t>
      </w:r>
      <w:r w:rsidR="00CB420E">
        <w:rPr>
          <w:rFonts w:eastAsia="Times New Roman" w:cs="Times New Roman"/>
          <w:color w:val="000000"/>
        </w:rPr>
        <w:t>.</w:t>
      </w:r>
      <w:r w:rsidR="00A96B6C">
        <w:rPr>
          <w:rFonts w:eastAsia="Times New Roman" w:cs="Times New Roman"/>
          <w:color w:val="000000"/>
        </w:rPr>
        <w:t xml:space="preserve"> </w:t>
      </w:r>
      <w:r w:rsidR="00B642B6">
        <w:rPr>
          <w:rFonts w:eastAsia="Times New Roman" w:cs="Times New Roman"/>
          <w:color w:val="000000"/>
        </w:rPr>
        <w:t xml:space="preserve">Pink salmon may consume these smaller, reliable and easy to catch prey </w:t>
      </w:r>
      <w:commentRangeStart w:id="73"/>
      <w:r w:rsidR="00B642B6">
        <w:rPr>
          <w:rFonts w:eastAsia="Times New Roman" w:cs="Times New Roman"/>
          <w:color w:val="000000"/>
        </w:rPr>
        <w:t>since</w:t>
      </w:r>
      <w:commentRangeEnd w:id="73"/>
      <w:r w:rsidR="00A43C1E">
        <w:rPr>
          <w:rStyle w:val="CommentReference"/>
        </w:rPr>
        <w:commentReference w:id="73"/>
      </w:r>
      <w:r w:rsidR="00B642B6">
        <w:rPr>
          <w:rFonts w:eastAsia="Times New Roman" w:cs="Times New Roman"/>
          <w:color w:val="000000"/>
        </w:rPr>
        <w:t xml:space="preserve"> they need to constantly feed in order to achieve growth rates of up to 3.5-7% body weight per day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(Beamish et al., 2003; LeBrasseur &amp; Parker, 1964)</w:t>
      </w:r>
      <w:r w:rsidR="00C32A77">
        <w:rPr>
          <w:rFonts w:eastAsia="Times New Roman" w:cs="Times New Roman"/>
          <w:color w:val="000000"/>
        </w:rPr>
        <w:fldChar w:fldCharType="end"/>
      </w:r>
      <w:r w:rsidR="00B642B6">
        <w:rPr>
          <w:rFonts w:eastAsia="Times New Roman" w:cs="Times New Roman"/>
          <w:color w:val="000000"/>
        </w:rPr>
        <w:t xml:space="preserve">. </w:t>
      </w:r>
      <w:r w:rsidR="00A96B6C">
        <w:rPr>
          <w:rFonts w:eastAsia="Times New Roman" w:cs="Times New Roman"/>
          <w:color w:val="000000"/>
        </w:rPr>
        <w:t xml:space="preserve">Since gelatinous prey </w:t>
      </w:r>
      <w:r w:rsidR="00C32A77">
        <w:rPr>
          <w:rFonts w:eastAsia="Times New Roman" w:cs="Times New Roman"/>
          <w:color w:val="000000"/>
        </w:rPr>
        <w:t>are</w:t>
      </w:r>
      <w:r w:rsidR="00A96B6C">
        <w:rPr>
          <w:rFonts w:eastAsia="Times New Roman" w:cs="Times New Roman"/>
          <w:color w:val="000000"/>
        </w:rPr>
        <w:t xml:space="preserve"> often low</w:t>
      </w:r>
      <w:r w:rsidR="00C32A77">
        <w:rPr>
          <w:rFonts w:eastAsia="Times New Roman" w:cs="Times New Roman"/>
          <w:color w:val="000000"/>
        </w:rPr>
        <w:t>er</w:t>
      </w:r>
      <w:r w:rsidR="00A96B6C">
        <w:rPr>
          <w:rFonts w:eastAsia="Times New Roman" w:cs="Times New Roman"/>
          <w:color w:val="000000"/>
        </w:rPr>
        <w:t xml:space="preserve"> in nutritional content, chum salmon have evolved larger stomachs than other salmon to </w:t>
      </w:r>
      <w:r w:rsidR="00B642B6">
        <w:rPr>
          <w:rFonts w:eastAsia="Times New Roman" w:cs="Times New Roman"/>
          <w:color w:val="000000"/>
        </w:rPr>
        <w:t>consume more biomass of jellyfish to benefit off that specific prey source</w:t>
      </w:r>
      <w:r w:rsidR="00C32A77">
        <w:rPr>
          <w:rFonts w:eastAsia="Times New Roman" w:cs="Times New Roman"/>
          <w:color w:val="000000"/>
        </w:rPr>
        <w:t xml:space="preserve">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(Welch, 1997)</w:t>
      </w:r>
      <w:r w:rsidR="00C32A77">
        <w:rPr>
          <w:rFonts w:eastAsia="Times New Roman" w:cs="Times New Roman"/>
          <w:color w:val="000000"/>
        </w:rPr>
        <w:fldChar w:fldCharType="end"/>
      </w:r>
      <w:r w:rsidR="00B642B6">
        <w:rPr>
          <w:rFonts w:eastAsia="Times New Roman" w:cs="Times New Roman"/>
          <w:color w:val="000000"/>
        </w:rPr>
        <w:t>. Therefore, it seems pink and chum salmon are genetically predisposed to littoral and gelatinous niches</w:t>
      </w:r>
      <w:r w:rsidR="00C32A77">
        <w:rPr>
          <w:rFonts w:eastAsia="Times New Roman" w:cs="Times New Roman"/>
          <w:color w:val="000000"/>
        </w:rPr>
        <w:t xml:space="preserve"> (</w:t>
      </w:r>
      <w:r w:rsidR="00B642B6">
        <w:rPr>
          <w:rFonts w:eastAsia="Times New Roman" w:cs="Times New Roman"/>
          <w:color w:val="000000"/>
        </w:rPr>
        <w:t>respectively</w:t>
      </w:r>
      <w:r w:rsidR="00C32A77">
        <w:rPr>
          <w:rFonts w:eastAsia="Times New Roman" w:cs="Times New Roman"/>
          <w:color w:val="000000"/>
        </w:rPr>
        <w:t>)</w:t>
      </w:r>
      <w:r w:rsidR="00B642B6">
        <w:rPr>
          <w:rFonts w:eastAsia="Times New Roman" w:cs="Times New Roman"/>
          <w:color w:val="000000"/>
        </w:rPr>
        <w:t xml:space="preserve"> when food is scarce, however </w:t>
      </w:r>
      <w:ins w:id="74" w:author="Colin Levings" w:date="2020-09-07T14:24:00Z">
        <w:r w:rsidR="00A43C1E">
          <w:rPr>
            <w:rFonts w:eastAsia="Times New Roman" w:cs="Times New Roman"/>
            <w:color w:val="000000"/>
          </w:rPr>
          <w:t xml:space="preserve">their </w:t>
        </w:r>
      </w:ins>
      <w:r w:rsidR="00B642B6">
        <w:rPr>
          <w:rFonts w:eastAsia="Times New Roman" w:cs="Times New Roman"/>
          <w:color w:val="000000"/>
        </w:rPr>
        <w:t>niche switched when conditions improved and higher quality prey such as large calanoids and euphausiids became more readily available. This flexibilit</w:t>
      </w:r>
      <w:r w:rsidR="00C32A77">
        <w:rPr>
          <w:rFonts w:eastAsia="Times New Roman" w:cs="Times New Roman"/>
          <w:color w:val="000000"/>
        </w:rPr>
        <w:t xml:space="preserve">y </w:t>
      </w:r>
      <w:r w:rsidR="00B642B6">
        <w:rPr>
          <w:rFonts w:eastAsia="Times New Roman" w:cs="Times New Roman"/>
          <w:color w:val="000000"/>
        </w:rPr>
        <w:t xml:space="preserve">of </w:t>
      </w:r>
      <w:r w:rsidR="00C32A77">
        <w:rPr>
          <w:rFonts w:eastAsia="Times New Roman" w:cs="Times New Roman"/>
          <w:color w:val="000000"/>
        </w:rPr>
        <w:t xml:space="preserve">the </w:t>
      </w:r>
      <w:r w:rsidR="00B642B6">
        <w:rPr>
          <w:rFonts w:eastAsia="Times New Roman" w:cs="Times New Roman"/>
          <w:color w:val="000000"/>
        </w:rPr>
        <w:t>trophic and habitat niche</w:t>
      </w:r>
      <w:r w:rsidR="00C32A77">
        <w:rPr>
          <w:rFonts w:eastAsia="Times New Roman" w:cs="Times New Roman"/>
          <w:color w:val="000000"/>
        </w:rPr>
        <w:t>s</w:t>
      </w:r>
      <w:r w:rsidR="00B642B6">
        <w:rPr>
          <w:rFonts w:eastAsia="Times New Roman" w:cs="Times New Roman"/>
          <w:color w:val="000000"/>
        </w:rPr>
        <w:t xml:space="preserve"> of juvenile salmon is an area for further research and should be </w:t>
      </w:r>
      <w:r w:rsidR="00C32A77">
        <w:rPr>
          <w:rFonts w:eastAsia="Times New Roman" w:cs="Times New Roman"/>
          <w:color w:val="000000"/>
        </w:rPr>
        <w:t xml:space="preserve">investigated for other species, </w:t>
      </w:r>
      <w:r w:rsidR="00B642B6">
        <w:rPr>
          <w:rFonts w:eastAsia="Times New Roman" w:cs="Times New Roman"/>
          <w:color w:val="000000"/>
        </w:rPr>
        <w:t>in other areas, at different life phases, and compared across seasons</w:t>
      </w:r>
      <w:r w:rsidR="00C32A77">
        <w:rPr>
          <w:rFonts w:eastAsia="Times New Roman" w:cs="Times New Roman"/>
          <w:color w:val="000000"/>
        </w:rPr>
        <w:t xml:space="preserve"> and years.</w:t>
      </w:r>
    </w:p>
    <w:p w14:paraId="621D4A2B" w14:textId="1FA7C203" w:rsidR="00372150" w:rsidRPr="00EB46DF" w:rsidRDefault="00372150" w:rsidP="00266C78">
      <w:pPr>
        <w:rPr>
          <w:rFonts w:eastAsia="Times New Roman" w:cs="Times New Roman"/>
          <w:color w:val="000000"/>
        </w:rPr>
      </w:pPr>
    </w:p>
    <w:p w14:paraId="72EA400A" w14:textId="76FCD5E0" w:rsidR="00052533" w:rsidRPr="00BA5705" w:rsidRDefault="00052533" w:rsidP="00266C78">
      <w:pPr>
        <w:rPr>
          <w:rFonts w:eastAsia="Times New Roman" w:cs="Times New Roman"/>
          <w:color w:val="000000"/>
        </w:rPr>
      </w:pPr>
      <w:r w:rsidRPr="00EB46DF">
        <w:rPr>
          <w:rFonts w:eastAsia="Times New Roman" w:cs="Times New Roman"/>
          <w:color w:val="000000"/>
        </w:rPr>
        <w:tab/>
      </w:r>
      <w:r w:rsidR="00225172">
        <w:rPr>
          <w:rFonts w:eastAsia="Times New Roman" w:cs="Times New Roman"/>
          <w:color w:val="000000"/>
        </w:rPr>
        <w:t>Pink salmon c</w:t>
      </w:r>
      <w:r w:rsidR="0098154C" w:rsidRPr="00EB46DF">
        <w:rPr>
          <w:rFonts w:eastAsia="Times New Roman" w:cs="Times New Roman"/>
          <w:color w:val="000000"/>
        </w:rPr>
        <w:t>onsumption of m</w:t>
      </w:r>
      <w:r w:rsidRPr="00EB46DF">
        <w:rPr>
          <w:rFonts w:eastAsia="Times New Roman" w:cs="Times New Roman"/>
          <w:color w:val="000000"/>
        </w:rPr>
        <w:t>icroplastics</w:t>
      </w:r>
      <w:r w:rsidR="00AF553B">
        <w:rPr>
          <w:rFonts w:eastAsia="Times New Roman" w:cs="Times New Roman"/>
          <w:color w:val="000000"/>
        </w:rPr>
        <w:t xml:space="preserve">, glass, and rocks </w:t>
      </w:r>
      <w:r w:rsidR="00225172">
        <w:rPr>
          <w:rFonts w:eastAsia="Times New Roman" w:cs="Times New Roman"/>
          <w:color w:val="000000"/>
        </w:rPr>
        <w:t>also reflect</w:t>
      </w:r>
      <w:r w:rsidR="00AF553B">
        <w:rPr>
          <w:rFonts w:eastAsia="Times New Roman" w:cs="Times New Roman"/>
          <w:color w:val="000000"/>
        </w:rPr>
        <w:t>ed</w:t>
      </w:r>
      <w:r w:rsidR="00225172">
        <w:rPr>
          <w:rFonts w:eastAsia="Times New Roman" w:cs="Times New Roman"/>
          <w:color w:val="000000"/>
        </w:rPr>
        <w:t xml:space="preserve"> nearshore feeding, </w:t>
      </w:r>
      <w:r w:rsidR="0098154C" w:rsidRPr="00EB46DF">
        <w:rPr>
          <w:rFonts w:eastAsia="Times New Roman" w:cs="Times New Roman"/>
          <w:color w:val="000000"/>
        </w:rPr>
        <w:t>these foreign objects</w:t>
      </w:r>
      <w:r w:rsidRPr="00EB46DF">
        <w:rPr>
          <w:rFonts w:eastAsia="Times New Roman" w:cs="Times New Roman"/>
          <w:color w:val="000000"/>
        </w:rPr>
        <w:t xml:space="preserve"> were found in 5% of all </w:t>
      </w:r>
      <w:r w:rsidR="00225172">
        <w:rPr>
          <w:rFonts w:eastAsia="Times New Roman" w:cs="Times New Roman"/>
          <w:color w:val="000000"/>
        </w:rPr>
        <w:t>salmon</w:t>
      </w:r>
      <w:r w:rsidRPr="00EB46DF">
        <w:rPr>
          <w:rFonts w:eastAsia="Times New Roman" w:cs="Times New Roman"/>
          <w:color w:val="000000"/>
        </w:rPr>
        <w:t xml:space="preserve"> stomachs</w:t>
      </w:r>
      <w:r w:rsidR="00225172">
        <w:rPr>
          <w:rFonts w:eastAsia="Times New Roman" w:cs="Times New Roman"/>
          <w:color w:val="000000"/>
        </w:rPr>
        <w:t xml:space="preserve"> analyzed</w:t>
      </w:r>
      <w:r w:rsidR="0098154C" w:rsidRPr="00EB46DF">
        <w:rPr>
          <w:rFonts w:eastAsia="Times New Roman" w:cs="Times New Roman"/>
          <w:color w:val="000000"/>
        </w:rPr>
        <w:t>.</w:t>
      </w:r>
      <w:r w:rsidRPr="00EB46DF">
        <w:rPr>
          <w:rFonts w:eastAsia="Times New Roman" w:cs="Times New Roman"/>
          <w:color w:val="000000"/>
        </w:rPr>
        <w:t xml:space="preserve">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r w:rsidR="000B4062" w:rsidRPr="00EB46DF">
        <w:rPr>
          <w:rFonts w:eastAsia="Times New Roman" w:cs="Times New Roman"/>
          <w:color w:val="000000"/>
        </w:rPr>
        <w:t xml:space="preserve">(0.3 – 2.8 mm) </w:t>
      </w:r>
      <w:r w:rsidR="00B766C2" w:rsidRPr="00EB46DF">
        <w:rPr>
          <w:rFonts w:eastAsia="Times New Roman" w:cs="Times New Roman"/>
          <w:color w:val="000000"/>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w:t>
      </w:r>
      <w:r w:rsidR="00225172">
        <w:rPr>
          <w:rFonts w:eastAsia="Times New Roman" w:cs="Times New Roman"/>
          <w:color w:val="000000"/>
        </w:rPr>
        <w:t xml:space="preserve">empty stomachs and </w:t>
      </w:r>
      <w:r w:rsidR="00B766C2" w:rsidRPr="00EB46DF">
        <w:rPr>
          <w:rFonts w:eastAsia="Times New Roman" w:cs="Times New Roman"/>
          <w:color w:val="000000"/>
        </w:rPr>
        <w:t>nearshore foraging</w:t>
      </w:r>
      <w:r w:rsidRPr="00EB46DF">
        <w:rPr>
          <w:rFonts w:eastAsia="Times New Roman" w:cs="Times New Roman"/>
          <w:color w:val="000000"/>
        </w:rPr>
        <w:t xml:space="preserve"> has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w:t>
      </w:r>
      <w:r w:rsidR="00225172">
        <w:rPr>
          <w:rFonts w:eastAsia="Times New Roman" w:cs="Times New Roman"/>
          <w:color w:val="000000"/>
        </w:rPr>
        <w:t>branch</w:t>
      </w:r>
      <w:r w:rsidRPr="00EB46DF">
        <w:rPr>
          <w:rFonts w:eastAsia="Times New Roman" w:cs="Times New Roman"/>
          <w:color w:val="000000"/>
        </w:rPr>
        <w:t xml:space="preserve"> of salmon health and conservation</w:t>
      </w:r>
      <w:r w:rsidR="00225172">
        <w:rPr>
          <w:rFonts w:eastAsia="Times New Roman" w:cs="Times New Roman"/>
          <w:color w:val="000000"/>
        </w:rPr>
        <w:t xml:space="preserve"> </w:t>
      </w:r>
      <w:r w:rsidR="00225172" w:rsidRPr="00EB46DF">
        <w:rPr>
          <w:rFonts w:eastAsia="Times New Roman" w:cs="Times New Roman"/>
          <w:color w:val="000000"/>
        </w:rPr>
        <w:t>research</w:t>
      </w:r>
      <w:r w:rsidRPr="00EB46DF">
        <w:rPr>
          <w:rFonts w:eastAsia="Times New Roman" w:cs="Times New Roman"/>
          <w:color w:val="000000"/>
        </w:rPr>
        <w:t>.</w:t>
      </w:r>
    </w:p>
    <w:p w14:paraId="3047F27C" w14:textId="77777777" w:rsidR="00372150" w:rsidRPr="00EB46DF" w:rsidRDefault="00372150" w:rsidP="00266C78">
      <w:pPr>
        <w:rPr>
          <w:rFonts w:eastAsia="Times New Roman" w:cs="Times New Roman"/>
        </w:rPr>
      </w:pPr>
    </w:p>
    <w:p w14:paraId="532E4780" w14:textId="1BFEE89E" w:rsidR="00372150" w:rsidRPr="00EB46DF" w:rsidRDefault="00372150" w:rsidP="007720AD">
      <w:pPr>
        <w:pStyle w:val="Heading3"/>
      </w:pPr>
      <w:bookmarkStart w:id="75" w:name="_Toc47442043"/>
      <w:r w:rsidRPr="00EB46DF">
        <w:t>Conclusion</w:t>
      </w:r>
      <w:bookmarkEnd w:id="75"/>
    </w:p>
    <w:p w14:paraId="3179EC24" w14:textId="77777777" w:rsidR="00372150" w:rsidRPr="00EB46DF" w:rsidRDefault="00372150" w:rsidP="00266C78">
      <w:pPr>
        <w:rPr>
          <w:rFonts w:eastAsia="Times New Roman" w:cs="Times New Roman"/>
        </w:rPr>
      </w:pPr>
    </w:p>
    <w:p w14:paraId="2D64F779" w14:textId="2CC3EC25"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is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w:t>
      </w:r>
      <w:ins w:id="76" w:author="Colin Levings" w:date="2020-09-07T14:26:00Z">
        <w:r w:rsidR="00A43C1E">
          <w:rPr>
            <w:rFonts w:eastAsia="Times New Roman" w:cs="Times New Roman"/>
            <w:color w:val="000000"/>
          </w:rPr>
          <w:t xml:space="preserve"> planktonic?</w:t>
        </w:r>
      </w:ins>
      <w:r w:rsidRPr="00EB46DF">
        <w:rPr>
          <w:rFonts w:eastAsia="Times New Roman" w:cs="Times New Roman"/>
          <w:color w:val="000000"/>
        </w:rPr>
        <w:t xml:space="preserve"> 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67059657"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occupy distinct trophic niches from one another, and this relationship shifts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77" w:name="_Toc47442044"/>
      <w:r>
        <w:t>Tables</w:t>
      </w:r>
      <w:bookmarkEnd w:id="77"/>
      <w:r>
        <w:t xml:space="preserve"> </w:t>
      </w:r>
    </w:p>
    <w:p w14:paraId="09B7A1C0" w14:textId="64C50117" w:rsidR="00FA03B1" w:rsidRPr="00187473" w:rsidRDefault="00FA03B1" w:rsidP="001C050C"/>
    <w:p w14:paraId="58DB77B5" w14:textId="09A3A1FD" w:rsidR="00307C83" w:rsidRPr="0024436B" w:rsidRDefault="00307C83" w:rsidP="00EA3021">
      <w:pPr>
        <w:pStyle w:val="Heading9"/>
        <w:rPr>
          <w:rStyle w:val="Strong"/>
          <w:b w:val="0"/>
          <w:bCs w:val="0"/>
        </w:rPr>
      </w:pPr>
      <w:bookmarkStart w:id="78" w:name="_Ref47175905"/>
      <w:bookmarkStart w:id="79" w:name="_Toc47442071"/>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1</w:t>
      </w:r>
      <w:r w:rsidR="00EA3021">
        <w:fldChar w:fldCharType="end"/>
      </w:r>
      <w:bookmarkEnd w:id="78"/>
      <w:r>
        <w:t xml:space="preserve"> </w:t>
      </w:r>
      <w:r>
        <w:rPr>
          <w:rStyle w:val="Strong"/>
          <w:b w:val="0"/>
          <w:bCs w:val="0"/>
        </w:rPr>
        <w:t xml:space="preserve">Survey dates, </w:t>
      </w:r>
      <w:r w:rsidRPr="00EA3021">
        <w:rPr>
          <w:rStyle w:val="Strong"/>
          <w:b w:val="0"/>
          <w:bCs w:val="0"/>
        </w:rPr>
        <w:t>salmon</w:t>
      </w:r>
      <w:r>
        <w:rPr>
          <w:rStyle w:val="Strong"/>
          <w:b w:val="0"/>
          <w:bCs w:val="0"/>
        </w:rPr>
        <w:t xml:space="preserve"> s</w:t>
      </w:r>
      <w:r w:rsidRPr="0024436B">
        <w:rPr>
          <w:rStyle w:val="Strong"/>
          <w:b w:val="0"/>
          <w:bCs w:val="0"/>
        </w:rPr>
        <w:t>ample size</w:t>
      </w:r>
      <w:r>
        <w:rPr>
          <w:rStyle w:val="Strong"/>
          <w:b w:val="0"/>
          <w:bCs w:val="0"/>
        </w:rPr>
        <w:t>s</w:t>
      </w:r>
      <w:r w:rsidRPr="0024436B">
        <w:rPr>
          <w:rStyle w:val="Strong"/>
          <w:b w:val="0"/>
          <w:bCs w:val="0"/>
        </w:rPr>
        <w:t>, dates, environmental surface data, and zooplankton biomass by size fraction</w:t>
      </w:r>
      <w:r>
        <w:rPr>
          <w:rStyle w:val="Strong"/>
          <w:b w:val="0"/>
          <w:bCs w:val="0"/>
        </w:rPr>
        <w:t>.</w:t>
      </w:r>
      <w:bookmarkEnd w:id="79"/>
    </w:p>
    <w:p w14:paraId="4609A588" w14:textId="768C44B3" w:rsidR="00FA03B1" w:rsidRDefault="00FA03B1" w:rsidP="00307C83">
      <w:pPr>
        <w:pStyle w:val="Caption"/>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35FBE6C" w:rsidR="00FA03B1" w:rsidRDefault="00307C83" w:rsidP="00EA3021">
      <w:pPr>
        <w:pStyle w:val="Heading9"/>
        <w:rPr>
          <w:rStyle w:val="Strong"/>
          <w:b w:val="0"/>
          <w:bCs w:val="0"/>
        </w:rPr>
      </w:pPr>
      <w:bookmarkStart w:id="80" w:name="_Ref47176143"/>
      <w:bookmarkStart w:id="81" w:name="_Toc47442072"/>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2</w:t>
      </w:r>
      <w:r w:rsidR="00EA3021">
        <w:fldChar w:fldCharType="end"/>
      </w:r>
      <w:bookmarkEnd w:id="80"/>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81"/>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234498C7" w:rsidR="00FA03B1" w:rsidRDefault="00EA3021" w:rsidP="00EA3021">
      <w:pPr>
        <w:pStyle w:val="Heading9"/>
      </w:pPr>
      <w:bookmarkStart w:id="82" w:name="_Ref47176619"/>
      <w:bookmarkStart w:id="83" w:name="_Toc47442073"/>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3</w:t>
      </w:r>
      <w:r>
        <w:fldChar w:fldCharType="end"/>
      </w:r>
      <w:bookmarkEnd w:id="82"/>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83"/>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710F2451" w14:textId="6F944A84" w:rsidR="00EA3021" w:rsidRDefault="00FA03B1" w:rsidP="00EA3021">
      <w:pPr>
        <w:pStyle w:val="Heading9"/>
      </w:pPr>
      <w:r>
        <w:rPr>
          <w:b/>
          <w:bCs/>
        </w:rPr>
        <w:br w:type="page"/>
      </w:r>
      <w:bookmarkStart w:id="84" w:name="_Ref47176589"/>
      <w:bookmarkStart w:id="85" w:name="_Toc47442074"/>
      <w:r w:rsidR="00EA3021">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4</w:t>
      </w:r>
      <w:r w:rsidR="00EA3021">
        <w:fldChar w:fldCharType="end"/>
      </w:r>
      <w:bookmarkEnd w:id="84"/>
      <w:r w:rsidR="00EA3021">
        <w:t xml:space="preserve"> </w:t>
      </w:r>
      <w:r w:rsidR="00EA3021" w:rsidRPr="00EB46DF">
        <w:t>Salmon biological data including wet weight (WW), fork length (FL), gut fullness index (GFI), showing mean and standard error.</w:t>
      </w:r>
      <w:r w:rsidR="00EA3021">
        <w:t xml:space="preserve"> T</w:t>
      </w:r>
      <w:r w:rsidR="00EA3021" w:rsidRPr="00EB46DF">
        <w:t>he number of empty stomachs and percent dietary overlap between pink and chum salmon at each site</w:t>
      </w:r>
      <w:r w:rsidR="00EA3021">
        <w:t xml:space="preserve"> is also shown.</w:t>
      </w:r>
      <w:bookmarkEnd w:id="85"/>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86" w:name="_Toc47442045"/>
      <w:r w:rsidRPr="00EB46DF">
        <w:t>Figures</w:t>
      </w:r>
      <w:bookmarkEnd w:id="86"/>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54FE91D2" w:rsidR="00FA03B1" w:rsidRPr="00EB46DF" w:rsidRDefault="00307C83" w:rsidP="00307C83">
      <w:pPr>
        <w:pStyle w:val="Caption"/>
        <w:rPr>
          <w:rFonts w:eastAsia="Times New Roman" w:cs="Times New Roman"/>
        </w:rPr>
      </w:pPr>
      <w:bookmarkStart w:id="87" w:name="_Ref47176005"/>
      <w:bookmarkStart w:id="88" w:name="_Toc47442080"/>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bookmarkEnd w:id="87"/>
      <w:r>
        <w:t xml:space="preserve"> </w:t>
      </w:r>
      <w:r w:rsidRPr="001C050C">
        <w:t xml:space="preserve">Map of salmon survey stations in the Discovery Islands and Johnstone Strait. Inset map (left) shows the British Columbia coast with the study region highlighted </w:t>
      </w:r>
      <w:r>
        <w:t>in</w:t>
      </w:r>
      <w:r w:rsidRPr="001C050C">
        <w:t xml:space="preserve"> red.</w:t>
      </w:r>
      <w:bookmarkEnd w:id="88"/>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689FA239" w14:textId="78BAE029" w:rsidR="00307C83" w:rsidRPr="00EB46DF" w:rsidRDefault="00307C83" w:rsidP="00307C83">
      <w:pPr>
        <w:pStyle w:val="Caption"/>
        <w:keepNext/>
      </w:pPr>
      <w:bookmarkStart w:id="89" w:name="_Ref47176038"/>
      <w:bookmarkStart w:id="90" w:name="_Toc47442081"/>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89"/>
      <w:r>
        <w:t xml:space="preserve"> </w:t>
      </w:r>
      <w:bookmarkStart w:id="91"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91"/>
      <w:r>
        <w:t>along the salmon migration pathway from left to right.</w:t>
      </w:r>
      <w:bookmarkEnd w:id="90"/>
    </w:p>
    <w:p w14:paraId="7F64EF0E" w14:textId="4F1F58C5" w:rsidR="00FA03B1" w:rsidRPr="00EB46DF" w:rsidRDefault="00FA03B1" w:rsidP="00307C83">
      <w:pPr>
        <w:pStyle w:val="Caption"/>
        <w:rPr>
          <w:rFonts w:eastAsia="Times New Roman" w:cs="Times New Roman"/>
        </w:rPr>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1C1BF130" w:rsidR="00FA03B1" w:rsidRPr="00EB46DF" w:rsidRDefault="00307C83" w:rsidP="00307C83">
      <w:pPr>
        <w:pStyle w:val="Caption"/>
      </w:pPr>
      <w:bookmarkStart w:id="92" w:name="_Ref47176120"/>
      <w:bookmarkStart w:id="93" w:name="_Toc47442082"/>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92"/>
      <w:r w:rsidRPr="00307C83">
        <w:t xml:space="preserve"> </w:t>
      </w:r>
      <w:r w:rsidRPr="00EB46DF">
        <w:t>Biomass of zooplankton, displaying total biomass and contribution by size fractions.</w:t>
      </w:r>
      <w:r>
        <w:t xml:space="preserve"> “X” indicates that d</w:t>
      </w:r>
      <w:r w:rsidRPr="00EB46DF">
        <w:t xml:space="preserve">ata are missing for </w:t>
      </w:r>
      <w:r>
        <w:t xml:space="preserve">site </w:t>
      </w:r>
      <w:r w:rsidRPr="00EB46DF">
        <w:t>J0</w:t>
      </w:r>
      <w:r>
        <w:t>2</w:t>
      </w:r>
      <w:r w:rsidRPr="00EB46DF">
        <w:t>.</w:t>
      </w:r>
      <w:bookmarkEnd w:id="93"/>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7575D844" w:rsidR="00FA03B1" w:rsidRDefault="00307C83" w:rsidP="00307C83">
      <w:pPr>
        <w:pStyle w:val="Caption"/>
      </w:pPr>
      <w:bookmarkStart w:id="94" w:name="_Ref47176131"/>
      <w:bookmarkStart w:id="95" w:name="_Toc47442083"/>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4</w:t>
      </w:r>
      <w:r>
        <w:fldChar w:fldCharType="end"/>
      </w:r>
      <w:bookmarkEnd w:id="94"/>
      <w:r w:rsidRPr="00307C83">
        <w:t xml:space="preserve"> </w:t>
      </w:r>
      <w:r w:rsidRPr="00EB46DF">
        <w:t>Average relative abundance of zooplankton groups</w:t>
      </w:r>
      <w:r>
        <w:t>.</w:t>
      </w:r>
      <w:r w:rsidRPr="00EB46DF">
        <w:t xml:space="preserve"> “Other” includes </w:t>
      </w:r>
      <w:proofErr w:type="spellStart"/>
      <w:r w:rsidRPr="00EB46DF">
        <w:t>cladocerans</w:t>
      </w:r>
      <w:proofErr w:type="spellEnd"/>
      <w:r>
        <w:t xml:space="preserve">, </w:t>
      </w:r>
      <w:r w:rsidRPr="00EB46DF">
        <w:t>barnacle larvae</w:t>
      </w:r>
      <w:r>
        <w:t xml:space="preserve"> and euphausiid eggs</w:t>
      </w:r>
      <w:r w:rsidRPr="00EB46DF">
        <w:t>.</w:t>
      </w:r>
      <w:bookmarkEnd w:id="95"/>
    </w:p>
    <w:p w14:paraId="43446B09" w14:textId="4F2F9174" w:rsidR="007D0F73" w:rsidRDefault="007D0F73" w:rsidP="007D0F73">
      <w:pPr>
        <w:spacing w:line="240" w:lineRule="auto"/>
      </w:pPr>
      <w:r>
        <w:br w:type="page"/>
      </w:r>
      <w:r>
        <w:rPr>
          <w:noProof/>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4"/>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6C3814B8" w:rsidR="007D0F73" w:rsidRPr="007F1E58" w:rsidRDefault="00307C83" w:rsidP="00307C83">
      <w:pPr>
        <w:pStyle w:val="Caption"/>
      </w:pPr>
      <w:bookmarkStart w:id="96" w:name="_Ref47176181"/>
      <w:bookmarkStart w:id="97" w:name="_Toc4744208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5</w:t>
      </w:r>
      <w:r>
        <w:fldChar w:fldCharType="end"/>
      </w:r>
      <w:bookmarkEnd w:id="96"/>
      <w:r w:rsidRPr="00307C83">
        <w:t xml:space="preserve"> </w:t>
      </w:r>
      <w:r>
        <w:t>Salmon condition factor K, the red dotted line separates fish in good condition (high weight relative to length, &gt;1) and fish in poor condition (low weight relative to length, &lt;1).</w:t>
      </w:r>
      <w:bookmarkEnd w:id="97"/>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229E2F3C" w:rsidR="00175A92" w:rsidRDefault="00307C83" w:rsidP="00307C83">
      <w:pPr>
        <w:pStyle w:val="Caption"/>
      </w:pPr>
      <w:bookmarkStart w:id="98" w:name="_Ref47176229"/>
      <w:bookmarkStart w:id="99" w:name="_Toc47442085"/>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6</w:t>
      </w:r>
      <w:r>
        <w:fldChar w:fldCharType="end"/>
      </w:r>
      <w:bookmarkEnd w:id="98"/>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99"/>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100"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61B87DE1" w:rsidR="00FA03B1" w:rsidRPr="00EB46DF" w:rsidRDefault="00307C83" w:rsidP="00307C83">
      <w:pPr>
        <w:pStyle w:val="Caption"/>
      </w:pPr>
      <w:bookmarkStart w:id="101" w:name="_Ref47176267"/>
      <w:bookmarkStart w:id="102" w:name="_Toc47442086"/>
      <w:bookmarkEnd w:id="100"/>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7</w:t>
      </w:r>
      <w:r>
        <w:fldChar w:fldCharType="end"/>
      </w:r>
      <w:bookmarkEnd w:id="101"/>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are retained when displayed in two-dimensions and for this plot, the stress was 0.17.</w:t>
      </w:r>
      <w:bookmarkEnd w:id="102"/>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stretch>
                      <a:fillRect/>
                    </a:stretch>
                  </pic:blipFill>
                  <pic:spPr>
                    <a:xfrm>
                      <a:off x="0" y="0"/>
                      <a:ext cx="8229600" cy="5414010"/>
                    </a:xfrm>
                    <a:prstGeom prst="rect">
                      <a:avLst/>
                    </a:prstGeom>
                  </pic:spPr>
                </pic:pic>
              </a:graphicData>
            </a:graphic>
          </wp:inline>
        </w:drawing>
      </w:r>
      <w:bookmarkStart w:id="103" w:name="_Toc46415564"/>
    </w:p>
    <w:p w14:paraId="4BADC32E" w14:textId="13C2C6BB" w:rsidR="00653C56" w:rsidRPr="0015282A" w:rsidRDefault="00307C83" w:rsidP="0015282A">
      <w:pPr>
        <w:pStyle w:val="Caption"/>
        <w:sectPr w:rsidR="00653C56" w:rsidRPr="0015282A" w:rsidSect="00653C56">
          <w:pgSz w:w="15840" w:h="12240" w:orient="landscape"/>
          <w:pgMar w:top="1440" w:right="1440" w:bottom="1440" w:left="1440" w:header="708" w:footer="708" w:gutter="0"/>
          <w:cols w:space="708"/>
          <w:docGrid w:linePitch="360"/>
        </w:sectPr>
      </w:pPr>
      <w:bookmarkStart w:id="104" w:name="_Ref47176289"/>
      <w:bookmarkStart w:id="105" w:name="_Toc47442087"/>
      <w:bookmarkEnd w:id="103"/>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8</w:t>
      </w:r>
      <w:r>
        <w:fldChar w:fldCharType="end"/>
      </w:r>
      <w:bookmarkEnd w:id="104"/>
      <w:r w:rsidRPr="00307C83">
        <w:t xml:space="preserve"> </w:t>
      </w:r>
      <w:r w:rsidRPr="00EB46DF">
        <w:t>Cluster analysis of juvenile pink and chum diet composition</w:t>
      </w:r>
      <w:r>
        <w:t>. Clusters were defined by &lt;65% dissimilarity (dotted line).</w:t>
      </w:r>
      <w:bookmarkEnd w:id="105"/>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ABD264B" w:rsidR="00C629DB" w:rsidRDefault="00307C83" w:rsidP="00307C83">
      <w:pPr>
        <w:pStyle w:val="Caption"/>
      </w:pPr>
      <w:bookmarkStart w:id="106" w:name="_Ref47176309"/>
      <w:bookmarkStart w:id="107" w:name="_Toc47442088"/>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9</w:t>
      </w:r>
      <w:r>
        <w:fldChar w:fldCharType="end"/>
      </w:r>
      <w:bookmarkEnd w:id="106"/>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07"/>
    </w:p>
    <w:p w14:paraId="68E5D720" w14:textId="3C1E4C0B" w:rsidR="00C629DB" w:rsidRDefault="00C629DB" w:rsidP="005A6088">
      <w:pPr>
        <w:spacing w:line="240" w:lineRule="auto"/>
      </w:pPr>
    </w:p>
    <w:p w14:paraId="06898323" w14:textId="2747B347" w:rsidR="00C629DB" w:rsidRDefault="005A6088" w:rsidP="00C629DB">
      <w:r>
        <w:rPr>
          <w:noProof/>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232862">
      <w:pPr>
        <w:pStyle w:val="Caption"/>
      </w:pPr>
    </w:p>
    <w:p w14:paraId="022ACC56" w14:textId="57BAE4B4" w:rsidR="00C629DB" w:rsidRPr="00C629DB" w:rsidRDefault="00307C83" w:rsidP="00307C83">
      <w:pPr>
        <w:pStyle w:val="Caption"/>
      </w:pPr>
      <w:bookmarkStart w:id="108" w:name="_Ref47176369"/>
      <w:bookmarkStart w:id="109" w:name="_Toc47442089"/>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10</w:t>
      </w:r>
      <w:r>
        <w:fldChar w:fldCharType="end"/>
      </w:r>
      <w:bookmarkEnd w:id="108"/>
      <w:r w:rsidRPr="00307C83">
        <w:t xml:space="preserve"> </w:t>
      </w:r>
      <w:r>
        <w:t>Cumulative prey abundance curves for juvenile salmon at each site location. Note: All sampling events included 10 salmon, but empty stomachs detract from total number of stomachs.</w:t>
      </w:r>
      <w:bookmarkEnd w:id="109"/>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110" w:name="_Toc47442046"/>
      <w:r>
        <w:t>Salmon trophic interactions shift with prey phenology and migration timing</w:t>
      </w:r>
      <w:bookmarkEnd w:id="110"/>
    </w:p>
    <w:p w14:paraId="40BE0C11" w14:textId="77777777" w:rsidR="00BA5705" w:rsidRPr="00BA5705" w:rsidRDefault="00BA5705" w:rsidP="00BA5705"/>
    <w:p w14:paraId="1FDB63AD" w14:textId="7B1B4E1F" w:rsidR="00C67B23" w:rsidRDefault="005917B2" w:rsidP="00BA5705">
      <w:pPr>
        <w:pStyle w:val="Heading3"/>
      </w:pPr>
      <w:bookmarkStart w:id="111" w:name="_Toc47442047"/>
      <w:r>
        <w:t>Introduction</w:t>
      </w:r>
      <w:bookmarkEnd w:id="111"/>
    </w:p>
    <w:p w14:paraId="31A4591E" w14:textId="62C9D863" w:rsidR="00BA5705" w:rsidRPr="00BA5705" w:rsidRDefault="0011224E" w:rsidP="00BA5705">
      <w:r>
        <w:tab/>
        <w:t xml:space="preserve">Is “the bigger, the better” true for juvenile </w:t>
      </w:r>
      <w:proofErr w:type="spellStart"/>
      <w:r>
        <w:t>outmigrating</w:t>
      </w:r>
      <w:proofErr w:type="spellEnd"/>
      <w:r>
        <w:t xml:space="preserve"> salmon? Are pink and chum food limited </w:t>
      </w:r>
      <w:r w:rsidRPr="00232862">
        <w:rPr>
          <w:lang w:val="en-US"/>
        </w:rPr>
        <w:t>and competing throughout outmigration?</w:t>
      </w:r>
      <w:r>
        <w:t xml:space="preserve"> </w:t>
      </w:r>
      <w:r w:rsidR="00232862">
        <w:rPr>
          <w:lang w:val="en-US"/>
        </w:rPr>
        <w:t>A</w:t>
      </w:r>
      <w:r w:rsidRPr="0011224E">
        <w:rPr>
          <w:lang w:val="en-US"/>
        </w:rPr>
        <w:t>) Quantify juvenile pink and chum salmon diets seasonally and interannually in southern coastal B.C.</w:t>
      </w:r>
      <w:r w:rsidR="00232862">
        <w:rPr>
          <w:lang w:val="en-US"/>
        </w:rPr>
        <w:t xml:space="preserve"> B</w:t>
      </w:r>
      <w:r w:rsidRPr="0011224E">
        <w:rPr>
          <w:lang w:val="en-US"/>
        </w:rPr>
        <w:t xml:space="preserve">) Compare diets to </w:t>
      </w:r>
      <w:r w:rsidR="00232862">
        <w:rPr>
          <w:lang w:val="en-US"/>
        </w:rPr>
        <w:t>ocean conditions</w:t>
      </w:r>
      <w:r w:rsidRPr="0011224E">
        <w:rPr>
          <w:lang w:val="en-US"/>
        </w:rPr>
        <w:t>, fish size, and prey size</w:t>
      </w:r>
      <w:r w:rsidR="00232862">
        <w:rPr>
          <w:lang w:val="en-US"/>
        </w:rPr>
        <w:t xml:space="preserve"> C</w:t>
      </w:r>
      <w:r w:rsidRPr="0011224E">
        <w:rPr>
          <w:lang w:val="en-US"/>
        </w:rPr>
        <w:t xml:space="preserve">) Describe how salmon species trophic interactions shifts </w:t>
      </w:r>
      <w:r w:rsidR="00232862">
        <w:rPr>
          <w:lang w:val="en-US"/>
        </w:rPr>
        <w:t>over time.</w:t>
      </w:r>
    </w:p>
    <w:p w14:paraId="31FD39CF" w14:textId="355A3484" w:rsidR="00C67B23" w:rsidRPr="00C67B23" w:rsidRDefault="005917B2" w:rsidP="00C67B23">
      <w:pPr>
        <w:pStyle w:val="Heading3"/>
      </w:pPr>
      <w:bookmarkStart w:id="112" w:name="_Toc47442048"/>
      <w:r>
        <w:t>Methods</w:t>
      </w:r>
      <w:bookmarkEnd w:id="112"/>
    </w:p>
    <w:p w14:paraId="375BE96A" w14:textId="50D70563" w:rsidR="00C67B23" w:rsidRPr="00C67B23" w:rsidRDefault="005917B2" w:rsidP="00C67B23">
      <w:pPr>
        <w:pStyle w:val="Heading3"/>
      </w:pPr>
      <w:bookmarkStart w:id="113" w:name="_Toc47442049"/>
      <w:r>
        <w:t>Results</w:t>
      </w:r>
      <w:bookmarkEnd w:id="113"/>
    </w:p>
    <w:p w14:paraId="4C8EAD28" w14:textId="44783861" w:rsidR="00BA5705" w:rsidRDefault="0031258B" w:rsidP="00BA5705">
      <w:pPr>
        <w:pStyle w:val="Heading4"/>
      </w:pPr>
      <w:bookmarkStart w:id="114" w:name="_Toc47442050"/>
      <w:r>
        <w:t>Environmental conditions</w:t>
      </w:r>
      <w:bookmarkEnd w:id="114"/>
    </w:p>
    <w:p w14:paraId="0955DB53" w14:textId="63C91C93" w:rsidR="00A44D10" w:rsidRPr="00A44D10" w:rsidRDefault="0031258B" w:rsidP="00A44D10">
      <w:pPr>
        <w:pStyle w:val="Heading4"/>
      </w:pPr>
      <w:bookmarkStart w:id="115" w:name="_Toc47442051"/>
      <w:r>
        <w:t>Zooplankton</w:t>
      </w:r>
      <w:bookmarkEnd w:id="115"/>
      <w:r>
        <w:t xml:space="preserve"> </w:t>
      </w:r>
    </w:p>
    <w:p w14:paraId="0CA92715" w14:textId="3B806995" w:rsidR="0031258B" w:rsidRDefault="00C3611D" w:rsidP="0031258B">
      <w:pPr>
        <w:pStyle w:val="Heading4"/>
      </w:pPr>
      <w:bookmarkStart w:id="116" w:name="_Toc47442052"/>
      <w:r>
        <w:t>Salmon diet composition</w:t>
      </w:r>
      <w:bookmarkEnd w:id="116"/>
    </w:p>
    <w:p w14:paraId="0F7BD5BF" w14:textId="74042389" w:rsidR="00A44D10" w:rsidRDefault="00C3611D" w:rsidP="00A44D10">
      <w:pPr>
        <w:pStyle w:val="Heading4"/>
      </w:pPr>
      <w:bookmarkStart w:id="117" w:name="_Toc47442053"/>
      <w:r>
        <w:t>Salmon stomach fullness</w:t>
      </w:r>
      <w:bookmarkEnd w:id="117"/>
    </w:p>
    <w:p w14:paraId="47EE668A" w14:textId="2D1E474E" w:rsidR="00A44D10" w:rsidRDefault="00C3611D" w:rsidP="00A44D10">
      <w:pPr>
        <w:pStyle w:val="Heading4"/>
      </w:pPr>
      <w:bookmarkStart w:id="118" w:name="_Toc47442054"/>
      <w:r>
        <w:t>Juvenile salmon condition</w:t>
      </w:r>
      <w:bookmarkEnd w:id="118"/>
    </w:p>
    <w:p w14:paraId="5135CC1C" w14:textId="56D9025D" w:rsidR="00A44D10" w:rsidRPr="00A44D10" w:rsidRDefault="00A44D10" w:rsidP="00A44D10">
      <w:pPr>
        <w:pStyle w:val="Heading4"/>
      </w:pPr>
      <w:bookmarkStart w:id="119" w:name="_Toc47442055"/>
      <w:r>
        <w:t>Diet diversity of juvenile salmon</w:t>
      </w:r>
      <w:bookmarkEnd w:id="119"/>
    </w:p>
    <w:p w14:paraId="3DCEB7EB" w14:textId="39B1D300" w:rsidR="005917B2" w:rsidRDefault="005917B2" w:rsidP="005917B2">
      <w:pPr>
        <w:pStyle w:val="Heading3"/>
      </w:pPr>
      <w:bookmarkStart w:id="120" w:name="_Toc47442056"/>
      <w:r>
        <w:t>Discussion</w:t>
      </w:r>
      <w:bookmarkEnd w:id="120"/>
    </w:p>
    <w:p w14:paraId="79C78D78" w14:textId="0012277C" w:rsidR="00BA5705" w:rsidRDefault="0031258B" w:rsidP="00BA5705">
      <w:pPr>
        <w:pStyle w:val="Heading4"/>
      </w:pPr>
      <w:bookmarkStart w:id="121" w:name="_Toc47442057"/>
      <w:r>
        <w:t>Seasonality and prey phenology</w:t>
      </w:r>
      <w:bookmarkEnd w:id="121"/>
    </w:p>
    <w:p w14:paraId="78441094" w14:textId="695519D1" w:rsidR="0031258B" w:rsidRDefault="0031258B" w:rsidP="0031258B">
      <w:pPr>
        <w:pStyle w:val="Heading4"/>
      </w:pPr>
      <w:bookmarkStart w:id="122" w:name="_Toc47442058"/>
      <w:r>
        <w:t xml:space="preserve">Interannual </w:t>
      </w:r>
      <w:r w:rsidR="0011224E">
        <w:t>variability</w:t>
      </w:r>
      <w:bookmarkEnd w:id="122"/>
    </w:p>
    <w:p w14:paraId="290F67B0" w14:textId="09405704" w:rsidR="0011224E" w:rsidRDefault="0031258B" w:rsidP="0011224E">
      <w:pPr>
        <w:pStyle w:val="Heading4"/>
      </w:pPr>
      <w:bookmarkStart w:id="123" w:name="_Toc47442059"/>
      <w:r>
        <w:t>Predator and prey sizes</w:t>
      </w:r>
      <w:bookmarkEnd w:id="123"/>
    </w:p>
    <w:p w14:paraId="4B6C8155" w14:textId="13D89D4D" w:rsidR="0011224E" w:rsidRPr="0011224E" w:rsidRDefault="0011224E" w:rsidP="0011224E">
      <w:pPr>
        <w:pStyle w:val="Heading4"/>
      </w:pPr>
      <w:bookmarkStart w:id="124" w:name="_Toc47442060"/>
      <w:r>
        <w:t>Salmon trophic interactions</w:t>
      </w:r>
      <w:bookmarkEnd w:id="124"/>
    </w:p>
    <w:p w14:paraId="3D38BF44" w14:textId="0FCF2C14" w:rsidR="00BA5705" w:rsidRDefault="005917B2" w:rsidP="00BA5705">
      <w:pPr>
        <w:pStyle w:val="Heading3"/>
      </w:pPr>
      <w:bookmarkStart w:id="125" w:name="_Toc47442061"/>
      <w:r>
        <w:t>Conclusion</w:t>
      </w:r>
      <w:bookmarkEnd w:id="125"/>
      <w:r w:rsidR="00BA5705">
        <w:tab/>
      </w:r>
    </w:p>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34E6AF37" w:rsidR="005917B2" w:rsidRDefault="005917B2" w:rsidP="0007690A">
      <w:pPr>
        <w:pStyle w:val="Heading3"/>
      </w:pPr>
      <w:bookmarkStart w:id="126" w:name="_Toc47442062"/>
      <w:r>
        <w:t>Tables</w:t>
      </w:r>
      <w:bookmarkEnd w:id="126"/>
    </w:p>
    <w:p w14:paraId="7CB3B68C" w14:textId="77777777" w:rsidR="007F1E58" w:rsidRPr="007F1E58" w:rsidRDefault="007F1E58" w:rsidP="007F1E58"/>
    <w:p w14:paraId="067BE38E" w14:textId="2F33697B" w:rsidR="007F1E58" w:rsidRDefault="007F1E58" w:rsidP="007F1E58">
      <w:pPr>
        <w:pStyle w:val="Heading9"/>
      </w:pPr>
      <w:bookmarkStart w:id="127" w:name="_Toc47442075"/>
      <w:r>
        <w:t>Table 3.1 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27"/>
    </w:p>
    <w:p w14:paraId="62625CA9" w14:textId="77777777" w:rsidR="0011224E" w:rsidRPr="0011224E" w:rsidRDefault="0011224E" w:rsidP="0011224E"/>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6ABA7AEE" w:rsidR="007F1E58" w:rsidRDefault="007F1E58" w:rsidP="007F1E58">
      <w:pPr>
        <w:pStyle w:val="Heading9"/>
      </w:pPr>
      <w:bookmarkStart w:id="128" w:name="_Toc47442076"/>
      <w:r>
        <w:t>Table 3.2 Zooplankton relative abundance</w:t>
      </w:r>
      <w:r w:rsidR="00AA5C3C">
        <w:t xml:space="preserve"> (expressed as percent) by major groups.</w:t>
      </w:r>
      <w:bookmarkEnd w:id="128"/>
    </w:p>
    <w:p w14:paraId="0F0ADFAB" w14:textId="77777777" w:rsidR="0011224E" w:rsidRPr="0011224E" w:rsidRDefault="0011224E" w:rsidP="0011224E"/>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00F19A47" w:rsidR="007F1E58" w:rsidRDefault="007F1E58" w:rsidP="007F1E58">
      <w:pPr>
        <w:pStyle w:val="Heading9"/>
      </w:pPr>
      <w:bookmarkStart w:id="129" w:name="_Toc47442077"/>
      <w:r>
        <w:t>Table 3.3</w:t>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29"/>
    </w:p>
    <w:p w14:paraId="4FB841A0" w14:textId="77777777" w:rsidR="0011224E" w:rsidRPr="0011224E" w:rsidRDefault="0011224E" w:rsidP="0011224E"/>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3AA193A" w:rsidR="007F1E58" w:rsidRDefault="007F1E58" w:rsidP="007F1E58">
      <w:pPr>
        <w:pStyle w:val="Heading9"/>
      </w:pPr>
      <w:bookmarkStart w:id="130" w:name="_Toc47442078"/>
      <w:r>
        <w:t>Table 3.4 Diet composition summary (% wet weight) of juvenile salmon by site and year</w:t>
      </w:r>
      <w:r w:rsidR="00AA5C3C">
        <w:t>.</w:t>
      </w:r>
      <w:bookmarkEnd w:id="130"/>
    </w:p>
    <w:p w14:paraId="6F96A2D4" w14:textId="77777777" w:rsidR="0011224E" w:rsidRPr="0011224E" w:rsidRDefault="0011224E" w:rsidP="0011224E"/>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131" w:name="_Toc47442063"/>
      <w:r>
        <w:t>Figures</w:t>
      </w:r>
      <w:bookmarkEnd w:id="131"/>
    </w:p>
    <w:p w14:paraId="7A02D985" w14:textId="02920007" w:rsidR="007F1E58" w:rsidRDefault="007F1E58" w:rsidP="007F1E58"/>
    <w:p w14:paraId="3617AC9D" w14:textId="5FB26527" w:rsidR="003B545F" w:rsidRDefault="00232862" w:rsidP="007F1E58">
      <w:r>
        <w:rPr>
          <w:noProof/>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7FD8B186" w:rsidR="007F1E58" w:rsidRDefault="007F1E58" w:rsidP="0015282A">
      <w:pPr>
        <w:pStyle w:val="Caption"/>
      </w:pPr>
      <w:bookmarkStart w:id="132" w:name="_Toc47442090"/>
      <w:r>
        <w:t>Figure 3.1 Map</w:t>
      </w:r>
      <w:r w:rsidR="00AA5C3C">
        <w:t xml:space="preserve"> of </w:t>
      </w:r>
      <w:r w:rsidR="006E0CC9">
        <w:t>sampling sites for Discovery Islands and Johnstone Strait during May to July 2015-2016. Inset map (left) shows B.C. coast with study location in red.</w:t>
      </w:r>
      <w:bookmarkEnd w:id="132"/>
    </w:p>
    <w:p w14:paraId="2818C8D7" w14:textId="4F1D8F61" w:rsidR="007F1E58" w:rsidRDefault="007F1E58" w:rsidP="007F1E58"/>
    <w:p w14:paraId="3C12533B" w14:textId="52DD2A54" w:rsidR="003B545F" w:rsidRDefault="003B545F" w:rsidP="007F1E58">
      <w:r>
        <w:rPr>
          <w:noProof/>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5"/>
                    <a:stretch>
                      <a:fillRect/>
                    </a:stretch>
                  </pic:blipFill>
                  <pic:spPr>
                    <a:xfrm>
                      <a:off x="0" y="0"/>
                      <a:ext cx="6314716" cy="5139477"/>
                    </a:xfrm>
                    <a:prstGeom prst="rect">
                      <a:avLst/>
                    </a:prstGeom>
                  </pic:spPr>
                </pic:pic>
              </a:graphicData>
            </a:graphic>
          </wp:inline>
        </w:drawing>
      </w:r>
    </w:p>
    <w:p w14:paraId="367321E1" w14:textId="77777777" w:rsidR="0011224E" w:rsidRDefault="0011224E" w:rsidP="0011224E"/>
    <w:p w14:paraId="71FEBB6A" w14:textId="3F86EE5C" w:rsidR="007F1E58" w:rsidRDefault="007F1E58" w:rsidP="0015282A">
      <w:pPr>
        <w:pStyle w:val="Caption"/>
      </w:pPr>
      <w:bookmarkStart w:id="133" w:name="_Toc47442091"/>
      <w:r>
        <w:t>Figure 3.2 Temperature and salinity</w:t>
      </w:r>
      <w:r w:rsidR="006E0CC9">
        <w:t xml:space="preserve"> variables paired with salmon surveys in DI and JS, during the outmigration period in 2015 and 2016.</w:t>
      </w:r>
      <w:bookmarkEnd w:id="133"/>
    </w:p>
    <w:p w14:paraId="267BD565" w14:textId="0CE969E7" w:rsidR="007F1E58" w:rsidRDefault="007F1E58" w:rsidP="007F1E58"/>
    <w:p w14:paraId="71907AE3" w14:textId="07B86B95" w:rsidR="003B545F" w:rsidRDefault="003B545F" w:rsidP="007F1E58">
      <w:r>
        <w:rPr>
          <w:noProof/>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6"/>
                    <a:stretch>
                      <a:fillRect/>
                    </a:stretch>
                  </pic:blipFill>
                  <pic:spPr>
                    <a:xfrm>
                      <a:off x="0" y="0"/>
                      <a:ext cx="6700153" cy="5453180"/>
                    </a:xfrm>
                    <a:prstGeom prst="rect">
                      <a:avLst/>
                    </a:prstGeom>
                  </pic:spPr>
                </pic:pic>
              </a:graphicData>
            </a:graphic>
          </wp:inline>
        </w:drawing>
      </w:r>
    </w:p>
    <w:p w14:paraId="39244564" w14:textId="77777777" w:rsidR="0011224E" w:rsidRDefault="0011224E" w:rsidP="0011224E"/>
    <w:p w14:paraId="37C5D860" w14:textId="6AC5964F" w:rsidR="007F1E58" w:rsidRDefault="007F1E58" w:rsidP="0015282A">
      <w:pPr>
        <w:pStyle w:val="Caption"/>
      </w:pPr>
      <w:bookmarkStart w:id="134" w:name="_Toc47442092"/>
      <w:r>
        <w:t>Figure 3.3 Zooplankton biomass by size fraction</w:t>
      </w:r>
      <w:r w:rsidR="006E0CC9">
        <w:t xml:space="preserve"> for 2015-2016. “X” indicates missing data.</w:t>
      </w:r>
      <w:bookmarkEnd w:id="134"/>
    </w:p>
    <w:p w14:paraId="27913A36" w14:textId="13A980A2" w:rsidR="007F1E58" w:rsidRDefault="007F1E58" w:rsidP="007F1E58"/>
    <w:p w14:paraId="68B8809E" w14:textId="29AE476D" w:rsidR="003B545F" w:rsidRDefault="003B545F" w:rsidP="007F1E58">
      <w:r>
        <w:rPr>
          <w:noProof/>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7"/>
                    <a:stretch>
                      <a:fillRect/>
                    </a:stretch>
                  </pic:blipFill>
                  <pic:spPr>
                    <a:xfrm>
                      <a:off x="0" y="0"/>
                      <a:ext cx="6700006" cy="5453060"/>
                    </a:xfrm>
                    <a:prstGeom prst="rect">
                      <a:avLst/>
                    </a:prstGeom>
                  </pic:spPr>
                </pic:pic>
              </a:graphicData>
            </a:graphic>
          </wp:inline>
        </w:drawing>
      </w:r>
    </w:p>
    <w:p w14:paraId="31CB9951" w14:textId="77777777" w:rsidR="0011224E" w:rsidRDefault="0011224E" w:rsidP="0011224E"/>
    <w:p w14:paraId="6CE85B1B" w14:textId="2BC7F9EC" w:rsidR="007F1E58" w:rsidRDefault="007F1E58" w:rsidP="0015282A">
      <w:pPr>
        <w:pStyle w:val="Caption"/>
      </w:pPr>
      <w:bookmarkStart w:id="135" w:name="_Toc47442093"/>
      <w:r>
        <w:t>Figure 3.4 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is shown as two separate sampling events due to pink and chum being sampled on different dates.</w:t>
      </w:r>
      <w:bookmarkEnd w:id="135"/>
    </w:p>
    <w:p w14:paraId="1C752FE3" w14:textId="3D3D46E8" w:rsidR="007F1E58" w:rsidRDefault="007F1E58" w:rsidP="007F1E58"/>
    <w:p w14:paraId="72D60659" w14:textId="04FB15BA"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0015236B" w:rsidR="007F1E58" w:rsidRDefault="007F1E58" w:rsidP="0015282A">
      <w:pPr>
        <w:pStyle w:val="Caption"/>
      </w:pPr>
      <w:bookmarkStart w:id="136" w:name="_Toc47442094"/>
      <w:r>
        <w:t>Figure 3.5 Diet composition</w:t>
      </w:r>
      <w:r w:rsidR="006E0CC9">
        <w:t xml:space="preserve"> of major prey groups by relative biomass of juvenile pink (“PI”, outlined in pink) and chum (“CU”, outlined in dark green) salmon during outmigration in 2015-2016.</w:t>
      </w:r>
      <w:bookmarkEnd w:id="136"/>
    </w:p>
    <w:p w14:paraId="5689D6E9" w14:textId="0CA02859" w:rsidR="007F1E58" w:rsidRDefault="007F1E58" w:rsidP="007F1E58"/>
    <w:p w14:paraId="75E4B162" w14:textId="7073BA18" w:rsidR="007F1E58" w:rsidRDefault="007F1E58" w:rsidP="007F1E58"/>
    <w:p w14:paraId="22B72F0B" w14:textId="476E77C1" w:rsidR="003B545F" w:rsidRDefault="003B545F" w:rsidP="007F1E58">
      <w:r>
        <w:rPr>
          <w:noProof/>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9"/>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5A1D108D" w:rsidR="007F1E58" w:rsidRDefault="007F1E58" w:rsidP="0015282A">
      <w:pPr>
        <w:pStyle w:val="Caption"/>
      </w:pPr>
      <w:bookmarkStart w:id="137" w:name="_Toc47442095"/>
      <w:r>
        <w:t>Figure 3.7 NMDS</w:t>
      </w:r>
      <w:r w:rsidR="006E0CC9">
        <w:t xml:space="preserve"> (simple version, will update later to separate pink &amp; chum and year</w:t>
      </w:r>
      <w:r w:rsidR="00E83CE1">
        <w:t>s clearly)</w:t>
      </w:r>
      <w:bookmarkEnd w:id="137"/>
    </w:p>
    <w:p w14:paraId="3EF5FAC7" w14:textId="77777777" w:rsidR="0011224E" w:rsidRDefault="00C3611D" w:rsidP="0011224E">
      <w:r>
        <w:br w:type="page"/>
      </w:r>
      <w:r w:rsidR="0011224E">
        <w:rPr>
          <w:noProof/>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40"/>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53BD74C9" w:rsidR="0011224E" w:rsidRDefault="0011224E" w:rsidP="0011224E">
      <w:pPr>
        <w:pStyle w:val="Caption"/>
      </w:pPr>
      <w:bookmarkStart w:id="138" w:name="_Toc47442096"/>
      <w:r>
        <w:t>Figure 3.6 Gut fullness indices (GFI) for juvenile pink and chum salmon in DI-JS, 2015-2016.</w:t>
      </w:r>
      <w:bookmarkEnd w:id="138"/>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75E51E5D" w:rsidR="007F1E58" w:rsidRPr="007F1E58" w:rsidRDefault="00C3611D" w:rsidP="0011224E">
      <w:pPr>
        <w:pStyle w:val="Caption"/>
      </w:pPr>
      <w:bookmarkStart w:id="139" w:name="_Toc47442097"/>
      <w:r>
        <w:t>Figure 3.8 Juvenile salmon condition during outmigration through DI-JS in 2015-2016. The red dotted line separates fish in good condition (high weight relative to length, &gt;1) and fish in poor condition (low weight relative to length, &lt;1).</w:t>
      </w:r>
      <w:bookmarkEnd w:id="139"/>
    </w:p>
    <w:p w14:paraId="1DFCA4E7" w14:textId="129F4E1C" w:rsidR="005917B2" w:rsidRDefault="005917B2" w:rsidP="005917B2">
      <w:pPr>
        <w:pStyle w:val="Heading2"/>
      </w:pPr>
      <w:bookmarkStart w:id="140" w:name="_Toc47442064"/>
      <w:r>
        <w:t>Conclusion</w:t>
      </w:r>
      <w:bookmarkEnd w:id="140"/>
    </w:p>
    <w:p w14:paraId="0593FE89" w14:textId="77777777" w:rsidR="006E0CC9" w:rsidRPr="006E0CC9" w:rsidRDefault="006E0CC9" w:rsidP="006E0CC9"/>
    <w:p w14:paraId="40D95692" w14:textId="479A6889" w:rsidR="00926601" w:rsidRDefault="00926601" w:rsidP="00926601">
      <w:pPr>
        <w:pStyle w:val="Heading3"/>
      </w:pPr>
      <w:bookmarkStart w:id="141" w:name="_Toc47442065"/>
      <w:r>
        <w:t>Knowledge gap of juvenile pink and chum salmon competition</w:t>
      </w:r>
      <w:bookmarkEnd w:id="141"/>
    </w:p>
    <w:p w14:paraId="78B6DE1E" w14:textId="346D62AF" w:rsidR="00926601" w:rsidRPr="00926601" w:rsidRDefault="00926601" w:rsidP="00926601">
      <w:r>
        <w:tab/>
        <w:t>…</w:t>
      </w:r>
    </w:p>
    <w:p w14:paraId="2504B4DE" w14:textId="61383783" w:rsidR="00926601" w:rsidRDefault="00C3611D" w:rsidP="006E0CC9">
      <w:pPr>
        <w:pStyle w:val="Heading3"/>
      </w:pPr>
      <w:bookmarkStart w:id="142" w:name="_Toc47442066"/>
      <w:r>
        <w:t>Diets of j</w:t>
      </w:r>
      <w:r w:rsidR="00926601">
        <w:t>uvenile pink and chum salmon in contrasting foraging conditions</w:t>
      </w:r>
      <w:bookmarkEnd w:id="142"/>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143" w:name="_Toc47442067"/>
      <w:r>
        <w:t>T</w:t>
      </w:r>
      <w:r w:rsidR="00926601">
        <w:t>rophic interactions</w:t>
      </w:r>
      <w:r>
        <w:t xml:space="preserve"> of pink and chum salmon</w:t>
      </w:r>
      <w:r w:rsidR="00926601">
        <w:t xml:space="preserve"> during outmigration</w:t>
      </w:r>
      <w:bookmarkEnd w:id="143"/>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144" w:name="_Toc47442068"/>
      <w:r>
        <w:t>Pink and chum salmon as ecosystem indicators</w:t>
      </w:r>
      <w:bookmarkEnd w:id="144"/>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145" w:name="_Toc47442069"/>
      <w:r>
        <w:t>References</w:t>
      </w:r>
      <w:bookmarkEnd w:id="145"/>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6BC4C62C" w14:textId="4FB86C1D" w:rsidR="00C32A77" w:rsidRPr="00C32A77" w:rsidRDefault="00FA03B1" w:rsidP="00C32A77">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C32A77" w:rsidRPr="00C32A77">
        <w:rPr>
          <w:rFonts w:cs="Times New Roman"/>
          <w:noProof/>
          <w:lang w:val="en-US"/>
        </w:rPr>
        <w:t xml:space="preserve">Batten, S. D., Ruggerone, G. T., &amp; Ortiz, I. (2018). Pink Salmon induce a trophic cascade in plankton populations in the southern Bering Sea and around the Aleutian Islands. </w:t>
      </w:r>
      <w:r w:rsidR="00C32A77" w:rsidRPr="00C32A77">
        <w:rPr>
          <w:rFonts w:cs="Times New Roman"/>
          <w:i/>
          <w:iCs/>
          <w:noProof/>
          <w:lang w:val="en-US"/>
        </w:rPr>
        <w:t>Fisheries Oceanography</w:t>
      </w:r>
      <w:r w:rsidR="00C32A77" w:rsidRPr="00C32A77">
        <w:rPr>
          <w:rFonts w:cs="Times New Roman"/>
          <w:noProof/>
          <w:lang w:val="en-US"/>
        </w:rPr>
        <w:t xml:space="preserve">, </w:t>
      </w:r>
      <w:r w:rsidR="00C32A77" w:rsidRPr="00C32A77">
        <w:rPr>
          <w:rFonts w:cs="Times New Roman"/>
          <w:i/>
          <w:iCs/>
          <w:noProof/>
          <w:lang w:val="en-US"/>
        </w:rPr>
        <w:t>27</w:t>
      </w:r>
      <w:r w:rsidR="00C32A77" w:rsidRPr="00C32A77">
        <w:rPr>
          <w:rFonts w:cs="Times New Roman"/>
          <w:noProof/>
          <w:lang w:val="en-US"/>
        </w:rPr>
        <w:t>(6), 548–559. https://doi.org/10.1111/fog.12276</w:t>
      </w:r>
    </w:p>
    <w:p w14:paraId="76F37C7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(2017). What the past tells us about the future of Pacific salmon research. </w:t>
      </w:r>
      <w:r w:rsidRPr="00C32A77">
        <w:rPr>
          <w:rFonts w:cs="Times New Roman"/>
          <w:i/>
          <w:iCs/>
          <w:noProof/>
          <w:lang w:val="en-US"/>
        </w:rPr>
        <w:t>Fish and Fisheries</w:t>
      </w:r>
      <w:r w:rsidRPr="00C32A77">
        <w:rPr>
          <w:rFonts w:cs="Times New Roman"/>
          <w:noProof/>
          <w:lang w:val="en-US"/>
        </w:rPr>
        <w:t xml:space="preserve">, </w:t>
      </w:r>
      <w:r w:rsidRPr="00C32A77">
        <w:rPr>
          <w:rFonts w:cs="Times New Roman"/>
          <w:i/>
          <w:iCs/>
          <w:noProof/>
          <w:lang w:val="en-US"/>
        </w:rPr>
        <w:t>18</w:t>
      </w:r>
      <w:r w:rsidRPr="00C32A77">
        <w:rPr>
          <w:rFonts w:cs="Times New Roman"/>
          <w:noProof/>
          <w:lang w:val="en-US"/>
        </w:rPr>
        <w:t>(6), 1161–1175. https://doi.org/10.1111/faf.12231</w:t>
      </w:r>
    </w:p>
    <w:p w14:paraId="75FA01F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&amp; Mahnken, C. (2001). A critical size and period hypothesis to explain natural regulation of salmon abundance and the linkage to climate and climate change. </w:t>
      </w:r>
      <w:r w:rsidRPr="00C32A77">
        <w:rPr>
          <w:rFonts w:cs="Times New Roman"/>
          <w:i/>
          <w:iCs/>
          <w:noProof/>
          <w:lang w:val="en-US"/>
        </w:rPr>
        <w:t>Progress in Oceanography</w:t>
      </w:r>
      <w:r w:rsidRPr="00C32A77">
        <w:rPr>
          <w:rFonts w:cs="Times New Roman"/>
          <w:noProof/>
          <w:lang w:val="en-US"/>
        </w:rPr>
        <w:t xml:space="preserve">, </w:t>
      </w:r>
      <w:r w:rsidRPr="00C32A77">
        <w:rPr>
          <w:rFonts w:cs="Times New Roman"/>
          <w:i/>
          <w:iCs/>
          <w:noProof/>
          <w:lang w:val="en-US"/>
        </w:rPr>
        <w:t>49</w:t>
      </w:r>
      <w:r w:rsidRPr="00C32A77">
        <w:rPr>
          <w:rFonts w:cs="Times New Roman"/>
          <w:noProof/>
          <w:lang w:val="en-US"/>
        </w:rPr>
        <w:t>(1–4), 423–437. https://doi.org/10.1016/S0079-6611(01)00034-9</w:t>
      </w:r>
    </w:p>
    <w:p w14:paraId="132B72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4</w:t>
      </w:r>
      <w:r w:rsidRPr="00C32A77">
        <w:rPr>
          <w:rFonts w:cs="Times New Roman"/>
          <w:noProof/>
          <w:lang w:val="en-US"/>
        </w:rPr>
        <w:t>(1), 403–414. https://doi.org/10.1080/19425120.2012.676607</w:t>
      </w:r>
    </w:p>
    <w:p w14:paraId="04DCEA0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Pearsall, I. a, &amp; Healey, M. C. (2003). A history of the research on the early marine life of Pacific salmon off Canada’s Pacific coast. </w:t>
      </w:r>
      <w:r w:rsidRPr="00C32A77">
        <w:rPr>
          <w:rFonts w:cs="Times New Roman"/>
          <w:i/>
          <w:iCs/>
          <w:noProof/>
          <w:lang w:val="en-US"/>
        </w:rPr>
        <w:t>NPAFC Bulletin</w:t>
      </w:r>
      <w:r w:rsidRPr="00C32A77">
        <w:rPr>
          <w:rFonts w:cs="Times New Roman"/>
          <w:noProof/>
          <w:lang w:val="en-US"/>
        </w:rPr>
        <w:t xml:space="preserve">, </w:t>
      </w:r>
      <w:r w:rsidRPr="00C32A77">
        <w:rPr>
          <w:rFonts w:cs="Times New Roman"/>
          <w:i/>
          <w:iCs/>
          <w:noProof/>
          <w:lang w:val="en-US"/>
        </w:rPr>
        <w:t>3</w:t>
      </w:r>
      <w:r w:rsidRPr="00C32A77">
        <w:rPr>
          <w:rFonts w:cs="Times New Roman"/>
          <w:noProof/>
          <w:lang w:val="en-US"/>
        </w:rPr>
        <w:t>(3), 1–40.</w:t>
      </w:r>
    </w:p>
    <w:p w14:paraId="2A0A67E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Sweeting, R. M., Neville, C. M., &amp; Lange, K. L. (2010). Competitive Interactions Between Pink Salmon and Other Juvenile Pacific Salmon in the Strait of Georgia. </w:t>
      </w:r>
      <w:r w:rsidRPr="00C32A77">
        <w:rPr>
          <w:rFonts w:cs="Times New Roman"/>
          <w:i/>
          <w:iCs/>
          <w:noProof/>
          <w:lang w:val="en-US"/>
        </w:rPr>
        <w:t>NPAFC Doc. 1284</w:t>
      </w:r>
      <w:r w:rsidRPr="00C32A77">
        <w:rPr>
          <w:rFonts w:cs="Times New Roman"/>
          <w:noProof/>
          <w:lang w:val="en-US"/>
        </w:rPr>
        <w:t xml:space="preserve">, </w:t>
      </w:r>
      <w:r w:rsidRPr="00C32A77">
        <w:rPr>
          <w:rFonts w:cs="Times New Roman"/>
          <w:i/>
          <w:iCs/>
          <w:noProof/>
          <w:lang w:val="en-US"/>
        </w:rPr>
        <w:t>January</w:t>
      </w:r>
      <w:r w:rsidRPr="00C32A77">
        <w:rPr>
          <w:rFonts w:cs="Times New Roman"/>
          <w:noProof/>
          <w:lang w:val="en-US"/>
        </w:rPr>
        <w:t>.</w:t>
      </w:r>
    </w:p>
    <w:p w14:paraId="6C400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(1990). </w:t>
      </w:r>
      <w:r w:rsidRPr="00C32A77">
        <w:rPr>
          <w:rFonts w:cs="Times New Roman"/>
          <w:i/>
          <w:iCs/>
          <w:noProof/>
          <w:lang w:val="en-US"/>
        </w:rPr>
        <w:t>A synthesis of the food habits and feeding ecoloy of salmonids in marine waters of the North Pacific</w:t>
      </w:r>
      <w:r w:rsidRPr="00C32A77">
        <w:rPr>
          <w:rFonts w:cs="Times New Roman"/>
          <w:noProof/>
          <w:lang w:val="en-US"/>
        </w:rPr>
        <w:t xml:space="preserve">. </w:t>
      </w:r>
      <w:r w:rsidRPr="00C32A77">
        <w:rPr>
          <w:rFonts w:cs="Times New Roman"/>
          <w:i/>
          <w:iCs/>
          <w:noProof/>
          <w:lang w:val="en-US"/>
        </w:rPr>
        <w:t>(INPFC Doc.) FRI</w:t>
      </w:r>
      <w:r w:rsidRPr="00C32A77">
        <w:rPr>
          <w:rFonts w:cs="Times New Roman"/>
          <w:noProof/>
          <w:lang w:val="en-US"/>
        </w:rPr>
        <w:t>-</w:t>
      </w:r>
      <w:r w:rsidRPr="00C32A77">
        <w:rPr>
          <w:rFonts w:cs="Times New Roman"/>
          <w:i/>
          <w:iCs/>
          <w:noProof/>
          <w:lang w:val="en-US"/>
        </w:rPr>
        <w:t>UW</w:t>
      </w:r>
      <w:r w:rsidRPr="00C32A77">
        <w:rPr>
          <w:rFonts w:cs="Times New Roman"/>
          <w:noProof/>
          <w:lang w:val="en-US"/>
        </w:rPr>
        <w:t>-</w:t>
      </w:r>
      <w:r w:rsidRPr="00C32A77">
        <w:rPr>
          <w:rFonts w:cs="Times New Roman"/>
          <w:i/>
          <w:iCs/>
          <w:noProof/>
          <w:lang w:val="en-US"/>
        </w:rPr>
        <w:t>9016</w:t>
      </w:r>
      <w:r w:rsidRPr="00C32A77">
        <w:rPr>
          <w:rFonts w:cs="Times New Roman"/>
          <w:noProof/>
          <w:lang w:val="en-US"/>
        </w:rPr>
        <w:t>, 38 p. https://doi.org/FRI-UW-9016</w:t>
      </w:r>
    </w:p>
    <w:p w14:paraId="6F5BF95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C32A77">
        <w:rPr>
          <w:rFonts w:cs="Times New Roman"/>
          <w:i/>
          <w:iCs/>
          <w:noProof/>
          <w:lang w:val="en-US"/>
        </w:rPr>
        <w:t>American Fisheries Society Symposium</w:t>
      </w:r>
      <w:r w:rsidRPr="00C32A77">
        <w:rPr>
          <w:rFonts w:cs="Times New Roman"/>
          <w:noProof/>
          <w:lang w:val="en-US"/>
        </w:rPr>
        <w:t xml:space="preserve">, </w:t>
      </w:r>
      <w:r w:rsidRPr="00C32A77">
        <w:rPr>
          <w:rFonts w:cs="Times New Roman"/>
          <w:i/>
          <w:iCs/>
          <w:noProof/>
          <w:lang w:val="en-US"/>
        </w:rPr>
        <w:t>57</w:t>
      </w:r>
      <w:r w:rsidRPr="00C32A77">
        <w:rPr>
          <w:rFonts w:cs="Times New Roman"/>
          <w:noProof/>
          <w:lang w:val="en-US"/>
        </w:rPr>
        <w:t>(February 2015), 183.</w:t>
      </w:r>
    </w:p>
    <w:p w14:paraId="367909E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Chase, J. M., &amp; Leibold, M. A. (2003). Introduction: History, context, and purpose. In </w:t>
      </w:r>
      <w:r w:rsidRPr="00C32A77">
        <w:rPr>
          <w:rFonts w:cs="Times New Roman"/>
          <w:i/>
          <w:iCs/>
          <w:noProof/>
          <w:lang w:val="en-US"/>
        </w:rPr>
        <w:t>Ecological Niches: Linking Classical and Contemporary Approaches</w:t>
      </w:r>
      <w:r w:rsidRPr="00C32A77">
        <w:rPr>
          <w:rFonts w:cs="Times New Roman"/>
          <w:noProof/>
          <w:lang w:val="en-US"/>
        </w:rPr>
        <w:t xml:space="preserve"> (pp. 1–18).</w:t>
      </w:r>
    </w:p>
    <w:p w14:paraId="5C7E66B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C32A77">
        <w:rPr>
          <w:rFonts w:cs="Times New Roman"/>
          <w:i/>
          <w:iCs/>
          <w:noProof/>
          <w:lang w:val="en-US"/>
        </w:rPr>
        <w:t>Journal of Ichthyology</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(5), 741–750. https://doi.org/10.1134/s0032945218050041</w:t>
      </w:r>
    </w:p>
    <w:p w14:paraId="78368A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Chipps, S. R., &amp; Garvey, J. E. (2006). Assessment of Food Habits and Feeding Patterns. </w:t>
      </w:r>
      <w:r w:rsidRPr="00C32A77">
        <w:rPr>
          <w:rFonts w:cs="Times New Roman"/>
          <w:i/>
          <w:iCs/>
          <w:noProof/>
          <w:lang w:val="en-US"/>
        </w:rPr>
        <w:t>American Fischery Society</w:t>
      </w:r>
      <w:r w:rsidRPr="00C32A77">
        <w:rPr>
          <w:rFonts w:cs="Times New Roman"/>
          <w:noProof/>
          <w:lang w:val="en-US"/>
        </w:rPr>
        <w:t xml:space="preserve">, </w:t>
      </w:r>
      <w:r w:rsidRPr="00C32A77">
        <w:rPr>
          <w:rFonts w:cs="Times New Roman"/>
          <w:i/>
          <w:iCs/>
          <w:noProof/>
          <w:lang w:val="en-US"/>
        </w:rPr>
        <w:t>May</w:t>
      </w:r>
      <w:r w:rsidRPr="00C32A77">
        <w:rPr>
          <w:rFonts w:cs="Times New Roman"/>
          <w:noProof/>
          <w:lang w:val="en-US"/>
        </w:rPr>
        <w:t>, 42.</w:t>
      </w:r>
    </w:p>
    <w:p w14:paraId="5F791B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C32A77">
        <w:rPr>
          <w:rFonts w:cs="Times New Roman"/>
          <w:i/>
          <w:iCs/>
          <w:noProof/>
          <w:lang w:val="en-US"/>
        </w:rPr>
        <w:t>Marine Pollution Bulletin</w:t>
      </w:r>
      <w:r w:rsidRPr="00C32A77">
        <w:rPr>
          <w:rFonts w:cs="Times New Roman"/>
          <w:noProof/>
          <w:lang w:val="en-US"/>
        </w:rPr>
        <w:t xml:space="preserve">, </w:t>
      </w:r>
      <w:r w:rsidRPr="00C32A77">
        <w:rPr>
          <w:rFonts w:cs="Times New Roman"/>
          <w:i/>
          <w:iCs/>
          <w:noProof/>
          <w:lang w:val="en-US"/>
        </w:rPr>
        <w:t>129</w:t>
      </w:r>
      <w:r w:rsidRPr="00C32A77">
        <w:rPr>
          <w:rFonts w:cs="Times New Roman"/>
          <w:noProof/>
          <w:lang w:val="en-US"/>
        </w:rPr>
        <w:t>(1), 231–240. https://doi.org/10.1016/j.marpolbul.2018.02.039</w:t>
      </w:r>
    </w:p>
    <w:p w14:paraId="4416075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Collicutt, B., Juanes, F., &amp; Dudas, S. E. (2019). Microplastics in juvenile Chinook salmon and their nearshore environments on the east coast of Vancouver Island. </w:t>
      </w:r>
      <w:r w:rsidRPr="00C32A77">
        <w:rPr>
          <w:rFonts w:cs="Times New Roman"/>
          <w:i/>
          <w:iCs/>
          <w:noProof/>
          <w:lang w:val="en-US"/>
        </w:rPr>
        <w:t>Environmental Pollution</w:t>
      </w:r>
      <w:r w:rsidRPr="00C32A77">
        <w:rPr>
          <w:rFonts w:cs="Times New Roman"/>
          <w:noProof/>
          <w:lang w:val="en-US"/>
        </w:rPr>
        <w:t xml:space="preserve">, </w:t>
      </w:r>
      <w:r w:rsidRPr="00C32A77">
        <w:rPr>
          <w:rFonts w:cs="Times New Roman"/>
          <w:i/>
          <w:iCs/>
          <w:noProof/>
          <w:lang w:val="en-US"/>
        </w:rPr>
        <w:t>244</w:t>
      </w:r>
      <w:r w:rsidRPr="00C32A77">
        <w:rPr>
          <w:rFonts w:cs="Times New Roman"/>
          <w:noProof/>
          <w:lang w:val="en-US"/>
        </w:rPr>
        <w:t>, 135–142. https://doi.org/10.1016/j.envpol.2018.09.137</w:t>
      </w:r>
    </w:p>
    <w:p w14:paraId="1C245F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C32A77">
        <w:rPr>
          <w:rFonts w:cs="Times New Roman"/>
          <w:i/>
          <w:iCs/>
          <w:noProof/>
          <w:lang w:val="en-US"/>
        </w:rPr>
        <w:t>Scientific Reports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(1), 1–12. https://doi.org/10.1038/s41598-020-65557-1</w:t>
      </w:r>
    </w:p>
    <w:p w14:paraId="3A7D564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Daly, E. A., Moss, J. H., Fergusson, E., &amp; Debenham, C. (2019). Feeding ecology of salmon in eastern and central Gulf of Alaska. </w:t>
      </w:r>
      <w:r w:rsidRPr="00C32A77">
        <w:rPr>
          <w:rFonts w:cs="Times New Roman"/>
          <w:i/>
          <w:iCs/>
          <w:noProof/>
          <w:lang w:val="en-US"/>
        </w:rPr>
        <w:t>Deep-Sea Research Part II: Topical Studies in Oceanography</w:t>
      </w:r>
      <w:r w:rsidRPr="00C32A77">
        <w:rPr>
          <w:rFonts w:cs="Times New Roman"/>
          <w:noProof/>
          <w:lang w:val="en-US"/>
        </w:rPr>
        <w:t xml:space="preserve">, </w:t>
      </w:r>
      <w:r w:rsidRPr="00C32A77">
        <w:rPr>
          <w:rFonts w:cs="Times New Roman"/>
          <w:i/>
          <w:iCs/>
          <w:noProof/>
          <w:lang w:val="en-US"/>
        </w:rPr>
        <w:t>165</w:t>
      </w:r>
      <w:r w:rsidRPr="00C32A77">
        <w:rPr>
          <w:rFonts w:cs="Times New Roman"/>
          <w:noProof/>
          <w:lang w:val="en-US"/>
        </w:rPr>
        <w:t>(June), 329–339. https://doi.org/10.1016/j.dsr2.2019.06.006</w:t>
      </w:r>
    </w:p>
    <w:p w14:paraId="7564C5B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DFO. (2020). </w:t>
      </w:r>
      <w:r w:rsidRPr="00C32A77">
        <w:rPr>
          <w:rFonts w:cs="Times New Roman"/>
          <w:i/>
          <w:iCs/>
          <w:noProof/>
          <w:lang w:val="en-US"/>
        </w:rPr>
        <w:t>Salmon Southern BC Integrated Fisheries Management Plan</w:t>
      </w:r>
      <w:r w:rsidRPr="00C32A77">
        <w:rPr>
          <w:rFonts w:cs="Times New Roman"/>
          <w:noProof/>
          <w:lang w:val="en-US"/>
        </w:rPr>
        <w:t>. http://www2.mar.dfo-mpo.gc.ca/fisheries/res/imp/2000grndfish.htm</w:t>
      </w:r>
    </w:p>
    <w:p w14:paraId="36015C4A"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Duffy, E. J., Beauchamp, D. A., &amp; Buckley, R. M. (2005). Early marine life history of juvenile Pacific salmon in two regions of Puget Sound. </w:t>
      </w:r>
      <w:r w:rsidRPr="00C32A77">
        <w:rPr>
          <w:rFonts w:cs="Times New Roman"/>
          <w:i/>
          <w:iCs/>
          <w:noProof/>
          <w:lang w:val="en-US"/>
        </w:rPr>
        <w:t>Estuarine, Coastal and Shelf Science</w:t>
      </w:r>
      <w:r w:rsidRPr="00C32A77">
        <w:rPr>
          <w:rFonts w:cs="Times New Roman"/>
          <w:noProof/>
          <w:lang w:val="en-US"/>
        </w:rPr>
        <w:t>. https://doi.org/10.1016/j.ecss.2005.02.009</w:t>
      </w:r>
    </w:p>
    <w:p w14:paraId="6D3E4AE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Garner, K., &amp; Parfitt, B. (2006). First Nations, Salmon Fisheries and the Rising Importance of Conservation. In </w:t>
      </w:r>
      <w:r w:rsidRPr="00C32A77">
        <w:rPr>
          <w:rFonts w:cs="Times New Roman"/>
          <w:i/>
          <w:iCs/>
          <w:noProof/>
          <w:lang w:val="en-US"/>
        </w:rPr>
        <w:t>Report to the Pacific Fisheries Resource Conservation Council</w:t>
      </w:r>
      <w:r w:rsidRPr="00C32A77">
        <w:rPr>
          <w:rFonts w:cs="Times New Roman"/>
          <w:noProof/>
          <w:lang w:val="en-US"/>
        </w:rPr>
        <w:t>.</w:t>
      </w:r>
    </w:p>
    <w:p w14:paraId="09CBD5A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Gill, A. B. (2003). The dynamics of prey choice in fish: The importance of prey size and satiation. </w:t>
      </w:r>
      <w:r w:rsidRPr="00C32A77">
        <w:rPr>
          <w:rFonts w:cs="Times New Roman"/>
          <w:i/>
          <w:iCs/>
          <w:noProof/>
          <w:lang w:val="en-US"/>
        </w:rPr>
        <w:t>Journal of Fish Biology</w:t>
      </w:r>
      <w:r w:rsidRPr="00C32A77">
        <w:rPr>
          <w:rFonts w:cs="Times New Roman"/>
          <w:noProof/>
          <w:lang w:val="en-US"/>
        </w:rPr>
        <w:t xml:space="preserve">, </w:t>
      </w:r>
      <w:r w:rsidRPr="00C32A77">
        <w:rPr>
          <w:rFonts w:cs="Times New Roman"/>
          <w:i/>
          <w:iCs/>
          <w:noProof/>
          <w:lang w:val="en-US"/>
        </w:rPr>
        <w:t>63</w:t>
      </w:r>
      <w:r w:rsidRPr="00C32A77">
        <w:rPr>
          <w:rFonts w:cs="Times New Roman"/>
          <w:noProof/>
          <w:lang w:val="en-US"/>
        </w:rPr>
        <w:t>(SUPPL. A), 105–116. https://doi.org/10.1111/j.1095-8649.2003.00214.x</w:t>
      </w:r>
    </w:p>
    <w:p w14:paraId="6BD07D2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Godin, J. G. J. (1981). Daily patterns of feeding behavior, daily rations, and diets of juvenile pink salmon (oncorhynchus gorbuscha) in two marine bays of british columbia.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38</w:t>
      </w:r>
      <w:r w:rsidRPr="00C32A77">
        <w:rPr>
          <w:rFonts w:cs="Times New Roman"/>
          <w:noProof/>
          <w:lang w:val="en-US"/>
        </w:rPr>
        <w:t>(1), 10–15. https://doi.org/10.1139/f81-002</w:t>
      </w:r>
    </w:p>
    <w:p w14:paraId="385E02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Groot, C., &amp; Margolis, L. (1991). </w:t>
      </w:r>
      <w:r w:rsidRPr="00C32A77">
        <w:rPr>
          <w:rFonts w:cs="Times New Roman"/>
          <w:i/>
          <w:iCs/>
          <w:noProof/>
          <w:lang w:val="en-US"/>
        </w:rPr>
        <w:t>Pacific salmon life histories</w:t>
      </w:r>
      <w:r w:rsidRPr="00C32A77">
        <w:rPr>
          <w:rFonts w:cs="Times New Roman"/>
          <w:noProof/>
          <w:lang w:val="en-US"/>
        </w:rPr>
        <w:t>. University of British Columbia Press.</w:t>
      </w:r>
    </w:p>
    <w:p w14:paraId="09A43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Gulbransen, C. O. M. (2014). </w:t>
      </w:r>
      <w:r w:rsidRPr="00C32A77">
        <w:rPr>
          <w:rFonts w:cs="Times New Roman"/>
          <w:i/>
          <w:iCs/>
          <w:noProof/>
          <w:lang w:val="en-US"/>
        </w:rPr>
        <w:t>Feeding in troubled waters: a comparative diet analysis of pink (Oncorhynchus gorbuscha) and chum (O. keta) salmon during their first months at sea in the Broughton Archipelago, British Columbia</w:t>
      </w:r>
      <w:r w:rsidRPr="00C32A77">
        <w:rPr>
          <w:rFonts w:cs="Times New Roman"/>
          <w:noProof/>
          <w:lang w:val="en-US"/>
        </w:rPr>
        <w:t>.</w:t>
      </w:r>
    </w:p>
    <w:p w14:paraId="7BE1344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Hardin, G. (1960). The Competitive Exclusion Principle. </w:t>
      </w:r>
      <w:r w:rsidRPr="00C32A77">
        <w:rPr>
          <w:rFonts w:cs="Times New Roman"/>
          <w:i/>
          <w:iCs/>
          <w:noProof/>
          <w:lang w:val="en-US"/>
        </w:rPr>
        <w:t>Science</w:t>
      </w:r>
      <w:r w:rsidRPr="00C32A77">
        <w:rPr>
          <w:rFonts w:cs="Times New Roman"/>
          <w:noProof/>
          <w:lang w:val="en-US"/>
        </w:rPr>
        <w:t xml:space="preserve">, </w:t>
      </w:r>
      <w:r w:rsidRPr="00C32A77">
        <w:rPr>
          <w:rFonts w:cs="Times New Roman"/>
          <w:i/>
          <w:iCs/>
          <w:noProof/>
          <w:lang w:val="en-US"/>
        </w:rPr>
        <w:t>131</w:t>
      </w:r>
      <w:r w:rsidRPr="00C32A77">
        <w:rPr>
          <w:rFonts w:cs="Times New Roman"/>
          <w:noProof/>
          <w:lang w:val="en-US"/>
        </w:rPr>
        <w:t>, 1292–1297.</w:t>
      </w:r>
    </w:p>
    <w:p w14:paraId="099F955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Harrison, P. J., Fulton, J. D., Taylor, F. J. R., &amp; Parsons, T. R. (1983). Review of the biological oceanography of the Strait of Georgia: pelagic environment.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40</w:t>
      </w:r>
      <w:r w:rsidRPr="00C32A77">
        <w:rPr>
          <w:rFonts w:cs="Times New Roman"/>
          <w:noProof/>
          <w:lang w:val="en-US"/>
        </w:rPr>
        <w:t>(7), 1064–1094. https://doi.org/10.1139/f83-129</w:t>
      </w:r>
    </w:p>
    <w:p w14:paraId="4A30BC5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M.C. (1991). </w:t>
      </w:r>
      <w:r w:rsidRPr="00C32A77">
        <w:rPr>
          <w:rFonts w:cs="Times New Roman"/>
          <w:i/>
          <w:iCs/>
          <w:noProof/>
          <w:lang w:val="en-US"/>
        </w:rPr>
        <w:t>Diets and Feeding Rates of Juvenile Pink, Chum, and Sockeye Salmon in Hecate Strait, British Columbia</w:t>
      </w:r>
      <w:r w:rsidRPr="00C32A77">
        <w:rPr>
          <w:rFonts w:cs="Times New Roman"/>
          <w:noProof/>
          <w:lang w:val="en-US"/>
        </w:rPr>
        <w:t xml:space="preserve">. </w:t>
      </w:r>
      <w:r w:rsidRPr="00C32A77">
        <w:rPr>
          <w:rFonts w:cs="Times New Roman"/>
          <w:i/>
          <w:iCs/>
          <w:noProof/>
          <w:lang w:val="en-US"/>
        </w:rPr>
        <w:t>120</w:t>
      </w:r>
      <w:r w:rsidRPr="00C32A77">
        <w:rPr>
          <w:rFonts w:cs="Times New Roman"/>
          <w:noProof/>
          <w:lang w:val="en-US"/>
        </w:rPr>
        <w:t>, 303–318. https://doi.org/10.1577/1548-8659(1991)120</w:t>
      </w:r>
    </w:p>
    <w:p w14:paraId="4AB7177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(1979). Detritus and Juvenile Salmon Production in the Nanaimo Estuary: II. Meiofauna Available as Food to Juvenile Chum Salmon (Oncorhynchus keta).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(5), 497–503. https://doi.org/10.1139/f79-073</w:t>
      </w:r>
    </w:p>
    <w:p w14:paraId="6D0D499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(2009). Resilient salmon, resilient fisheries for British Columbia, Canada. </w:t>
      </w:r>
      <w:r w:rsidRPr="00C32A77">
        <w:rPr>
          <w:rFonts w:cs="Times New Roman"/>
          <w:i/>
          <w:iCs/>
          <w:noProof/>
          <w:lang w:val="en-US"/>
        </w:rPr>
        <w:t>Ecology and Society</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(1). https://doi.org/10.5751/ES-02619-140102</w:t>
      </w:r>
    </w:p>
    <w:p w14:paraId="31CBFEC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C32A77">
        <w:rPr>
          <w:rFonts w:cs="Times New Roman"/>
          <w:i/>
          <w:iCs/>
          <w:noProof/>
          <w:lang w:val="en-US"/>
        </w:rPr>
        <w:t>North Pacific Anadromous Fish Commission</w:t>
      </w:r>
      <w:r w:rsidRPr="00C32A77">
        <w:rPr>
          <w:rFonts w:cs="Times New Roman"/>
          <w:noProof/>
          <w:lang w:val="en-US"/>
        </w:rPr>
        <w:t>, 14.</w:t>
      </w:r>
    </w:p>
    <w:p w14:paraId="79F97CF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(2019). </w:t>
      </w:r>
      <w:r w:rsidRPr="00C32A77">
        <w:rPr>
          <w:rFonts w:cs="Times New Roman"/>
          <w:i/>
          <w:iCs/>
          <w:noProof/>
          <w:lang w:val="en-US"/>
        </w:rPr>
        <w:t>Foraging Ecology of Juvenile Fraser River Sockeye Salmon Across Mixed and Stratified Regions of the Early Marine Migration</w:t>
      </w:r>
      <w:r w:rsidRPr="00C32A77">
        <w:rPr>
          <w:rFonts w:cs="Times New Roman"/>
          <w:noProof/>
          <w:lang w:val="en-US"/>
        </w:rPr>
        <w:t>. https://doi.org/10.1017/CBO9781107415324.004</w:t>
      </w:r>
    </w:p>
    <w:p w14:paraId="733B1E4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29</w:t>
      </w:r>
      <w:r w:rsidRPr="00C32A77">
        <w:rPr>
          <w:rFonts w:cs="Times New Roman"/>
          <w:noProof/>
          <w:lang w:val="en-US"/>
        </w:rPr>
        <w:t>(3), 0–2. https://doi.org/10.1111/fog.12471</w:t>
      </w:r>
    </w:p>
    <w:p w14:paraId="3E05D6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Jenkins, E. (2011). </w:t>
      </w:r>
      <w:r w:rsidRPr="00C32A77">
        <w:rPr>
          <w:rFonts w:cs="Times New Roman"/>
          <w:i/>
          <w:iCs/>
          <w:noProof/>
          <w:lang w:val="en-US"/>
        </w:rPr>
        <w:t>Trophic niche and foodweb dynamics within and among juvenile salmon species in years of contrasting ocean conditions</w:t>
      </w:r>
      <w:r w:rsidRPr="00C32A77">
        <w:rPr>
          <w:rFonts w:cs="Times New Roman"/>
          <w:noProof/>
          <w:lang w:val="en-US"/>
        </w:rPr>
        <w:t>.</w:t>
      </w:r>
    </w:p>
    <w:p w14:paraId="010B48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B., Gan, J., Godwin, S., Krkosek, M., &amp; Hunt, B. (2019). Juvenile Salmon Migration Observations in the Discovery Islands and Johnstone Strait in 2018 Compared to 2015–2017. </w:t>
      </w:r>
      <w:r w:rsidRPr="00C32A77">
        <w:rPr>
          <w:rFonts w:cs="Times New Roman"/>
          <w:i/>
          <w:iCs/>
          <w:noProof/>
          <w:lang w:val="en-US"/>
        </w:rPr>
        <w:t>Technical Report</w:t>
      </w:r>
      <w:r w:rsidRPr="00C32A77">
        <w:rPr>
          <w:rFonts w:cs="Times New Roman"/>
          <w:noProof/>
          <w:lang w:val="en-US"/>
        </w:rPr>
        <w:t xml:space="preserve">, </w:t>
      </w:r>
      <w:r w:rsidRPr="00C32A77">
        <w:rPr>
          <w:rFonts w:cs="Times New Roman"/>
          <w:i/>
          <w:iCs/>
          <w:noProof/>
          <w:lang w:val="en-US"/>
        </w:rPr>
        <w:t>15</w:t>
      </w:r>
      <w:r w:rsidRPr="00C32A77">
        <w:rPr>
          <w:rFonts w:cs="Times New Roman"/>
          <w:noProof/>
          <w:lang w:val="en-US"/>
        </w:rPr>
        <w:t>, 31–39. https://doi.org/10.23849/npafctr15/31.39.</w:t>
      </w:r>
    </w:p>
    <w:p w14:paraId="28FA990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S. P., &amp; Schindler, D. E. (2009). Trophic ecology of Pacific salmon (Oncorhynchus spp.) in the ocean: A synthesis of stable isotope research. </w:t>
      </w:r>
      <w:r w:rsidRPr="00C32A77">
        <w:rPr>
          <w:rFonts w:cs="Times New Roman"/>
          <w:i/>
          <w:iCs/>
          <w:noProof/>
          <w:lang w:val="en-US"/>
        </w:rPr>
        <w:t>Ecological Research</w:t>
      </w:r>
      <w:r w:rsidRPr="00C32A77">
        <w:rPr>
          <w:rFonts w:cs="Times New Roman"/>
          <w:noProof/>
          <w:lang w:val="en-US"/>
        </w:rPr>
        <w:t xml:space="preserve">, </w:t>
      </w:r>
      <w:r w:rsidRPr="00C32A77">
        <w:rPr>
          <w:rFonts w:cs="Times New Roman"/>
          <w:i/>
          <w:iCs/>
          <w:noProof/>
          <w:lang w:val="en-US"/>
        </w:rPr>
        <w:t>24</w:t>
      </w:r>
      <w:r w:rsidRPr="00C32A77">
        <w:rPr>
          <w:rFonts w:cs="Times New Roman"/>
          <w:noProof/>
          <w:lang w:val="en-US"/>
        </w:rPr>
        <w:t>(4), 855–863. https://doi.org/10.1007/s11284-008-0559-0</w:t>
      </w:r>
    </w:p>
    <w:p w14:paraId="30CC5F1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Jones, R. E., Petrell, R. J., &amp; Pauly, D. (1999). Using modified length-weight relationships to assess the condition of fish. </w:t>
      </w:r>
      <w:r w:rsidRPr="00C32A77">
        <w:rPr>
          <w:rFonts w:cs="Times New Roman"/>
          <w:i/>
          <w:iCs/>
          <w:noProof/>
          <w:lang w:val="en-US"/>
        </w:rPr>
        <w:t>Aquacultural Engineering</w:t>
      </w:r>
      <w:r w:rsidRPr="00C32A77">
        <w:rPr>
          <w:rFonts w:cs="Times New Roman"/>
          <w:noProof/>
          <w:lang w:val="en-US"/>
        </w:rPr>
        <w:t xml:space="preserve">, </w:t>
      </w:r>
      <w:r w:rsidRPr="00C32A77">
        <w:rPr>
          <w:rFonts w:cs="Times New Roman"/>
          <w:i/>
          <w:iCs/>
          <w:noProof/>
          <w:lang w:val="en-US"/>
        </w:rPr>
        <w:t>20</w:t>
      </w:r>
      <w:r w:rsidRPr="00C32A77">
        <w:rPr>
          <w:rFonts w:cs="Times New Roman"/>
          <w:noProof/>
          <w:lang w:val="en-US"/>
        </w:rPr>
        <w:t>(4), 261–276. https://doi.org/10.1016/S0144-8609(99)00020-5</w:t>
      </w:r>
    </w:p>
    <w:p w14:paraId="2B69667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Journey, M. L., Trudel, M., Young, G., &amp; Beckman, B. R. (2018). Evidence for depressed growth of juvenile Pacific salmon (Oncorhynchus) in Johnstone and Queen Charlotte Straits,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27</w:t>
      </w:r>
      <w:r w:rsidRPr="00C32A77">
        <w:rPr>
          <w:rFonts w:cs="Times New Roman"/>
          <w:noProof/>
          <w:lang w:val="en-US"/>
        </w:rPr>
        <w:t>(2), 174–183. https://doi.org/10.1111/fog.12243</w:t>
      </w:r>
    </w:p>
    <w:p w14:paraId="058BADC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Khangaonkar, T., Long, W., &amp; Xu, W. (2017). Assessment of circulation and inter-basin transport in the Salish Sea including Johnstone Strait and Discovery Islands pathways. </w:t>
      </w:r>
      <w:r w:rsidRPr="00C32A77">
        <w:rPr>
          <w:rFonts w:cs="Times New Roman"/>
          <w:i/>
          <w:iCs/>
          <w:noProof/>
          <w:lang w:val="en-US"/>
        </w:rPr>
        <w:t>Ocean Modelling</w:t>
      </w:r>
      <w:r w:rsidRPr="00C32A77">
        <w:rPr>
          <w:rFonts w:cs="Times New Roman"/>
          <w:noProof/>
          <w:lang w:val="en-US"/>
        </w:rPr>
        <w:t xml:space="preserve">, </w:t>
      </w:r>
      <w:r w:rsidRPr="00C32A77">
        <w:rPr>
          <w:rFonts w:cs="Times New Roman"/>
          <w:i/>
          <w:iCs/>
          <w:noProof/>
          <w:lang w:val="en-US"/>
        </w:rPr>
        <w:t>109</w:t>
      </w:r>
      <w:r w:rsidRPr="00C32A77">
        <w:rPr>
          <w:rFonts w:cs="Times New Roman"/>
          <w:noProof/>
          <w:lang w:val="en-US"/>
        </w:rPr>
        <w:t>, 11–32. https://doi.org/10.1016/j.ocemod.2016.11.004</w:t>
      </w:r>
    </w:p>
    <w:p w14:paraId="5A97116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Krebs, C. J. (2013). Niche measures and resource preferences. In </w:t>
      </w:r>
      <w:r w:rsidRPr="00C32A77">
        <w:rPr>
          <w:rFonts w:cs="Times New Roman"/>
          <w:i/>
          <w:iCs/>
          <w:noProof/>
          <w:lang w:val="en-US"/>
        </w:rPr>
        <w:t>Ecological Methodology</w:t>
      </w:r>
      <w:r w:rsidRPr="00C32A77">
        <w:rPr>
          <w:rFonts w:cs="Times New Roman"/>
          <w:noProof/>
          <w:lang w:val="en-US"/>
        </w:rPr>
        <w:t xml:space="preserve"> (pp. 597–651).</w:t>
      </w:r>
    </w:p>
    <w:p w14:paraId="7084B8D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LeBrasseur, R. J., &amp; Parker, R. R. (1964). Growth Rate of Central British Columbia Pink Salmon (Oncorhynchus gorbuscha).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21</w:t>
      </w:r>
      <w:r w:rsidRPr="00C32A77">
        <w:rPr>
          <w:rFonts w:cs="Times New Roman"/>
          <w:noProof/>
          <w:lang w:val="en-US"/>
        </w:rPr>
        <w:t>(5), 1101–1128. https://doi.org/10.1139/f64-100</w:t>
      </w:r>
    </w:p>
    <w:p w14:paraId="2EB4B6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Levings, C. D. (2016). </w:t>
      </w:r>
      <w:r w:rsidRPr="00C32A77">
        <w:rPr>
          <w:rFonts w:cs="Times New Roman"/>
          <w:i/>
          <w:iCs/>
          <w:noProof/>
          <w:lang w:val="en-US"/>
        </w:rPr>
        <w:t>Ecology of salmonids in estuaries around the world: adaptations, habitats, and conservation</w:t>
      </w:r>
      <w:r w:rsidRPr="00C32A77">
        <w:rPr>
          <w:rFonts w:cs="Times New Roman"/>
          <w:noProof/>
          <w:lang w:val="en-US"/>
        </w:rPr>
        <w:t>. University of British Columbia Press.</w:t>
      </w:r>
    </w:p>
    <w:p w14:paraId="65D8790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(4), 685–702. https://search.proquest.com/docview/219273927?pq-origsite=summon&amp;accountid=14656</w:t>
      </w:r>
    </w:p>
    <w:p w14:paraId="3CA7F09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Mahara, N. (2018). </w:t>
      </w:r>
      <w:r w:rsidRPr="00C32A77">
        <w:rPr>
          <w:rFonts w:cs="Times New Roman"/>
          <w:i/>
          <w:iCs/>
          <w:noProof/>
          <w:lang w:val="en-US"/>
        </w:rPr>
        <w:t>Zooplankton Community Composition Across a Range of Productivity Regimes in Coastal British Columbia</w:t>
      </w:r>
      <w:r w:rsidRPr="00C32A77">
        <w:rPr>
          <w:rFonts w:cs="Times New Roman"/>
          <w:noProof/>
          <w:lang w:val="en-US"/>
        </w:rPr>
        <w:t>.</w:t>
      </w:r>
    </w:p>
    <w:p w14:paraId="11C58BA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Malick, M. J., &amp; Cox, S. P. (2016). Regional-scale declines in productivity of pink and chum salmon stocks in western North America.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11</w:t>
      </w:r>
      <w:r w:rsidRPr="00C32A77">
        <w:rPr>
          <w:rFonts w:cs="Times New Roman"/>
          <w:noProof/>
          <w:lang w:val="en-US"/>
        </w:rPr>
        <w:t>(1), 1–23. https://doi.org/10.1371/journal.pone.0146009</w:t>
      </w:r>
    </w:p>
    <w:p w14:paraId="628C35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Manzer, J. I. (1969). </w:t>
      </w:r>
      <w:r w:rsidRPr="00C32A77">
        <w:rPr>
          <w:rFonts w:cs="Times New Roman"/>
          <w:i/>
          <w:iCs/>
          <w:noProof/>
          <w:lang w:val="en-US"/>
        </w:rPr>
        <w:t>Stomach Contents of Juvenile Pacific Salmon in Chatham Sound and Adjacent Waters</w:t>
      </w:r>
      <w:r w:rsidRPr="00C32A77">
        <w:rPr>
          <w:rFonts w:cs="Times New Roman"/>
          <w:noProof/>
          <w:lang w:val="en-US"/>
        </w:rPr>
        <w:t xml:space="preserve">. </w:t>
      </w:r>
      <w:r w:rsidRPr="00C32A77">
        <w:rPr>
          <w:rFonts w:cs="Times New Roman"/>
          <w:i/>
          <w:iCs/>
          <w:noProof/>
          <w:lang w:val="en-US"/>
        </w:rPr>
        <w:t>26</w:t>
      </w:r>
      <w:r w:rsidRPr="00C32A77">
        <w:rPr>
          <w:rFonts w:cs="Times New Roman"/>
          <w:noProof/>
          <w:lang w:val="en-US"/>
        </w:rPr>
        <w:t>, 2219–2223.</w:t>
      </w:r>
    </w:p>
    <w:p w14:paraId="37FBBDE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(2), 1–24. https://doi.org/10.1371/journal.pone.0211473</w:t>
      </w:r>
    </w:p>
    <w:p w14:paraId="4FB0ED2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23</w:t>
      </w:r>
      <w:r w:rsidRPr="00C32A77">
        <w:rPr>
          <w:rFonts w:cs="Times New Roman"/>
          <w:noProof/>
          <w:lang w:val="en-US"/>
        </w:rPr>
        <w:t>(4), 322–341. https://doi.org/10.1111/fog.12063</w:t>
      </w:r>
    </w:p>
    <w:p w14:paraId="5185FD4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Mcqueen, D., &amp; Ware, D. (2006). </w:t>
      </w:r>
      <w:r w:rsidRPr="00C32A77">
        <w:rPr>
          <w:rFonts w:cs="Times New Roman"/>
          <w:i/>
          <w:iCs/>
          <w:noProof/>
          <w:lang w:val="en-US"/>
        </w:rPr>
        <w:t>Handbook of Physical, Chemical, Phytoplankton, and Zooplankton Data from Hecate Strait, Dixon Entrance, Goose Island Bank and Queen Charlotte Sound</w:t>
      </w:r>
      <w:r w:rsidRPr="00C32A77">
        <w:rPr>
          <w:rFonts w:cs="Times New Roman"/>
          <w:noProof/>
          <w:lang w:val="en-US"/>
        </w:rPr>
        <w:t>. 133. http://skeenasalmonprogram.ca/libraryfiles/lib_236.pdf</w:t>
      </w:r>
    </w:p>
    <w:p w14:paraId="1C51808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Oksanen, J., Guillaume Blanchet, F., Friendly, M., Kindt, R., Legendre, P., McGlinn, D., Minchin, P. R., O’Hara, R. B., Simpson, G. L., Solymos, P., Stevens, M. H. H., Szoecs, E., &amp; Wagner, H. (2019). </w:t>
      </w:r>
      <w:r w:rsidRPr="00C32A77">
        <w:rPr>
          <w:rFonts w:cs="Times New Roman"/>
          <w:i/>
          <w:iCs/>
          <w:noProof/>
          <w:lang w:val="en-US"/>
        </w:rPr>
        <w:t>vegan: Community Ecology Package</w:t>
      </w:r>
      <w:r w:rsidRPr="00C32A77">
        <w:rPr>
          <w:rFonts w:cs="Times New Roman"/>
          <w:noProof/>
          <w:lang w:val="en-US"/>
        </w:rPr>
        <w:t>. R package version 2.5-6. https://cran.r-project.org/web/packages/vegan/index.html</w:t>
      </w:r>
    </w:p>
    <w:p w14:paraId="7DBC93A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335–359. https://doi.org/10.1007/s11160-004-3813-8</w:t>
      </w:r>
    </w:p>
    <w:p w14:paraId="467A75D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Osgood, G. J., Kennedy, L. A., Holden, J. J., Hertz, E., McKinnell, S., &amp; Juanes, F. (2016). Historical diets of forage fish and juvenile pacific salmon in the strait of Georgia, 1966-1968.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8</w:t>
      </w:r>
      <w:r w:rsidRPr="00C32A77">
        <w:rPr>
          <w:rFonts w:cs="Times New Roman"/>
          <w:noProof/>
          <w:lang w:val="en-US"/>
        </w:rPr>
        <w:t>(1), 580–594. https://doi.org/10.1080/19425120.2016.1223231</w:t>
      </w:r>
    </w:p>
    <w:p w14:paraId="6307AE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Pearson, W. H., Deriso, R. B., Elston, R. A., Hook, S. E., Parker, K. R., &amp; Anderson, J. W. (2012). Hypotheses concerning the decline and poor recovery of Pacific herring in Prince William Sound, Alaska.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22</w:t>
      </w:r>
      <w:r w:rsidRPr="00C32A77">
        <w:rPr>
          <w:rFonts w:cs="Times New Roman"/>
          <w:noProof/>
          <w:lang w:val="en-US"/>
        </w:rPr>
        <w:t>(1), 95–135. https://doi.org/10.1007/s11160-011-9225-7</w:t>
      </w:r>
    </w:p>
    <w:p w14:paraId="38B3708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Perry, R. I., Hargreaves, N. B., Waddell, B. J., &amp; Mackas, D. L. (1996). Spatial variations in feeding and condition of juvenile pink and chum salmon off Vancouver Island,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73–88. https://doi.org/10.1111/j.1365-2419.1996.tb00107.x</w:t>
      </w:r>
    </w:p>
    <w:p w14:paraId="56F0271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Pocheville, A. (2015). The ecological niche: History and recent controversies. In </w:t>
      </w:r>
      <w:r w:rsidRPr="00C32A77">
        <w:rPr>
          <w:rFonts w:cs="Times New Roman"/>
          <w:i/>
          <w:iCs/>
          <w:noProof/>
          <w:lang w:val="en-US"/>
        </w:rPr>
        <w:t>Handbook of Evolutionary Thinking in the Sciences</w:t>
      </w:r>
      <w:r w:rsidRPr="00C32A77">
        <w:rPr>
          <w:rFonts w:cs="Times New Roman"/>
          <w:noProof/>
          <w:lang w:val="en-US"/>
        </w:rPr>
        <w:t xml:space="preserve"> (Issue January). https://doi.org/10.1007/978-94-017-9014-7_26</w:t>
      </w:r>
    </w:p>
    <w:p w14:paraId="5618342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Quinn, T. P. (2018). </w:t>
      </w:r>
      <w:r w:rsidRPr="00C32A77">
        <w:rPr>
          <w:rFonts w:cs="Times New Roman"/>
          <w:i/>
          <w:iCs/>
          <w:noProof/>
          <w:lang w:val="en-US"/>
        </w:rPr>
        <w:t>The behaviour and ecology of Pacific salmon and trout</w:t>
      </w:r>
      <w:r w:rsidRPr="00C32A77">
        <w:rPr>
          <w:rFonts w:cs="Times New Roman"/>
          <w:noProof/>
          <w:lang w:val="en-US"/>
        </w:rPr>
        <w:t xml:space="preserve"> (Second). University of Washington Press.</w:t>
      </w:r>
    </w:p>
    <w:p w14:paraId="7994DE9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 Core Team. (2020). </w:t>
      </w:r>
      <w:r w:rsidRPr="00C32A77">
        <w:rPr>
          <w:rFonts w:cs="Times New Roman"/>
          <w:i/>
          <w:iCs/>
          <w:noProof/>
          <w:lang w:val="en-US"/>
        </w:rPr>
        <w:t>R: A Language and Environment for Statistical Computing</w:t>
      </w:r>
      <w:r w:rsidRPr="00C32A77">
        <w:rPr>
          <w:rFonts w:cs="Times New Roman"/>
          <w:noProof/>
          <w:lang w:val="en-US"/>
        </w:rPr>
        <w:t>. R Foundation for Statistical Computing. Vienna, Austria. https://www.r-project.org/</w:t>
      </w:r>
    </w:p>
    <w:p w14:paraId="5F2BD8F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Irvine, J. R. (2018). Numbers and Biomass of Natural- and Hatchery-Origin Pink Salmon, Chum Salmon, and Sockeye Salmon in the North Pacific Ocean, 1925–2015.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(2), 152–168. https://doi.org/10.1002/mcf2.10023</w:t>
      </w:r>
    </w:p>
    <w:p w14:paraId="30303A4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Nielsen, J. L. (2004). Evidence for competitive dominance of Pink salmon (Oncorhynchus gorbuscha) over other Salmonids in the North Pacific Ocean.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371–390. https://doi.org/10.1007/s11160-004-6927-0</w:t>
      </w:r>
    </w:p>
    <w:p w14:paraId="4537890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C32A77">
        <w:rPr>
          <w:rFonts w:cs="Times New Roman"/>
          <w:i/>
          <w:iCs/>
          <w:noProof/>
          <w:lang w:val="en-US"/>
        </w:rPr>
        <w:t>Marine Ecology Progress Series</w:t>
      </w:r>
      <w:r w:rsidRPr="00C32A77">
        <w:rPr>
          <w:rFonts w:cs="Times New Roman"/>
          <w:noProof/>
          <w:lang w:val="en-US"/>
        </w:rPr>
        <w:t xml:space="preserve">, </w:t>
      </w:r>
      <w:r w:rsidRPr="00C32A77">
        <w:rPr>
          <w:rFonts w:cs="Times New Roman"/>
          <w:i/>
          <w:iCs/>
          <w:noProof/>
          <w:lang w:val="en-US"/>
        </w:rPr>
        <w:t>608</w:t>
      </w:r>
      <w:r w:rsidRPr="00C32A77">
        <w:rPr>
          <w:rFonts w:cs="Times New Roman"/>
          <w:noProof/>
          <w:lang w:val="en-US"/>
        </w:rPr>
        <w:t>(1), 291–296. https://doi.org/10.3354/meps12835</w:t>
      </w:r>
    </w:p>
    <w:p w14:paraId="7E8FF0C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C32A77">
        <w:rPr>
          <w:rFonts w:cs="Times New Roman"/>
          <w:i/>
          <w:iCs/>
          <w:noProof/>
          <w:lang w:val="en-US"/>
        </w:rPr>
        <w:t>Proceedings of the National Academy of Sciences of the United States of America</w:t>
      </w:r>
      <w:r w:rsidRPr="00C32A77">
        <w:rPr>
          <w:rFonts w:cs="Times New Roman"/>
          <w:noProof/>
          <w:lang w:val="en-US"/>
        </w:rPr>
        <w:t xml:space="preserve">, </w:t>
      </w:r>
      <w:r w:rsidRPr="00C32A77">
        <w:rPr>
          <w:rFonts w:cs="Times New Roman"/>
          <w:i/>
          <w:iCs/>
          <w:noProof/>
          <w:lang w:val="en-US"/>
        </w:rPr>
        <w:t>115</w:t>
      </w:r>
      <w:r w:rsidRPr="00C32A77">
        <w:rPr>
          <w:rFonts w:cs="Times New Roman"/>
          <w:noProof/>
          <w:lang w:val="en-US"/>
        </w:rPr>
        <w:t>(22), E5038–E5045. https://doi.org/10.1073/pnas.1720577115</w:t>
      </w:r>
    </w:p>
    <w:p w14:paraId="7316224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C32A77">
        <w:rPr>
          <w:rFonts w:cs="Times New Roman"/>
          <w:i/>
          <w:iCs/>
          <w:noProof/>
          <w:lang w:val="en-US"/>
        </w:rPr>
        <w:t>North Pacific Anadromous Fish Commission Technical Report</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(5), 107–109.</w:t>
      </w:r>
    </w:p>
    <w:p w14:paraId="332E831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(2002). </w:t>
      </w:r>
      <w:r w:rsidRPr="00C32A77">
        <w:rPr>
          <w:rFonts w:cs="Times New Roman"/>
          <w:i/>
          <w:iCs/>
          <w:noProof/>
          <w:lang w:val="en-US"/>
        </w:rPr>
        <w:t>Diel Feeding of Juvenile Pink, Chum, and Coho Salmon in Icy Strait, Southeastern Alaska, May–September 2001</w:t>
      </w:r>
      <w:r w:rsidRPr="00C32A77">
        <w:rPr>
          <w:rFonts w:cs="Times New Roman"/>
          <w:noProof/>
          <w:lang w:val="en-US"/>
        </w:rPr>
        <w:t>.</w:t>
      </w:r>
    </w:p>
    <w:p w14:paraId="1A670BB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89–99. https://doi.org/10.1111/j.1365-2419.1996.tb00108.x</w:t>
      </w:r>
    </w:p>
    <w:p w14:paraId="7E38BAC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Weingartner, T., Eisner, L., Eckert, G. L., &amp; Danielson, S. (2009). Southeast Alaska: Oceanographic habitats and linkages. </w:t>
      </w:r>
      <w:r w:rsidRPr="00C32A77">
        <w:rPr>
          <w:rFonts w:cs="Times New Roman"/>
          <w:i/>
          <w:iCs/>
          <w:noProof/>
          <w:lang w:val="en-US"/>
        </w:rPr>
        <w:t>Journal of Biogeography</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(3), 387–400. https://doi.org/10.1111/j.1365-2699.2008.01994.x</w:t>
      </w:r>
    </w:p>
    <w:p w14:paraId="61623B9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Welch, D. W. (1997). Anatomical specialization in the gut of Pacific salmon (Oncorhynchus): Evidence for oceanic limits to salmon production? </w:t>
      </w:r>
      <w:r w:rsidRPr="00C32A77">
        <w:rPr>
          <w:rFonts w:cs="Times New Roman"/>
          <w:i/>
          <w:iCs/>
          <w:noProof/>
          <w:lang w:val="en-US"/>
        </w:rPr>
        <w:t>Canadian Journal of Zoology</w:t>
      </w:r>
      <w:r w:rsidRPr="00C32A77">
        <w:rPr>
          <w:rFonts w:cs="Times New Roman"/>
          <w:noProof/>
          <w:lang w:val="en-US"/>
        </w:rPr>
        <w:t xml:space="preserve">, </w:t>
      </w:r>
      <w:r w:rsidRPr="00C32A77">
        <w:rPr>
          <w:rFonts w:cs="Times New Roman"/>
          <w:i/>
          <w:iCs/>
          <w:noProof/>
          <w:lang w:val="en-US"/>
        </w:rPr>
        <w:t>75</w:t>
      </w:r>
      <w:r w:rsidRPr="00C32A77">
        <w:rPr>
          <w:rFonts w:cs="Times New Roman"/>
          <w:noProof/>
          <w:lang w:val="en-US"/>
        </w:rPr>
        <w:t>(6), 936–942. https://doi.org/10.1139/z97-112</w:t>
      </w:r>
    </w:p>
    <w:p w14:paraId="1094B480" w14:textId="77777777" w:rsidR="00C32A77" w:rsidRPr="00C32A77" w:rsidRDefault="00C32A77" w:rsidP="00C32A77">
      <w:pPr>
        <w:widowControl w:val="0"/>
        <w:autoSpaceDE w:val="0"/>
        <w:autoSpaceDN w:val="0"/>
        <w:adjustRightInd w:val="0"/>
        <w:ind w:left="480" w:hanging="480"/>
        <w:rPr>
          <w:rFonts w:cs="Times New Roman"/>
          <w:noProof/>
        </w:rPr>
      </w:pPr>
      <w:r w:rsidRPr="00C32A7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C32A77">
        <w:rPr>
          <w:rFonts w:cs="Times New Roman"/>
          <w:i/>
          <w:iCs/>
          <w:noProof/>
          <w:lang w:val="en-US"/>
        </w:rPr>
        <w:t>Ambio</w:t>
      </w:r>
      <w:r w:rsidRPr="00C32A77">
        <w:rPr>
          <w:rFonts w:cs="Times New Roman"/>
          <w:noProof/>
          <w:lang w:val="en-US"/>
        </w:rPr>
        <w:t xml:space="preserve">, </w:t>
      </w:r>
      <w:r w:rsidRPr="00C32A77">
        <w:rPr>
          <w:rFonts w:cs="Times New Roman"/>
          <w:i/>
          <w:iCs/>
          <w:noProof/>
          <w:lang w:val="en-US"/>
        </w:rPr>
        <w:t>48</w:t>
      </w:r>
      <w:r w:rsidRPr="00C32A77">
        <w:rPr>
          <w:rFonts w:cs="Times New Roman"/>
          <w:noProof/>
          <w:lang w:val="en-US"/>
        </w:rPr>
        <w:t>(12), 1447–1469. https://doi.org/10.1007/s13280-019-01218-6</w:t>
      </w:r>
    </w:p>
    <w:p w14:paraId="7E56FF4D" w14:textId="33DD3F29" w:rsidR="001210AF" w:rsidRDefault="00FA03B1" w:rsidP="00C32A77">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146" w:name="_Toc47442070"/>
      <w:r>
        <w:t>Appendix</w:t>
      </w:r>
      <w:bookmarkEnd w:id="146"/>
    </w:p>
    <w:p w14:paraId="7E5F0B21" w14:textId="1F3AECFF" w:rsidR="007F1E58" w:rsidRDefault="007F1E58" w:rsidP="00FA03B1">
      <w:pPr>
        <w:rPr>
          <w:rFonts w:eastAsia="Times New Roman" w:cs="Times New Roman"/>
        </w:rPr>
      </w:pPr>
    </w:p>
    <w:p w14:paraId="6B7A0F10" w14:textId="3E9592A5" w:rsidR="007F1E58" w:rsidRDefault="007F1E58" w:rsidP="007F1E58">
      <w:pPr>
        <w:pStyle w:val="Heading9"/>
      </w:pPr>
      <w:bookmarkStart w:id="147" w:name="_Toc47442079"/>
      <w:r>
        <w:t>Table A.1: Diet composition</w:t>
      </w:r>
      <w:r w:rsidR="006E0CC9">
        <w:t xml:space="preserve"> (% wet weight)</w:t>
      </w:r>
      <w:r>
        <w:t xml:space="preserve"> summary of juvenile salmon for each sampling date 2015-2016</w:t>
      </w:r>
      <w:r w:rsidR="006E0CC9">
        <w:t>.</w:t>
      </w:r>
      <w:bookmarkEnd w:id="147"/>
    </w:p>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olin Levings" w:date="2020-09-02T19:34:00Z" w:initials="CL">
    <w:p w14:paraId="5A292F27" w14:textId="698524DA" w:rsidR="00C66534" w:rsidRDefault="00C66534">
      <w:pPr>
        <w:pStyle w:val="CommentText"/>
      </w:pPr>
      <w:r>
        <w:rPr>
          <w:rStyle w:val="CommentReference"/>
        </w:rPr>
        <w:annotationRef/>
      </w:r>
      <w:r>
        <w:t>Currently?</w:t>
      </w:r>
    </w:p>
  </w:comment>
  <w:comment w:id="37" w:author="Colin Levings" w:date="2020-09-02T19:35:00Z" w:initials="CL">
    <w:p w14:paraId="33E3B608" w14:textId="676FC5E6" w:rsidR="00C66534" w:rsidRDefault="00C66534">
      <w:pPr>
        <w:pStyle w:val="CommentText"/>
      </w:pPr>
      <w:r>
        <w:rPr>
          <w:rStyle w:val="CommentReference"/>
        </w:rPr>
        <w:annotationRef/>
      </w:r>
      <w:r>
        <w:t>Of?</w:t>
      </w:r>
    </w:p>
  </w:comment>
  <w:comment w:id="38" w:author="Colin Levings" w:date="2020-09-02T19:37:00Z" w:initials="CL">
    <w:p w14:paraId="4607EB63" w14:textId="6A2B1D4C" w:rsidR="00C66534" w:rsidRDefault="00C66534">
      <w:pPr>
        <w:pStyle w:val="CommentText"/>
      </w:pPr>
      <w:r>
        <w:rPr>
          <w:rStyle w:val="CommentReference"/>
        </w:rPr>
        <w:annotationRef/>
      </w:r>
      <w:r>
        <w:t>Brief explanation of this works might be useful</w:t>
      </w:r>
    </w:p>
  </w:comment>
  <w:comment w:id="39" w:author="Colin Levings" w:date="2020-09-02T19:38:00Z" w:initials="CL">
    <w:p w14:paraId="130FD2BD" w14:textId="54E47615" w:rsidR="00C66534" w:rsidRDefault="00C66534">
      <w:pPr>
        <w:pStyle w:val="CommentText"/>
      </w:pPr>
      <w:r>
        <w:rPr>
          <w:rStyle w:val="CommentReference"/>
        </w:rPr>
        <w:annotationRef/>
      </w:r>
      <w:r>
        <w:t>Community conditions?</w:t>
      </w:r>
    </w:p>
  </w:comment>
  <w:comment w:id="40" w:author="Colin Levings" w:date="2020-09-02T19:40:00Z" w:initials="CL">
    <w:p w14:paraId="5B92E722" w14:textId="39B8E0B9" w:rsidR="00C66534" w:rsidRDefault="00C66534">
      <w:pPr>
        <w:pStyle w:val="CommentText"/>
      </w:pPr>
      <w:r>
        <w:rPr>
          <w:rStyle w:val="CommentReference"/>
        </w:rPr>
        <w:annotationRef/>
      </w:r>
      <w:proofErr w:type="spellStart"/>
      <w:r>
        <w:t>Outmigrating</w:t>
      </w:r>
      <w:proofErr w:type="spellEnd"/>
      <w:r>
        <w:t xml:space="preserve"> vs migrating</w:t>
      </w:r>
    </w:p>
  </w:comment>
  <w:comment w:id="43" w:author="Colin Levings" w:date="2020-09-02T19:44:00Z" w:initials="CL">
    <w:p w14:paraId="37E32024" w14:textId="339EC529" w:rsidR="00C66534" w:rsidRDefault="00C66534">
      <w:pPr>
        <w:pStyle w:val="CommentText"/>
      </w:pPr>
      <w:r>
        <w:rPr>
          <w:rStyle w:val="CommentReference"/>
        </w:rPr>
        <w:annotationRef/>
      </w:r>
      <w:r>
        <w:t>Suggest: A YSI  instrument</w:t>
      </w:r>
    </w:p>
  </w:comment>
  <w:comment w:id="54" w:author="Colin Levings" w:date="2020-09-02T19:49:00Z" w:initials="CL">
    <w:p w14:paraId="05E31A31" w14:textId="1E42A69A" w:rsidR="00C66534" w:rsidRDefault="00C66534">
      <w:pPr>
        <w:pStyle w:val="CommentText"/>
      </w:pPr>
      <w:r>
        <w:rPr>
          <w:rStyle w:val="CommentReference"/>
        </w:rPr>
        <w:annotationRef/>
      </w:r>
      <w:r>
        <w:t xml:space="preserve">Or stock mixing </w:t>
      </w:r>
      <w:proofErr w:type="spellStart"/>
      <w:r>
        <w:t>ie</w:t>
      </w:r>
      <w:proofErr w:type="spellEnd"/>
      <w:r>
        <w:t xml:space="preserve"> maybe local streams were contributing and mixing with Fraser River fish (may be belongs in discussion)</w:t>
      </w:r>
    </w:p>
  </w:comment>
  <w:comment w:id="55" w:author="Colin Levings" w:date="2020-09-02T20:00:00Z" w:initials="CL">
    <w:p w14:paraId="489D2319" w14:textId="000F876B" w:rsidR="00C66534" w:rsidRDefault="00C66534">
      <w:pPr>
        <w:pStyle w:val="CommentText"/>
      </w:pPr>
      <w:r>
        <w:rPr>
          <w:rStyle w:val="CommentReference"/>
        </w:rPr>
        <w:annotationRef/>
      </w:r>
      <w:r>
        <w:t>Interesting that K does not seem to improve even when better feeding in JS</w:t>
      </w:r>
    </w:p>
  </w:comment>
  <w:comment w:id="63" w:author="Colin Levings" w:date="2020-09-07T14:05:00Z" w:initials="CL">
    <w:p w14:paraId="2E23E801" w14:textId="05BEE5B1" w:rsidR="00C66534" w:rsidRDefault="00C66534">
      <w:pPr>
        <w:pStyle w:val="CommentText"/>
      </w:pPr>
      <w:r>
        <w:rPr>
          <w:rStyle w:val="CommentReference"/>
        </w:rPr>
        <w:annotationRef/>
      </w:r>
      <w:r>
        <w:t>Switch from what?</w:t>
      </w:r>
    </w:p>
  </w:comment>
  <w:comment w:id="71" w:author="Colin Levings" w:date="2020-09-07T14:12:00Z" w:initials="CL">
    <w:p w14:paraId="281E1E35" w14:textId="27605AE2" w:rsidR="00C66534" w:rsidRDefault="00C66534">
      <w:pPr>
        <w:pStyle w:val="CommentText"/>
      </w:pPr>
      <w:r>
        <w:rPr>
          <w:rStyle w:val="CommentReference"/>
        </w:rPr>
        <w:annotationRef/>
      </w:r>
      <w:r>
        <w:t>Partitioning?</w:t>
      </w:r>
    </w:p>
  </w:comment>
  <w:comment w:id="73" w:author="Colin Levings" w:date="2020-09-07T14:20:00Z" w:initials="CL">
    <w:p w14:paraId="7149E8C0" w14:textId="31AF8A56" w:rsidR="00A43C1E" w:rsidRDefault="00A43C1E">
      <w:pPr>
        <w:pStyle w:val="CommentText"/>
      </w:pPr>
      <w:r>
        <w:rPr>
          <w:rStyle w:val="CommentReference"/>
        </w:rPr>
        <w:annotationRef/>
      </w:r>
      <w:r>
        <w:t>What evidence is there that they are easier to catch?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A292F27" w15:done="0"/>
  <w15:commentEx w15:paraId="33E3B608" w15:done="0"/>
  <w15:commentEx w15:paraId="4607EB63" w15:done="0"/>
  <w15:commentEx w15:paraId="130FD2BD" w15:done="0"/>
  <w15:commentEx w15:paraId="5B92E722" w15:done="0"/>
  <w15:commentEx w15:paraId="37E32024" w15:done="0"/>
  <w15:commentEx w15:paraId="05E31A31" w15:done="0"/>
  <w15:commentEx w15:paraId="489D2319" w15:done="0"/>
  <w15:commentEx w15:paraId="2E23E801" w15:done="0"/>
  <w15:commentEx w15:paraId="281E1E35" w15:done="0"/>
  <w15:commentEx w15:paraId="7149E8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7254" w16cex:dateUtc="2020-09-03T02:34:00Z"/>
  <w16cex:commentExtensible w16cex:durableId="22FA727C" w16cex:dateUtc="2020-09-03T02:35:00Z"/>
  <w16cex:commentExtensible w16cex:durableId="22FA72F0" w16cex:dateUtc="2020-09-03T02:37:00Z"/>
  <w16cex:commentExtensible w16cex:durableId="22FA733F" w16cex:dateUtc="2020-09-03T02:38:00Z"/>
  <w16cex:commentExtensible w16cex:durableId="22FA73AC" w16cex:dateUtc="2020-09-03T02:40:00Z"/>
  <w16cex:commentExtensible w16cex:durableId="22FA749A" w16cex:dateUtc="2020-09-03T02:44:00Z"/>
  <w16cex:commentExtensible w16cex:durableId="22FA75DB" w16cex:dateUtc="2020-09-03T02:49:00Z"/>
  <w16cex:commentExtensible w16cex:durableId="22FA7845" w16cex:dateUtc="2020-09-03T03:00:00Z"/>
  <w16cex:commentExtensible w16cex:durableId="2300BCBE" w16cex:dateUtc="2020-09-07T21:05:00Z"/>
  <w16cex:commentExtensible w16cex:durableId="2300BE59" w16cex:dateUtc="2020-09-07T21:12:00Z"/>
  <w16cex:commentExtensible w16cex:durableId="2300C035" w16cex:dateUtc="2020-09-07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A292F27" w16cid:durableId="22FA7254"/>
  <w16cid:commentId w16cid:paraId="33E3B608" w16cid:durableId="22FA727C"/>
  <w16cid:commentId w16cid:paraId="4607EB63" w16cid:durableId="22FA72F0"/>
  <w16cid:commentId w16cid:paraId="130FD2BD" w16cid:durableId="22FA733F"/>
  <w16cid:commentId w16cid:paraId="5B92E722" w16cid:durableId="22FA73AC"/>
  <w16cid:commentId w16cid:paraId="37E32024" w16cid:durableId="22FA749A"/>
  <w16cid:commentId w16cid:paraId="05E31A31" w16cid:durableId="22FA75DB"/>
  <w16cid:commentId w16cid:paraId="489D2319" w16cid:durableId="22FA7845"/>
  <w16cid:commentId w16cid:paraId="2E23E801" w16cid:durableId="2300BCBE"/>
  <w16cid:commentId w16cid:paraId="281E1E35" w16cid:durableId="2300BE59"/>
  <w16cid:commentId w16cid:paraId="7149E8C0" w16cid:durableId="2300C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3639D" w14:textId="77777777" w:rsidR="00D45B8B" w:rsidRDefault="00D45B8B" w:rsidP="003A2A0A">
      <w:r>
        <w:separator/>
      </w:r>
    </w:p>
  </w:endnote>
  <w:endnote w:type="continuationSeparator" w:id="0">
    <w:p w14:paraId="7FC2E2EB" w14:textId="77777777" w:rsidR="00D45B8B" w:rsidRDefault="00D45B8B"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C66534" w:rsidRDefault="00C6653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C66534" w:rsidRDefault="00C66534"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C66534" w:rsidRDefault="00C6653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C66534" w:rsidRDefault="00C66534"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991B2" w14:textId="77777777" w:rsidR="00D45B8B" w:rsidRDefault="00D45B8B" w:rsidP="003A2A0A">
      <w:r>
        <w:separator/>
      </w:r>
    </w:p>
  </w:footnote>
  <w:footnote w:type="continuationSeparator" w:id="0">
    <w:p w14:paraId="1D9842BF" w14:textId="77777777" w:rsidR="00D45B8B" w:rsidRDefault="00D45B8B"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activeWritingStyle w:appName="MSWord" w:lang="en-US" w:vendorID="64" w:dllVersion="4096" w:nlCheck="1" w:checkStyle="0"/>
  <w:activeWritingStyle w:appName="MSWord" w:lang="en-CA"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21C6"/>
    <w:rsid w:val="00072E9D"/>
    <w:rsid w:val="0007690A"/>
    <w:rsid w:val="00084C28"/>
    <w:rsid w:val="000921D3"/>
    <w:rsid w:val="00095031"/>
    <w:rsid w:val="000A118F"/>
    <w:rsid w:val="000A2946"/>
    <w:rsid w:val="000A3C7A"/>
    <w:rsid w:val="000A6300"/>
    <w:rsid w:val="000A705A"/>
    <w:rsid w:val="000B18FB"/>
    <w:rsid w:val="000B23A6"/>
    <w:rsid w:val="000B4062"/>
    <w:rsid w:val="000B7AAD"/>
    <w:rsid w:val="000C4477"/>
    <w:rsid w:val="000C742C"/>
    <w:rsid w:val="000D2776"/>
    <w:rsid w:val="000F1000"/>
    <w:rsid w:val="001005FA"/>
    <w:rsid w:val="00107517"/>
    <w:rsid w:val="0011224E"/>
    <w:rsid w:val="0011316F"/>
    <w:rsid w:val="001210AF"/>
    <w:rsid w:val="001215CF"/>
    <w:rsid w:val="00121E35"/>
    <w:rsid w:val="0012504D"/>
    <w:rsid w:val="00130CA0"/>
    <w:rsid w:val="0014191B"/>
    <w:rsid w:val="00143051"/>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599A"/>
    <w:rsid w:val="001A6E5F"/>
    <w:rsid w:val="001C050C"/>
    <w:rsid w:val="001C45E1"/>
    <w:rsid w:val="001D077D"/>
    <w:rsid w:val="001D259B"/>
    <w:rsid w:val="001D3815"/>
    <w:rsid w:val="001E3056"/>
    <w:rsid w:val="001E360F"/>
    <w:rsid w:val="001E3EBB"/>
    <w:rsid w:val="001E4D0E"/>
    <w:rsid w:val="001F09ED"/>
    <w:rsid w:val="001F0B67"/>
    <w:rsid w:val="001F37CC"/>
    <w:rsid w:val="001F521B"/>
    <w:rsid w:val="002033B1"/>
    <w:rsid w:val="00215A25"/>
    <w:rsid w:val="00221C19"/>
    <w:rsid w:val="00225172"/>
    <w:rsid w:val="0022727F"/>
    <w:rsid w:val="0022733A"/>
    <w:rsid w:val="00232862"/>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0521"/>
    <w:rsid w:val="00273643"/>
    <w:rsid w:val="00281143"/>
    <w:rsid w:val="00281A8D"/>
    <w:rsid w:val="002823A8"/>
    <w:rsid w:val="0028260B"/>
    <w:rsid w:val="00286A8E"/>
    <w:rsid w:val="00287B94"/>
    <w:rsid w:val="002A6034"/>
    <w:rsid w:val="002B1CEB"/>
    <w:rsid w:val="002B2430"/>
    <w:rsid w:val="002C4A5C"/>
    <w:rsid w:val="002C5909"/>
    <w:rsid w:val="002C5E03"/>
    <w:rsid w:val="002C77C0"/>
    <w:rsid w:val="002D4529"/>
    <w:rsid w:val="002D5C0C"/>
    <w:rsid w:val="002F6E95"/>
    <w:rsid w:val="00305A13"/>
    <w:rsid w:val="00307C83"/>
    <w:rsid w:val="0031258B"/>
    <w:rsid w:val="00327172"/>
    <w:rsid w:val="003424A0"/>
    <w:rsid w:val="0034386C"/>
    <w:rsid w:val="003578BB"/>
    <w:rsid w:val="003616B8"/>
    <w:rsid w:val="00364458"/>
    <w:rsid w:val="00367DCC"/>
    <w:rsid w:val="00370FD6"/>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E663F"/>
    <w:rsid w:val="003F2446"/>
    <w:rsid w:val="003F3A41"/>
    <w:rsid w:val="003F7560"/>
    <w:rsid w:val="00400564"/>
    <w:rsid w:val="00400B2C"/>
    <w:rsid w:val="00405176"/>
    <w:rsid w:val="00405545"/>
    <w:rsid w:val="00407993"/>
    <w:rsid w:val="00412FFA"/>
    <w:rsid w:val="00425B53"/>
    <w:rsid w:val="00426957"/>
    <w:rsid w:val="00434B46"/>
    <w:rsid w:val="004415A1"/>
    <w:rsid w:val="004452A5"/>
    <w:rsid w:val="00454A36"/>
    <w:rsid w:val="00477EF3"/>
    <w:rsid w:val="004A1033"/>
    <w:rsid w:val="004A33F6"/>
    <w:rsid w:val="004B17CC"/>
    <w:rsid w:val="004C2951"/>
    <w:rsid w:val="004C64DC"/>
    <w:rsid w:val="004C7CA4"/>
    <w:rsid w:val="004D4459"/>
    <w:rsid w:val="004D7B50"/>
    <w:rsid w:val="004E5D64"/>
    <w:rsid w:val="004F586B"/>
    <w:rsid w:val="004F5C82"/>
    <w:rsid w:val="004F7921"/>
    <w:rsid w:val="00500BFD"/>
    <w:rsid w:val="00506955"/>
    <w:rsid w:val="005130C0"/>
    <w:rsid w:val="00514271"/>
    <w:rsid w:val="005218B6"/>
    <w:rsid w:val="0053235E"/>
    <w:rsid w:val="005328F4"/>
    <w:rsid w:val="005370DA"/>
    <w:rsid w:val="00542DC2"/>
    <w:rsid w:val="00545E45"/>
    <w:rsid w:val="005550C5"/>
    <w:rsid w:val="005630F6"/>
    <w:rsid w:val="005675E6"/>
    <w:rsid w:val="0057055F"/>
    <w:rsid w:val="00576FC5"/>
    <w:rsid w:val="00580FEA"/>
    <w:rsid w:val="00581E14"/>
    <w:rsid w:val="005871C0"/>
    <w:rsid w:val="005917B2"/>
    <w:rsid w:val="005925C5"/>
    <w:rsid w:val="00595870"/>
    <w:rsid w:val="00596920"/>
    <w:rsid w:val="005A57A4"/>
    <w:rsid w:val="005A6088"/>
    <w:rsid w:val="005B1359"/>
    <w:rsid w:val="005B16D6"/>
    <w:rsid w:val="005C34E9"/>
    <w:rsid w:val="005C4F22"/>
    <w:rsid w:val="005C6781"/>
    <w:rsid w:val="005D22F3"/>
    <w:rsid w:val="005D53D1"/>
    <w:rsid w:val="005D7C3C"/>
    <w:rsid w:val="005E14B5"/>
    <w:rsid w:val="005E53AD"/>
    <w:rsid w:val="005E7E49"/>
    <w:rsid w:val="005F0008"/>
    <w:rsid w:val="005F1EA6"/>
    <w:rsid w:val="005F4718"/>
    <w:rsid w:val="00606F1A"/>
    <w:rsid w:val="00607408"/>
    <w:rsid w:val="00610845"/>
    <w:rsid w:val="0061405B"/>
    <w:rsid w:val="006225DE"/>
    <w:rsid w:val="00631BC4"/>
    <w:rsid w:val="00644F18"/>
    <w:rsid w:val="00652E48"/>
    <w:rsid w:val="00653C56"/>
    <w:rsid w:val="00663B82"/>
    <w:rsid w:val="006648E5"/>
    <w:rsid w:val="00674289"/>
    <w:rsid w:val="00676457"/>
    <w:rsid w:val="00677CC7"/>
    <w:rsid w:val="00680BD2"/>
    <w:rsid w:val="006A4D87"/>
    <w:rsid w:val="006A527D"/>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66C29"/>
    <w:rsid w:val="00767845"/>
    <w:rsid w:val="007720AD"/>
    <w:rsid w:val="00776754"/>
    <w:rsid w:val="0078618D"/>
    <w:rsid w:val="0079210F"/>
    <w:rsid w:val="00796E23"/>
    <w:rsid w:val="007A02D2"/>
    <w:rsid w:val="007B4C06"/>
    <w:rsid w:val="007B6291"/>
    <w:rsid w:val="007D0D96"/>
    <w:rsid w:val="007D0F73"/>
    <w:rsid w:val="007D1086"/>
    <w:rsid w:val="007D229C"/>
    <w:rsid w:val="007F1E58"/>
    <w:rsid w:val="007F2F83"/>
    <w:rsid w:val="007F46BB"/>
    <w:rsid w:val="007F7936"/>
    <w:rsid w:val="0080304D"/>
    <w:rsid w:val="00803D2A"/>
    <w:rsid w:val="008040F2"/>
    <w:rsid w:val="00804ABE"/>
    <w:rsid w:val="00810FDA"/>
    <w:rsid w:val="00814F85"/>
    <w:rsid w:val="00830B94"/>
    <w:rsid w:val="00855CF6"/>
    <w:rsid w:val="00864AFD"/>
    <w:rsid w:val="00864DB4"/>
    <w:rsid w:val="008655AE"/>
    <w:rsid w:val="00871813"/>
    <w:rsid w:val="0087469C"/>
    <w:rsid w:val="00875D51"/>
    <w:rsid w:val="0087627C"/>
    <w:rsid w:val="0088742C"/>
    <w:rsid w:val="00893A55"/>
    <w:rsid w:val="00893DEA"/>
    <w:rsid w:val="008C0658"/>
    <w:rsid w:val="008D1DFE"/>
    <w:rsid w:val="008D286A"/>
    <w:rsid w:val="008D2E0A"/>
    <w:rsid w:val="008D6D7B"/>
    <w:rsid w:val="008E06FB"/>
    <w:rsid w:val="008E2EC9"/>
    <w:rsid w:val="008E677B"/>
    <w:rsid w:val="008E6F8D"/>
    <w:rsid w:val="008F3081"/>
    <w:rsid w:val="00901C7C"/>
    <w:rsid w:val="00901FAA"/>
    <w:rsid w:val="00912321"/>
    <w:rsid w:val="00916329"/>
    <w:rsid w:val="00925967"/>
    <w:rsid w:val="00926601"/>
    <w:rsid w:val="009305BF"/>
    <w:rsid w:val="00940CC8"/>
    <w:rsid w:val="009524B2"/>
    <w:rsid w:val="00963331"/>
    <w:rsid w:val="0098154C"/>
    <w:rsid w:val="009827BE"/>
    <w:rsid w:val="00987FD4"/>
    <w:rsid w:val="009A0A4E"/>
    <w:rsid w:val="009A44D9"/>
    <w:rsid w:val="009A4741"/>
    <w:rsid w:val="009A5968"/>
    <w:rsid w:val="009A7C9E"/>
    <w:rsid w:val="009B1135"/>
    <w:rsid w:val="009C0199"/>
    <w:rsid w:val="009C36C9"/>
    <w:rsid w:val="009C420C"/>
    <w:rsid w:val="009D2E09"/>
    <w:rsid w:val="009E2312"/>
    <w:rsid w:val="009F0B0F"/>
    <w:rsid w:val="009F55E3"/>
    <w:rsid w:val="009F6DC3"/>
    <w:rsid w:val="00A0573F"/>
    <w:rsid w:val="00A1270A"/>
    <w:rsid w:val="00A12A2C"/>
    <w:rsid w:val="00A12EDC"/>
    <w:rsid w:val="00A1562B"/>
    <w:rsid w:val="00A16692"/>
    <w:rsid w:val="00A350A0"/>
    <w:rsid w:val="00A357F0"/>
    <w:rsid w:val="00A37BBE"/>
    <w:rsid w:val="00A43ACF"/>
    <w:rsid w:val="00A43C1E"/>
    <w:rsid w:val="00A43EB6"/>
    <w:rsid w:val="00A44D10"/>
    <w:rsid w:val="00A47833"/>
    <w:rsid w:val="00A6129A"/>
    <w:rsid w:val="00A74E6E"/>
    <w:rsid w:val="00A90378"/>
    <w:rsid w:val="00A91C85"/>
    <w:rsid w:val="00A94526"/>
    <w:rsid w:val="00A96B6C"/>
    <w:rsid w:val="00AA5306"/>
    <w:rsid w:val="00AA5C3C"/>
    <w:rsid w:val="00AC0B65"/>
    <w:rsid w:val="00AC286C"/>
    <w:rsid w:val="00AC3D53"/>
    <w:rsid w:val="00AC5BFE"/>
    <w:rsid w:val="00AD3DCA"/>
    <w:rsid w:val="00AE60EB"/>
    <w:rsid w:val="00AE6581"/>
    <w:rsid w:val="00AE6EE9"/>
    <w:rsid w:val="00AE7F76"/>
    <w:rsid w:val="00AF4E2F"/>
    <w:rsid w:val="00AF553B"/>
    <w:rsid w:val="00B00DD1"/>
    <w:rsid w:val="00B010C1"/>
    <w:rsid w:val="00B0755B"/>
    <w:rsid w:val="00B177B7"/>
    <w:rsid w:val="00B23F89"/>
    <w:rsid w:val="00B23FAA"/>
    <w:rsid w:val="00B36CFE"/>
    <w:rsid w:val="00B37033"/>
    <w:rsid w:val="00B40BCA"/>
    <w:rsid w:val="00B60903"/>
    <w:rsid w:val="00B62F8D"/>
    <w:rsid w:val="00B63F8C"/>
    <w:rsid w:val="00B642B6"/>
    <w:rsid w:val="00B6444D"/>
    <w:rsid w:val="00B64F00"/>
    <w:rsid w:val="00B65D7F"/>
    <w:rsid w:val="00B70C9F"/>
    <w:rsid w:val="00B72FEC"/>
    <w:rsid w:val="00B73347"/>
    <w:rsid w:val="00B753AC"/>
    <w:rsid w:val="00B764E8"/>
    <w:rsid w:val="00B766C2"/>
    <w:rsid w:val="00B97243"/>
    <w:rsid w:val="00BA28AC"/>
    <w:rsid w:val="00BA5652"/>
    <w:rsid w:val="00BA5705"/>
    <w:rsid w:val="00BB1569"/>
    <w:rsid w:val="00BB1CD8"/>
    <w:rsid w:val="00BB4CD7"/>
    <w:rsid w:val="00BB6DA0"/>
    <w:rsid w:val="00BC5F78"/>
    <w:rsid w:val="00BD0276"/>
    <w:rsid w:val="00BD3083"/>
    <w:rsid w:val="00BD4CC0"/>
    <w:rsid w:val="00BE1091"/>
    <w:rsid w:val="00BE54A2"/>
    <w:rsid w:val="00BE5D18"/>
    <w:rsid w:val="00BE68F8"/>
    <w:rsid w:val="00BE79B2"/>
    <w:rsid w:val="00C0082E"/>
    <w:rsid w:val="00C12468"/>
    <w:rsid w:val="00C12F38"/>
    <w:rsid w:val="00C17C7E"/>
    <w:rsid w:val="00C25ABB"/>
    <w:rsid w:val="00C26FE7"/>
    <w:rsid w:val="00C32A77"/>
    <w:rsid w:val="00C36020"/>
    <w:rsid w:val="00C3611D"/>
    <w:rsid w:val="00C629DB"/>
    <w:rsid w:val="00C6340E"/>
    <w:rsid w:val="00C66534"/>
    <w:rsid w:val="00C67B23"/>
    <w:rsid w:val="00C71BDC"/>
    <w:rsid w:val="00C74CEF"/>
    <w:rsid w:val="00C92CF7"/>
    <w:rsid w:val="00C94C52"/>
    <w:rsid w:val="00CA2D11"/>
    <w:rsid w:val="00CA5A4D"/>
    <w:rsid w:val="00CA6BD3"/>
    <w:rsid w:val="00CB23BF"/>
    <w:rsid w:val="00CB420E"/>
    <w:rsid w:val="00CB61B8"/>
    <w:rsid w:val="00CD2F09"/>
    <w:rsid w:val="00CD7AB4"/>
    <w:rsid w:val="00CE1947"/>
    <w:rsid w:val="00CE7AC8"/>
    <w:rsid w:val="00CF0ED8"/>
    <w:rsid w:val="00CF3DCD"/>
    <w:rsid w:val="00D0151E"/>
    <w:rsid w:val="00D0733D"/>
    <w:rsid w:val="00D07B96"/>
    <w:rsid w:val="00D1190D"/>
    <w:rsid w:val="00D124F8"/>
    <w:rsid w:val="00D14926"/>
    <w:rsid w:val="00D16766"/>
    <w:rsid w:val="00D26BA2"/>
    <w:rsid w:val="00D42931"/>
    <w:rsid w:val="00D43811"/>
    <w:rsid w:val="00D45B8B"/>
    <w:rsid w:val="00D472CE"/>
    <w:rsid w:val="00D50544"/>
    <w:rsid w:val="00D50622"/>
    <w:rsid w:val="00D648A4"/>
    <w:rsid w:val="00D67A2E"/>
    <w:rsid w:val="00D7189C"/>
    <w:rsid w:val="00D751BB"/>
    <w:rsid w:val="00D8035C"/>
    <w:rsid w:val="00D84B74"/>
    <w:rsid w:val="00D85112"/>
    <w:rsid w:val="00D86058"/>
    <w:rsid w:val="00D90EF2"/>
    <w:rsid w:val="00D91167"/>
    <w:rsid w:val="00D94317"/>
    <w:rsid w:val="00DA7A1C"/>
    <w:rsid w:val="00DB365F"/>
    <w:rsid w:val="00DB41F8"/>
    <w:rsid w:val="00DB463E"/>
    <w:rsid w:val="00DB4669"/>
    <w:rsid w:val="00DB6F78"/>
    <w:rsid w:val="00DC01E0"/>
    <w:rsid w:val="00DC12B2"/>
    <w:rsid w:val="00DC3D58"/>
    <w:rsid w:val="00DE7EC1"/>
    <w:rsid w:val="00DF030F"/>
    <w:rsid w:val="00DF245A"/>
    <w:rsid w:val="00DF2860"/>
    <w:rsid w:val="00DF5176"/>
    <w:rsid w:val="00DF7973"/>
    <w:rsid w:val="00E02EAA"/>
    <w:rsid w:val="00E10448"/>
    <w:rsid w:val="00E23601"/>
    <w:rsid w:val="00E2369C"/>
    <w:rsid w:val="00E23A22"/>
    <w:rsid w:val="00E25B86"/>
    <w:rsid w:val="00E32C78"/>
    <w:rsid w:val="00E33CAF"/>
    <w:rsid w:val="00E402EC"/>
    <w:rsid w:val="00E43902"/>
    <w:rsid w:val="00E511DA"/>
    <w:rsid w:val="00E51FC4"/>
    <w:rsid w:val="00E54626"/>
    <w:rsid w:val="00E57F38"/>
    <w:rsid w:val="00E62560"/>
    <w:rsid w:val="00E6446A"/>
    <w:rsid w:val="00E74639"/>
    <w:rsid w:val="00E74AF6"/>
    <w:rsid w:val="00E83CE1"/>
    <w:rsid w:val="00E8443E"/>
    <w:rsid w:val="00E84A54"/>
    <w:rsid w:val="00E87138"/>
    <w:rsid w:val="00E95B0B"/>
    <w:rsid w:val="00EA125D"/>
    <w:rsid w:val="00EA3021"/>
    <w:rsid w:val="00EA52BB"/>
    <w:rsid w:val="00EA7DF5"/>
    <w:rsid w:val="00EB46DF"/>
    <w:rsid w:val="00EB4A87"/>
    <w:rsid w:val="00EC2911"/>
    <w:rsid w:val="00EC3E04"/>
    <w:rsid w:val="00EC4917"/>
    <w:rsid w:val="00EC5DAE"/>
    <w:rsid w:val="00EC7D5B"/>
    <w:rsid w:val="00ED6720"/>
    <w:rsid w:val="00EE0173"/>
    <w:rsid w:val="00EE08B1"/>
    <w:rsid w:val="00EE12FD"/>
    <w:rsid w:val="00EE17C2"/>
    <w:rsid w:val="00EE43A3"/>
    <w:rsid w:val="00EF046A"/>
    <w:rsid w:val="00EF4C3F"/>
    <w:rsid w:val="00F16D11"/>
    <w:rsid w:val="00F265A3"/>
    <w:rsid w:val="00F27A73"/>
    <w:rsid w:val="00F30AAC"/>
    <w:rsid w:val="00F30F64"/>
    <w:rsid w:val="00F317ED"/>
    <w:rsid w:val="00F522E9"/>
    <w:rsid w:val="00F53F3B"/>
    <w:rsid w:val="00F558DB"/>
    <w:rsid w:val="00F579A7"/>
    <w:rsid w:val="00F65A95"/>
    <w:rsid w:val="00F7009A"/>
    <w:rsid w:val="00F761E7"/>
    <w:rsid w:val="00F8079D"/>
    <w:rsid w:val="00F8167F"/>
    <w:rsid w:val="00F86CAA"/>
    <w:rsid w:val="00F9329D"/>
    <w:rsid w:val="00F9716A"/>
    <w:rsid w:val="00F9754A"/>
    <w:rsid w:val="00F97A57"/>
    <w:rsid w:val="00FA0237"/>
    <w:rsid w:val="00FA03B1"/>
    <w:rsid w:val="00FA59E5"/>
    <w:rsid w:val="00FA68F1"/>
    <w:rsid w:val="00FB6CCE"/>
    <w:rsid w:val="00FC0250"/>
    <w:rsid w:val="00FC40E9"/>
    <w:rsid w:val="00FD5A49"/>
    <w:rsid w:val="00FE0CC6"/>
    <w:rsid w:val="00FF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vfladmark/pink-chum-diets" TargetMode="External"/><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38147</Words>
  <Characters>217440</Characters>
  <Application>Microsoft Office Word</Application>
  <DocSecurity>0</DocSecurity>
  <Lines>1812</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Colin Levings</cp:lastModifiedBy>
  <cp:revision>2</cp:revision>
  <dcterms:created xsi:type="dcterms:W3CDTF">2020-09-07T21:29:00Z</dcterms:created>
  <dcterms:modified xsi:type="dcterms:W3CDTF">2020-09-07T21:29:00Z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