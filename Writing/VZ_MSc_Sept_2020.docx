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9865700"/>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9865701"/>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9865702"/>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78A613F4"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9865703"/>
      <w:r w:rsidRPr="00171827">
        <w:t>Table of Contents</w:t>
      </w:r>
      <w:bookmarkEnd w:id="5"/>
      <w:bookmarkEnd w:id="6"/>
      <w:bookmarkEnd w:id="7"/>
    </w:p>
    <w:p w14:paraId="7BB9C7D0" w14:textId="77777777" w:rsidR="00194981" w:rsidRPr="00EB46DF" w:rsidRDefault="00194981" w:rsidP="00194981">
      <w:pPr>
        <w:rPr>
          <w:rFonts w:cs="Times New Roman"/>
        </w:rPr>
      </w:pPr>
    </w:p>
    <w:p w14:paraId="20DE4556" w14:textId="35DC3E5F" w:rsidR="00264B0C"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9865700" w:history="1">
        <w:r w:rsidR="00264B0C" w:rsidRPr="00EF600D">
          <w:rPr>
            <w:rStyle w:val="Hyperlink"/>
            <w:noProof/>
          </w:rPr>
          <w:t>Abstract</w:t>
        </w:r>
        <w:r w:rsidR="00264B0C">
          <w:rPr>
            <w:noProof/>
            <w:webHidden/>
          </w:rPr>
          <w:tab/>
        </w:r>
        <w:r w:rsidR="00264B0C">
          <w:rPr>
            <w:noProof/>
            <w:webHidden/>
          </w:rPr>
          <w:fldChar w:fldCharType="begin"/>
        </w:r>
        <w:r w:rsidR="00264B0C">
          <w:rPr>
            <w:noProof/>
            <w:webHidden/>
          </w:rPr>
          <w:instrText xml:space="preserve"> PAGEREF _Toc49865700 \h </w:instrText>
        </w:r>
        <w:r w:rsidR="00264B0C">
          <w:rPr>
            <w:noProof/>
            <w:webHidden/>
          </w:rPr>
        </w:r>
        <w:r w:rsidR="00264B0C">
          <w:rPr>
            <w:noProof/>
            <w:webHidden/>
          </w:rPr>
          <w:fldChar w:fldCharType="separate"/>
        </w:r>
        <w:r w:rsidR="00264B0C">
          <w:rPr>
            <w:noProof/>
            <w:webHidden/>
          </w:rPr>
          <w:t>iii</w:t>
        </w:r>
        <w:r w:rsidR="00264B0C">
          <w:rPr>
            <w:noProof/>
            <w:webHidden/>
          </w:rPr>
          <w:fldChar w:fldCharType="end"/>
        </w:r>
      </w:hyperlink>
    </w:p>
    <w:p w14:paraId="0A16CADD" w14:textId="4DF93527" w:rsidR="00264B0C" w:rsidRDefault="00FF5945">
      <w:pPr>
        <w:pStyle w:val="TOC1"/>
        <w:rPr>
          <w:rFonts w:asciiTheme="minorHAnsi" w:eastAsiaTheme="minorEastAsia" w:hAnsiTheme="minorHAnsi" w:cstheme="minorBidi"/>
          <w:b w:val="0"/>
          <w:noProof/>
        </w:rPr>
      </w:pPr>
      <w:hyperlink w:anchor="_Toc49865701" w:history="1">
        <w:r w:rsidR="00264B0C" w:rsidRPr="00EF600D">
          <w:rPr>
            <w:rStyle w:val="Hyperlink"/>
            <w:noProof/>
          </w:rPr>
          <w:t>Lay Summary</w:t>
        </w:r>
        <w:r w:rsidR="00264B0C">
          <w:rPr>
            <w:noProof/>
            <w:webHidden/>
          </w:rPr>
          <w:tab/>
        </w:r>
        <w:r w:rsidR="00264B0C">
          <w:rPr>
            <w:noProof/>
            <w:webHidden/>
          </w:rPr>
          <w:fldChar w:fldCharType="begin"/>
        </w:r>
        <w:r w:rsidR="00264B0C">
          <w:rPr>
            <w:noProof/>
            <w:webHidden/>
          </w:rPr>
          <w:instrText xml:space="preserve"> PAGEREF _Toc49865701 \h </w:instrText>
        </w:r>
        <w:r w:rsidR="00264B0C">
          <w:rPr>
            <w:noProof/>
            <w:webHidden/>
          </w:rPr>
        </w:r>
        <w:r w:rsidR="00264B0C">
          <w:rPr>
            <w:noProof/>
            <w:webHidden/>
          </w:rPr>
          <w:fldChar w:fldCharType="separate"/>
        </w:r>
        <w:r w:rsidR="00264B0C">
          <w:rPr>
            <w:noProof/>
            <w:webHidden/>
          </w:rPr>
          <w:t>iv</w:t>
        </w:r>
        <w:r w:rsidR="00264B0C">
          <w:rPr>
            <w:noProof/>
            <w:webHidden/>
          </w:rPr>
          <w:fldChar w:fldCharType="end"/>
        </w:r>
      </w:hyperlink>
    </w:p>
    <w:p w14:paraId="277132DD" w14:textId="70E02D96" w:rsidR="00264B0C" w:rsidRDefault="00FF5945">
      <w:pPr>
        <w:pStyle w:val="TOC1"/>
        <w:rPr>
          <w:rFonts w:asciiTheme="minorHAnsi" w:eastAsiaTheme="minorEastAsia" w:hAnsiTheme="minorHAnsi" w:cstheme="minorBidi"/>
          <w:b w:val="0"/>
          <w:noProof/>
        </w:rPr>
      </w:pPr>
      <w:hyperlink w:anchor="_Toc49865702" w:history="1">
        <w:r w:rsidR="00264B0C" w:rsidRPr="00EF600D">
          <w:rPr>
            <w:rStyle w:val="Hyperlink"/>
            <w:noProof/>
          </w:rPr>
          <w:t>Preface</w:t>
        </w:r>
        <w:r w:rsidR="00264B0C">
          <w:rPr>
            <w:noProof/>
            <w:webHidden/>
          </w:rPr>
          <w:tab/>
        </w:r>
        <w:r w:rsidR="00264B0C">
          <w:rPr>
            <w:noProof/>
            <w:webHidden/>
          </w:rPr>
          <w:fldChar w:fldCharType="begin"/>
        </w:r>
        <w:r w:rsidR="00264B0C">
          <w:rPr>
            <w:noProof/>
            <w:webHidden/>
          </w:rPr>
          <w:instrText xml:space="preserve"> PAGEREF _Toc49865702 \h </w:instrText>
        </w:r>
        <w:r w:rsidR="00264B0C">
          <w:rPr>
            <w:noProof/>
            <w:webHidden/>
          </w:rPr>
        </w:r>
        <w:r w:rsidR="00264B0C">
          <w:rPr>
            <w:noProof/>
            <w:webHidden/>
          </w:rPr>
          <w:fldChar w:fldCharType="separate"/>
        </w:r>
        <w:r w:rsidR="00264B0C">
          <w:rPr>
            <w:noProof/>
            <w:webHidden/>
          </w:rPr>
          <w:t>v</w:t>
        </w:r>
        <w:r w:rsidR="00264B0C">
          <w:rPr>
            <w:noProof/>
            <w:webHidden/>
          </w:rPr>
          <w:fldChar w:fldCharType="end"/>
        </w:r>
      </w:hyperlink>
    </w:p>
    <w:p w14:paraId="3CB91310" w14:textId="0496D864" w:rsidR="00264B0C" w:rsidRDefault="00FF5945">
      <w:pPr>
        <w:pStyle w:val="TOC1"/>
        <w:rPr>
          <w:rFonts w:asciiTheme="minorHAnsi" w:eastAsiaTheme="minorEastAsia" w:hAnsiTheme="minorHAnsi" w:cstheme="minorBidi"/>
          <w:b w:val="0"/>
          <w:noProof/>
        </w:rPr>
      </w:pPr>
      <w:hyperlink w:anchor="_Toc49865703" w:history="1">
        <w:r w:rsidR="00264B0C" w:rsidRPr="00EF600D">
          <w:rPr>
            <w:rStyle w:val="Hyperlink"/>
            <w:noProof/>
          </w:rPr>
          <w:t>Table of Contents</w:t>
        </w:r>
        <w:r w:rsidR="00264B0C">
          <w:rPr>
            <w:noProof/>
            <w:webHidden/>
          </w:rPr>
          <w:tab/>
        </w:r>
        <w:r w:rsidR="00264B0C">
          <w:rPr>
            <w:noProof/>
            <w:webHidden/>
          </w:rPr>
          <w:fldChar w:fldCharType="begin"/>
        </w:r>
        <w:r w:rsidR="00264B0C">
          <w:rPr>
            <w:noProof/>
            <w:webHidden/>
          </w:rPr>
          <w:instrText xml:space="preserve"> PAGEREF _Toc49865703 \h </w:instrText>
        </w:r>
        <w:r w:rsidR="00264B0C">
          <w:rPr>
            <w:noProof/>
            <w:webHidden/>
          </w:rPr>
        </w:r>
        <w:r w:rsidR="00264B0C">
          <w:rPr>
            <w:noProof/>
            <w:webHidden/>
          </w:rPr>
          <w:fldChar w:fldCharType="separate"/>
        </w:r>
        <w:r w:rsidR="00264B0C">
          <w:rPr>
            <w:noProof/>
            <w:webHidden/>
          </w:rPr>
          <w:t>vi</w:t>
        </w:r>
        <w:r w:rsidR="00264B0C">
          <w:rPr>
            <w:noProof/>
            <w:webHidden/>
          </w:rPr>
          <w:fldChar w:fldCharType="end"/>
        </w:r>
      </w:hyperlink>
    </w:p>
    <w:p w14:paraId="231D314B" w14:textId="497C770B" w:rsidR="00264B0C" w:rsidRDefault="00FF5945">
      <w:pPr>
        <w:pStyle w:val="TOC1"/>
        <w:rPr>
          <w:rFonts w:asciiTheme="minorHAnsi" w:eastAsiaTheme="minorEastAsia" w:hAnsiTheme="minorHAnsi" w:cstheme="minorBidi"/>
          <w:b w:val="0"/>
          <w:noProof/>
        </w:rPr>
      </w:pPr>
      <w:hyperlink w:anchor="_Toc49865704" w:history="1">
        <w:r w:rsidR="00264B0C" w:rsidRPr="00EF600D">
          <w:rPr>
            <w:rStyle w:val="Hyperlink"/>
            <w:noProof/>
          </w:rPr>
          <w:t>List of Tables</w:t>
        </w:r>
        <w:r w:rsidR="00264B0C">
          <w:rPr>
            <w:noProof/>
            <w:webHidden/>
          </w:rPr>
          <w:tab/>
        </w:r>
        <w:r w:rsidR="00264B0C">
          <w:rPr>
            <w:noProof/>
            <w:webHidden/>
          </w:rPr>
          <w:fldChar w:fldCharType="begin"/>
        </w:r>
        <w:r w:rsidR="00264B0C">
          <w:rPr>
            <w:noProof/>
            <w:webHidden/>
          </w:rPr>
          <w:instrText xml:space="preserve"> PAGEREF _Toc49865704 \h </w:instrText>
        </w:r>
        <w:r w:rsidR="00264B0C">
          <w:rPr>
            <w:noProof/>
            <w:webHidden/>
          </w:rPr>
        </w:r>
        <w:r w:rsidR="00264B0C">
          <w:rPr>
            <w:noProof/>
            <w:webHidden/>
          </w:rPr>
          <w:fldChar w:fldCharType="separate"/>
        </w:r>
        <w:r w:rsidR="00264B0C">
          <w:rPr>
            <w:noProof/>
            <w:webHidden/>
          </w:rPr>
          <w:t>ix</w:t>
        </w:r>
        <w:r w:rsidR="00264B0C">
          <w:rPr>
            <w:noProof/>
            <w:webHidden/>
          </w:rPr>
          <w:fldChar w:fldCharType="end"/>
        </w:r>
      </w:hyperlink>
    </w:p>
    <w:p w14:paraId="31F8D3FA" w14:textId="685102A8" w:rsidR="00264B0C" w:rsidRDefault="00FF5945">
      <w:pPr>
        <w:pStyle w:val="TOC1"/>
        <w:rPr>
          <w:rFonts w:asciiTheme="minorHAnsi" w:eastAsiaTheme="minorEastAsia" w:hAnsiTheme="minorHAnsi" w:cstheme="minorBidi"/>
          <w:b w:val="0"/>
          <w:noProof/>
        </w:rPr>
      </w:pPr>
      <w:hyperlink w:anchor="_Toc49865705" w:history="1">
        <w:r w:rsidR="00264B0C" w:rsidRPr="00EF600D">
          <w:rPr>
            <w:rStyle w:val="Hyperlink"/>
            <w:noProof/>
          </w:rPr>
          <w:t>List of Figures</w:t>
        </w:r>
        <w:r w:rsidR="00264B0C">
          <w:rPr>
            <w:noProof/>
            <w:webHidden/>
          </w:rPr>
          <w:tab/>
        </w:r>
        <w:r w:rsidR="00264B0C">
          <w:rPr>
            <w:noProof/>
            <w:webHidden/>
          </w:rPr>
          <w:fldChar w:fldCharType="begin"/>
        </w:r>
        <w:r w:rsidR="00264B0C">
          <w:rPr>
            <w:noProof/>
            <w:webHidden/>
          </w:rPr>
          <w:instrText xml:space="preserve"> PAGEREF _Toc49865705 \h </w:instrText>
        </w:r>
        <w:r w:rsidR="00264B0C">
          <w:rPr>
            <w:noProof/>
            <w:webHidden/>
          </w:rPr>
        </w:r>
        <w:r w:rsidR="00264B0C">
          <w:rPr>
            <w:noProof/>
            <w:webHidden/>
          </w:rPr>
          <w:fldChar w:fldCharType="separate"/>
        </w:r>
        <w:r w:rsidR="00264B0C">
          <w:rPr>
            <w:noProof/>
            <w:webHidden/>
          </w:rPr>
          <w:t>xi</w:t>
        </w:r>
        <w:r w:rsidR="00264B0C">
          <w:rPr>
            <w:noProof/>
            <w:webHidden/>
          </w:rPr>
          <w:fldChar w:fldCharType="end"/>
        </w:r>
      </w:hyperlink>
    </w:p>
    <w:p w14:paraId="31E8ED78" w14:textId="7756D879" w:rsidR="00264B0C" w:rsidRDefault="00FF5945">
      <w:pPr>
        <w:pStyle w:val="TOC1"/>
        <w:rPr>
          <w:rFonts w:asciiTheme="minorHAnsi" w:eastAsiaTheme="minorEastAsia" w:hAnsiTheme="minorHAnsi" w:cstheme="minorBidi"/>
          <w:b w:val="0"/>
          <w:noProof/>
        </w:rPr>
      </w:pPr>
      <w:hyperlink w:anchor="_Toc49865706" w:history="1">
        <w:r w:rsidR="00264B0C" w:rsidRPr="00EF600D">
          <w:rPr>
            <w:rStyle w:val="Hyperlink"/>
            <w:noProof/>
          </w:rPr>
          <w:t>List of Illustrations</w:t>
        </w:r>
        <w:r w:rsidR="00264B0C">
          <w:rPr>
            <w:noProof/>
            <w:webHidden/>
          </w:rPr>
          <w:tab/>
        </w:r>
        <w:r w:rsidR="00264B0C">
          <w:rPr>
            <w:noProof/>
            <w:webHidden/>
          </w:rPr>
          <w:fldChar w:fldCharType="begin"/>
        </w:r>
        <w:r w:rsidR="00264B0C">
          <w:rPr>
            <w:noProof/>
            <w:webHidden/>
          </w:rPr>
          <w:instrText xml:space="preserve"> PAGEREF _Toc49865706 \h </w:instrText>
        </w:r>
        <w:r w:rsidR="00264B0C">
          <w:rPr>
            <w:noProof/>
            <w:webHidden/>
          </w:rPr>
        </w:r>
        <w:r w:rsidR="00264B0C">
          <w:rPr>
            <w:noProof/>
            <w:webHidden/>
          </w:rPr>
          <w:fldChar w:fldCharType="separate"/>
        </w:r>
        <w:r w:rsidR="00264B0C">
          <w:rPr>
            <w:noProof/>
            <w:webHidden/>
          </w:rPr>
          <w:t>xiv</w:t>
        </w:r>
        <w:r w:rsidR="00264B0C">
          <w:rPr>
            <w:noProof/>
            <w:webHidden/>
          </w:rPr>
          <w:fldChar w:fldCharType="end"/>
        </w:r>
      </w:hyperlink>
    </w:p>
    <w:p w14:paraId="4FEAF1A7" w14:textId="53ECE240" w:rsidR="00264B0C" w:rsidRDefault="00FF5945">
      <w:pPr>
        <w:pStyle w:val="TOC1"/>
        <w:rPr>
          <w:rFonts w:asciiTheme="minorHAnsi" w:eastAsiaTheme="minorEastAsia" w:hAnsiTheme="minorHAnsi" w:cstheme="minorBidi"/>
          <w:b w:val="0"/>
          <w:noProof/>
        </w:rPr>
      </w:pPr>
      <w:hyperlink w:anchor="_Toc49865707" w:history="1">
        <w:r w:rsidR="00264B0C" w:rsidRPr="00EF600D">
          <w:rPr>
            <w:rStyle w:val="Hyperlink"/>
            <w:noProof/>
          </w:rPr>
          <w:t>List of Symbols</w:t>
        </w:r>
        <w:r w:rsidR="00264B0C">
          <w:rPr>
            <w:noProof/>
            <w:webHidden/>
          </w:rPr>
          <w:tab/>
        </w:r>
        <w:r w:rsidR="00264B0C">
          <w:rPr>
            <w:noProof/>
            <w:webHidden/>
          </w:rPr>
          <w:fldChar w:fldCharType="begin"/>
        </w:r>
        <w:r w:rsidR="00264B0C">
          <w:rPr>
            <w:noProof/>
            <w:webHidden/>
          </w:rPr>
          <w:instrText xml:space="preserve"> PAGEREF _Toc49865707 \h </w:instrText>
        </w:r>
        <w:r w:rsidR="00264B0C">
          <w:rPr>
            <w:noProof/>
            <w:webHidden/>
          </w:rPr>
        </w:r>
        <w:r w:rsidR="00264B0C">
          <w:rPr>
            <w:noProof/>
            <w:webHidden/>
          </w:rPr>
          <w:fldChar w:fldCharType="separate"/>
        </w:r>
        <w:r w:rsidR="00264B0C">
          <w:rPr>
            <w:noProof/>
            <w:webHidden/>
          </w:rPr>
          <w:t>xv</w:t>
        </w:r>
        <w:r w:rsidR="00264B0C">
          <w:rPr>
            <w:noProof/>
            <w:webHidden/>
          </w:rPr>
          <w:fldChar w:fldCharType="end"/>
        </w:r>
      </w:hyperlink>
    </w:p>
    <w:p w14:paraId="03458470" w14:textId="1ED615FE" w:rsidR="00264B0C" w:rsidRDefault="00FF5945">
      <w:pPr>
        <w:pStyle w:val="TOC1"/>
        <w:rPr>
          <w:rFonts w:asciiTheme="minorHAnsi" w:eastAsiaTheme="minorEastAsia" w:hAnsiTheme="minorHAnsi" w:cstheme="minorBidi"/>
          <w:b w:val="0"/>
          <w:noProof/>
        </w:rPr>
      </w:pPr>
      <w:hyperlink w:anchor="_Toc49865708" w:history="1">
        <w:r w:rsidR="00264B0C" w:rsidRPr="00EF600D">
          <w:rPr>
            <w:rStyle w:val="Hyperlink"/>
            <w:noProof/>
          </w:rPr>
          <w:t>List of Abbreviations</w:t>
        </w:r>
        <w:r w:rsidR="00264B0C">
          <w:rPr>
            <w:noProof/>
            <w:webHidden/>
          </w:rPr>
          <w:tab/>
        </w:r>
        <w:r w:rsidR="00264B0C">
          <w:rPr>
            <w:noProof/>
            <w:webHidden/>
          </w:rPr>
          <w:fldChar w:fldCharType="begin"/>
        </w:r>
        <w:r w:rsidR="00264B0C">
          <w:rPr>
            <w:noProof/>
            <w:webHidden/>
          </w:rPr>
          <w:instrText xml:space="preserve"> PAGEREF _Toc49865708 \h </w:instrText>
        </w:r>
        <w:r w:rsidR="00264B0C">
          <w:rPr>
            <w:noProof/>
            <w:webHidden/>
          </w:rPr>
        </w:r>
        <w:r w:rsidR="00264B0C">
          <w:rPr>
            <w:noProof/>
            <w:webHidden/>
          </w:rPr>
          <w:fldChar w:fldCharType="separate"/>
        </w:r>
        <w:r w:rsidR="00264B0C">
          <w:rPr>
            <w:noProof/>
            <w:webHidden/>
          </w:rPr>
          <w:t>xvi</w:t>
        </w:r>
        <w:r w:rsidR="00264B0C">
          <w:rPr>
            <w:noProof/>
            <w:webHidden/>
          </w:rPr>
          <w:fldChar w:fldCharType="end"/>
        </w:r>
      </w:hyperlink>
    </w:p>
    <w:p w14:paraId="1CF67E54" w14:textId="76F3E4DF" w:rsidR="00264B0C" w:rsidRDefault="00FF5945">
      <w:pPr>
        <w:pStyle w:val="TOC1"/>
        <w:rPr>
          <w:rFonts w:asciiTheme="minorHAnsi" w:eastAsiaTheme="minorEastAsia" w:hAnsiTheme="minorHAnsi" w:cstheme="minorBidi"/>
          <w:b w:val="0"/>
          <w:noProof/>
        </w:rPr>
      </w:pPr>
      <w:hyperlink w:anchor="_Toc49865709" w:history="1">
        <w:r w:rsidR="00264B0C" w:rsidRPr="00EF600D">
          <w:rPr>
            <w:rStyle w:val="Hyperlink"/>
            <w:noProof/>
          </w:rPr>
          <w:t>Glossary</w:t>
        </w:r>
        <w:r w:rsidR="00264B0C">
          <w:rPr>
            <w:noProof/>
            <w:webHidden/>
          </w:rPr>
          <w:tab/>
        </w:r>
        <w:r w:rsidR="00264B0C">
          <w:rPr>
            <w:noProof/>
            <w:webHidden/>
          </w:rPr>
          <w:fldChar w:fldCharType="begin"/>
        </w:r>
        <w:r w:rsidR="00264B0C">
          <w:rPr>
            <w:noProof/>
            <w:webHidden/>
          </w:rPr>
          <w:instrText xml:space="preserve"> PAGEREF _Toc49865709 \h </w:instrText>
        </w:r>
        <w:r w:rsidR="00264B0C">
          <w:rPr>
            <w:noProof/>
            <w:webHidden/>
          </w:rPr>
        </w:r>
        <w:r w:rsidR="00264B0C">
          <w:rPr>
            <w:noProof/>
            <w:webHidden/>
          </w:rPr>
          <w:fldChar w:fldCharType="separate"/>
        </w:r>
        <w:r w:rsidR="00264B0C">
          <w:rPr>
            <w:noProof/>
            <w:webHidden/>
          </w:rPr>
          <w:t>xvii</w:t>
        </w:r>
        <w:r w:rsidR="00264B0C">
          <w:rPr>
            <w:noProof/>
            <w:webHidden/>
          </w:rPr>
          <w:fldChar w:fldCharType="end"/>
        </w:r>
      </w:hyperlink>
    </w:p>
    <w:p w14:paraId="3759147E" w14:textId="1BAE4FA7" w:rsidR="00264B0C" w:rsidRDefault="00FF5945">
      <w:pPr>
        <w:pStyle w:val="TOC1"/>
        <w:rPr>
          <w:rFonts w:asciiTheme="minorHAnsi" w:eastAsiaTheme="minorEastAsia" w:hAnsiTheme="minorHAnsi" w:cstheme="minorBidi"/>
          <w:b w:val="0"/>
          <w:noProof/>
        </w:rPr>
      </w:pPr>
      <w:hyperlink w:anchor="_Toc49865710" w:history="1">
        <w:r w:rsidR="00264B0C" w:rsidRPr="00EF600D">
          <w:rPr>
            <w:rStyle w:val="Hyperlink"/>
            <w:noProof/>
          </w:rPr>
          <w:t>Acknowledgements</w:t>
        </w:r>
        <w:r w:rsidR="00264B0C">
          <w:rPr>
            <w:noProof/>
            <w:webHidden/>
          </w:rPr>
          <w:tab/>
        </w:r>
        <w:r w:rsidR="00264B0C">
          <w:rPr>
            <w:noProof/>
            <w:webHidden/>
          </w:rPr>
          <w:fldChar w:fldCharType="begin"/>
        </w:r>
        <w:r w:rsidR="00264B0C">
          <w:rPr>
            <w:noProof/>
            <w:webHidden/>
          </w:rPr>
          <w:instrText xml:space="preserve"> PAGEREF _Toc49865710 \h </w:instrText>
        </w:r>
        <w:r w:rsidR="00264B0C">
          <w:rPr>
            <w:noProof/>
            <w:webHidden/>
          </w:rPr>
        </w:r>
        <w:r w:rsidR="00264B0C">
          <w:rPr>
            <w:noProof/>
            <w:webHidden/>
          </w:rPr>
          <w:fldChar w:fldCharType="separate"/>
        </w:r>
        <w:r w:rsidR="00264B0C">
          <w:rPr>
            <w:noProof/>
            <w:webHidden/>
          </w:rPr>
          <w:t>xviii</w:t>
        </w:r>
        <w:r w:rsidR="00264B0C">
          <w:rPr>
            <w:noProof/>
            <w:webHidden/>
          </w:rPr>
          <w:fldChar w:fldCharType="end"/>
        </w:r>
      </w:hyperlink>
    </w:p>
    <w:p w14:paraId="6F73E430" w14:textId="3B112909" w:rsidR="00264B0C" w:rsidRDefault="00FF5945">
      <w:pPr>
        <w:pStyle w:val="TOC1"/>
        <w:rPr>
          <w:rFonts w:asciiTheme="minorHAnsi" w:eastAsiaTheme="minorEastAsia" w:hAnsiTheme="minorHAnsi" w:cstheme="minorBidi"/>
          <w:b w:val="0"/>
          <w:noProof/>
        </w:rPr>
      </w:pPr>
      <w:hyperlink w:anchor="_Toc49865711" w:history="1">
        <w:r w:rsidR="00264B0C" w:rsidRPr="00EF600D">
          <w:rPr>
            <w:rStyle w:val="Hyperlink"/>
            <w:noProof/>
          </w:rPr>
          <w:t>Dedication</w:t>
        </w:r>
        <w:r w:rsidR="00264B0C">
          <w:rPr>
            <w:noProof/>
            <w:webHidden/>
          </w:rPr>
          <w:tab/>
        </w:r>
        <w:r w:rsidR="00264B0C">
          <w:rPr>
            <w:noProof/>
            <w:webHidden/>
          </w:rPr>
          <w:fldChar w:fldCharType="begin"/>
        </w:r>
        <w:r w:rsidR="00264B0C">
          <w:rPr>
            <w:noProof/>
            <w:webHidden/>
          </w:rPr>
          <w:instrText xml:space="preserve"> PAGEREF _Toc49865711 \h </w:instrText>
        </w:r>
        <w:r w:rsidR="00264B0C">
          <w:rPr>
            <w:noProof/>
            <w:webHidden/>
          </w:rPr>
        </w:r>
        <w:r w:rsidR="00264B0C">
          <w:rPr>
            <w:noProof/>
            <w:webHidden/>
          </w:rPr>
          <w:fldChar w:fldCharType="separate"/>
        </w:r>
        <w:r w:rsidR="00264B0C">
          <w:rPr>
            <w:noProof/>
            <w:webHidden/>
          </w:rPr>
          <w:t>xix</w:t>
        </w:r>
        <w:r w:rsidR="00264B0C">
          <w:rPr>
            <w:noProof/>
            <w:webHidden/>
          </w:rPr>
          <w:fldChar w:fldCharType="end"/>
        </w:r>
      </w:hyperlink>
    </w:p>
    <w:p w14:paraId="4C05EB0A" w14:textId="5D5ED6E1" w:rsidR="00264B0C" w:rsidRDefault="00FF5945">
      <w:pPr>
        <w:pStyle w:val="TOC1"/>
        <w:rPr>
          <w:rFonts w:asciiTheme="minorHAnsi" w:eastAsiaTheme="minorEastAsia" w:hAnsiTheme="minorHAnsi" w:cstheme="minorBidi"/>
          <w:b w:val="0"/>
          <w:noProof/>
        </w:rPr>
      </w:pPr>
      <w:hyperlink w:anchor="_Toc49865712" w:history="1">
        <w:r w:rsidR="00264B0C" w:rsidRPr="00EF600D">
          <w:rPr>
            <w:rStyle w:val="Hyperlink"/>
            <w:noProof/>
          </w:rPr>
          <w:t>Chapter 1: Introduction</w:t>
        </w:r>
        <w:r w:rsidR="00264B0C">
          <w:rPr>
            <w:noProof/>
            <w:webHidden/>
          </w:rPr>
          <w:tab/>
        </w:r>
        <w:r w:rsidR="00264B0C">
          <w:rPr>
            <w:noProof/>
            <w:webHidden/>
          </w:rPr>
          <w:fldChar w:fldCharType="begin"/>
        </w:r>
        <w:r w:rsidR="00264B0C">
          <w:rPr>
            <w:noProof/>
            <w:webHidden/>
          </w:rPr>
          <w:instrText xml:space="preserve"> PAGEREF _Toc49865712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1A16C42A" w14:textId="3E9B75CA"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3" w:history="1">
        <w:r w:rsidR="00264B0C" w:rsidRPr="00EF600D">
          <w:rPr>
            <w:rStyle w:val="Hyperlink"/>
            <w:noProof/>
          </w:rPr>
          <w:t>1.1</w:t>
        </w:r>
        <w:r w:rsidR="00264B0C">
          <w:rPr>
            <w:rFonts w:asciiTheme="minorHAnsi" w:eastAsiaTheme="minorEastAsia" w:hAnsiTheme="minorHAnsi" w:cstheme="minorBidi"/>
            <w:noProof/>
            <w:szCs w:val="24"/>
          </w:rPr>
          <w:tab/>
        </w:r>
        <w:r w:rsidR="00264B0C" w:rsidRPr="00EF600D">
          <w:rPr>
            <w:rStyle w:val="Hyperlink"/>
            <w:noProof/>
          </w:rPr>
          <w:t>Historical salmon coexistence</w:t>
        </w:r>
        <w:r w:rsidR="00264B0C">
          <w:rPr>
            <w:noProof/>
            <w:webHidden/>
          </w:rPr>
          <w:tab/>
        </w:r>
        <w:r w:rsidR="00264B0C">
          <w:rPr>
            <w:noProof/>
            <w:webHidden/>
          </w:rPr>
          <w:fldChar w:fldCharType="begin"/>
        </w:r>
        <w:r w:rsidR="00264B0C">
          <w:rPr>
            <w:noProof/>
            <w:webHidden/>
          </w:rPr>
          <w:instrText xml:space="preserve"> PAGEREF _Toc49865713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76703773" w14:textId="2612A7AD"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4" w:history="1">
        <w:r w:rsidR="00264B0C" w:rsidRPr="00EF600D">
          <w:rPr>
            <w:rStyle w:val="Hyperlink"/>
            <w:noProof/>
          </w:rPr>
          <w:t>1.2</w:t>
        </w:r>
        <w:r w:rsidR="00264B0C">
          <w:rPr>
            <w:rFonts w:asciiTheme="minorHAnsi" w:eastAsiaTheme="minorEastAsia" w:hAnsiTheme="minorHAnsi" w:cstheme="minorBidi"/>
            <w:noProof/>
            <w:szCs w:val="24"/>
          </w:rPr>
          <w:tab/>
        </w:r>
        <w:r w:rsidR="00264B0C" w:rsidRPr="00EF600D">
          <w:rPr>
            <w:rStyle w:val="Hyperlink"/>
            <w:noProof/>
          </w:rPr>
          <w:t>Salmon species life history</w:t>
        </w:r>
        <w:r w:rsidR="00264B0C">
          <w:rPr>
            <w:noProof/>
            <w:webHidden/>
          </w:rPr>
          <w:tab/>
        </w:r>
        <w:r w:rsidR="00264B0C">
          <w:rPr>
            <w:noProof/>
            <w:webHidden/>
          </w:rPr>
          <w:fldChar w:fldCharType="begin"/>
        </w:r>
        <w:r w:rsidR="00264B0C">
          <w:rPr>
            <w:noProof/>
            <w:webHidden/>
          </w:rPr>
          <w:instrText xml:space="preserve"> PAGEREF _Toc49865714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4A0C3FD2" w14:textId="681454BA"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5" w:history="1">
        <w:r w:rsidR="00264B0C" w:rsidRPr="00EF600D">
          <w:rPr>
            <w:rStyle w:val="Hyperlink"/>
            <w:noProof/>
          </w:rPr>
          <w:t>1.3</w:t>
        </w:r>
        <w:r w:rsidR="00264B0C">
          <w:rPr>
            <w:rFonts w:asciiTheme="minorHAnsi" w:eastAsiaTheme="minorEastAsia" w:hAnsiTheme="minorHAnsi" w:cstheme="minorBidi"/>
            <w:noProof/>
            <w:szCs w:val="24"/>
          </w:rPr>
          <w:tab/>
        </w:r>
        <w:r w:rsidR="00264B0C" w:rsidRPr="00EF600D">
          <w:rPr>
            <w:rStyle w:val="Hyperlink"/>
            <w:noProof/>
          </w:rPr>
          <w:t>Current state of salmon stocks</w:t>
        </w:r>
        <w:r w:rsidR="00264B0C">
          <w:rPr>
            <w:noProof/>
            <w:webHidden/>
          </w:rPr>
          <w:tab/>
        </w:r>
        <w:r w:rsidR="00264B0C">
          <w:rPr>
            <w:noProof/>
            <w:webHidden/>
          </w:rPr>
          <w:fldChar w:fldCharType="begin"/>
        </w:r>
        <w:r w:rsidR="00264B0C">
          <w:rPr>
            <w:noProof/>
            <w:webHidden/>
          </w:rPr>
          <w:instrText xml:space="preserve"> PAGEREF _Toc49865715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52F93DAB" w14:textId="557DBDDA"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6" w:history="1">
        <w:r w:rsidR="00264B0C" w:rsidRPr="00EF600D">
          <w:rPr>
            <w:rStyle w:val="Hyperlink"/>
            <w:noProof/>
          </w:rPr>
          <w:t>1.4</w:t>
        </w:r>
        <w:r w:rsidR="00264B0C">
          <w:rPr>
            <w:rFonts w:asciiTheme="minorHAnsi" w:eastAsiaTheme="minorEastAsia" w:hAnsiTheme="minorHAnsi" w:cstheme="minorBidi"/>
            <w:noProof/>
            <w:szCs w:val="24"/>
          </w:rPr>
          <w:tab/>
        </w:r>
        <w:r w:rsidR="00264B0C" w:rsidRPr="00EF600D">
          <w:rPr>
            <w:rStyle w:val="Hyperlink"/>
            <w:noProof/>
          </w:rPr>
          <w:t>Salmon early marine migration</w:t>
        </w:r>
        <w:r w:rsidR="00264B0C">
          <w:rPr>
            <w:noProof/>
            <w:webHidden/>
          </w:rPr>
          <w:tab/>
        </w:r>
        <w:r w:rsidR="00264B0C">
          <w:rPr>
            <w:noProof/>
            <w:webHidden/>
          </w:rPr>
          <w:fldChar w:fldCharType="begin"/>
        </w:r>
        <w:r w:rsidR="00264B0C">
          <w:rPr>
            <w:noProof/>
            <w:webHidden/>
          </w:rPr>
          <w:instrText xml:space="preserve"> PAGEREF _Toc49865716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3EBFB5EB" w14:textId="6E15159C"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7" w:history="1">
        <w:r w:rsidR="00264B0C" w:rsidRPr="00EF600D">
          <w:rPr>
            <w:rStyle w:val="Hyperlink"/>
            <w:noProof/>
          </w:rPr>
          <w:t>1.5</w:t>
        </w:r>
        <w:r w:rsidR="00264B0C">
          <w:rPr>
            <w:rFonts w:asciiTheme="minorHAnsi" w:eastAsiaTheme="minorEastAsia" w:hAnsiTheme="minorHAnsi" w:cstheme="minorBidi"/>
            <w:noProof/>
            <w:szCs w:val="24"/>
          </w:rPr>
          <w:tab/>
        </w:r>
        <w:r w:rsidR="00264B0C" w:rsidRPr="00EF600D">
          <w:rPr>
            <w:rStyle w:val="Hyperlink"/>
            <w:noProof/>
          </w:rPr>
          <w:t>Pink and chum salmon feeding and competition</w:t>
        </w:r>
        <w:r w:rsidR="00264B0C">
          <w:rPr>
            <w:noProof/>
            <w:webHidden/>
          </w:rPr>
          <w:tab/>
        </w:r>
        <w:r w:rsidR="00264B0C">
          <w:rPr>
            <w:noProof/>
            <w:webHidden/>
          </w:rPr>
          <w:fldChar w:fldCharType="begin"/>
        </w:r>
        <w:r w:rsidR="00264B0C">
          <w:rPr>
            <w:noProof/>
            <w:webHidden/>
          </w:rPr>
          <w:instrText xml:space="preserve"> PAGEREF _Toc49865717 \h </w:instrText>
        </w:r>
        <w:r w:rsidR="00264B0C">
          <w:rPr>
            <w:noProof/>
            <w:webHidden/>
          </w:rPr>
        </w:r>
        <w:r w:rsidR="00264B0C">
          <w:rPr>
            <w:noProof/>
            <w:webHidden/>
          </w:rPr>
          <w:fldChar w:fldCharType="separate"/>
        </w:r>
        <w:r w:rsidR="00264B0C">
          <w:rPr>
            <w:noProof/>
            <w:webHidden/>
          </w:rPr>
          <w:t>1</w:t>
        </w:r>
        <w:r w:rsidR="00264B0C">
          <w:rPr>
            <w:noProof/>
            <w:webHidden/>
          </w:rPr>
          <w:fldChar w:fldCharType="end"/>
        </w:r>
      </w:hyperlink>
    </w:p>
    <w:p w14:paraId="5BB2C851" w14:textId="3C30D0DF" w:rsidR="00264B0C" w:rsidRDefault="00FF5945">
      <w:pPr>
        <w:pStyle w:val="TOC1"/>
        <w:rPr>
          <w:rFonts w:asciiTheme="minorHAnsi" w:eastAsiaTheme="minorEastAsia" w:hAnsiTheme="minorHAnsi" w:cstheme="minorBidi"/>
          <w:b w:val="0"/>
          <w:noProof/>
        </w:rPr>
      </w:pPr>
      <w:hyperlink w:anchor="_Toc49865718" w:history="1">
        <w:r w:rsidR="00264B0C" w:rsidRPr="00EF600D">
          <w:rPr>
            <w:rStyle w:val="Hyperlink"/>
            <w:noProof/>
          </w:rPr>
          <w:t>Chapter 2: Juvenile pink and chum salmon divide prey resources in response to low foraging</w:t>
        </w:r>
        <w:r w:rsidR="00264B0C">
          <w:rPr>
            <w:noProof/>
            <w:webHidden/>
          </w:rPr>
          <w:tab/>
        </w:r>
        <w:r w:rsidR="00264B0C">
          <w:rPr>
            <w:noProof/>
            <w:webHidden/>
          </w:rPr>
          <w:fldChar w:fldCharType="begin"/>
        </w:r>
        <w:r w:rsidR="00264B0C">
          <w:rPr>
            <w:noProof/>
            <w:webHidden/>
          </w:rPr>
          <w:instrText xml:space="preserve"> PAGEREF _Toc49865718 \h </w:instrText>
        </w:r>
        <w:r w:rsidR="00264B0C">
          <w:rPr>
            <w:noProof/>
            <w:webHidden/>
          </w:rPr>
        </w:r>
        <w:r w:rsidR="00264B0C">
          <w:rPr>
            <w:noProof/>
            <w:webHidden/>
          </w:rPr>
          <w:fldChar w:fldCharType="separate"/>
        </w:r>
        <w:r w:rsidR="00264B0C">
          <w:rPr>
            <w:noProof/>
            <w:webHidden/>
          </w:rPr>
          <w:t>2</w:t>
        </w:r>
        <w:r w:rsidR="00264B0C">
          <w:rPr>
            <w:noProof/>
            <w:webHidden/>
          </w:rPr>
          <w:fldChar w:fldCharType="end"/>
        </w:r>
      </w:hyperlink>
    </w:p>
    <w:p w14:paraId="74BBC45B" w14:textId="363B5D3E"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19" w:history="1">
        <w:r w:rsidR="00264B0C" w:rsidRPr="00EF600D">
          <w:rPr>
            <w:rStyle w:val="Hyperlink"/>
            <w:noProof/>
          </w:rPr>
          <w:t>2.1</w:t>
        </w:r>
        <w:r w:rsidR="00264B0C">
          <w:rPr>
            <w:rFonts w:asciiTheme="minorHAnsi" w:eastAsiaTheme="minorEastAsia" w:hAnsiTheme="minorHAnsi" w:cstheme="minorBidi"/>
            <w:noProof/>
            <w:szCs w:val="24"/>
          </w:rPr>
          <w:tab/>
        </w:r>
        <w:r w:rsidR="00264B0C" w:rsidRPr="00EF600D">
          <w:rPr>
            <w:rStyle w:val="Hyperlink"/>
            <w:noProof/>
          </w:rPr>
          <w:t>Introduction</w:t>
        </w:r>
        <w:r w:rsidR="00264B0C">
          <w:rPr>
            <w:noProof/>
            <w:webHidden/>
          </w:rPr>
          <w:tab/>
        </w:r>
        <w:r w:rsidR="00264B0C">
          <w:rPr>
            <w:noProof/>
            <w:webHidden/>
          </w:rPr>
          <w:fldChar w:fldCharType="begin"/>
        </w:r>
        <w:r w:rsidR="00264B0C">
          <w:rPr>
            <w:noProof/>
            <w:webHidden/>
          </w:rPr>
          <w:instrText xml:space="preserve"> PAGEREF _Toc49865719 \h </w:instrText>
        </w:r>
        <w:r w:rsidR="00264B0C">
          <w:rPr>
            <w:noProof/>
            <w:webHidden/>
          </w:rPr>
        </w:r>
        <w:r w:rsidR="00264B0C">
          <w:rPr>
            <w:noProof/>
            <w:webHidden/>
          </w:rPr>
          <w:fldChar w:fldCharType="separate"/>
        </w:r>
        <w:r w:rsidR="00264B0C">
          <w:rPr>
            <w:noProof/>
            <w:webHidden/>
          </w:rPr>
          <w:t>2</w:t>
        </w:r>
        <w:r w:rsidR="00264B0C">
          <w:rPr>
            <w:noProof/>
            <w:webHidden/>
          </w:rPr>
          <w:fldChar w:fldCharType="end"/>
        </w:r>
      </w:hyperlink>
    </w:p>
    <w:p w14:paraId="6268DDB4" w14:textId="2ABC355A"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20" w:history="1">
        <w:r w:rsidR="00264B0C" w:rsidRPr="00EF600D">
          <w:rPr>
            <w:rStyle w:val="Hyperlink"/>
            <w:noProof/>
          </w:rPr>
          <w:t>2.2</w:t>
        </w:r>
        <w:r w:rsidR="00264B0C">
          <w:rPr>
            <w:rFonts w:asciiTheme="minorHAnsi" w:eastAsiaTheme="minorEastAsia" w:hAnsiTheme="minorHAnsi" w:cstheme="minorBidi"/>
            <w:noProof/>
            <w:szCs w:val="24"/>
          </w:rPr>
          <w:tab/>
        </w:r>
        <w:r w:rsidR="00264B0C" w:rsidRPr="00EF600D">
          <w:rPr>
            <w:rStyle w:val="Hyperlink"/>
            <w:noProof/>
          </w:rPr>
          <w:t>Methods</w:t>
        </w:r>
        <w:r w:rsidR="00264B0C">
          <w:rPr>
            <w:noProof/>
            <w:webHidden/>
          </w:rPr>
          <w:tab/>
        </w:r>
        <w:r w:rsidR="00264B0C">
          <w:rPr>
            <w:noProof/>
            <w:webHidden/>
          </w:rPr>
          <w:fldChar w:fldCharType="begin"/>
        </w:r>
        <w:r w:rsidR="00264B0C">
          <w:rPr>
            <w:noProof/>
            <w:webHidden/>
          </w:rPr>
          <w:instrText xml:space="preserve"> PAGEREF _Toc49865720 \h </w:instrText>
        </w:r>
        <w:r w:rsidR="00264B0C">
          <w:rPr>
            <w:noProof/>
            <w:webHidden/>
          </w:rPr>
        </w:r>
        <w:r w:rsidR="00264B0C">
          <w:rPr>
            <w:noProof/>
            <w:webHidden/>
          </w:rPr>
          <w:fldChar w:fldCharType="separate"/>
        </w:r>
        <w:r w:rsidR="00264B0C">
          <w:rPr>
            <w:noProof/>
            <w:webHidden/>
          </w:rPr>
          <w:t>6</w:t>
        </w:r>
        <w:r w:rsidR="00264B0C">
          <w:rPr>
            <w:noProof/>
            <w:webHidden/>
          </w:rPr>
          <w:fldChar w:fldCharType="end"/>
        </w:r>
      </w:hyperlink>
    </w:p>
    <w:p w14:paraId="6C0E2BF6" w14:textId="064BDF02"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1" w:history="1">
        <w:r w:rsidR="00264B0C" w:rsidRPr="00EF600D">
          <w:rPr>
            <w:rStyle w:val="Hyperlink"/>
            <w:noProof/>
          </w:rPr>
          <w:t>2.2.1</w:t>
        </w:r>
        <w:r w:rsidR="00264B0C">
          <w:rPr>
            <w:rFonts w:asciiTheme="minorHAnsi" w:eastAsiaTheme="minorEastAsia" w:hAnsiTheme="minorHAnsi" w:cstheme="minorBidi"/>
            <w:noProof/>
            <w:szCs w:val="24"/>
          </w:rPr>
          <w:tab/>
        </w:r>
        <w:r w:rsidR="00264B0C" w:rsidRPr="00EF600D">
          <w:rPr>
            <w:rStyle w:val="Hyperlink"/>
            <w:noProof/>
          </w:rPr>
          <w:t>Field sampling</w:t>
        </w:r>
        <w:r w:rsidR="00264B0C">
          <w:rPr>
            <w:noProof/>
            <w:webHidden/>
          </w:rPr>
          <w:tab/>
        </w:r>
        <w:r w:rsidR="00264B0C">
          <w:rPr>
            <w:noProof/>
            <w:webHidden/>
          </w:rPr>
          <w:fldChar w:fldCharType="begin"/>
        </w:r>
        <w:r w:rsidR="00264B0C">
          <w:rPr>
            <w:noProof/>
            <w:webHidden/>
          </w:rPr>
          <w:instrText xml:space="preserve"> PAGEREF _Toc49865721 \h </w:instrText>
        </w:r>
        <w:r w:rsidR="00264B0C">
          <w:rPr>
            <w:noProof/>
            <w:webHidden/>
          </w:rPr>
        </w:r>
        <w:r w:rsidR="00264B0C">
          <w:rPr>
            <w:noProof/>
            <w:webHidden/>
          </w:rPr>
          <w:fldChar w:fldCharType="separate"/>
        </w:r>
        <w:r w:rsidR="00264B0C">
          <w:rPr>
            <w:noProof/>
            <w:webHidden/>
          </w:rPr>
          <w:t>6</w:t>
        </w:r>
        <w:r w:rsidR="00264B0C">
          <w:rPr>
            <w:noProof/>
            <w:webHidden/>
          </w:rPr>
          <w:fldChar w:fldCharType="end"/>
        </w:r>
      </w:hyperlink>
    </w:p>
    <w:p w14:paraId="76B979F2" w14:textId="4B2F6A79"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2" w:history="1">
        <w:r w:rsidR="00264B0C" w:rsidRPr="00EF600D">
          <w:rPr>
            <w:rStyle w:val="Hyperlink"/>
            <w:noProof/>
          </w:rPr>
          <w:t>2.2.2</w:t>
        </w:r>
        <w:r w:rsidR="00264B0C">
          <w:rPr>
            <w:rFonts w:asciiTheme="minorHAnsi" w:eastAsiaTheme="minorEastAsia" w:hAnsiTheme="minorHAnsi" w:cstheme="minorBidi"/>
            <w:noProof/>
            <w:szCs w:val="24"/>
          </w:rPr>
          <w:tab/>
        </w:r>
        <w:r w:rsidR="00264B0C" w:rsidRPr="00EF600D">
          <w:rPr>
            <w:rStyle w:val="Hyperlink"/>
            <w:noProof/>
          </w:rPr>
          <w:t>Zooplankton and salmon stomach content analysis</w:t>
        </w:r>
        <w:r w:rsidR="00264B0C">
          <w:rPr>
            <w:noProof/>
            <w:webHidden/>
          </w:rPr>
          <w:tab/>
        </w:r>
        <w:r w:rsidR="00264B0C">
          <w:rPr>
            <w:noProof/>
            <w:webHidden/>
          </w:rPr>
          <w:fldChar w:fldCharType="begin"/>
        </w:r>
        <w:r w:rsidR="00264B0C">
          <w:rPr>
            <w:noProof/>
            <w:webHidden/>
          </w:rPr>
          <w:instrText xml:space="preserve"> PAGEREF _Toc49865722 \h </w:instrText>
        </w:r>
        <w:r w:rsidR="00264B0C">
          <w:rPr>
            <w:noProof/>
            <w:webHidden/>
          </w:rPr>
        </w:r>
        <w:r w:rsidR="00264B0C">
          <w:rPr>
            <w:noProof/>
            <w:webHidden/>
          </w:rPr>
          <w:fldChar w:fldCharType="separate"/>
        </w:r>
        <w:r w:rsidR="00264B0C">
          <w:rPr>
            <w:noProof/>
            <w:webHidden/>
          </w:rPr>
          <w:t>8</w:t>
        </w:r>
        <w:r w:rsidR="00264B0C">
          <w:rPr>
            <w:noProof/>
            <w:webHidden/>
          </w:rPr>
          <w:fldChar w:fldCharType="end"/>
        </w:r>
      </w:hyperlink>
    </w:p>
    <w:p w14:paraId="4488233D" w14:textId="79E4C920"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3" w:history="1">
        <w:r w:rsidR="00264B0C" w:rsidRPr="00EF600D">
          <w:rPr>
            <w:rStyle w:val="Hyperlink"/>
            <w:noProof/>
          </w:rPr>
          <w:t>2.2.3</w:t>
        </w:r>
        <w:r w:rsidR="00264B0C">
          <w:rPr>
            <w:rFonts w:asciiTheme="minorHAnsi" w:eastAsiaTheme="minorEastAsia" w:hAnsiTheme="minorHAnsi" w:cstheme="minorBidi"/>
            <w:noProof/>
            <w:szCs w:val="24"/>
          </w:rPr>
          <w:tab/>
        </w:r>
        <w:r w:rsidR="00264B0C" w:rsidRPr="00EF600D">
          <w:rPr>
            <w:rStyle w:val="Hyperlink"/>
            <w:noProof/>
          </w:rPr>
          <w:t>Data analysis</w:t>
        </w:r>
        <w:r w:rsidR="00264B0C">
          <w:rPr>
            <w:noProof/>
            <w:webHidden/>
          </w:rPr>
          <w:tab/>
        </w:r>
        <w:r w:rsidR="00264B0C">
          <w:rPr>
            <w:noProof/>
            <w:webHidden/>
          </w:rPr>
          <w:fldChar w:fldCharType="begin"/>
        </w:r>
        <w:r w:rsidR="00264B0C">
          <w:rPr>
            <w:noProof/>
            <w:webHidden/>
          </w:rPr>
          <w:instrText xml:space="preserve"> PAGEREF _Toc49865723 \h </w:instrText>
        </w:r>
        <w:r w:rsidR="00264B0C">
          <w:rPr>
            <w:noProof/>
            <w:webHidden/>
          </w:rPr>
        </w:r>
        <w:r w:rsidR="00264B0C">
          <w:rPr>
            <w:noProof/>
            <w:webHidden/>
          </w:rPr>
          <w:fldChar w:fldCharType="separate"/>
        </w:r>
        <w:r w:rsidR="00264B0C">
          <w:rPr>
            <w:noProof/>
            <w:webHidden/>
          </w:rPr>
          <w:t>9</w:t>
        </w:r>
        <w:r w:rsidR="00264B0C">
          <w:rPr>
            <w:noProof/>
            <w:webHidden/>
          </w:rPr>
          <w:fldChar w:fldCharType="end"/>
        </w:r>
      </w:hyperlink>
    </w:p>
    <w:p w14:paraId="35BCAB69" w14:textId="44D85B97"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24" w:history="1">
        <w:r w:rsidR="00264B0C" w:rsidRPr="00EF600D">
          <w:rPr>
            <w:rStyle w:val="Hyperlink"/>
            <w:noProof/>
          </w:rPr>
          <w:t>2.3</w:t>
        </w:r>
        <w:r w:rsidR="00264B0C">
          <w:rPr>
            <w:rFonts w:asciiTheme="minorHAnsi" w:eastAsiaTheme="minorEastAsia" w:hAnsiTheme="minorHAnsi" w:cstheme="minorBidi"/>
            <w:noProof/>
            <w:szCs w:val="24"/>
          </w:rPr>
          <w:tab/>
        </w:r>
        <w:r w:rsidR="00264B0C" w:rsidRPr="00EF600D">
          <w:rPr>
            <w:rStyle w:val="Hyperlink"/>
            <w:noProof/>
          </w:rPr>
          <w:t>Results</w:t>
        </w:r>
        <w:r w:rsidR="00264B0C">
          <w:rPr>
            <w:noProof/>
            <w:webHidden/>
          </w:rPr>
          <w:tab/>
        </w:r>
        <w:r w:rsidR="00264B0C">
          <w:rPr>
            <w:noProof/>
            <w:webHidden/>
          </w:rPr>
          <w:fldChar w:fldCharType="begin"/>
        </w:r>
        <w:r w:rsidR="00264B0C">
          <w:rPr>
            <w:noProof/>
            <w:webHidden/>
          </w:rPr>
          <w:instrText xml:space="preserve"> PAGEREF _Toc49865724 \h </w:instrText>
        </w:r>
        <w:r w:rsidR="00264B0C">
          <w:rPr>
            <w:noProof/>
            <w:webHidden/>
          </w:rPr>
        </w:r>
        <w:r w:rsidR="00264B0C">
          <w:rPr>
            <w:noProof/>
            <w:webHidden/>
          </w:rPr>
          <w:fldChar w:fldCharType="separate"/>
        </w:r>
        <w:r w:rsidR="00264B0C">
          <w:rPr>
            <w:noProof/>
            <w:webHidden/>
          </w:rPr>
          <w:t>10</w:t>
        </w:r>
        <w:r w:rsidR="00264B0C">
          <w:rPr>
            <w:noProof/>
            <w:webHidden/>
          </w:rPr>
          <w:fldChar w:fldCharType="end"/>
        </w:r>
      </w:hyperlink>
    </w:p>
    <w:p w14:paraId="2208A33A" w14:textId="0F3F2EA3"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5" w:history="1">
        <w:r w:rsidR="00264B0C" w:rsidRPr="00EF600D">
          <w:rPr>
            <w:rStyle w:val="Hyperlink"/>
            <w:noProof/>
          </w:rPr>
          <w:t>2.3.1</w:t>
        </w:r>
        <w:r w:rsidR="00264B0C">
          <w:rPr>
            <w:rFonts w:asciiTheme="minorHAnsi" w:eastAsiaTheme="minorEastAsia" w:hAnsiTheme="minorHAnsi" w:cstheme="minorBidi"/>
            <w:noProof/>
            <w:szCs w:val="24"/>
          </w:rPr>
          <w:tab/>
        </w:r>
        <w:r w:rsidR="00264B0C" w:rsidRPr="00EF600D">
          <w:rPr>
            <w:rStyle w:val="Hyperlink"/>
            <w:noProof/>
          </w:rPr>
          <w:t>Environmental conditions and zooplankton</w:t>
        </w:r>
        <w:r w:rsidR="00264B0C">
          <w:rPr>
            <w:noProof/>
            <w:webHidden/>
          </w:rPr>
          <w:tab/>
        </w:r>
        <w:r w:rsidR="00264B0C">
          <w:rPr>
            <w:noProof/>
            <w:webHidden/>
          </w:rPr>
          <w:fldChar w:fldCharType="begin"/>
        </w:r>
        <w:r w:rsidR="00264B0C">
          <w:rPr>
            <w:noProof/>
            <w:webHidden/>
          </w:rPr>
          <w:instrText xml:space="preserve"> PAGEREF _Toc49865725 \h </w:instrText>
        </w:r>
        <w:r w:rsidR="00264B0C">
          <w:rPr>
            <w:noProof/>
            <w:webHidden/>
          </w:rPr>
        </w:r>
        <w:r w:rsidR="00264B0C">
          <w:rPr>
            <w:noProof/>
            <w:webHidden/>
          </w:rPr>
          <w:fldChar w:fldCharType="separate"/>
        </w:r>
        <w:r w:rsidR="00264B0C">
          <w:rPr>
            <w:noProof/>
            <w:webHidden/>
          </w:rPr>
          <w:t>10</w:t>
        </w:r>
        <w:r w:rsidR="00264B0C">
          <w:rPr>
            <w:noProof/>
            <w:webHidden/>
          </w:rPr>
          <w:fldChar w:fldCharType="end"/>
        </w:r>
      </w:hyperlink>
    </w:p>
    <w:p w14:paraId="406AB7DF" w14:textId="7B096D22"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6" w:history="1">
        <w:r w:rsidR="00264B0C" w:rsidRPr="00EF600D">
          <w:rPr>
            <w:rStyle w:val="Hyperlink"/>
            <w:noProof/>
          </w:rPr>
          <w:t>2.3.2</w:t>
        </w:r>
        <w:r w:rsidR="00264B0C">
          <w:rPr>
            <w:rFonts w:asciiTheme="minorHAnsi" w:eastAsiaTheme="minorEastAsia" w:hAnsiTheme="minorHAnsi" w:cstheme="minorBidi"/>
            <w:noProof/>
            <w:szCs w:val="24"/>
          </w:rPr>
          <w:tab/>
        </w:r>
        <w:r w:rsidR="00264B0C" w:rsidRPr="00EF600D">
          <w:rPr>
            <w:rStyle w:val="Hyperlink"/>
            <w:noProof/>
          </w:rPr>
          <w:t>Salmon size and condition</w:t>
        </w:r>
        <w:r w:rsidR="00264B0C">
          <w:rPr>
            <w:noProof/>
            <w:webHidden/>
          </w:rPr>
          <w:tab/>
        </w:r>
        <w:r w:rsidR="00264B0C">
          <w:rPr>
            <w:noProof/>
            <w:webHidden/>
          </w:rPr>
          <w:fldChar w:fldCharType="begin"/>
        </w:r>
        <w:r w:rsidR="00264B0C">
          <w:rPr>
            <w:noProof/>
            <w:webHidden/>
          </w:rPr>
          <w:instrText xml:space="preserve"> PAGEREF _Toc49865726 \h </w:instrText>
        </w:r>
        <w:r w:rsidR="00264B0C">
          <w:rPr>
            <w:noProof/>
            <w:webHidden/>
          </w:rPr>
        </w:r>
        <w:r w:rsidR="00264B0C">
          <w:rPr>
            <w:noProof/>
            <w:webHidden/>
          </w:rPr>
          <w:fldChar w:fldCharType="separate"/>
        </w:r>
        <w:r w:rsidR="00264B0C">
          <w:rPr>
            <w:noProof/>
            <w:webHidden/>
          </w:rPr>
          <w:t>11</w:t>
        </w:r>
        <w:r w:rsidR="00264B0C">
          <w:rPr>
            <w:noProof/>
            <w:webHidden/>
          </w:rPr>
          <w:fldChar w:fldCharType="end"/>
        </w:r>
      </w:hyperlink>
    </w:p>
    <w:p w14:paraId="591CAAA5" w14:textId="7848D093"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7" w:history="1">
        <w:r w:rsidR="00264B0C" w:rsidRPr="00EF600D">
          <w:rPr>
            <w:rStyle w:val="Hyperlink"/>
            <w:noProof/>
          </w:rPr>
          <w:t>2.3.3</w:t>
        </w:r>
        <w:r w:rsidR="00264B0C">
          <w:rPr>
            <w:rFonts w:asciiTheme="minorHAnsi" w:eastAsiaTheme="minorEastAsia" w:hAnsiTheme="minorHAnsi" w:cstheme="minorBidi"/>
            <w:noProof/>
            <w:szCs w:val="24"/>
          </w:rPr>
          <w:tab/>
        </w:r>
        <w:r w:rsidR="00264B0C" w:rsidRPr="00EF600D">
          <w:rPr>
            <w:rStyle w:val="Hyperlink"/>
            <w:noProof/>
          </w:rPr>
          <w:t>Salmon diet composition</w:t>
        </w:r>
        <w:r w:rsidR="00264B0C">
          <w:rPr>
            <w:noProof/>
            <w:webHidden/>
          </w:rPr>
          <w:tab/>
        </w:r>
        <w:r w:rsidR="00264B0C">
          <w:rPr>
            <w:noProof/>
            <w:webHidden/>
          </w:rPr>
          <w:fldChar w:fldCharType="begin"/>
        </w:r>
        <w:r w:rsidR="00264B0C">
          <w:rPr>
            <w:noProof/>
            <w:webHidden/>
          </w:rPr>
          <w:instrText xml:space="preserve"> PAGEREF _Toc49865727 \h </w:instrText>
        </w:r>
        <w:r w:rsidR="00264B0C">
          <w:rPr>
            <w:noProof/>
            <w:webHidden/>
          </w:rPr>
        </w:r>
        <w:r w:rsidR="00264B0C">
          <w:rPr>
            <w:noProof/>
            <w:webHidden/>
          </w:rPr>
          <w:fldChar w:fldCharType="separate"/>
        </w:r>
        <w:r w:rsidR="00264B0C">
          <w:rPr>
            <w:noProof/>
            <w:webHidden/>
          </w:rPr>
          <w:t>12</w:t>
        </w:r>
        <w:r w:rsidR="00264B0C">
          <w:rPr>
            <w:noProof/>
            <w:webHidden/>
          </w:rPr>
          <w:fldChar w:fldCharType="end"/>
        </w:r>
      </w:hyperlink>
    </w:p>
    <w:p w14:paraId="3BCB6478" w14:textId="4B0EFA1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8" w:history="1">
        <w:r w:rsidR="00264B0C" w:rsidRPr="00EF600D">
          <w:rPr>
            <w:rStyle w:val="Hyperlink"/>
            <w:noProof/>
          </w:rPr>
          <w:t>2.3.4</w:t>
        </w:r>
        <w:r w:rsidR="00264B0C">
          <w:rPr>
            <w:rFonts w:asciiTheme="minorHAnsi" w:eastAsiaTheme="minorEastAsia" w:hAnsiTheme="minorHAnsi" w:cstheme="minorBidi"/>
            <w:noProof/>
            <w:szCs w:val="24"/>
          </w:rPr>
          <w:tab/>
        </w:r>
        <w:r w:rsidR="00264B0C" w:rsidRPr="00EF600D">
          <w:rPr>
            <w:rStyle w:val="Hyperlink"/>
            <w:noProof/>
          </w:rPr>
          <w:t>Salmon stomach fullness</w:t>
        </w:r>
        <w:r w:rsidR="00264B0C">
          <w:rPr>
            <w:noProof/>
            <w:webHidden/>
          </w:rPr>
          <w:tab/>
        </w:r>
        <w:r w:rsidR="00264B0C">
          <w:rPr>
            <w:noProof/>
            <w:webHidden/>
          </w:rPr>
          <w:fldChar w:fldCharType="begin"/>
        </w:r>
        <w:r w:rsidR="00264B0C">
          <w:rPr>
            <w:noProof/>
            <w:webHidden/>
          </w:rPr>
          <w:instrText xml:space="preserve"> PAGEREF _Toc49865728 \h </w:instrText>
        </w:r>
        <w:r w:rsidR="00264B0C">
          <w:rPr>
            <w:noProof/>
            <w:webHidden/>
          </w:rPr>
        </w:r>
        <w:r w:rsidR="00264B0C">
          <w:rPr>
            <w:noProof/>
            <w:webHidden/>
          </w:rPr>
          <w:fldChar w:fldCharType="separate"/>
        </w:r>
        <w:r w:rsidR="00264B0C">
          <w:rPr>
            <w:noProof/>
            <w:webHidden/>
          </w:rPr>
          <w:t>14</w:t>
        </w:r>
        <w:r w:rsidR="00264B0C">
          <w:rPr>
            <w:noProof/>
            <w:webHidden/>
          </w:rPr>
          <w:fldChar w:fldCharType="end"/>
        </w:r>
      </w:hyperlink>
    </w:p>
    <w:p w14:paraId="04DA11FC" w14:textId="3DEDB741"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29" w:history="1">
        <w:r w:rsidR="00264B0C" w:rsidRPr="00EF600D">
          <w:rPr>
            <w:rStyle w:val="Hyperlink"/>
            <w:noProof/>
          </w:rPr>
          <w:t>2.3.5</w:t>
        </w:r>
        <w:r w:rsidR="00264B0C">
          <w:rPr>
            <w:rFonts w:asciiTheme="minorHAnsi" w:eastAsiaTheme="minorEastAsia" w:hAnsiTheme="minorHAnsi" w:cstheme="minorBidi"/>
            <w:noProof/>
            <w:szCs w:val="24"/>
          </w:rPr>
          <w:tab/>
        </w:r>
        <w:r w:rsidR="00264B0C" w:rsidRPr="00EF600D">
          <w:rPr>
            <w:rStyle w:val="Hyperlink"/>
            <w:noProof/>
          </w:rPr>
          <w:t>Diet overlap between pink and chum salmon</w:t>
        </w:r>
        <w:r w:rsidR="00264B0C">
          <w:rPr>
            <w:noProof/>
            <w:webHidden/>
          </w:rPr>
          <w:tab/>
        </w:r>
        <w:r w:rsidR="00264B0C">
          <w:rPr>
            <w:noProof/>
            <w:webHidden/>
          </w:rPr>
          <w:fldChar w:fldCharType="begin"/>
        </w:r>
        <w:r w:rsidR="00264B0C">
          <w:rPr>
            <w:noProof/>
            <w:webHidden/>
          </w:rPr>
          <w:instrText xml:space="preserve"> PAGEREF _Toc49865729 \h </w:instrText>
        </w:r>
        <w:r w:rsidR="00264B0C">
          <w:rPr>
            <w:noProof/>
            <w:webHidden/>
          </w:rPr>
        </w:r>
        <w:r w:rsidR="00264B0C">
          <w:rPr>
            <w:noProof/>
            <w:webHidden/>
          </w:rPr>
          <w:fldChar w:fldCharType="separate"/>
        </w:r>
        <w:r w:rsidR="00264B0C">
          <w:rPr>
            <w:noProof/>
            <w:webHidden/>
          </w:rPr>
          <w:t>15</w:t>
        </w:r>
        <w:r w:rsidR="00264B0C">
          <w:rPr>
            <w:noProof/>
            <w:webHidden/>
          </w:rPr>
          <w:fldChar w:fldCharType="end"/>
        </w:r>
      </w:hyperlink>
    </w:p>
    <w:p w14:paraId="3CF0A17A" w14:textId="09F794CA"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0" w:history="1">
        <w:r w:rsidR="00264B0C" w:rsidRPr="00EF600D">
          <w:rPr>
            <w:rStyle w:val="Hyperlink"/>
            <w:noProof/>
          </w:rPr>
          <w:t>2.4</w:t>
        </w:r>
        <w:r w:rsidR="00264B0C">
          <w:rPr>
            <w:rFonts w:asciiTheme="minorHAnsi" w:eastAsiaTheme="minorEastAsia" w:hAnsiTheme="minorHAnsi" w:cstheme="minorBidi"/>
            <w:noProof/>
            <w:szCs w:val="24"/>
          </w:rPr>
          <w:tab/>
        </w:r>
        <w:r w:rsidR="00264B0C" w:rsidRPr="00EF600D">
          <w:rPr>
            <w:rStyle w:val="Hyperlink"/>
            <w:noProof/>
          </w:rPr>
          <w:t>Discussion</w:t>
        </w:r>
        <w:r w:rsidR="00264B0C">
          <w:rPr>
            <w:noProof/>
            <w:webHidden/>
          </w:rPr>
          <w:tab/>
        </w:r>
        <w:r w:rsidR="00264B0C">
          <w:rPr>
            <w:noProof/>
            <w:webHidden/>
          </w:rPr>
          <w:fldChar w:fldCharType="begin"/>
        </w:r>
        <w:r w:rsidR="00264B0C">
          <w:rPr>
            <w:noProof/>
            <w:webHidden/>
          </w:rPr>
          <w:instrText xml:space="preserve"> PAGEREF _Toc49865730 \h </w:instrText>
        </w:r>
        <w:r w:rsidR="00264B0C">
          <w:rPr>
            <w:noProof/>
            <w:webHidden/>
          </w:rPr>
        </w:r>
        <w:r w:rsidR="00264B0C">
          <w:rPr>
            <w:noProof/>
            <w:webHidden/>
          </w:rPr>
          <w:fldChar w:fldCharType="separate"/>
        </w:r>
        <w:r w:rsidR="00264B0C">
          <w:rPr>
            <w:noProof/>
            <w:webHidden/>
          </w:rPr>
          <w:t>15</w:t>
        </w:r>
        <w:r w:rsidR="00264B0C">
          <w:rPr>
            <w:noProof/>
            <w:webHidden/>
          </w:rPr>
          <w:fldChar w:fldCharType="end"/>
        </w:r>
      </w:hyperlink>
    </w:p>
    <w:p w14:paraId="766F903F" w14:textId="3EEC23B3"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31" w:history="1">
        <w:r w:rsidR="00264B0C" w:rsidRPr="00EF600D">
          <w:rPr>
            <w:rStyle w:val="Hyperlink"/>
            <w:noProof/>
          </w:rPr>
          <w:t>2.4.1</w:t>
        </w:r>
        <w:r w:rsidR="00264B0C">
          <w:rPr>
            <w:rFonts w:asciiTheme="minorHAnsi" w:eastAsiaTheme="minorEastAsia" w:hAnsiTheme="minorHAnsi" w:cstheme="minorBidi"/>
            <w:noProof/>
            <w:szCs w:val="24"/>
          </w:rPr>
          <w:tab/>
        </w:r>
        <w:r w:rsidR="00264B0C" w:rsidRPr="00EF600D">
          <w:rPr>
            <w:rStyle w:val="Hyperlink"/>
            <w:noProof/>
          </w:rPr>
          <w:t>Diets in contrasting foraging conditions</w:t>
        </w:r>
        <w:r w:rsidR="00264B0C">
          <w:rPr>
            <w:noProof/>
            <w:webHidden/>
          </w:rPr>
          <w:tab/>
        </w:r>
        <w:r w:rsidR="00264B0C">
          <w:rPr>
            <w:noProof/>
            <w:webHidden/>
          </w:rPr>
          <w:fldChar w:fldCharType="begin"/>
        </w:r>
        <w:r w:rsidR="00264B0C">
          <w:rPr>
            <w:noProof/>
            <w:webHidden/>
          </w:rPr>
          <w:instrText xml:space="preserve"> PAGEREF _Toc49865731 \h </w:instrText>
        </w:r>
        <w:r w:rsidR="00264B0C">
          <w:rPr>
            <w:noProof/>
            <w:webHidden/>
          </w:rPr>
        </w:r>
        <w:r w:rsidR="00264B0C">
          <w:rPr>
            <w:noProof/>
            <w:webHidden/>
          </w:rPr>
          <w:fldChar w:fldCharType="separate"/>
        </w:r>
        <w:r w:rsidR="00264B0C">
          <w:rPr>
            <w:noProof/>
            <w:webHidden/>
          </w:rPr>
          <w:t>16</w:t>
        </w:r>
        <w:r w:rsidR="00264B0C">
          <w:rPr>
            <w:noProof/>
            <w:webHidden/>
          </w:rPr>
          <w:fldChar w:fldCharType="end"/>
        </w:r>
      </w:hyperlink>
    </w:p>
    <w:p w14:paraId="30FDB34E" w14:textId="6862AF8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32" w:history="1">
        <w:r w:rsidR="00264B0C" w:rsidRPr="00EF600D">
          <w:rPr>
            <w:rStyle w:val="Hyperlink"/>
            <w:noProof/>
          </w:rPr>
          <w:t>2.4.2</w:t>
        </w:r>
        <w:r w:rsidR="00264B0C">
          <w:rPr>
            <w:rFonts w:asciiTheme="minorHAnsi" w:eastAsiaTheme="minorEastAsia" w:hAnsiTheme="minorHAnsi" w:cstheme="minorBidi"/>
            <w:noProof/>
            <w:szCs w:val="24"/>
          </w:rPr>
          <w:tab/>
        </w:r>
        <w:r w:rsidR="00264B0C" w:rsidRPr="00EF600D">
          <w:rPr>
            <w:rStyle w:val="Hyperlink"/>
            <w:noProof/>
          </w:rPr>
          <w:t>Competition in contrasting foraging conditions</w:t>
        </w:r>
        <w:r w:rsidR="00264B0C">
          <w:rPr>
            <w:noProof/>
            <w:webHidden/>
          </w:rPr>
          <w:tab/>
        </w:r>
        <w:r w:rsidR="00264B0C">
          <w:rPr>
            <w:noProof/>
            <w:webHidden/>
          </w:rPr>
          <w:fldChar w:fldCharType="begin"/>
        </w:r>
        <w:r w:rsidR="00264B0C">
          <w:rPr>
            <w:noProof/>
            <w:webHidden/>
          </w:rPr>
          <w:instrText xml:space="preserve"> PAGEREF _Toc49865732 \h </w:instrText>
        </w:r>
        <w:r w:rsidR="00264B0C">
          <w:rPr>
            <w:noProof/>
            <w:webHidden/>
          </w:rPr>
        </w:r>
        <w:r w:rsidR="00264B0C">
          <w:rPr>
            <w:noProof/>
            <w:webHidden/>
          </w:rPr>
          <w:fldChar w:fldCharType="separate"/>
        </w:r>
        <w:r w:rsidR="00264B0C">
          <w:rPr>
            <w:noProof/>
            <w:webHidden/>
          </w:rPr>
          <w:t>18</w:t>
        </w:r>
        <w:r w:rsidR="00264B0C">
          <w:rPr>
            <w:noProof/>
            <w:webHidden/>
          </w:rPr>
          <w:fldChar w:fldCharType="end"/>
        </w:r>
      </w:hyperlink>
    </w:p>
    <w:p w14:paraId="0FD478E7" w14:textId="4F00F167"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33" w:history="1">
        <w:r w:rsidR="00264B0C" w:rsidRPr="00EF600D">
          <w:rPr>
            <w:rStyle w:val="Hyperlink"/>
            <w:noProof/>
          </w:rPr>
          <w:t>2.4.3</w:t>
        </w:r>
        <w:r w:rsidR="00264B0C">
          <w:rPr>
            <w:rFonts w:asciiTheme="minorHAnsi" w:eastAsiaTheme="minorEastAsia" w:hAnsiTheme="minorHAnsi" w:cstheme="minorBidi"/>
            <w:noProof/>
            <w:szCs w:val="24"/>
          </w:rPr>
          <w:tab/>
        </w:r>
        <w:r w:rsidR="00264B0C" w:rsidRPr="00EF600D">
          <w:rPr>
            <w:rStyle w:val="Hyperlink"/>
            <w:noProof/>
          </w:rPr>
          <w:t>Trophic niches of juvenile pink and chum salmon</w:t>
        </w:r>
        <w:r w:rsidR="00264B0C">
          <w:rPr>
            <w:noProof/>
            <w:webHidden/>
          </w:rPr>
          <w:tab/>
        </w:r>
        <w:r w:rsidR="00264B0C">
          <w:rPr>
            <w:noProof/>
            <w:webHidden/>
          </w:rPr>
          <w:fldChar w:fldCharType="begin"/>
        </w:r>
        <w:r w:rsidR="00264B0C">
          <w:rPr>
            <w:noProof/>
            <w:webHidden/>
          </w:rPr>
          <w:instrText xml:space="preserve"> PAGEREF _Toc49865733 \h </w:instrText>
        </w:r>
        <w:r w:rsidR="00264B0C">
          <w:rPr>
            <w:noProof/>
            <w:webHidden/>
          </w:rPr>
        </w:r>
        <w:r w:rsidR="00264B0C">
          <w:rPr>
            <w:noProof/>
            <w:webHidden/>
          </w:rPr>
          <w:fldChar w:fldCharType="separate"/>
        </w:r>
        <w:r w:rsidR="00264B0C">
          <w:rPr>
            <w:noProof/>
            <w:webHidden/>
          </w:rPr>
          <w:t>19</w:t>
        </w:r>
        <w:r w:rsidR="00264B0C">
          <w:rPr>
            <w:noProof/>
            <w:webHidden/>
          </w:rPr>
          <w:fldChar w:fldCharType="end"/>
        </w:r>
      </w:hyperlink>
    </w:p>
    <w:p w14:paraId="652EE6EB" w14:textId="17FCC8FC"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4" w:history="1">
        <w:r w:rsidR="00264B0C" w:rsidRPr="00EF600D">
          <w:rPr>
            <w:rStyle w:val="Hyperlink"/>
            <w:noProof/>
          </w:rPr>
          <w:t>2.5</w:t>
        </w:r>
        <w:r w:rsidR="00264B0C">
          <w:rPr>
            <w:rFonts w:asciiTheme="minorHAnsi" w:eastAsiaTheme="minorEastAsia" w:hAnsiTheme="minorHAnsi" w:cstheme="minorBidi"/>
            <w:noProof/>
            <w:szCs w:val="24"/>
          </w:rPr>
          <w:tab/>
        </w:r>
        <w:r w:rsidR="00264B0C" w:rsidRPr="00EF600D">
          <w:rPr>
            <w:rStyle w:val="Hyperlink"/>
            <w:noProof/>
          </w:rPr>
          <w:t>Conclusion</w:t>
        </w:r>
        <w:r w:rsidR="00264B0C">
          <w:rPr>
            <w:noProof/>
            <w:webHidden/>
          </w:rPr>
          <w:tab/>
        </w:r>
        <w:r w:rsidR="00264B0C">
          <w:rPr>
            <w:noProof/>
            <w:webHidden/>
          </w:rPr>
          <w:fldChar w:fldCharType="begin"/>
        </w:r>
        <w:r w:rsidR="00264B0C">
          <w:rPr>
            <w:noProof/>
            <w:webHidden/>
          </w:rPr>
          <w:instrText xml:space="preserve"> PAGEREF _Toc49865734 \h </w:instrText>
        </w:r>
        <w:r w:rsidR="00264B0C">
          <w:rPr>
            <w:noProof/>
            <w:webHidden/>
          </w:rPr>
        </w:r>
        <w:r w:rsidR="00264B0C">
          <w:rPr>
            <w:noProof/>
            <w:webHidden/>
          </w:rPr>
          <w:fldChar w:fldCharType="separate"/>
        </w:r>
        <w:r w:rsidR="00264B0C">
          <w:rPr>
            <w:noProof/>
            <w:webHidden/>
          </w:rPr>
          <w:t>21</w:t>
        </w:r>
        <w:r w:rsidR="00264B0C">
          <w:rPr>
            <w:noProof/>
            <w:webHidden/>
          </w:rPr>
          <w:fldChar w:fldCharType="end"/>
        </w:r>
      </w:hyperlink>
    </w:p>
    <w:p w14:paraId="535DBDA1" w14:textId="2CDC8351"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5" w:history="1">
        <w:r w:rsidR="00264B0C" w:rsidRPr="00EF600D">
          <w:rPr>
            <w:rStyle w:val="Hyperlink"/>
            <w:rFonts w:eastAsia="Times New Roman"/>
            <w:noProof/>
          </w:rPr>
          <w:t>2.6</w:t>
        </w:r>
        <w:r w:rsidR="00264B0C">
          <w:rPr>
            <w:rFonts w:asciiTheme="minorHAnsi" w:eastAsiaTheme="minorEastAsia" w:hAnsiTheme="minorHAnsi" w:cstheme="minorBidi"/>
            <w:noProof/>
            <w:szCs w:val="24"/>
          </w:rPr>
          <w:tab/>
        </w:r>
        <w:r w:rsidR="00264B0C" w:rsidRPr="00EF600D">
          <w:rPr>
            <w:rStyle w:val="Hyperlink"/>
            <w:noProof/>
          </w:rPr>
          <w:t>Tables</w:t>
        </w:r>
        <w:r w:rsidR="00264B0C">
          <w:rPr>
            <w:noProof/>
            <w:webHidden/>
          </w:rPr>
          <w:tab/>
        </w:r>
        <w:r w:rsidR="00264B0C">
          <w:rPr>
            <w:noProof/>
            <w:webHidden/>
          </w:rPr>
          <w:fldChar w:fldCharType="begin"/>
        </w:r>
        <w:r w:rsidR="00264B0C">
          <w:rPr>
            <w:noProof/>
            <w:webHidden/>
          </w:rPr>
          <w:instrText xml:space="preserve"> PAGEREF _Toc49865735 \h </w:instrText>
        </w:r>
        <w:r w:rsidR="00264B0C">
          <w:rPr>
            <w:noProof/>
            <w:webHidden/>
          </w:rPr>
        </w:r>
        <w:r w:rsidR="00264B0C">
          <w:rPr>
            <w:noProof/>
            <w:webHidden/>
          </w:rPr>
          <w:fldChar w:fldCharType="separate"/>
        </w:r>
        <w:r w:rsidR="00264B0C">
          <w:rPr>
            <w:noProof/>
            <w:webHidden/>
          </w:rPr>
          <w:t>22</w:t>
        </w:r>
        <w:r w:rsidR="00264B0C">
          <w:rPr>
            <w:noProof/>
            <w:webHidden/>
          </w:rPr>
          <w:fldChar w:fldCharType="end"/>
        </w:r>
      </w:hyperlink>
    </w:p>
    <w:p w14:paraId="4E40B7C8" w14:textId="2C1F0AF9"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6" w:history="1">
        <w:r w:rsidR="00264B0C" w:rsidRPr="00EF600D">
          <w:rPr>
            <w:rStyle w:val="Hyperlink"/>
            <w:noProof/>
          </w:rPr>
          <w:t>2.7</w:t>
        </w:r>
        <w:r w:rsidR="00264B0C">
          <w:rPr>
            <w:rFonts w:asciiTheme="minorHAnsi" w:eastAsiaTheme="minorEastAsia" w:hAnsiTheme="minorHAnsi" w:cstheme="minorBidi"/>
            <w:noProof/>
            <w:szCs w:val="24"/>
          </w:rPr>
          <w:tab/>
        </w:r>
        <w:r w:rsidR="00264B0C" w:rsidRPr="00EF600D">
          <w:rPr>
            <w:rStyle w:val="Hyperlink"/>
            <w:noProof/>
          </w:rPr>
          <w:t>Figures</w:t>
        </w:r>
        <w:r w:rsidR="00264B0C">
          <w:rPr>
            <w:noProof/>
            <w:webHidden/>
          </w:rPr>
          <w:tab/>
        </w:r>
        <w:r w:rsidR="00264B0C">
          <w:rPr>
            <w:noProof/>
            <w:webHidden/>
          </w:rPr>
          <w:fldChar w:fldCharType="begin"/>
        </w:r>
        <w:r w:rsidR="00264B0C">
          <w:rPr>
            <w:noProof/>
            <w:webHidden/>
          </w:rPr>
          <w:instrText xml:space="preserve"> PAGEREF _Toc49865736 \h </w:instrText>
        </w:r>
        <w:r w:rsidR="00264B0C">
          <w:rPr>
            <w:noProof/>
            <w:webHidden/>
          </w:rPr>
        </w:r>
        <w:r w:rsidR="00264B0C">
          <w:rPr>
            <w:noProof/>
            <w:webHidden/>
          </w:rPr>
          <w:fldChar w:fldCharType="separate"/>
        </w:r>
        <w:r w:rsidR="00264B0C">
          <w:rPr>
            <w:noProof/>
            <w:webHidden/>
          </w:rPr>
          <w:t>26</w:t>
        </w:r>
        <w:r w:rsidR="00264B0C">
          <w:rPr>
            <w:noProof/>
            <w:webHidden/>
          </w:rPr>
          <w:fldChar w:fldCharType="end"/>
        </w:r>
      </w:hyperlink>
    </w:p>
    <w:p w14:paraId="23D75BE2" w14:textId="20358FDE" w:rsidR="00264B0C" w:rsidRDefault="00FF5945">
      <w:pPr>
        <w:pStyle w:val="TOC1"/>
        <w:rPr>
          <w:rFonts w:asciiTheme="minorHAnsi" w:eastAsiaTheme="minorEastAsia" w:hAnsiTheme="minorHAnsi" w:cstheme="minorBidi"/>
          <w:b w:val="0"/>
          <w:noProof/>
        </w:rPr>
      </w:pPr>
      <w:hyperlink w:anchor="_Toc49865737" w:history="1">
        <w:r w:rsidR="00264B0C" w:rsidRPr="00EF600D">
          <w:rPr>
            <w:rStyle w:val="Hyperlink"/>
            <w:noProof/>
          </w:rPr>
          <w:t>Chapter 3: Salmon trophic interactions shift with prey phenology and migration timing</w:t>
        </w:r>
        <w:r w:rsidR="00264B0C">
          <w:rPr>
            <w:noProof/>
            <w:webHidden/>
          </w:rPr>
          <w:tab/>
        </w:r>
        <w:r w:rsidR="00264B0C">
          <w:rPr>
            <w:noProof/>
            <w:webHidden/>
          </w:rPr>
          <w:fldChar w:fldCharType="begin"/>
        </w:r>
        <w:r w:rsidR="00264B0C">
          <w:rPr>
            <w:noProof/>
            <w:webHidden/>
          </w:rPr>
          <w:instrText xml:space="preserve"> PAGEREF _Toc49865737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17ECB9FB" w14:textId="0CB5D30F"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8" w:history="1">
        <w:r w:rsidR="00264B0C" w:rsidRPr="00EF600D">
          <w:rPr>
            <w:rStyle w:val="Hyperlink"/>
            <w:noProof/>
          </w:rPr>
          <w:t>3.1</w:t>
        </w:r>
        <w:r w:rsidR="00264B0C">
          <w:rPr>
            <w:rFonts w:asciiTheme="minorHAnsi" w:eastAsiaTheme="minorEastAsia" w:hAnsiTheme="minorHAnsi" w:cstheme="minorBidi"/>
            <w:noProof/>
            <w:szCs w:val="24"/>
          </w:rPr>
          <w:tab/>
        </w:r>
        <w:r w:rsidR="00264B0C" w:rsidRPr="00EF600D">
          <w:rPr>
            <w:rStyle w:val="Hyperlink"/>
            <w:noProof/>
          </w:rPr>
          <w:t>Introduction</w:t>
        </w:r>
        <w:r w:rsidR="00264B0C">
          <w:rPr>
            <w:noProof/>
            <w:webHidden/>
          </w:rPr>
          <w:tab/>
        </w:r>
        <w:r w:rsidR="00264B0C">
          <w:rPr>
            <w:noProof/>
            <w:webHidden/>
          </w:rPr>
          <w:fldChar w:fldCharType="begin"/>
        </w:r>
        <w:r w:rsidR="00264B0C">
          <w:rPr>
            <w:noProof/>
            <w:webHidden/>
          </w:rPr>
          <w:instrText xml:space="preserve"> PAGEREF _Toc49865738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6FA79398" w14:textId="02DE6028"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39" w:history="1">
        <w:r w:rsidR="00264B0C" w:rsidRPr="00EF600D">
          <w:rPr>
            <w:rStyle w:val="Hyperlink"/>
            <w:noProof/>
          </w:rPr>
          <w:t>3.2</w:t>
        </w:r>
        <w:r w:rsidR="00264B0C">
          <w:rPr>
            <w:rFonts w:asciiTheme="minorHAnsi" w:eastAsiaTheme="minorEastAsia" w:hAnsiTheme="minorHAnsi" w:cstheme="minorBidi"/>
            <w:noProof/>
            <w:szCs w:val="24"/>
          </w:rPr>
          <w:tab/>
        </w:r>
        <w:r w:rsidR="00264B0C" w:rsidRPr="00EF600D">
          <w:rPr>
            <w:rStyle w:val="Hyperlink"/>
            <w:noProof/>
          </w:rPr>
          <w:t>Methods</w:t>
        </w:r>
        <w:r w:rsidR="00264B0C">
          <w:rPr>
            <w:noProof/>
            <w:webHidden/>
          </w:rPr>
          <w:tab/>
        </w:r>
        <w:r w:rsidR="00264B0C">
          <w:rPr>
            <w:noProof/>
            <w:webHidden/>
          </w:rPr>
          <w:fldChar w:fldCharType="begin"/>
        </w:r>
        <w:r w:rsidR="00264B0C">
          <w:rPr>
            <w:noProof/>
            <w:webHidden/>
          </w:rPr>
          <w:instrText xml:space="preserve"> PAGEREF _Toc49865739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0AD61E04" w14:textId="03F3AABD"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40" w:history="1">
        <w:r w:rsidR="00264B0C" w:rsidRPr="00EF600D">
          <w:rPr>
            <w:rStyle w:val="Hyperlink"/>
            <w:noProof/>
          </w:rPr>
          <w:t>3.3</w:t>
        </w:r>
        <w:r w:rsidR="00264B0C">
          <w:rPr>
            <w:rFonts w:asciiTheme="minorHAnsi" w:eastAsiaTheme="minorEastAsia" w:hAnsiTheme="minorHAnsi" w:cstheme="minorBidi"/>
            <w:noProof/>
            <w:szCs w:val="24"/>
          </w:rPr>
          <w:tab/>
        </w:r>
        <w:r w:rsidR="00264B0C" w:rsidRPr="00EF600D">
          <w:rPr>
            <w:rStyle w:val="Hyperlink"/>
            <w:noProof/>
          </w:rPr>
          <w:t>Results</w:t>
        </w:r>
        <w:r w:rsidR="00264B0C">
          <w:rPr>
            <w:noProof/>
            <w:webHidden/>
          </w:rPr>
          <w:tab/>
        </w:r>
        <w:r w:rsidR="00264B0C">
          <w:rPr>
            <w:noProof/>
            <w:webHidden/>
          </w:rPr>
          <w:fldChar w:fldCharType="begin"/>
        </w:r>
        <w:r w:rsidR="00264B0C">
          <w:rPr>
            <w:noProof/>
            <w:webHidden/>
          </w:rPr>
          <w:instrText xml:space="preserve"> PAGEREF _Toc49865740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534A333A" w14:textId="154604D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1" w:history="1">
        <w:r w:rsidR="00264B0C" w:rsidRPr="00EF600D">
          <w:rPr>
            <w:rStyle w:val="Hyperlink"/>
            <w:noProof/>
          </w:rPr>
          <w:t>3.3.1</w:t>
        </w:r>
        <w:r w:rsidR="00264B0C">
          <w:rPr>
            <w:rFonts w:asciiTheme="minorHAnsi" w:eastAsiaTheme="minorEastAsia" w:hAnsiTheme="minorHAnsi" w:cstheme="minorBidi"/>
            <w:noProof/>
            <w:szCs w:val="24"/>
          </w:rPr>
          <w:tab/>
        </w:r>
        <w:r w:rsidR="00264B0C" w:rsidRPr="00EF600D">
          <w:rPr>
            <w:rStyle w:val="Hyperlink"/>
            <w:noProof/>
          </w:rPr>
          <w:t>Environmental conditions</w:t>
        </w:r>
        <w:r w:rsidR="00264B0C">
          <w:rPr>
            <w:noProof/>
            <w:webHidden/>
          </w:rPr>
          <w:tab/>
        </w:r>
        <w:r w:rsidR="00264B0C">
          <w:rPr>
            <w:noProof/>
            <w:webHidden/>
          </w:rPr>
          <w:fldChar w:fldCharType="begin"/>
        </w:r>
        <w:r w:rsidR="00264B0C">
          <w:rPr>
            <w:noProof/>
            <w:webHidden/>
          </w:rPr>
          <w:instrText xml:space="preserve"> PAGEREF _Toc49865741 \h </w:instrText>
        </w:r>
        <w:r w:rsidR="00264B0C">
          <w:rPr>
            <w:noProof/>
            <w:webHidden/>
          </w:rPr>
        </w:r>
        <w:r w:rsidR="00264B0C">
          <w:rPr>
            <w:noProof/>
            <w:webHidden/>
          </w:rPr>
          <w:fldChar w:fldCharType="separate"/>
        </w:r>
        <w:r w:rsidR="00264B0C">
          <w:rPr>
            <w:noProof/>
            <w:webHidden/>
          </w:rPr>
          <w:t>36</w:t>
        </w:r>
        <w:r w:rsidR="00264B0C">
          <w:rPr>
            <w:noProof/>
            <w:webHidden/>
          </w:rPr>
          <w:fldChar w:fldCharType="end"/>
        </w:r>
      </w:hyperlink>
    </w:p>
    <w:p w14:paraId="609C259D" w14:textId="5C6E2833"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2" w:history="1">
        <w:r w:rsidR="00264B0C" w:rsidRPr="00EF600D">
          <w:rPr>
            <w:rStyle w:val="Hyperlink"/>
            <w:noProof/>
          </w:rPr>
          <w:t>3.3.2</w:t>
        </w:r>
        <w:r w:rsidR="00264B0C">
          <w:rPr>
            <w:rFonts w:asciiTheme="minorHAnsi" w:eastAsiaTheme="minorEastAsia" w:hAnsiTheme="minorHAnsi" w:cstheme="minorBidi"/>
            <w:noProof/>
            <w:szCs w:val="24"/>
          </w:rPr>
          <w:tab/>
        </w:r>
        <w:r w:rsidR="00264B0C" w:rsidRPr="00EF600D">
          <w:rPr>
            <w:rStyle w:val="Hyperlink"/>
            <w:noProof/>
          </w:rPr>
          <w:t>Zooplankton</w:t>
        </w:r>
        <w:r w:rsidR="00264B0C">
          <w:rPr>
            <w:noProof/>
            <w:webHidden/>
          </w:rPr>
          <w:tab/>
        </w:r>
        <w:r w:rsidR="00264B0C">
          <w:rPr>
            <w:noProof/>
            <w:webHidden/>
          </w:rPr>
          <w:fldChar w:fldCharType="begin"/>
        </w:r>
        <w:r w:rsidR="00264B0C">
          <w:rPr>
            <w:noProof/>
            <w:webHidden/>
          </w:rPr>
          <w:instrText xml:space="preserve"> PAGEREF _Toc49865742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615BE74D" w14:textId="0738DA8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3" w:history="1">
        <w:r w:rsidR="00264B0C" w:rsidRPr="00EF600D">
          <w:rPr>
            <w:rStyle w:val="Hyperlink"/>
            <w:noProof/>
          </w:rPr>
          <w:t>3.3.3</w:t>
        </w:r>
        <w:r w:rsidR="00264B0C">
          <w:rPr>
            <w:rFonts w:asciiTheme="minorHAnsi" w:eastAsiaTheme="minorEastAsia" w:hAnsiTheme="minorHAnsi" w:cstheme="minorBidi"/>
            <w:noProof/>
            <w:szCs w:val="24"/>
          </w:rPr>
          <w:tab/>
        </w:r>
        <w:r w:rsidR="00264B0C" w:rsidRPr="00EF600D">
          <w:rPr>
            <w:rStyle w:val="Hyperlink"/>
            <w:noProof/>
          </w:rPr>
          <w:t>Salmon diet composition</w:t>
        </w:r>
        <w:r w:rsidR="00264B0C">
          <w:rPr>
            <w:noProof/>
            <w:webHidden/>
          </w:rPr>
          <w:tab/>
        </w:r>
        <w:r w:rsidR="00264B0C">
          <w:rPr>
            <w:noProof/>
            <w:webHidden/>
          </w:rPr>
          <w:fldChar w:fldCharType="begin"/>
        </w:r>
        <w:r w:rsidR="00264B0C">
          <w:rPr>
            <w:noProof/>
            <w:webHidden/>
          </w:rPr>
          <w:instrText xml:space="preserve"> PAGEREF _Toc49865743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1DC56B10" w14:textId="600B04E4"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4" w:history="1">
        <w:r w:rsidR="00264B0C" w:rsidRPr="00EF600D">
          <w:rPr>
            <w:rStyle w:val="Hyperlink"/>
            <w:noProof/>
          </w:rPr>
          <w:t>3.3.4</w:t>
        </w:r>
        <w:r w:rsidR="00264B0C">
          <w:rPr>
            <w:rFonts w:asciiTheme="minorHAnsi" w:eastAsiaTheme="minorEastAsia" w:hAnsiTheme="minorHAnsi" w:cstheme="minorBidi"/>
            <w:noProof/>
            <w:szCs w:val="24"/>
          </w:rPr>
          <w:tab/>
        </w:r>
        <w:r w:rsidR="00264B0C" w:rsidRPr="00EF600D">
          <w:rPr>
            <w:rStyle w:val="Hyperlink"/>
            <w:noProof/>
          </w:rPr>
          <w:t>Salmon stomach fullness</w:t>
        </w:r>
        <w:r w:rsidR="00264B0C">
          <w:rPr>
            <w:noProof/>
            <w:webHidden/>
          </w:rPr>
          <w:tab/>
        </w:r>
        <w:r w:rsidR="00264B0C">
          <w:rPr>
            <w:noProof/>
            <w:webHidden/>
          </w:rPr>
          <w:fldChar w:fldCharType="begin"/>
        </w:r>
        <w:r w:rsidR="00264B0C">
          <w:rPr>
            <w:noProof/>
            <w:webHidden/>
          </w:rPr>
          <w:instrText xml:space="preserve"> PAGEREF _Toc49865744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39A9027B" w14:textId="764FF950"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5" w:history="1">
        <w:r w:rsidR="00264B0C" w:rsidRPr="00EF600D">
          <w:rPr>
            <w:rStyle w:val="Hyperlink"/>
            <w:noProof/>
          </w:rPr>
          <w:t>3.3.5</w:t>
        </w:r>
        <w:r w:rsidR="00264B0C">
          <w:rPr>
            <w:rFonts w:asciiTheme="minorHAnsi" w:eastAsiaTheme="minorEastAsia" w:hAnsiTheme="minorHAnsi" w:cstheme="minorBidi"/>
            <w:noProof/>
            <w:szCs w:val="24"/>
          </w:rPr>
          <w:tab/>
        </w:r>
        <w:r w:rsidR="00264B0C" w:rsidRPr="00EF600D">
          <w:rPr>
            <w:rStyle w:val="Hyperlink"/>
            <w:noProof/>
          </w:rPr>
          <w:t>Juvenile salmon condition</w:t>
        </w:r>
        <w:r w:rsidR="00264B0C">
          <w:rPr>
            <w:noProof/>
            <w:webHidden/>
          </w:rPr>
          <w:tab/>
        </w:r>
        <w:r w:rsidR="00264B0C">
          <w:rPr>
            <w:noProof/>
            <w:webHidden/>
          </w:rPr>
          <w:fldChar w:fldCharType="begin"/>
        </w:r>
        <w:r w:rsidR="00264B0C">
          <w:rPr>
            <w:noProof/>
            <w:webHidden/>
          </w:rPr>
          <w:instrText xml:space="preserve"> PAGEREF _Toc49865745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23D0EEF8" w14:textId="32EE2EF2"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6" w:history="1">
        <w:r w:rsidR="00264B0C" w:rsidRPr="00EF600D">
          <w:rPr>
            <w:rStyle w:val="Hyperlink"/>
            <w:noProof/>
          </w:rPr>
          <w:t>3.3.6</w:t>
        </w:r>
        <w:r w:rsidR="00264B0C">
          <w:rPr>
            <w:rFonts w:asciiTheme="minorHAnsi" w:eastAsiaTheme="minorEastAsia" w:hAnsiTheme="minorHAnsi" w:cstheme="minorBidi"/>
            <w:noProof/>
            <w:szCs w:val="24"/>
          </w:rPr>
          <w:tab/>
        </w:r>
        <w:r w:rsidR="00264B0C" w:rsidRPr="00EF600D">
          <w:rPr>
            <w:rStyle w:val="Hyperlink"/>
            <w:noProof/>
          </w:rPr>
          <w:t>Diet diversity of juvenile salmon</w:t>
        </w:r>
        <w:r w:rsidR="00264B0C">
          <w:rPr>
            <w:noProof/>
            <w:webHidden/>
          </w:rPr>
          <w:tab/>
        </w:r>
        <w:r w:rsidR="00264B0C">
          <w:rPr>
            <w:noProof/>
            <w:webHidden/>
          </w:rPr>
          <w:fldChar w:fldCharType="begin"/>
        </w:r>
        <w:r w:rsidR="00264B0C">
          <w:rPr>
            <w:noProof/>
            <w:webHidden/>
          </w:rPr>
          <w:instrText xml:space="preserve"> PAGEREF _Toc49865746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216C621C" w14:textId="74D4031D"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47" w:history="1">
        <w:r w:rsidR="00264B0C" w:rsidRPr="00EF600D">
          <w:rPr>
            <w:rStyle w:val="Hyperlink"/>
            <w:noProof/>
          </w:rPr>
          <w:t>3.4</w:t>
        </w:r>
        <w:r w:rsidR="00264B0C">
          <w:rPr>
            <w:rFonts w:asciiTheme="minorHAnsi" w:eastAsiaTheme="minorEastAsia" w:hAnsiTheme="minorHAnsi" w:cstheme="minorBidi"/>
            <w:noProof/>
            <w:szCs w:val="24"/>
          </w:rPr>
          <w:tab/>
        </w:r>
        <w:r w:rsidR="00264B0C" w:rsidRPr="00EF600D">
          <w:rPr>
            <w:rStyle w:val="Hyperlink"/>
            <w:noProof/>
          </w:rPr>
          <w:t>Discussion</w:t>
        </w:r>
        <w:r w:rsidR="00264B0C">
          <w:rPr>
            <w:noProof/>
            <w:webHidden/>
          </w:rPr>
          <w:tab/>
        </w:r>
        <w:r w:rsidR="00264B0C">
          <w:rPr>
            <w:noProof/>
            <w:webHidden/>
          </w:rPr>
          <w:fldChar w:fldCharType="begin"/>
        </w:r>
        <w:r w:rsidR="00264B0C">
          <w:rPr>
            <w:noProof/>
            <w:webHidden/>
          </w:rPr>
          <w:instrText xml:space="preserve"> PAGEREF _Toc49865747 \h </w:instrText>
        </w:r>
        <w:r w:rsidR="00264B0C">
          <w:rPr>
            <w:noProof/>
            <w:webHidden/>
          </w:rPr>
        </w:r>
        <w:r w:rsidR="00264B0C">
          <w:rPr>
            <w:noProof/>
            <w:webHidden/>
          </w:rPr>
          <w:fldChar w:fldCharType="separate"/>
        </w:r>
        <w:r w:rsidR="00264B0C">
          <w:rPr>
            <w:noProof/>
            <w:webHidden/>
          </w:rPr>
          <w:t>37</w:t>
        </w:r>
        <w:r w:rsidR="00264B0C">
          <w:rPr>
            <w:noProof/>
            <w:webHidden/>
          </w:rPr>
          <w:fldChar w:fldCharType="end"/>
        </w:r>
      </w:hyperlink>
    </w:p>
    <w:p w14:paraId="55FC809F" w14:textId="24B6711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8" w:history="1">
        <w:r w:rsidR="00264B0C" w:rsidRPr="00EF600D">
          <w:rPr>
            <w:rStyle w:val="Hyperlink"/>
            <w:noProof/>
          </w:rPr>
          <w:t>3.4.1</w:t>
        </w:r>
        <w:r w:rsidR="00264B0C">
          <w:rPr>
            <w:rFonts w:asciiTheme="minorHAnsi" w:eastAsiaTheme="minorEastAsia" w:hAnsiTheme="minorHAnsi" w:cstheme="minorBidi"/>
            <w:noProof/>
            <w:szCs w:val="24"/>
          </w:rPr>
          <w:tab/>
        </w:r>
        <w:r w:rsidR="00264B0C" w:rsidRPr="00EF600D">
          <w:rPr>
            <w:rStyle w:val="Hyperlink"/>
            <w:noProof/>
          </w:rPr>
          <w:t>Seasonality and prey phenology</w:t>
        </w:r>
        <w:r w:rsidR="00264B0C">
          <w:rPr>
            <w:noProof/>
            <w:webHidden/>
          </w:rPr>
          <w:tab/>
        </w:r>
        <w:r w:rsidR="00264B0C">
          <w:rPr>
            <w:noProof/>
            <w:webHidden/>
          </w:rPr>
          <w:fldChar w:fldCharType="begin"/>
        </w:r>
        <w:r w:rsidR="00264B0C">
          <w:rPr>
            <w:noProof/>
            <w:webHidden/>
          </w:rPr>
          <w:instrText xml:space="preserve"> PAGEREF _Toc49865748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52DF334B" w14:textId="7C820EDA"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49" w:history="1">
        <w:r w:rsidR="00264B0C" w:rsidRPr="00EF600D">
          <w:rPr>
            <w:rStyle w:val="Hyperlink"/>
            <w:noProof/>
          </w:rPr>
          <w:t>3.4.2</w:t>
        </w:r>
        <w:r w:rsidR="00264B0C">
          <w:rPr>
            <w:rFonts w:asciiTheme="minorHAnsi" w:eastAsiaTheme="minorEastAsia" w:hAnsiTheme="minorHAnsi" w:cstheme="minorBidi"/>
            <w:noProof/>
            <w:szCs w:val="24"/>
          </w:rPr>
          <w:tab/>
        </w:r>
        <w:r w:rsidR="00264B0C" w:rsidRPr="00EF600D">
          <w:rPr>
            <w:rStyle w:val="Hyperlink"/>
            <w:noProof/>
          </w:rPr>
          <w:t>Interannual variability</w:t>
        </w:r>
        <w:r w:rsidR="00264B0C">
          <w:rPr>
            <w:noProof/>
            <w:webHidden/>
          </w:rPr>
          <w:tab/>
        </w:r>
        <w:r w:rsidR="00264B0C">
          <w:rPr>
            <w:noProof/>
            <w:webHidden/>
          </w:rPr>
          <w:fldChar w:fldCharType="begin"/>
        </w:r>
        <w:r w:rsidR="00264B0C">
          <w:rPr>
            <w:noProof/>
            <w:webHidden/>
          </w:rPr>
          <w:instrText xml:space="preserve"> PAGEREF _Toc49865749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57BFB4CA" w14:textId="11B30C80"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50" w:history="1">
        <w:r w:rsidR="00264B0C" w:rsidRPr="00EF600D">
          <w:rPr>
            <w:rStyle w:val="Hyperlink"/>
            <w:noProof/>
          </w:rPr>
          <w:t>3.4.3</w:t>
        </w:r>
        <w:r w:rsidR="00264B0C">
          <w:rPr>
            <w:rFonts w:asciiTheme="minorHAnsi" w:eastAsiaTheme="minorEastAsia" w:hAnsiTheme="minorHAnsi" w:cstheme="minorBidi"/>
            <w:noProof/>
            <w:szCs w:val="24"/>
          </w:rPr>
          <w:tab/>
        </w:r>
        <w:r w:rsidR="00264B0C" w:rsidRPr="00EF600D">
          <w:rPr>
            <w:rStyle w:val="Hyperlink"/>
            <w:noProof/>
          </w:rPr>
          <w:t>Predator and prey sizes</w:t>
        </w:r>
        <w:r w:rsidR="00264B0C">
          <w:rPr>
            <w:noProof/>
            <w:webHidden/>
          </w:rPr>
          <w:tab/>
        </w:r>
        <w:r w:rsidR="00264B0C">
          <w:rPr>
            <w:noProof/>
            <w:webHidden/>
          </w:rPr>
          <w:fldChar w:fldCharType="begin"/>
        </w:r>
        <w:r w:rsidR="00264B0C">
          <w:rPr>
            <w:noProof/>
            <w:webHidden/>
          </w:rPr>
          <w:instrText xml:space="preserve"> PAGEREF _Toc49865750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70877C7A" w14:textId="4BEB10B0" w:rsidR="00264B0C" w:rsidRDefault="00FF5945">
      <w:pPr>
        <w:pStyle w:val="TOC3"/>
        <w:tabs>
          <w:tab w:val="left" w:pos="1440"/>
          <w:tab w:val="right" w:leader="dot" w:pos="9350"/>
        </w:tabs>
        <w:rPr>
          <w:rFonts w:asciiTheme="minorHAnsi" w:eastAsiaTheme="minorEastAsia" w:hAnsiTheme="minorHAnsi" w:cstheme="minorBidi"/>
          <w:noProof/>
          <w:szCs w:val="24"/>
        </w:rPr>
      </w:pPr>
      <w:hyperlink w:anchor="_Toc49865751" w:history="1">
        <w:r w:rsidR="00264B0C" w:rsidRPr="00EF600D">
          <w:rPr>
            <w:rStyle w:val="Hyperlink"/>
            <w:noProof/>
          </w:rPr>
          <w:t>3.4.4</w:t>
        </w:r>
        <w:r w:rsidR="00264B0C">
          <w:rPr>
            <w:rFonts w:asciiTheme="minorHAnsi" w:eastAsiaTheme="minorEastAsia" w:hAnsiTheme="minorHAnsi" w:cstheme="minorBidi"/>
            <w:noProof/>
            <w:szCs w:val="24"/>
          </w:rPr>
          <w:tab/>
        </w:r>
        <w:r w:rsidR="00264B0C" w:rsidRPr="00EF600D">
          <w:rPr>
            <w:rStyle w:val="Hyperlink"/>
            <w:noProof/>
          </w:rPr>
          <w:t>Salmon trophic interactions</w:t>
        </w:r>
        <w:r w:rsidR="00264B0C">
          <w:rPr>
            <w:noProof/>
            <w:webHidden/>
          </w:rPr>
          <w:tab/>
        </w:r>
        <w:r w:rsidR="00264B0C">
          <w:rPr>
            <w:noProof/>
            <w:webHidden/>
          </w:rPr>
          <w:fldChar w:fldCharType="begin"/>
        </w:r>
        <w:r w:rsidR="00264B0C">
          <w:rPr>
            <w:noProof/>
            <w:webHidden/>
          </w:rPr>
          <w:instrText xml:space="preserve"> PAGEREF _Toc49865751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18BF3F05" w14:textId="44DDF634"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2" w:history="1">
        <w:r w:rsidR="00264B0C" w:rsidRPr="00EF600D">
          <w:rPr>
            <w:rStyle w:val="Hyperlink"/>
            <w:noProof/>
          </w:rPr>
          <w:t>3.5</w:t>
        </w:r>
        <w:r w:rsidR="00264B0C">
          <w:rPr>
            <w:rFonts w:asciiTheme="minorHAnsi" w:eastAsiaTheme="minorEastAsia" w:hAnsiTheme="minorHAnsi" w:cstheme="minorBidi"/>
            <w:noProof/>
            <w:szCs w:val="24"/>
          </w:rPr>
          <w:tab/>
        </w:r>
        <w:r w:rsidR="00264B0C" w:rsidRPr="00EF600D">
          <w:rPr>
            <w:rStyle w:val="Hyperlink"/>
            <w:noProof/>
          </w:rPr>
          <w:t>Conclusion</w:t>
        </w:r>
        <w:r w:rsidR="00264B0C">
          <w:rPr>
            <w:noProof/>
            <w:webHidden/>
          </w:rPr>
          <w:tab/>
        </w:r>
        <w:r w:rsidR="00264B0C">
          <w:rPr>
            <w:noProof/>
            <w:webHidden/>
          </w:rPr>
          <w:fldChar w:fldCharType="begin"/>
        </w:r>
        <w:r w:rsidR="00264B0C">
          <w:rPr>
            <w:noProof/>
            <w:webHidden/>
          </w:rPr>
          <w:instrText xml:space="preserve"> PAGEREF _Toc49865752 \h </w:instrText>
        </w:r>
        <w:r w:rsidR="00264B0C">
          <w:rPr>
            <w:noProof/>
            <w:webHidden/>
          </w:rPr>
        </w:r>
        <w:r w:rsidR="00264B0C">
          <w:rPr>
            <w:noProof/>
            <w:webHidden/>
          </w:rPr>
          <w:fldChar w:fldCharType="separate"/>
        </w:r>
        <w:r w:rsidR="00264B0C">
          <w:rPr>
            <w:noProof/>
            <w:webHidden/>
          </w:rPr>
          <w:t>38</w:t>
        </w:r>
        <w:r w:rsidR="00264B0C">
          <w:rPr>
            <w:noProof/>
            <w:webHidden/>
          </w:rPr>
          <w:fldChar w:fldCharType="end"/>
        </w:r>
      </w:hyperlink>
    </w:p>
    <w:p w14:paraId="7BE16F77" w14:textId="075A0EFD"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3" w:history="1">
        <w:r w:rsidR="00264B0C" w:rsidRPr="00EF600D">
          <w:rPr>
            <w:rStyle w:val="Hyperlink"/>
            <w:noProof/>
          </w:rPr>
          <w:t>3.6</w:t>
        </w:r>
        <w:r w:rsidR="00264B0C">
          <w:rPr>
            <w:rFonts w:asciiTheme="minorHAnsi" w:eastAsiaTheme="minorEastAsia" w:hAnsiTheme="minorHAnsi" w:cstheme="minorBidi"/>
            <w:noProof/>
            <w:szCs w:val="24"/>
          </w:rPr>
          <w:tab/>
        </w:r>
        <w:r w:rsidR="00264B0C" w:rsidRPr="00EF600D">
          <w:rPr>
            <w:rStyle w:val="Hyperlink"/>
            <w:noProof/>
          </w:rPr>
          <w:t>Tables</w:t>
        </w:r>
        <w:r w:rsidR="00264B0C">
          <w:rPr>
            <w:noProof/>
            <w:webHidden/>
          </w:rPr>
          <w:tab/>
        </w:r>
        <w:r w:rsidR="00264B0C">
          <w:rPr>
            <w:noProof/>
            <w:webHidden/>
          </w:rPr>
          <w:fldChar w:fldCharType="begin"/>
        </w:r>
        <w:r w:rsidR="00264B0C">
          <w:rPr>
            <w:noProof/>
            <w:webHidden/>
          </w:rPr>
          <w:instrText xml:space="preserve"> PAGEREF _Toc49865753 \h </w:instrText>
        </w:r>
        <w:r w:rsidR="00264B0C">
          <w:rPr>
            <w:noProof/>
            <w:webHidden/>
          </w:rPr>
        </w:r>
        <w:r w:rsidR="00264B0C">
          <w:rPr>
            <w:noProof/>
            <w:webHidden/>
          </w:rPr>
          <w:fldChar w:fldCharType="separate"/>
        </w:r>
        <w:r w:rsidR="00264B0C">
          <w:rPr>
            <w:noProof/>
            <w:webHidden/>
          </w:rPr>
          <w:t>39</w:t>
        </w:r>
        <w:r w:rsidR="00264B0C">
          <w:rPr>
            <w:noProof/>
            <w:webHidden/>
          </w:rPr>
          <w:fldChar w:fldCharType="end"/>
        </w:r>
      </w:hyperlink>
    </w:p>
    <w:p w14:paraId="127E2178" w14:textId="45DFC027"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4" w:history="1">
        <w:r w:rsidR="00264B0C" w:rsidRPr="00EF600D">
          <w:rPr>
            <w:rStyle w:val="Hyperlink"/>
            <w:noProof/>
          </w:rPr>
          <w:t>3.7</w:t>
        </w:r>
        <w:r w:rsidR="00264B0C">
          <w:rPr>
            <w:rFonts w:asciiTheme="minorHAnsi" w:eastAsiaTheme="minorEastAsia" w:hAnsiTheme="minorHAnsi" w:cstheme="minorBidi"/>
            <w:noProof/>
            <w:szCs w:val="24"/>
          </w:rPr>
          <w:tab/>
        </w:r>
        <w:r w:rsidR="00264B0C" w:rsidRPr="00EF600D">
          <w:rPr>
            <w:rStyle w:val="Hyperlink"/>
            <w:noProof/>
          </w:rPr>
          <w:t>Figures</w:t>
        </w:r>
        <w:r w:rsidR="00264B0C">
          <w:rPr>
            <w:noProof/>
            <w:webHidden/>
          </w:rPr>
          <w:tab/>
        </w:r>
        <w:r w:rsidR="00264B0C">
          <w:rPr>
            <w:noProof/>
            <w:webHidden/>
          </w:rPr>
          <w:fldChar w:fldCharType="begin"/>
        </w:r>
        <w:r w:rsidR="00264B0C">
          <w:rPr>
            <w:noProof/>
            <w:webHidden/>
          </w:rPr>
          <w:instrText xml:space="preserve"> PAGEREF _Toc49865754 \h </w:instrText>
        </w:r>
        <w:r w:rsidR="00264B0C">
          <w:rPr>
            <w:noProof/>
            <w:webHidden/>
          </w:rPr>
        </w:r>
        <w:r w:rsidR="00264B0C">
          <w:rPr>
            <w:noProof/>
            <w:webHidden/>
          </w:rPr>
          <w:fldChar w:fldCharType="separate"/>
        </w:r>
        <w:r w:rsidR="00264B0C">
          <w:rPr>
            <w:noProof/>
            <w:webHidden/>
          </w:rPr>
          <w:t>43</w:t>
        </w:r>
        <w:r w:rsidR="00264B0C">
          <w:rPr>
            <w:noProof/>
            <w:webHidden/>
          </w:rPr>
          <w:fldChar w:fldCharType="end"/>
        </w:r>
      </w:hyperlink>
    </w:p>
    <w:p w14:paraId="0BD6A82D" w14:textId="0726E7B2" w:rsidR="00264B0C" w:rsidRDefault="00FF5945">
      <w:pPr>
        <w:pStyle w:val="TOC1"/>
        <w:rPr>
          <w:rFonts w:asciiTheme="minorHAnsi" w:eastAsiaTheme="minorEastAsia" w:hAnsiTheme="minorHAnsi" w:cstheme="minorBidi"/>
          <w:b w:val="0"/>
          <w:noProof/>
        </w:rPr>
      </w:pPr>
      <w:hyperlink w:anchor="_Toc49865755" w:history="1">
        <w:r w:rsidR="00264B0C" w:rsidRPr="00EF600D">
          <w:rPr>
            <w:rStyle w:val="Hyperlink"/>
            <w:noProof/>
          </w:rPr>
          <w:t>Chapter 4: Conclusion</w:t>
        </w:r>
        <w:r w:rsidR="00264B0C">
          <w:rPr>
            <w:noProof/>
            <w:webHidden/>
          </w:rPr>
          <w:tab/>
        </w:r>
        <w:r w:rsidR="00264B0C">
          <w:rPr>
            <w:noProof/>
            <w:webHidden/>
          </w:rPr>
          <w:fldChar w:fldCharType="begin"/>
        </w:r>
        <w:r w:rsidR="00264B0C">
          <w:rPr>
            <w:noProof/>
            <w:webHidden/>
          </w:rPr>
          <w:instrText xml:space="preserve"> PAGEREF _Toc49865755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4FE86F0" w14:textId="28EE886C"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6" w:history="1">
        <w:r w:rsidR="00264B0C" w:rsidRPr="00EF600D">
          <w:rPr>
            <w:rStyle w:val="Hyperlink"/>
            <w:noProof/>
          </w:rPr>
          <w:t>4.1</w:t>
        </w:r>
        <w:r w:rsidR="00264B0C">
          <w:rPr>
            <w:rFonts w:asciiTheme="minorHAnsi" w:eastAsiaTheme="minorEastAsia" w:hAnsiTheme="minorHAnsi" w:cstheme="minorBidi"/>
            <w:noProof/>
            <w:szCs w:val="24"/>
          </w:rPr>
          <w:tab/>
        </w:r>
        <w:r w:rsidR="00264B0C" w:rsidRPr="00EF600D">
          <w:rPr>
            <w:rStyle w:val="Hyperlink"/>
            <w:noProof/>
          </w:rPr>
          <w:t>Knowledge gap of juvenile pink and chum salmon competition</w:t>
        </w:r>
        <w:r w:rsidR="00264B0C">
          <w:rPr>
            <w:noProof/>
            <w:webHidden/>
          </w:rPr>
          <w:tab/>
        </w:r>
        <w:r w:rsidR="00264B0C">
          <w:rPr>
            <w:noProof/>
            <w:webHidden/>
          </w:rPr>
          <w:fldChar w:fldCharType="begin"/>
        </w:r>
        <w:r w:rsidR="00264B0C">
          <w:rPr>
            <w:noProof/>
            <w:webHidden/>
          </w:rPr>
          <w:instrText xml:space="preserve"> PAGEREF _Toc49865756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738B6EB0" w14:textId="1417473F"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7" w:history="1">
        <w:r w:rsidR="00264B0C" w:rsidRPr="00EF600D">
          <w:rPr>
            <w:rStyle w:val="Hyperlink"/>
            <w:noProof/>
          </w:rPr>
          <w:t>4.2</w:t>
        </w:r>
        <w:r w:rsidR="00264B0C">
          <w:rPr>
            <w:rFonts w:asciiTheme="minorHAnsi" w:eastAsiaTheme="minorEastAsia" w:hAnsiTheme="minorHAnsi" w:cstheme="minorBidi"/>
            <w:noProof/>
            <w:szCs w:val="24"/>
          </w:rPr>
          <w:tab/>
        </w:r>
        <w:r w:rsidR="00264B0C" w:rsidRPr="00EF600D">
          <w:rPr>
            <w:rStyle w:val="Hyperlink"/>
            <w:noProof/>
          </w:rPr>
          <w:t>Diets of juvenile pink and chum salmon in contrasting foraging conditions</w:t>
        </w:r>
        <w:r w:rsidR="00264B0C">
          <w:rPr>
            <w:noProof/>
            <w:webHidden/>
          </w:rPr>
          <w:tab/>
        </w:r>
        <w:r w:rsidR="00264B0C">
          <w:rPr>
            <w:noProof/>
            <w:webHidden/>
          </w:rPr>
          <w:fldChar w:fldCharType="begin"/>
        </w:r>
        <w:r w:rsidR="00264B0C">
          <w:rPr>
            <w:noProof/>
            <w:webHidden/>
          </w:rPr>
          <w:instrText xml:space="preserve"> PAGEREF _Toc49865757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7225D68" w14:textId="18AB07F6"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8" w:history="1">
        <w:r w:rsidR="00264B0C" w:rsidRPr="00EF600D">
          <w:rPr>
            <w:rStyle w:val="Hyperlink"/>
            <w:noProof/>
          </w:rPr>
          <w:t>4.3</w:t>
        </w:r>
        <w:r w:rsidR="00264B0C">
          <w:rPr>
            <w:rFonts w:asciiTheme="minorHAnsi" w:eastAsiaTheme="minorEastAsia" w:hAnsiTheme="minorHAnsi" w:cstheme="minorBidi"/>
            <w:noProof/>
            <w:szCs w:val="24"/>
          </w:rPr>
          <w:tab/>
        </w:r>
        <w:r w:rsidR="00264B0C" w:rsidRPr="00EF600D">
          <w:rPr>
            <w:rStyle w:val="Hyperlink"/>
            <w:noProof/>
          </w:rPr>
          <w:t>Trophic interactions of pink and chum salmon during outmigration</w:t>
        </w:r>
        <w:r w:rsidR="00264B0C">
          <w:rPr>
            <w:noProof/>
            <w:webHidden/>
          </w:rPr>
          <w:tab/>
        </w:r>
        <w:r w:rsidR="00264B0C">
          <w:rPr>
            <w:noProof/>
            <w:webHidden/>
          </w:rPr>
          <w:fldChar w:fldCharType="begin"/>
        </w:r>
        <w:r w:rsidR="00264B0C">
          <w:rPr>
            <w:noProof/>
            <w:webHidden/>
          </w:rPr>
          <w:instrText xml:space="preserve"> PAGEREF _Toc49865758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0C664835" w14:textId="2C671C5B" w:rsidR="00264B0C" w:rsidRDefault="00FF5945">
      <w:pPr>
        <w:pStyle w:val="TOC2"/>
        <w:tabs>
          <w:tab w:val="left" w:pos="960"/>
          <w:tab w:val="right" w:leader="dot" w:pos="9350"/>
        </w:tabs>
        <w:rPr>
          <w:rFonts w:asciiTheme="minorHAnsi" w:eastAsiaTheme="minorEastAsia" w:hAnsiTheme="minorHAnsi" w:cstheme="minorBidi"/>
          <w:noProof/>
          <w:szCs w:val="24"/>
        </w:rPr>
      </w:pPr>
      <w:hyperlink w:anchor="_Toc49865759" w:history="1">
        <w:r w:rsidR="00264B0C" w:rsidRPr="00EF600D">
          <w:rPr>
            <w:rStyle w:val="Hyperlink"/>
            <w:noProof/>
          </w:rPr>
          <w:t>4.4</w:t>
        </w:r>
        <w:r w:rsidR="00264B0C">
          <w:rPr>
            <w:rFonts w:asciiTheme="minorHAnsi" w:eastAsiaTheme="minorEastAsia" w:hAnsiTheme="minorHAnsi" w:cstheme="minorBidi"/>
            <w:noProof/>
            <w:szCs w:val="24"/>
          </w:rPr>
          <w:tab/>
        </w:r>
        <w:r w:rsidR="00264B0C" w:rsidRPr="00EF600D">
          <w:rPr>
            <w:rStyle w:val="Hyperlink"/>
            <w:noProof/>
          </w:rPr>
          <w:t>Pink and chum salmon as ecosystem indicators</w:t>
        </w:r>
        <w:r w:rsidR="00264B0C">
          <w:rPr>
            <w:noProof/>
            <w:webHidden/>
          </w:rPr>
          <w:tab/>
        </w:r>
        <w:r w:rsidR="00264B0C">
          <w:rPr>
            <w:noProof/>
            <w:webHidden/>
          </w:rPr>
          <w:fldChar w:fldCharType="begin"/>
        </w:r>
        <w:r w:rsidR="00264B0C">
          <w:rPr>
            <w:noProof/>
            <w:webHidden/>
          </w:rPr>
          <w:instrText xml:space="preserve"> PAGEREF _Toc49865759 \h </w:instrText>
        </w:r>
        <w:r w:rsidR="00264B0C">
          <w:rPr>
            <w:noProof/>
            <w:webHidden/>
          </w:rPr>
        </w:r>
        <w:r w:rsidR="00264B0C">
          <w:rPr>
            <w:noProof/>
            <w:webHidden/>
          </w:rPr>
          <w:fldChar w:fldCharType="separate"/>
        </w:r>
        <w:r w:rsidR="00264B0C">
          <w:rPr>
            <w:noProof/>
            <w:webHidden/>
          </w:rPr>
          <w:t>51</w:t>
        </w:r>
        <w:r w:rsidR="00264B0C">
          <w:rPr>
            <w:noProof/>
            <w:webHidden/>
          </w:rPr>
          <w:fldChar w:fldCharType="end"/>
        </w:r>
      </w:hyperlink>
    </w:p>
    <w:p w14:paraId="4AECE289" w14:textId="278EFC8C" w:rsidR="00264B0C" w:rsidRDefault="00FF5945">
      <w:pPr>
        <w:pStyle w:val="TOC1"/>
        <w:rPr>
          <w:rFonts w:asciiTheme="minorHAnsi" w:eastAsiaTheme="minorEastAsia" w:hAnsiTheme="minorHAnsi" w:cstheme="minorBidi"/>
          <w:b w:val="0"/>
          <w:noProof/>
        </w:rPr>
      </w:pPr>
      <w:hyperlink w:anchor="_Toc49865760" w:history="1">
        <w:r w:rsidR="00264B0C" w:rsidRPr="00EF600D">
          <w:rPr>
            <w:rStyle w:val="Hyperlink"/>
            <w:noProof/>
          </w:rPr>
          <w:t>References</w:t>
        </w:r>
        <w:r w:rsidR="00264B0C">
          <w:rPr>
            <w:noProof/>
            <w:webHidden/>
          </w:rPr>
          <w:tab/>
        </w:r>
        <w:r w:rsidR="00264B0C">
          <w:rPr>
            <w:noProof/>
            <w:webHidden/>
          </w:rPr>
          <w:fldChar w:fldCharType="begin"/>
        </w:r>
        <w:r w:rsidR="00264B0C">
          <w:rPr>
            <w:noProof/>
            <w:webHidden/>
          </w:rPr>
          <w:instrText xml:space="preserve"> PAGEREF _Toc49865760 \h </w:instrText>
        </w:r>
        <w:r w:rsidR="00264B0C">
          <w:rPr>
            <w:noProof/>
            <w:webHidden/>
          </w:rPr>
        </w:r>
        <w:r w:rsidR="00264B0C">
          <w:rPr>
            <w:noProof/>
            <w:webHidden/>
          </w:rPr>
          <w:fldChar w:fldCharType="separate"/>
        </w:r>
        <w:r w:rsidR="00264B0C">
          <w:rPr>
            <w:noProof/>
            <w:webHidden/>
          </w:rPr>
          <w:t>52</w:t>
        </w:r>
        <w:r w:rsidR="00264B0C">
          <w:rPr>
            <w:noProof/>
            <w:webHidden/>
          </w:rPr>
          <w:fldChar w:fldCharType="end"/>
        </w:r>
      </w:hyperlink>
    </w:p>
    <w:p w14:paraId="7CBB6DF8" w14:textId="588ADE68" w:rsidR="00264B0C" w:rsidRDefault="00FF5945">
      <w:pPr>
        <w:pStyle w:val="TOC1"/>
        <w:rPr>
          <w:rFonts w:asciiTheme="minorHAnsi" w:eastAsiaTheme="minorEastAsia" w:hAnsiTheme="minorHAnsi" w:cstheme="minorBidi"/>
          <w:b w:val="0"/>
          <w:noProof/>
        </w:rPr>
      </w:pPr>
      <w:hyperlink w:anchor="_Toc49865761" w:history="1">
        <w:r w:rsidR="00264B0C" w:rsidRPr="00EF600D">
          <w:rPr>
            <w:rStyle w:val="Hyperlink"/>
            <w:noProof/>
          </w:rPr>
          <w:t>Appendix</w:t>
        </w:r>
        <w:r w:rsidR="00264B0C">
          <w:rPr>
            <w:noProof/>
            <w:webHidden/>
          </w:rPr>
          <w:tab/>
        </w:r>
        <w:r w:rsidR="00264B0C">
          <w:rPr>
            <w:noProof/>
            <w:webHidden/>
          </w:rPr>
          <w:fldChar w:fldCharType="begin"/>
        </w:r>
        <w:r w:rsidR="00264B0C">
          <w:rPr>
            <w:noProof/>
            <w:webHidden/>
          </w:rPr>
          <w:instrText xml:space="preserve"> PAGEREF _Toc49865761 \h </w:instrText>
        </w:r>
        <w:r w:rsidR="00264B0C">
          <w:rPr>
            <w:noProof/>
            <w:webHidden/>
          </w:rPr>
        </w:r>
        <w:r w:rsidR="00264B0C">
          <w:rPr>
            <w:noProof/>
            <w:webHidden/>
          </w:rPr>
          <w:fldChar w:fldCharType="separate"/>
        </w:r>
        <w:r w:rsidR="00264B0C">
          <w:rPr>
            <w:noProof/>
            <w:webHidden/>
          </w:rPr>
          <w:t>61</w:t>
        </w:r>
        <w:r w:rsidR="00264B0C">
          <w:rPr>
            <w:noProof/>
            <w:webHidden/>
          </w:rPr>
          <w:fldChar w:fldCharType="end"/>
        </w:r>
      </w:hyperlink>
    </w:p>
    <w:p w14:paraId="2D7493FC" w14:textId="3D76B8E2"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9865704"/>
      <w:r w:rsidRPr="00987FD4">
        <w:t>List of Tables</w:t>
      </w:r>
      <w:bookmarkEnd w:id="8"/>
    </w:p>
    <w:p w14:paraId="67C541EE" w14:textId="75FFD9FC" w:rsidR="00EB46DF" w:rsidRDefault="00EB46DF" w:rsidP="0015282A">
      <w:pPr>
        <w:pStyle w:val="TableofFigures"/>
      </w:pPr>
    </w:p>
    <w:p w14:paraId="0598AAFE" w14:textId="61E241D4" w:rsidR="00264B0C"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49865834" w:history="1">
        <w:r w:rsidR="00264B0C" w:rsidRPr="00F03BF2">
          <w:rPr>
            <w:rStyle w:val="Hyperlink"/>
            <w:noProof/>
          </w:rPr>
          <w:t>Table 2.1 Survey dates, salmon sample sizes, dates, environmental surface data, and zooplankton biomass by size fraction.</w:t>
        </w:r>
        <w:r w:rsidR="00264B0C">
          <w:rPr>
            <w:noProof/>
            <w:webHidden/>
          </w:rPr>
          <w:tab/>
        </w:r>
        <w:r w:rsidR="00264B0C">
          <w:rPr>
            <w:noProof/>
            <w:webHidden/>
          </w:rPr>
          <w:fldChar w:fldCharType="begin"/>
        </w:r>
        <w:r w:rsidR="00264B0C">
          <w:rPr>
            <w:noProof/>
            <w:webHidden/>
          </w:rPr>
          <w:instrText xml:space="preserve"> PAGEREF _Toc49865834 \h </w:instrText>
        </w:r>
        <w:r w:rsidR="00264B0C">
          <w:rPr>
            <w:noProof/>
            <w:webHidden/>
          </w:rPr>
        </w:r>
        <w:r w:rsidR="00264B0C">
          <w:rPr>
            <w:noProof/>
            <w:webHidden/>
          </w:rPr>
          <w:fldChar w:fldCharType="separate"/>
        </w:r>
        <w:r w:rsidR="00264B0C">
          <w:rPr>
            <w:noProof/>
            <w:webHidden/>
          </w:rPr>
          <w:t>22</w:t>
        </w:r>
        <w:r w:rsidR="00264B0C">
          <w:rPr>
            <w:noProof/>
            <w:webHidden/>
          </w:rPr>
          <w:fldChar w:fldCharType="end"/>
        </w:r>
      </w:hyperlink>
    </w:p>
    <w:p w14:paraId="4CE485C0" w14:textId="14D74ACA"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35" w:history="1">
        <w:r w:rsidR="00264B0C" w:rsidRPr="00F03BF2">
          <w:rPr>
            <w:rStyle w:val="Hyperlink"/>
            <w:noProof/>
          </w:rPr>
          <w:t>Table 2.2 Zooplankton relative abundance (expressed as percent) at each site, summarized by the main groups.</w:t>
        </w:r>
        <w:r w:rsidR="00264B0C">
          <w:rPr>
            <w:noProof/>
            <w:webHidden/>
          </w:rPr>
          <w:tab/>
        </w:r>
        <w:r w:rsidR="00264B0C">
          <w:rPr>
            <w:noProof/>
            <w:webHidden/>
          </w:rPr>
          <w:fldChar w:fldCharType="begin"/>
        </w:r>
        <w:r w:rsidR="00264B0C">
          <w:rPr>
            <w:noProof/>
            <w:webHidden/>
          </w:rPr>
          <w:instrText xml:space="preserve"> PAGEREF _Toc49865835 \h </w:instrText>
        </w:r>
        <w:r w:rsidR="00264B0C">
          <w:rPr>
            <w:noProof/>
            <w:webHidden/>
          </w:rPr>
        </w:r>
        <w:r w:rsidR="00264B0C">
          <w:rPr>
            <w:noProof/>
            <w:webHidden/>
          </w:rPr>
          <w:fldChar w:fldCharType="separate"/>
        </w:r>
        <w:r w:rsidR="00264B0C">
          <w:rPr>
            <w:noProof/>
            <w:webHidden/>
          </w:rPr>
          <w:t>23</w:t>
        </w:r>
        <w:r w:rsidR="00264B0C">
          <w:rPr>
            <w:noProof/>
            <w:webHidden/>
          </w:rPr>
          <w:fldChar w:fldCharType="end"/>
        </w:r>
      </w:hyperlink>
    </w:p>
    <w:p w14:paraId="75EBE86B" w14:textId="542C840C"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36" w:history="1">
        <w:r w:rsidR="00264B0C" w:rsidRPr="00F03BF2">
          <w:rPr>
            <w:rStyle w:val="Hyperlink"/>
            <w:noProof/>
          </w:rPr>
          <w:t>Table 2.3 Diet composition summary by average relative wet weight (expressed as percent) of the main groups of prey for pink (PI) and chum (CU) salmon at each site.</w:t>
        </w:r>
        <w:r w:rsidR="00264B0C">
          <w:rPr>
            <w:noProof/>
            <w:webHidden/>
          </w:rPr>
          <w:tab/>
        </w:r>
        <w:r w:rsidR="00264B0C">
          <w:rPr>
            <w:noProof/>
            <w:webHidden/>
          </w:rPr>
          <w:fldChar w:fldCharType="begin"/>
        </w:r>
        <w:r w:rsidR="00264B0C">
          <w:rPr>
            <w:noProof/>
            <w:webHidden/>
          </w:rPr>
          <w:instrText xml:space="preserve"> PAGEREF _Toc49865836 \h </w:instrText>
        </w:r>
        <w:r w:rsidR="00264B0C">
          <w:rPr>
            <w:noProof/>
            <w:webHidden/>
          </w:rPr>
        </w:r>
        <w:r w:rsidR="00264B0C">
          <w:rPr>
            <w:noProof/>
            <w:webHidden/>
          </w:rPr>
          <w:fldChar w:fldCharType="separate"/>
        </w:r>
        <w:r w:rsidR="00264B0C">
          <w:rPr>
            <w:noProof/>
            <w:webHidden/>
          </w:rPr>
          <w:t>24</w:t>
        </w:r>
        <w:r w:rsidR="00264B0C">
          <w:rPr>
            <w:noProof/>
            <w:webHidden/>
          </w:rPr>
          <w:fldChar w:fldCharType="end"/>
        </w:r>
      </w:hyperlink>
    </w:p>
    <w:p w14:paraId="7640509F" w14:textId="23745331"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37" w:history="1">
        <w:r w:rsidR="00264B0C" w:rsidRPr="00F03BF2">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sidR="00264B0C">
          <w:rPr>
            <w:noProof/>
            <w:webHidden/>
          </w:rPr>
          <w:tab/>
        </w:r>
        <w:r w:rsidR="00264B0C">
          <w:rPr>
            <w:noProof/>
            <w:webHidden/>
          </w:rPr>
          <w:fldChar w:fldCharType="begin"/>
        </w:r>
        <w:r w:rsidR="00264B0C">
          <w:rPr>
            <w:noProof/>
            <w:webHidden/>
          </w:rPr>
          <w:instrText xml:space="preserve"> PAGEREF _Toc49865837 \h </w:instrText>
        </w:r>
        <w:r w:rsidR="00264B0C">
          <w:rPr>
            <w:noProof/>
            <w:webHidden/>
          </w:rPr>
        </w:r>
        <w:r w:rsidR="00264B0C">
          <w:rPr>
            <w:noProof/>
            <w:webHidden/>
          </w:rPr>
          <w:fldChar w:fldCharType="separate"/>
        </w:r>
        <w:r w:rsidR="00264B0C">
          <w:rPr>
            <w:noProof/>
            <w:webHidden/>
          </w:rPr>
          <w:t>25</w:t>
        </w:r>
        <w:r w:rsidR="00264B0C">
          <w:rPr>
            <w:noProof/>
            <w:webHidden/>
          </w:rPr>
          <w:fldChar w:fldCharType="end"/>
        </w:r>
      </w:hyperlink>
    </w:p>
    <w:p w14:paraId="1C61D86D" w14:textId="0EFEEC68"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38" w:history="1">
        <w:r w:rsidR="00264B0C" w:rsidRPr="00F03BF2">
          <w:rPr>
            <w:rStyle w:val="Hyperlink"/>
            <w:noProof/>
          </w:rPr>
          <w:t>Table 3.1 Sampling during salmon outmigration (May to July) through the Discovery Islands and Johnstone Strait in 2015 and 2016.</w:t>
        </w:r>
        <w:r w:rsidR="00264B0C">
          <w:rPr>
            <w:noProof/>
            <w:webHidden/>
          </w:rPr>
          <w:tab/>
        </w:r>
        <w:r w:rsidR="00264B0C">
          <w:rPr>
            <w:noProof/>
            <w:webHidden/>
          </w:rPr>
          <w:fldChar w:fldCharType="begin"/>
        </w:r>
        <w:r w:rsidR="00264B0C">
          <w:rPr>
            <w:noProof/>
            <w:webHidden/>
          </w:rPr>
          <w:instrText xml:space="preserve"> PAGEREF _Toc49865838 \h </w:instrText>
        </w:r>
        <w:r w:rsidR="00264B0C">
          <w:rPr>
            <w:noProof/>
            <w:webHidden/>
          </w:rPr>
        </w:r>
        <w:r w:rsidR="00264B0C">
          <w:rPr>
            <w:noProof/>
            <w:webHidden/>
          </w:rPr>
          <w:fldChar w:fldCharType="separate"/>
        </w:r>
        <w:r w:rsidR="00264B0C">
          <w:rPr>
            <w:noProof/>
            <w:webHidden/>
          </w:rPr>
          <w:t>39</w:t>
        </w:r>
        <w:r w:rsidR="00264B0C">
          <w:rPr>
            <w:noProof/>
            <w:webHidden/>
          </w:rPr>
          <w:fldChar w:fldCharType="end"/>
        </w:r>
      </w:hyperlink>
    </w:p>
    <w:p w14:paraId="70B8A064" w14:textId="44ABFF32"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39" w:history="1">
        <w:r w:rsidR="00264B0C" w:rsidRPr="00F03BF2">
          <w:rPr>
            <w:rStyle w:val="Hyperlink"/>
            <w:noProof/>
          </w:rPr>
          <w:t>Table 3.2 Zooplankton relative abundance (expressed as percent) by major groups.</w:t>
        </w:r>
        <w:r w:rsidR="00264B0C">
          <w:rPr>
            <w:noProof/>
            <w:webHidden/>
          </w:rPr>
          <w:tab/>
        </w:r>
        <w:r w:rsidR="00264B0C">
          <w:rPr>
            <w:noProof/>
            <w:webHidden/>
          </w:rPr>
          <w:fldChar w:fldCharType="begin"/>
        </w:r>
        <w:r w:rsidR="00264B0C">
          <w:rPr>
            <w:noProof/>
            <w:webHidden/>
          </w:rPr>
          <w:instrText xml:space="preserve"> PAGEREF _Toc49865839 \h </w:instrText>
        </w:r>
        <w:r w:rsidR="00264B0C">
          <w:rPr>
            <w:noProof/>
            <w:webHidden/>
          </w:rPr>
        </w:r>
        <w:r w:rsidR="00264B0C">
          <w:rPr>
            <w:noProof/>
            <w:webHidden/>
          </w:rPr>
          <w:fldChar w:fldCharType="separate"/>
        </w:r>
        <w:r w:rsidR="00264B0C">
          <w:rPr>
            <w:noProof/>
            <w:webHidden/>
          </w:rPr>
          <w:t>40</w:t>
        </w:r>
        <w:r w:rsidR="00264B0C">
          <w:rPr>
            <w:noProof/>
            <w:webHidden/>
          </w:rPr>
          <w:fldChar w:fldCharType="end"/>
        </w:r>
      </w:hyperlink>
    </w:p>
    <w:p w14:paraId="75EE1183" w14:textId="37493454"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40" w:history="1">
        <w:r w:rsidR="00264B0C" w:rsidRPr="00F03BF2">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264B0C">
          <w:rPr>
            <w:noProof/>
            <w:webHidden/>
          </w:rPr>
          <w:tab/>
        </w:r>
        <w:r w:rsidR="00264B0C">
          <w:rPr>
            <w:noProof/>
            <w:webHidden/>
          </w:rPr>
          <w:fldChar w:fldCharType="begin"/>
        </w:r>
        <w:r w:rsidR="00264B0C">
          <w:rPr>
            <w:noProof/>
            <w:webHidden/>
          </w:rPr>
          <w:instrText xml:space="preserve"> PAGEREF _Toc49865840 \h </w:instrText>
        </w:r>
        <w:r w:rsidR="00264B0C">
          <w:rPr>
            <w:noProof/>
            <w:webHidden/>
          </w:rPr>
        </w:r>
        <w:r w:rsidR="00264B0C">
          <w:rPr>
            <w:noProof/>
            <w:webHidden/>
          </w:rPr>
          <w:fldChar w:fldCharType="separate"/>
        </w:r>
        <w:r w:rsidR="00264B0C">
          <w:rPr>
            <w:noProof/>
            <w:webHidden/>
          </w:rPr>
          <w:t>41</w:t>
        </w:r>
        <w:r w:rsidR="00264B0C">
          <w:rPr>
            <w:noProof/>
            <w:webHidden/>
          </w:rPr>
          <w:fldChar w:fldCharType="end"/>
        </w:r>
      </w:hyperlink>
    </w:p>
    <w:p w14:paraId="4922D217" w14:textId="3B9D3037"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41" w:history="1">
        <w:r w:rsidR="00264B0C" w:rsidRPr="00F03BF2">
          <w:rPr>
            <w:rStyle w:val="Hyperlink"/>
            <w:noProof/>
          </w:rPr>
          <w:t>Table 3.4 Diet composition summary (% wet weight) of juvenile salmon by site and year.</w:t>
        </w:r>
        <w:r w:rsidR="00264B0C">
          <w:rPr>
            <w:noProof/>
            <w:webHidden/>
          </w:rPr>
          <w:tab/>
        </w:r>
        <w:r w:rsidR="00264B0C">
          <w:rPr>
            <w:noProof/>
            <w:webHidden/>
          </w:rPr>
          <w:fldChar w:fldCharType="begin"/>
        </w:r>
        <w:r w:rsidR="00264B0C">
          <w:rPr>
            <w:noProof/>
            <w:webHidden/>
          </w:rPr>
          <w:instrText xml:space="preserve"> PAGEREF _Toc49865841 \h </w:instrText>
        </w:r>
        <w:r w:rsidR="00264B0C">
          <w:rPr>
            <w:noProof/>
            <w:webHidden/>
          </w:rPr>
        </w:r>
        <w:r w:rsidR="00264B0C">
          <w:rPr>
            <w:noProof/>
            <w:webHidden/>
          </w:rPr>
          <w:fldChar w:fldCharType="separate"/>
        </w:r>
        <w:r w:rsidR="00264B0C">
          <w:rPr>
            <w:noProof/>
            <w:webHidden/>
          </w:rPr>
          <w:t>42</w:t>
        </w:r>
        <w:r w:rsidR="00264B0C">
          <w:rPr>
            <w:noProof/>
            <w:webHidden/>
          </w:rPr>
          <w:fldChar w:fldCharType="end"/>
        </w:r>
      </w:hyperlink>
    </w:p>
    <w:p w14:paraId="57E28DCD" w14:textId="228B04A5" w:rsidR="00264B0C" w:rsidRDefault="00FF5945">
      <w:pPr>
        <w:pStyle w:val="TableofFigures"/>
        <w:tabs>
          <w:tab w:val="right" w:leader="dot" w:pos="9350"/>
        </w:tabs>
        <w:rPr>
          <w:rFonts w:asciiTheme="minorHAnsi" w:eastAsiaTheme="minorEastAsia" w:hAnsiTheme="minorHAnsi" w:cstheme="minorBidi"/>
          <w:iCs w:val="0"/>
          <w:noProof/>
          <w:color w:val="auto"/>
          <w:szCs w:val="24"/>
        </w:rPr>
      </w:pPr>
      <w:hyperlink w:anchor="_Toc49865842" w:history="1">
        <w:r w:rsidR="00264B0C" w:rsidRPr="00F03BF2">
          <w:rPr>
            <w:rStyle w:val="Hyperlink"/>
            <w:noProof/>
          </w:rPr>
          <w:t>Table A.1 Diet composition (% wet weight) summary of juvenile salmon for each sampling date 2015-2016.</w:t>
        </w:r>
        <w:r w:rsidR="00264B0C">
          <w:rPr>
            <w:noProof/>
            <w:webHidden/>
          </w:rPr>
          <w:tab/>
        </w:r>
        <w:r w:rsidR="00264B0C">
          <w:rPr>
            <w:noProof/>
            <w:webHidden/>
          </w:rPr>
          <w:fldChar w:fldCharType="begin"/>
        </w:r>
        <w:r w:rsidR="00264B0C">
          <w:rPr>
            <w:noProof/>
            <w:webHidden/>
          </w:rPr>
          <w:instrText xml:space="preserve"> PAGEREF _Toc49865842 \h </w:instrText>
        </w:r>
        <w:r w:rsidR="00264B0C">
          <w:rPr>
            <w:noProof/>
            <w:webHidden/>
          </w:rPr>
        </w:r>
        <w:r w:rsidR="00264B0C">
          <w:rPr>
            <w:noProof/>
            <w:webHidden/>
          </w:rPr>
          <w:fldChar w:fldCharType="separate"/>
        </w:r>
        <w:r w:rsidR="00264B0C">
          <w:rPr>
            <w:noProof/>
            <w:webHidden/>
          </w:rPr>
          <w:t>61</w:t>
        </w:r>
        <w:r w:rsidR="00264B0C">
          <w:rPr>
            <w:noProof/>
            <w:webHidden/>
          </w:rPr>
          <w:fldChar w:fldCharType="end"/>
        </w:r>
      </w:hyperlink>
    </w:p>
    <w:p w14:paraId="44A764F0" w14:textId="2966DC52"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9865705"/>
      <w:r w:rsidRPr="00987FD4">
        <w:t>List of Figures</w:t>
      </w:r>
      <w:bookmarkEnd w:id="9"/>
      <w:bookmarkEnd w:id="10"/>
      <w:bookmarkEnd w:id="11"/>
    </w:p>
    <w:p w14:paraId="7AA79182" w14:textId="77777777" w:rsidR="00DB463E" w:rsidRPr="00EB46DF" w:rsidRDefault="00DB463E" w:rsidP="00DB463E">
      <w:pPr>
        <w:rPr>
          <w:rFonts w:cs="Times New Roman"/>
        </w:rPr>
      </w:pPr>
    </w:p>
    <w:p w14:paraId="5FA85C06" w14:textId="425B1C54" w:rsidR="00B776B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B776B3">
        <w:rPr>
          <w:noProof/>
        </w:rPr>
        <w:t>Figure 2.1 Map of salmon survey stations in the Discovery Islands and Johnstone Strait. Inset map (left) shows the British Columbia coast with the study region highlighted in red.</w:t>
      </w:r>
      <w:r w:rsidR="00B776B3">
        <w:rPr>
          <w:noProof/>
        </w:rPr>
        <w:tab/>
      </w:r>
      <w:r w:rsidR="00B776B3">
        <w:rPr>
          <w:noProof/>
        </w:rPr>
        <w:fldChar w:fldCharType="begin"/>
      </w:r>
      <w:r w:rsidR="00B776B3">
        <w:rPr>
          <w:noProof/>
        </w:rPr>
        <w:instrText xml:space="preserve"> PAGEREF _Toc50366554 \h </w:instrText>
      </w:r>
      <w:r w:rsidR="00B776B3">
        <w:rPr>
          <w:noProof/>
        </w:rPr>
      </w:r>
      <w:r w:rsidR="00B776B3">
        <w:rPr>
          <w:noProof/>
        </w:rPr>
        <w:fldChar w:fldCharType="separate"/>
      </w:r>
      <w:r w:rsidR="00B776B3">
        <w:rPr>
          <w:noProof/>
        </w:rPr>
        <w:t>27</w:t>
      </w:r>
      <w:r w:rsidR="00B776B3">
        <w:rPr>
          <w:noProof/>
        </w:rPr>
        <w:fldChar w:fldCharType="end"/>
      </w:r>
    </w:p>
    <w:p w14:paraId="58DF433F" w14:textId="4DE39A09"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were listed along the salmon migration pathway from left to right.</w:t>
      </w:r>
      <w:r>
        <w:rPr>
          <w:noProof/>
        </w:rPr>
        <w:tab/>
      </w:r>
      <w:r>
        <w:rPr>
          <w:noProof/>
        </w:rPr>
        <w:fldChar w:fldCharType="begin"/>
      </w:r>
      <w:r>
        <w:rPr>
          <w:noProof/>
        </w:rPr>
        <w:instrText xml:space="preserve"> PAGEREF _Toc50366555 \h </w:instrText>
      </w:r>
      <w:r>
        <w:rPr>
          <w:noProof/>
        </w:rPr>
      </w:r>
      <w:r>
        <w:rPr>
          <w:noProof/>
        </w:rPr>
        <w:fldChar w:fldCharType="separate"/>
      </w:r>
      <w:r>
        <w:rPr>
          <w:noProof/>
        </w:rPr>
        <w:t>28</w:t>
      </w:r>
      <w:r>
        <w:rPr>
          <w:noProof/>
        </w:rPr>
        <w:fldChar w:fldCharType="end"/>
      </w:r>
    </w:p>
    <w:p w14:paraId="0823A567" w14:textId="428E081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_Toc50366556 \h </w:instrText>
      </w:r>
      <w:r>
        <w:rPr>
          <w:noProof/>
        </w:rPr>
      </w:r>
      <w:r>
        <w:rPr>
          <w:noProof/>
        </w:rPr>
        <w:fldChar w:fldCharType="separate"/>
      </w:r>
      <w:r>
        <w:rPr>
          <w:noProof/>
        </w:rPr>
        <w:t>29</w:t>
      </w:r>
      <w:r>
        <w:rPr>
          <w:noProof/>
        </w:rPr>
        <w:fldChar w:fldCharType="end"/>
      </w:r>
    </w:p>
    <w:p w14:paraId="5A8D07E7" w14:textId="0DAE9A69"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_Toc50366557 \h </w:instrText>
      </w:r>
      <w:r>
        <w:rPr>
          <w:noProof/>
        </w:rPr>
      </w:r>
      <w:r>
        <w:rPr>
          <w:noProof/>
        </w:rPr>
        <w:fldChar w:fldCharType="separate"/>
      </w:r>
      <w:r>
        <w:rPr>
          <w:noProof/>
        </w:rPr>
        <w:t>30</w:t>
      </w:r>
      <w:r>
        <w:rPr>
          <w:noProof/>
        </w:rPr>
        <w:fldChar w:fldCharType="end"/>
      </w:r>
    </w:p>
    <w:p w14:paraId="6F751E8E" w14:textId="36C231AE"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_Toc50366558 \h </w:instrText>
      </w:r>
      <w:r>
        <w:rPr>
          <w:noProof/>
        </w:rPr>
      </w:r>
      <w:r>
        <w:rPr>
          <w:noProof/>
        </w:rPr>
        <w:fldChar w:fldCharType="separate"/>
      </w:r>
      <w:r>
        <w:rPr>
          <w:noProof/>
        </w:rPr>
        <w:t>31</w:t>
      </w:r>
      <w:r>
        <w:rPr>
          <w:noProof/>
        </w:rPr>
        <w:fldChar w:fldCharType="end"/>
      </w:r>
    </w:p>
    <w:p w14:paraId="7B220E2A" w14:textId="0094F0DE"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_Toc50366559 \h </w:instrText>
      </w:r>
      <w:r>
        <w:rPr>
          <w:noProof/>
        </w:rPr>
      </w:r>
      <w:r>
        <w:rPr>
          <w:noProof/>
        </w:rPr>
        <w:fldChar w:fldCharType="separate"/>
      </w:r>
      <w:r>
        <w:rPr>
          <w:noProof/>
        </w:rPr>
        <w:t>32</w:t>
      </w:r>
      <w:r>
        <w:rPr>
          <w:noProof/>
        </w:rPr>
        <w:fldChar w:fldCharType="end"/>
      </w:r>
    </w:p>
    <w:p w14:paraId="648666B4" w14:textId="1B184E7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0649CF">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_Toc50366560 \h </w:instrText>
      </w:r>
      <w:r>
        <w:rPr>
          <w:noProof/>
        </w:rPr>
      </w:r>
      <w:r>
        <w:rPr>
          <w:noProof/>
        </w:rPr>
        <w:fldChar w:fldCharType="separate"/>
      </w:r>
      <w:r>
        <w:rPr>
          <w:noProof/>
        </w:rPr>
        <w:t>33</w:t>
      </w:r>
      <w:r>
        <w:rPr>
          <w:noProof/>
        </w:rPr>
        <w:fldChar w:fldCharType="end"/>
      </w:r>
    </w:p>
    <w:p w14:paraId="131EF490" w14:textId="37852B3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_Toc50366561 \h </w:instrText>
      </w:r>
      <w:r>
        <w:rPr>
          <w:noProof/>
        </w:rPr>
      </w:r>
      <w:r>
        <w:rPr>
          <w:noProof/>
        </w:rPr>
        <w:fldChar w:fldCharType="separate"/>
      </w:r>
      <w:r>
        <w:rPr>
          <w:noProof/>
        </w:rPr>
        <w:t>34</w:t>
      </w:r>
      <w:r>
        <w:rPr>
          <w:noProof/>
        </w:rPr>
        <w:fldChar w:fldCharType="end"/>
      </w:r>
    </w:p>
    <w:p w14:paraId="259904BE" w14:textId="2E4CBAA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_Toc50366562 \h </w:instrText>
      </w:r>
      <w:r>
        <w:rPr>
          <w:noProof/>
        </w:rPr>
      </w:r>
      <w:r>
        <w:rPr>
          <w:noProof/>
        </w:rPr>
        <w:fldChar w:fldCharType="separate"/>
      </w:r>
      <w:r>
        <w:rPr>
          <w:noProof/>
        </w:rPr>
        <w:t>35</w:t>
      </w:r>
      <w:r>
        <w:rPr>
          <w:noProof/>
        </w:rPr>
        <w:fldChar w:fldCharType="end"/>
      </w:r>
    </w:p>
    <w:p w14:paraId="7A57AAFC" w14:textId="595AE612"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_Toc50366563 \h </w:instrText>
      </w:r>
      <w:r>
        <w:rPr>
          <w:noProof/>
        </w:rPr>
      </w:r>
      <w:r>
        <w:rPr>
          <w:noProof/>
        </w:rPr>
        <w:fldChar w:fldCharType="separate"/>
      </w:r>
      <w:r>
        <w:rPr>
          <w:noProof/>
        </w:rPr>
        <w:t>36</w:t>
      </w:r>
      <w:r>
        <w:rPr>
          <w:noProof/>
        </w:rPr>
        <w:fldChar w:fldCharType="end"/>
      </w:r>
    </w:p>
    <w:p w14:paraId="10478E12" w14:textId="696D09DB"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_Toc50366564 \h </w:instrText>
      </w:r>
      <w:r>
        <w:rPr>
          <w:noProof/>
        </w:rPr>
      </w:r>
      <w:r>
        <w:rPr>
          <w:noProof/>
        </w:rPr>
        <w:fldChar w:fldCharType="separate"/>
      </w:r>
      <w:r>
        <w:rPr>
          <w:noProof/>
        </w:rPr>
        <w:t>44</w:t>
      </w:r>
      <w:r>
        <w:rPr>
          <w:noProof/>
        </w:rPr>
        <w:fldChar w:fldCharType="end"/>
      </w:r>
    </w:p>
    <w:p w14:paraId="2421FA38" w14:textId="01C6BEFD"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_Toc50366565 \h </w:instrText>
      </w:r>
      <w:r>
        <w:rPr>
          <w:noProof/>
        </w:rPr>
      </w:r>
      <w:r>
        <w:rPr>
          <w:noProof/>
        </w:rPr>
        <w:fldChar w:fldCharType="separate"/>
      </w:r>
      <w:r>
        <w:rPr>
          <w:noProof/>
        </w:rPr>
        <w:t>45</w:t>
      </w:r>
      <w:r>
        <w:rPr>
          <w:noProof/>
        </w:rPr>
        <w:fldChar w:fldCharType="end"/>
      </w:r>
    </w:p>
    <w:p w14:paraId="4688FA3B" w14:textId="5E170AA1"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_Toc50366566 \h </w:instrText>
      </w:r>
      <w:r>
        <w:rPr>
          <w:noProof/>
        </w:rPr>
      </w:r>
      <w:r>
        <w:rPr>
          <w:noProof/>
        </w:rPr>
        <w:fldChar w:fldCharType="separate"/>
      </w:r>
      <w:r>
        <w:rPr>
          <w:noProof/>
        </w:rPr>
        <w:t>46</w:t>
      </w:r>
      <w:r>
        <w:rPr>
          <w:noProof/>
        </w:rPr>
        <w:fldChar w:fldCharType="end"/>
      </w:r>
    </w:p>
    <w:p w14:paraId="0FF472A4" w14:textId="6EE1A02F"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0649CF">
        <w:rPr>
          <w:noProof/>
          <w:vertAlign w:val="superscript"/>
        </w:rPr>
        <w:t>th</w:t>
      </w:r>
      <w:r>
        <w:rPr>
          <w:noProof/>
        </w:rPr>
        <w:t xml:space="preserve"> and 7</w:t>
      </w:r>
      <w:r w:rsidRPr="000649CF">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_Toc50366567 \h </w:instrText>
      </w:r>
      <w:r>
        <w:rPr>
          <w:noProof/>
        </w:rPr>
      </w:r>
      <w:r>
        <w:rPr>
          <w:noProof/>
        </w:rPr>
        <w:fldChar w:fldCharType="separate"/>
      </w:r>
      <w:r>
        <w:rPr>
          <w:noProof/>
        </w:rPr>
        <w:t>47</w:t>
      </w:r>
      <w:r>
        <w:rPr>
          <w:noProof/>
        </w:rPr>
        <w:fldChar w:fldCharType="end"/>
      </w:r>
    </w:p>
    <w:p w14:paraId="2FDEC2D0" w14:textId="05B50C07"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_Toc50366568 \h </w:instrText>
      </w:r>
      <w:r>
        <w:rPr>
          <w:noProof/>
        </w:rPr>
      </w:r>
      <w:r>
        <w:rPr>
          <w:noProof/>
        </w:rPr>
        <w:fldChar w:fldCharType="separate"/>
      </w:r>
      <w:r>
        <w:rPr>
          <w:noProof/>
        </w:rPr>
        <w:t>48</w:t>
      </w:r>
      <w:r>
        <w:rPr>
          <w:noProof/>
        </w:rPr>
        <w:fldChar w:fldCharType="end"/>
      </w:r>
    </w:p>
    <w:p w14:paraId="0FE4791C" w14:textId="1EAEB925"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3.6 NMDS (simple version, will update later to separate pink &amp; chum and years clearly)</w:t>
      </w:r>
      <w:r>
        <w:rPr>
          <w:noProof/>
        </w:rPr>
        <w:tab/>
      </w:r>
      <w:r>
        <w:rPr>
          <w:noProof/>
        </w:rPr>
        <w:fldChar w:fldCharType="begin"/>
      </w:r>
      <w:r>
        <w:rPr>
          <w:noProof/>
        </w:rPr>
        <w:instrText xml:space="preserve"> PAGEREF _Toc50366569 \h </w:instrText>
      </w:r>
      <w:r>
        <w:rPr>
          <w:noProof/>
        </w:rPr>
      </w:r>
      <w:r>
        <w:rPr>
          <w:noProof/>
        </w:rPr>
        <w:fldChar w:fldCharType="separate"/>
      </w:r>
      <w:r>
        <w:rPr>
          <w:noProof/>
        </w:rPr>
        <w:t>49</w:t>
      </w:r>
      <w:r>
        <w:rPr>
          <w:noProof/>
        </w:rPr>
        <w:fldChar w:fldCharType="end"/>
      </w:r>
    </w:p>
    <w:p w14:paraId="4B06EEF4" w14:textId="61542312"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w:t>
      </w:r>
      <w:r>
        <w:rPr>
          <w:noProof/>
        </w:rPr>
        <w:tab/>
      </w:r>
      <w:r>
        <w:rPr>
          <w:noProof/>
        </w:rPr>
        <w:fldChar w:fldCharType="begin"/>
      </w:r>
      <w:r>
        <w:rPr>
          <w:noProof/>
        </w:rPr>
        <w:instrText xml:space="preserve"> PAGEREF _Toc50366570 \h </w:instrText>
      </w:r>
      <w:r>
        <w:rPr>
          <w:noProof/>
        </w:rPr>
      </w:r>
      <w:r>
        <w:rPr>
          <w:noProof/>
        </w:rPr>
        <w:fldChar w:fldCharType="separate"/>
      </w:r>
      <w:r>
        <w:rPr>
          <w:noProof/>
        </w:rPr>
        <w:t>50</w:t>
      </w:r>
      <w:r>
        <w:rPr>
          <w:noProof/>
        </w:rPr>
        <w:fldChar w:fldCharType="end"/>
      </w:r>
    </w:p>
    <w:p w14:paraId="6409E0ED" w14:textId="4725FE81" w:rsidR="00B776B3" w:rsidRDefault="00B776B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_Toc50366571 \h </w:instrText>
      </w:r>
      <w:r>
        <w:rPr>
          <w:noProof/>
        </w:rPr>
      </w:r>
      <w:r>
        <w:rPr>
          <w:noProof/>
        </w:rPr>
        <w:fldChar w:fldCharType="separate"/>
      </w:r>
      <w:r>
        <w:rPr>
          <w:noProof/>
        </w:rPr>
        <w:t>51</w:t>
      </w:r>
      <w:r>
        <w:rPr>
          <w:noProof/>
        </w:rPr>
        <w:fldChar w:fldCharType="end"/>
      </w:r>
    </w:p>
    <w:p w14:paraId="503EC37A" w14:textId="6A06DF94"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9865706"/>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9865707"/>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9865708"/>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9865709"/>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9865710"/>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9865711"/>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rPr>
        <w:t>SGidGang.Xaal</w:t>
      </w:r>
      <w:proofErr w:type="spellEnd"/>
      <w:r w:rsidR="003B545F">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9865712"/>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9865713"/>
      <w:r w:rsidR="009F6DC3">
        <w:t>Historical salmon coexistence</w:t>
      </w:r>
      <w:bookmarkEnd w:id="29"/>
    </w:p>
    <w:p w14:paraId="6D00FD04" w14:textId="59F78640" w:rsidR="0055436C" w:rsidRDefault="0055436C" w:rsidP="009F6DC3"/>
    <w:p w14:paraId="78A31FA9" w14:textId="17985734" w:rsidR="00AF48E0" w:rsidRDefault="0055436C" w:rsidP="009F6DC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9F6DC3"/>
    <w:p w14:paraId="3E7BB2F5" w14:textId="65D11262" w:rsidR="009F6DC3" w:rsidRDefault="009F6DC3" w:rsidP="009F6DC3">
      <w:pPr>
        <w:pStyle w:val="Heading3"/>
      </w:pPr>
      <w:bookmarkStart w:id="30" w:name="_Toc49865714"/>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9865715"/>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9865716"/>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9865717"/>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23CEAC4E" w:rsidR="00372150" w:rsidRPr="00EB46DF" w:rsidRDefault="000B7AAD" w:rsidP="007720AD">
      <w:pPr>
        <w:pStyle w:val="Heading2"/>
      </w:pPr>
      <w:bookmarkStart w:id="34" w:name="_Toc49865718"/>
      <w:r w:rsidRPr="00EB46DF">
        <w:t xml:space="preserve">Juvenile pink and chum salmon divide prey resources in response to </w:t>
      </w:r>
      <w:r w:rsidR="001A0DC9">
        <w:t>poor</w:t>
      </w:r>
      <w:r w:rsidRPr="00EB46DF">
        <w:t xml:space="preserve"> foraging</w:t>
      </w:r>
      <w:bookmarkEnd w:id="34"/>
      <w:r w:rsidR="001A0DC9">
        <w:t xml:space="preserve"> conditions</w:t>
      </w:r>
    </w:p>
    <w:p w14:paraId="41545506" w14:textId="77777777" w:rsidR="00372150" w:rsidRPr="00EB46DF" w:rsidRDefault="00372150" w:rsidP="00266C78">
      <w:pPr>
        <w:rPr>
          <w:rFonts w:eastAsia="Times New Roman" w:cs="Times New Roman"/>
        </w:rPr>
      </w:pPr>
    </w:p>
    <w:p w14:paraId="5B4E9029" w14:textId="756D1777" w:rsidR="00372150" w:rsidRDefault="00372150" w:rsidP="007720AD">
      <w:pPr>
        <w:pStyle w:val="Heading3"/>
      </w:pPr>
      <w:bookmarkStart w:id="35" w:name="_Toc49865719"/>
      <w:r w:rsidRPr="00EB46DF">
        <w:t>Introduction</w:t>
      </w:r>
      <w:bookmarkEnd w:id="35"/>
    </w:p>
    <w:p w14:paraId="752A37DA" w14:textId="77777777" w:rsidR="006138DB" w:rsidRPr="006138DB" w:rsidRDefault="006138DB" w:rsidP="006138DB"/>
    <w:p w14:paraId="6FFD4B95" w14:textId="02ECA6F8" w:rsidR="00372150" w:rsidRPr="00EB46DF" w:rsidRDefault="006138DB" w:rsidP="00266C78">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254C3B36" w:rsidR="00BE1091" w:rsidRPr="00EB46DF" w:rsidRDefault="00DF7973" w:rsidP="00266C78">
      <w:pPr>
        <w:rPr>
          <w:rFonts w:eastAsia="Times New Roman" w:cs="Times New Roman"/>
          <w:color w:val="000000"/>
        </w:rPr>
      </w:pP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1F0C9E0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1577F4C1"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commentRangeStart w:id="36"/>
      <w:r w:rsidR="00AC0522" w:rsidRPr="00EB46DF">
        <w:rPr>
          <w:rFonts w:eastAsia="Times New Roman" w:cs="Times New Roman"/>
          <w:color w:val="000000"/>
        </w:rPr>
        <w:t>but</w:t>
      </w:r>
      <w:commentRangeEnd w:id="36"/>
      <w:r w:rsidR="00AC0522">
        <w:rPr>
          <w:rStyle w:val="CommentReference"/>
        </w:rPr>
        <w:commentReference w:id="36"/>
      </w:r>
      <w:r w:rsidR="00AC0522" w:rsidRPr="00EB46DF">
        <w:rPr>
          <w:rFonts w:eastAsia="Times New Roman" w:cs="Times New Roman"/>
          <w:color w:val="000000"/>
        </w:rPr>
        <w:t xml:space="preserve">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ins w:id="37" w:author="Vanessa Fladmark" w:date="2020-09-07T14:56:00Z">
        <w:r w:rsidR="00AC0522">
          <w:rPr>
            <w:rFonts w:eastAsia="Times New Roman" w:cs="Times New Roman"/>
            <w:color w:val="000000"/>
          </w:rPr>
          <w:t>Stable isotope analysis of salmon muscle tissue reflects more broad diet patterns of carbon and nitrogen signatures of zooplankton prey integrated over</w:t>
        </w:r>
      </w:ins>
      <w:ins w:id="38" w:author="Vanessa Fladmark" w:date="2020-09-13T15:52:00Z">
        <w:r w:rsidR="00150C0A" w:rsidRPr="00150C0A">
          <w:rPr>
            <w:rFonts w:eastAsia="Times New Roman" w:cs="Times New Roman"/>
            <w:color w:val="000000"/>
          </w:rPr>
          <w:t xml:space="preserve"> </w:t>
        </w:r>
        <w:r w:rsidR="00150C0A">
          <w:rPr>
            <w:rFonts w:eastAsia="Times New Roman" w:cs="Times New Roman"/>
            <w:color w:val="000000"/>
          </w:rPr>
          <w:t>longer time periods</w:t>
        </w:r>
      </w:ins>
      <w:ins w:id="39" w:author="Vanessa Fladmark" w:date="2020-09-07T14:56:00Z">
        <w:r w:rsidR="00AC0522">
          <w:rPr>
            <w:rFonts w:eastAsia="Times New Roman" w:cs="Times New Roman"/>
            <w:color w:val="000000"/>
          </w:rPr>
          <w:t>, whereas stomach analysis is a more refined snapshot that can reflect the nuances of specific zooplankton prey.</w:t>
        </w:r>
      </w:ins>
    </w:p>
    <w:p w14:paraId="60D813FA" w14:textId="5C833DF4" w:rsidR="008E06FB" w:rsidRPr="00EB46DF" w:rsidRDefault="008E06FB" w:rsidP="00266C78">
      <w:pPr>
        <w:rPr>
          <w:rFonts w:eastAsia="Times New Roman" w:cs="Times New Roman"/>
          <w:color w:val="000000"/>
        </w:rPr>
      </w:pPr>
    </w:p>
    <w:p w14:paraId="2ED72731" w14:textId="77777777" w:rsidR="00150C0A" w:rsidRPr="00EB46DF" w:rsidRDefault="008E06FB" w:rsidP="00150C0A">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commentRangeStart w:id="40"/>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commentRangeEnd w:id="40"/>
      <w:r w:rsidR="00150C0A">
        <w:rPr>
          <w:rStyle w:val="CommentReference"/>
        </w:rPr>
        <w:commentReference w:id="40"/>
      </w:r>
    </w:p>
    <w:p w14:paraId="233AD0DF" w14:textId="0F07463D"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7D0ACDF8"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commentRangeStart w:id="41"/>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commentRangeEnd w:id="41"/>
      <w:r w:rsidR="00150C0A">
        <w:rPr>
          <w:rStyle w:val="CommentReference"/>
        </w:rPr>
        <w:commentReference w:id="41"/>
      </w:r>
      <w:r w:rsidR="00150C0A"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commentRangeStart w:id="42"/>
      <w:r w:rsidR="00150C0A">
        <w:rPr>
          <w:rFonts w:eastAsia="Times New Roman" w:cs="Times New Roman"/>
          <w:color w:val="000000"/>
        </w:rPr>
        <w:t xml:space="preserve">However, if ocean conditions change and these refuge areas become unproductive, it can have devastating effects on salmon survival </w:t>
      </w:r>
      <w:r w:rsidR="00150C0A">
        <w:rPr>
          <w:rFonts w:eastAsia="Times New Roman" w:cs="Times New Roman"/>
          <w:color w:val="000000"/>
        </w:rPr>
        <w:fldChar w:fldCharType="begin" w:fldLock="1"/>
      </w:r>
      <w:r w:rsidR="00150C0A">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150C0A">
        <w:rPr>
          <w:rFonts w:eastAsia="Times New Roman" w:cs="Times New Roman"/>
          <w:color w:val="000000"/>
        </w:rPr>
        <w:fldChar w:fldCharType="separate"/>
      </w:r>
      <w:r w:rsidR="00150C0A" w:rsidRPr="003F3A41">
        <w:rPr>
          <w:rFonts w:eastAsia="Times New Roman" w:cs="Times New Roman"/>
          <w:noProof/>
          <w:color w:val="000000"/>
        </w:rPr>
        <w:t>(Beamish et al., 2012; Mckinnell et al., 2014)</w:t>
      </w:r>
      <w:r w:rsidR="00150C0A">
        <w:rPr>
          <w:rFonts w:eastAsia="Times New Roman" w:cs="Times New Roman"/>
          <w:color w:val="000000"/>
        </w:rPr>
        <w:fldChar w:fldCharType="end"/>
      </w:r>
      <w:r w:rsidR="00150C0A">
        <w:rPr>
          <w:rFonts w:eastAsia="Times New Roman" w:cs="Times New Roman"/>
          <w:color w:val="000000"/>
        </w:rPr>
        <w:t>.</w:t>
      </w:r>
      <w:commentRangeEnd w:id="42"/>
      <w:r w:rsidR="00150C0A">
        <w:rPr>
          <w:rStyle w:val="CommentReference"/>
        </w:rPr>
        <w:commentReference w:id="42"/>
      </w:r>
      <w:r w:rsidR="00150C0A">
        <w:rPr>
          <w:rFonts w:eastAsia="Times New Roman" w:cs="Times New Roman"/>
          <w:color w:val="000000"/>
        </w:rPr>
        <w:t xml:space="preserve"> </w:t>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E880728" w14:textId="77777777" w:rsidR="00A62AC0" w:rsidRDefault="00BB1CD8" w:rsidP="00A62AC0">
      <w:pPr>
        <w:rPr>
          <w:ins w:id="43" w:author="Vanessa Fladmark" w:date="2020-09-14T10:06:00Z"/>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p>
    <w:p w14:paraId="10656DEC" w14:textId="43879666" w:rsidR="002B2E48" w:rsidRDefault="00A62AC0" w:rsidP="002B2E48">
      <w:pPr>
        <w:rPr>
          <w:ins w:id="44" w:author="Vanessa Fladmark" w:date="2020-09-14T10:06:00Z"/>
          <w:rFonts w:eastAsia="Times New Roman" w:cs="Times New Roman"/>
          <w:color w:val="000000"/>
        </w:rPr>
      </w:pPr>
      <w:ins w:id="45" w:author="Vanessa Fladmark" w:date="2020-09-14T10:06:00Z">
        <w:r>
          <w:rPr>
            <w:rFonts w:eastAsia="Times New Roman" w:cs="Times New Roman"/>
            <w:color w:val="000000"/>
          </w:rPr>
          <w:t xml:space="preserve">Specifically, this study aimed to compare juvenile pink and chum salmon (a) diets, (b) trophic niches, (c) interspecific competition and (d) foraging success, in areas of contrasting foraging conditions in southern B.C. </w:t>
        </w:r>
      </w:ins>
      <w:del w:id="46" w:author="Vanessa Fladmark" w:date="2020-09-14T10:06:00Z">
        <w:r w:rsidR="00630BB7" w:rsidDel="00A62AC0">
          <w:rPr>
            <w:rFonts w:eastAsia="Times New Roman" w:cs="Times New Roman"/>
            <w:color w:val="000000"/>
          </w:rPr>
          <w:delText>Specifically, t</w:delText>
        </w:r>
        <w:r w:rsidR="00BB1CD8" w:rsidDel="00A62AC0">
          <w:rPr>
            <w:rFonts w:eastAsia="Times New Roman" w:cs="Times New Roman"/>
            <w:color w:val="000000"/>
          </w:rPr>
          <w:delText>his study aimed to (a) quantify and compare juvenile pink and chum salmon diets</w:delText>
        </w:r>
        <w:r w:rsidR="00630BB7" w:rsidDel="00A62AC0">
          <w:rPr>
            <w:rFonts w:eastAsia="Times New Roman" w:cs="Times New Roman"/>
            <w:color w:val="000000"/>
          </w:rPr>
          <w:delText xml:space="preserve"> and foraging success</w:delText>
        </w:r>
        <w:r w:rsidR="00BB1CD8" w:rsidDel="00A62AC0">
          <w:rPr>
            <w:rFonts w:eastAsia="Times New Roman" w:cs="Times New Roman"/>
            <w:color w:val="000000"/>
          </w:rPr>
          <w:delText xml:space="preserve"> in areas of contrasting foraging conditions in southern B.C.; (b) assess potential</w:delText>
        </w:r>
        <w:r w:rsidR="00630BB7" w:rsidDel="00A62AC0">
          <w:rPr>
            <w:rFonts w:eastAsia="Times New Roman" w:cs="Times New Roman"/>
            <w:color w:val="000000"/>
          </w:rPr>
          <w:delText xml:space="preserve"> interspecific</w:delText>
        </w:r>
        <w:r w:rsidR="00BB1CD8" w:rsidDel="00A62AC0">
          <w:rPr>
            <w:rFonts w:eastAsia="Times New Roman" w:cs="Times New Roman"/>
            <w:color w:val="000000"/>
          </w:rPr>
          <w:delText xml:space="preserve"> competition between </w:delText>
        </w:r>
        <w:r w:rsidR="00060858" w:rsidDel="00A62AC0">
          <w:rPr>
            <w:rFonts w:eastAsia="Times New Roman" w:cs="Times New Roman"/>
            <w:color w:val="000000"/>
          </w:rPr>
          <w:delText xml:space="preserve">juvenile </w:delText>
        </w:r>
        <w:r w:rsidR="00BB1CD8" w:rsidDel="00A62AC0">
          <w:rPr>
            <w:rFonts w:eastAsia="Times New Roman" w:cs="Times New Roman"/>
            <w:color w:val="000000"/>
          </w:rPr>
          <w:delText>pink and chum salmon and (c) describe the trophic niches juvenile pink and chum salmon occupy</w:delText>
        </w:r>
        <w:r w:rsidR="00BB1CD8" w:rsidRPr="00BB1CD8" w:rsidDel="00A62AC0">
          <w:rPr>
            <w:rFonts w:eastAsia="Times New Roman" w:cs="Times New Roman"/>
            <w:color w:val="000000"/>
          </w:rPr>
          <w:delText xml:space="preserve"> </w:delText>
        </w:r>
        <w:r w:rsidR="00BB1CD8" w:rsidDel="00A62AC0">
          <w:rPr>
            <w:rFonts w:eastAsia="Times New Roman" w:cs="Times New Roman"/>
            <w:color w:val="000000"/>
          </w:rPr>
          <w:delText>under contrasting foraging conditions.</w:delText>
        </w:r>
      </w:del>
      <w:r w:rsidR="00BB1CD8">
        <w:rPr>
          <w:rFonts w:eastAsia="Times New Roman" w:cs="Times New Roman"/>
          <w:color w:val="000000"/>
        </w:rPr>
        <w:t xml:space="preserve"> The prediction was that low </w:t>
      </w:r>
      <w:r w:rsidR="00B776B3">
        <w:rPr>
          <w:rFonts w:eastAsia="Times New Roman" w:cs="Times New Roman"/>
          <w:color w:val="000000"/>
        </w:rPr>
        <w:t xml:space="preserve">prey </w:t>
      </w:r>
      <w:r w:rsidR="00BB1CD8">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sidR="00BB1CD8">
        <w:rPr>
          <w:rFonts w:eastAsia="Times New Roman" w:cs="Times New Roman"/>
          <w:color w:val="000000"/>
        </w:rPr>
        <w:t xml:space="preserve"> juvenile pink and chum salmon compet</w:t>
      </w:r>
      <w:r w:rsidR="00060858">
        <w:rPr>
          <w:rFonts w:eastAsia="Times New Roman" w:cs="Times New Roman"/>
          <w:color w:val="000000"/>
        </w:rPr>
        <w:t>ition</w:t>
      </w:r>
      <w:r w:rsidR="00BB1CD8">
        <w:rPr>
          <w:rFonts w:eastAsia="Times New Roman" w:cs="Times New Roman"/>
          <w:color w:val="000000"/>
        </w:rPr>
        <w:t xml:space="preserve"> and separat</w:t>
      </w:r>
      <w:r w:rsidR="00060858">
        <w:rPr>
          <w:rFonts w:eastAsia="Times New Roman" w:cs="Times New Roman"/>
          <w:color w:val="000000"/>
        </w:rPr>
        <w:t>ion</w:t>
      </w:r>
      <w:r w:rsidR="00BB1CD8">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47" w:name="_Toc49865720"/>
      <w:r w:rsidRPr="00EB46DF">
        <w:t>Methods</w:t>
      </w:r>
      <w:bookmarkEnd w:id="47"/>
    </w:p>
    <w:p w14:paraId="6DCBEB8C" w14:textId="43184382" w:rsidR="00A1270A" w:rsidRDefault="00A1270A" w:rsidP="00A1270A"/>
    <w:p w14:paraId="14E2B090" w14:textId="2D8433DD" w:rsidR="00A1270A" w:rsidRPr="00A1270A" w:rsidRDefault="00A1270A" w:rsidP="00A1270A">
      <w:pPr>
        <w:pStyle w:val="Heading4"/>
      </w:pPr>
      <w:bookmarkStart w:id="48" w:name="_Toc49865721"/>
      <w:r>
        <w:t>Field sampling</w:t>
      </w:r>
      <w:bookmarkEnd w:id="48"/>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72D0FEAF"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w:t>
      </w:r>
      <w:r w:rsidR="00FA385C">
        <w:rPr>
          <w:rFonts w:eastAsia="Times New Roman" w:cs="Times New Roman"/>
          <w:color w:val="000000"/>
        </w:rPr>
        <w:t>6</w:t>
      </w:r>
      <w:r w:rsidR="001C45E1" w:rsidRPr="00EB46DF">
        <w:rPr>
          <w:rFonts w:eastAsia="Times New Roman" w:cs="Times New Roman"/>
          <w:color w:val="000000"/>
        </w:rPr>
        <w:t xml:space="preserve">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49" w:name="_Toc49865722"/>
      <w:r>
        <w:t>Zooplankton and salmon stomach content analysis</w:t>
      </w:r>
      <w:bookmarkEnd w:id="49"/>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50" w:name="_Toc49865723"/>
      <w:r>
        <w:t>Data analysis</w:t>
      </w:r>
      <w:bookmarkEnd w:id="50"/>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51" w:name="_Toc49865724"/>
      <w:r w:rsidRPr="00EB46DF">
        <w:t>Results</w:t>
      </w:r>
      <w:bookmarkEnd w:id="51"/>
    </w:p>
    <w:p w14:paraId="66AE93BA" w14:textId="5266383C" w:rsidR="00A1270A" w:rsidRDefault="00A1270A" w:rsidP="00A1270A"/>
    <w:p w14:paraId="368844B1" w14:textId="5D1F5ED5" w:rsidR="00A1270A" w:rsidRPr="00A1270A" w:rsidRDefault="00A1270A" w:rsidP="00A1270A">
      <w:pPr>
        <w:pStyle w:val="Heading4"/>
      </w:pPr>
      <w:bookmarkStart w:id="52" w:name="_Toc49865725"/>
      <w:r>
        <w:t>Environmental conditions and zooplankton</w:t>
      </w:r>
      <w:bookmarkEnd w:id="52"/>
    </w:p>
    <w:p w14:paraId="0E693BCA" w14:textId="77777777" w:rsidR="00372150" w:rsidRPr="00EB46DF" w:rsidRDefault="00372150" w:rsidP="00266C78">
      <w:pPr>
        <w:rPr>
          <w:rFonts w:eastAsia="Times New Roman" w:cs="Times New Roman"/>
        </w:rPr>
      </w:pPr>
    </w:p>
    <w:p w14:paraId="3928CF80" w14:textId="45AC69BE" w:rsidR="00B776B3" w:rsidRDefault="00372150" w:rsidP="00B776B3">
      <w:pPr>
        <w:rPr>
          <w:ins w:id="53" w:author="Vanessa Fladmark" w:date="2020-09-07T09:36:00Z"/>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w:t>
      </w:r>
      <w:r w:rsidR="00AE4E5F">
        <w:rPr>
          <w:rFonts w:eastAsia="Times New Roman" w:cs="Times New Roman"/>
          <w:color w:val="000000"/>
        </w:rPr>
        <w:t>,</w:t>
      </w:r>
      <w:r w:rsidRPr="00EB46DF">
        <w:rPr>
          <w:rFonts w:eastAsia="Times New Roman" w:cs="Times New Roman"/>
          <w:color w:val="000000"/>
        </w:rPr>
        <w:t xml:space="preserve"> and D11</w:t>
      </w:r>
      <w:r w:rsidR="00AE4E5F">
        <w:rPr>
          <w:rFonts w:eastAsia="Times New Roman" w:cs="Times New Roman"/>
          <w:color w:val="000000"/>
        </w:rPr>
        <w:t>,</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w:t>
      </w:r>
      <w:commentRangeStart w:id="54"/>
      <w:r w:rsidR="00B776B3">
        <w:rPr>
          <w:rFonts w:eastAsia="Times New Roman" w:cs="Times New Roman"/>
          <w:color w:val="000000"/>
        </w:rPr>
        <w:t>D</w:t>
      </w:r>
      <w:r w:rsidR="00B776B3" w:rsidRPr="00EB46DF">
        <w:rPr>
          <w:rFonts w:eastAsia="Times New Roman" w:cs="Times New Roman"/>
          <w:color w:val="000000"/>
        </w:rPr>
        <w:t xml:space="preserve">ifferent zooplankton </w:t>
      </w:r>
      <w:r w:rsidR="00B776B3">
        <w:rPr>
          <w:rFonts w:eastAsia="Times New Roman" w:cs="Times New Roman"/>
          <w:color w:val="000000"/>
        </w:rPr>
        <w:t xml:space="preserve">communities by biomass characterized Discovery Islands and Johnstone Straight waters. </w:t>
      </w:r>
      <w:r w:rsidR="00B776B3"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B776B3">
        <w:rPr>
          <w:rFonts w:eastAsia="Times New Roman" w:cs="Times New Roman"/>
          <w:color w:val="000000"/>
        </w:rPr>
        <w:fldChar w:fldCharType="begin"/>
      </w:r>
      <w:r w:rsidR="00B776B3">
        <w:rPr>
          <w:rFonts w:eastAsia="Times New Roman" w:cs="Times New Roman"/>
          <w:color w:val="000000"/>
        </w:rPr>
        <w:instrText xml:space="preserve"> REF _Ref47176120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3</w:t>
      </w:r>
      <w:r w:rsidR="00B776B3">
        <w:rPr>
          <w:rFonts w:eastAsia="Times New Roman" w:cs="Times New Roman"/>
          <w:color w:val="000000"/>
        </w:rPr>
        <w:fldChar w:fldCharType="end"/>
      </w:r>
      <w:r w:rsidR="00B776B3" w:rsidRPr="00EB46DF">
        <w:rPr>
          <w:rFonts w:eastAsia="Times New Roman" w:cs="Times New Roman"/>
          <w:color w:val="000000"/>
        </w:rPr>
        <w:t>), mainly calanoid and cyclopoid copepods and the ‘other’ prey types (</w:t>
      </w:r>
      <w:r w:rsidR="00B776B3">
        <w:rPr>
          <w:rFonts w:eastAsia="Times New Roman" w:cs="Times New Roman"/>
          <w:color w:val="000000"/>
        </w:rPr>
        <w:fldChar w:fldCharType="begin"/>
      </w:r>
      <w:r w:rsidR="00B776B3">
        <w:rPr>
          <w:rFonts w:eastAsia="Times New Roman" w:cs="Times New Roman"/>
          <w:color w:val="000000"/>
        </w:rPr>
        <w:instrText xml:space="preserve"> REF _Ref47176131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4</w:t>
      </w:r>
      <w:r w:rsidR="00B776B3">
        <w:rPr>
          <w:rFonts w:eastAsia="Times New Roman" w:cs="Times New Roman"/>
          <w:color w:val="000000"/>
        </w:rPr>
        <w:fldChar w:fldCharType="end"/>
      </w:r>
      <w:r w:rsidR="00B776B3" w:rsidRPr="00EB46DF">
        <w:rPr>
          <w:rFonts w:eastAsia="Times New Roman" w:cs="Times New Roman"/>
          <w:color w:val="000000"/>
        </w:rPr>
        <w:t>;</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_Ref47176143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2</w:t>
      </w:r>
      <w:r w:rsidR="00B776B3">
        <w:rPr>
          <w:rFonts w:eastAsia="Times New Roman" w:cs="Times New Roman"/>
          <w:color w:val="000000"/>
        </w:rPr>
        <w:fldChar w:fldCharType="end"/>
      </w:r>
      <w:r w:rsidR="00B776B3" w:rsidRPr="00EB46DF">
        <w:rPr>
          <w:rFonts w:eastAsia="Times New Roman" w:cs="Times New Roman"/>
          <w:color w:val="000000"/>
        </w:rPr>
        <w:t>). </w:t>
      </w:r>
      <w:commentRangeEnd w:id="54"/>
      <w:r w:rsidR="00B776B3">
        <w:rPr>
          <w:rStyle w:val="CommentReference"/>
        </w:rPr>
        <w:commentReference w:id="54"/>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55" w:name="_Toc49865726"/>
      <w:r>
        <w:t>Salmon size and condition</w:t>
      </w:r>
      <w:bookmarkEnd w:id="55"/>
    </w:p>
    <w:p w14:paraId="59A30D7D" w14:textId="5F495537" w:rsidR="007D0F73" w:rsidRDefault="007D0F73" w:rsidP="007D0F73"/>
    <w:p w14:paraId="2659946D" w14:textId="0D88AE07"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B776B3">
        <w:rPr>
          <w:rFonts w:eastAsia="Times New Roman" w:cs="Times New Roman"/>
          <w:color w:val="000000"/>
        </w:rPr>
        <w:t>were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w:t>
      </w:r>
      <w:ins w:id="56" w:author="Vanessa Fladmark" w:date="2020-09-07T09:45:00Z">
        <w:r w:rsidR="00B776B3">
          <w:rPr>
            <w:rFonts w:eastAsia="Times New Roman" w:cs="Times New Roman"/>
            <w:color w:val="000000"/>
          </w:rPr>
          <w:t>consisted of</w:t>
        </w:r>
      </w:ins>
      <w:ins w:id="57" w:author="Vanessa Fladmark" w:date="2020-09-07T09:43:00Z">
        <w:r w:rsidR="00B776B3">
          <w:rPr>
            <w:rFonts w:eastAsia="Times New Roman" w:cs="Times New Roman"/>
            <w:color w:val="000000"/>
          </w:rPr>
          <w:t xml:space="preserve"> </w:t>
        </w:r>
      </w:ins>
      <w:r>
        <w:rPr>
          <w:rFonts w:eastAsia="Times New Roman" w:cs="Times New Roman"/>
          <w:color w:val="000000"/>
        </w:rPr>
        <w:t>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 </w:t>
      </w:r>
      <w:r w:rsidR="00AC0522">
        <w:rPr>
          <w:rFonts w:eastAsia="Times New Roman" w:cs="Times New Roman"/>
          <w:color w:val="000000"/>
        </w:rPr>
        <w:t xml:space="preserve">west </w:t>
      </w:r>
      <w:r w:rsidR="00AE4E5F">
        <w:rPr>
          <w:rFonts w:eastAsia="Times New Roman" w:cs="Times New Roman"/>
          <w:color w:val="000000"/>
        </w:rPr>
        <w:t>along</w:t>
      </w:r>
      <w:r>
        <w:rPr>
          <w:rFonts w:eastAsia="Times New Roman" w:cs="Times New Roman"/>
          <w:color w:val="000000"/>
        </w:rPr>
        <w:t xml:space="preserve"> the route</w:t>
      </w:r>
      <w:r w:rsidR="00AC0522">
        <w:rPr>
          <w:rFonts w:eastAsia="Times New Roman" w:cs="Times New Roman"/>
          <w:color w:val="000000"/>
        </w:rPr>
        <w:t>,</w:t>
      </w:r>
      <w:r>
        <w:rPr>
          <w:rFonts w:eastAsia="Times New Roman" w:cs="Times New Roman"/>
          <w:color w:val="000000"/>
        </w:rPr>
        <w:t xml:space="preserve"> </w:t>
      </w:r>
      <w:r w:rsidR="00AE4E5F">
        <w:rPr>
          <w:rFonts w:eastAsia="Times New Roman" w:cs="Times New Roman"/>
          <w:color w:val="000000"/>
        </w:rPr>
        <w:t>in</w:t>
      </w:r>
      <w:r>
        <w:rPr>
          <w:rFonts w:eastAsia="Times New Roman" w:cs="Times New Roman"/>
          <w:color w:val="000000"/>
        </w:rPr>
        <w:t xml:space="preserve"> Johnstone Strait, chum salmon </w:t>
      </w:r>
      <w:r w:rsidR="00AC0522">
        <w:rPr>
          <w:rFonts w:eastAsia="Times New Roman" w:cs="Times New Roman"/>
          <w:color w:val="000000"/>
        </w:rPr>
        <w:t>mean lengths were</w:t>
      </w:r>
      <w:r>
        <w:rPr>
          <w:rFonts w:eastAsia="Times New Roman" w:cs="Times New Roman"/>
          <w:color w:val="000000"/>
        </w:rPr>
        <w:t xml:space="preserv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commentRangeStart w:id="58"/>
      <w:r w:rsidR="00B776B3">
        <w:rPr>
          <w:rFonts w:eastAsia="Times New Roman" w:cs="Times New Roman"/>
          <w:color w:val="000000"/>
        </w:rPr>
        <w:t xml:space="preserve">The size differences were expected between the two regions along the migration route, but chum salmon had a larger range of sizes, potentially indicating longer residence time than pink </w:t>
      </w:r>
      <w:commentRangeStart w:id="59"/>
      <w:r w:rsidR="00AC0522">
        <w:rPr>
          <w:rFonts w:eastAsia="Times New Roman" w:cs="Times New Roman"/>
          <w:color w:val="000000"/>
        </w:rPr>
        <w:t>salmon</w:t>
      </w:r>
      <w:commentRangeEnd w:id="59"/>
      <w:r w:rsidR="00AC0522">
        <w:rPr>
          <w:rStyle w:val="CommentReference"/>
        </w:rPr>
        <w:commentReference w:id="59"/>
      </w:r>
      <w:r w:rsidR="00B776B3">
        <w:rPr>
          <w:rFonts w:eastAsia="Times New Roman" w:cs="Times New Roman"/>
          <w:color w:val="000000"/>
        </w:rPr>
        <w:t>.</w:t>
      </w:r>
      <w:commentRangeEnd w:id="58"/>
      <w:r w:rsidR="00B776B3">
        <w:rPr>
          <w:rStyle w:val="CommentReference"/>
        </w:rPr>
        <w:commentReference w:id="58"/>
      </w:r>
    </w:p>
    <w:p w14:paraId="1B5712E6" w14:textId="09CB4D3F" w:rsidR="007D0F73" w:rsidRDefault="007D0F73" w:rsidP="007D0F73"/>
    <w:p w14:paraId="575F151F" w14:textId="7AF494C0" w:rsidR="007D0F73" w:rsidRPr="007D0F73" w:rsidRDefault="007D0F73" w:rsidP="007D0F73">
      <w:r>
        <w:tab/>
        <w:t xml:space="preserve">Juvenile salmon </w:t>
      </w:r>
      <w:r w:rsidR="00281A8D">
        <w:t xml:space="preserve">condition was poor throughout most of the </w:t>
      </w:r>
      <w:commentRangeStart w:id="60"/>
      <w:r w:rsidR="00AC0522">
        <w:t>region</w:t>
      </w:r>
      <w:commentRangeEnd w:id="60"/>
      <w:r w:rsidR="00AC0522">
        <w:rPr>
          <w:rStyle w:val="CommentReference"/>
        </w:rPr>
        <w:commentReference w:id="60"/>
      </w:r>
      <w:r w:rsidR="00281A8D">
        <w:t>,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xml:space="preserve">). Whereas chum salmon were in </w:t>
      </w:r>
      <w:r w:rsidR="00B776B3">
        <w:t xml:space="preserve">a </w:t>
      </w:r>
      <w:r w:rsidR="00281A8D">
        <w:t xml:space="preserve">better condition relative to pink and had mean K &gt; 1 at each end of the study area, D07 and J02, and poorer condition throughout the other sites, with high variability. </w:t>
      </w:r>
      <w:commentRangeStart w:id="61"/>
      <w:r w:rsidR="00B776B3">
        <w:t>The difference between pink and chum salmon conditions at D07 may also indicate differing residence times in the Strait of Georgia, with pink salmon moving more quickly through the area.</w:t>
      </w:r>
      <w:commentRangeEnd w:id="61"/>
      <w:r w:rsidR="00B776B3">
        <w:rPr>
          <w:rStyle w:val="CommentReference"/>
        </w:rPr>
        <w:commentReference w:id="61"/>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62" w:name="_Toc49865727"/>
      <w:r>
        <w:t>Salmon diet composition</w:t>
      </w:r>
      <w:bookmarkEnd w:id="62"/>
    </w:p>
    <w:p w14:paraId="19028536" w14:textId="10BD284F" w:rsidR="00FF38F4" w:rsidRDefault="00FF38F4" w:rsidP="00266C78">
      <w:pPr>
        <w:rPr>
          <w:rFonts w:eastAsia="Times New Roman" w:cs="Times New Roman"/>
          <w:color w:val="000000"/>
        </w:rPr>
      </w:pPr>
    </w:p>
    <w:p w14:paraId="43C02150" w14:textId="304961DA"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specializing on</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1C13A864"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6</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4980D716" w:rsidR="00FA59E5" w:rsidRDefault="00B6444D" w:rsidP="00266C78">
      <w:pPr>
        <w:rPr>
          <w:rFonts w:eastAsia="Times New Roman" w:cs="Times New Roman"/>
          <w:color w:val="000000"/>
        </w:rPr>
      </w:pPr>
      <w:r>
        <w:rPr>
          <w:rFonts w:eastAsia="Times New Roman" w:cs="Times New Roman"/>
          <w:color w:val="000000"/>
        </w:rPr>
        <w:tab/>
      </w:r>
      <w:commentRangeStart w:id="63"/>
      <w:r w:rsidR="00B776B3">
        <w:rPr>
          <w:rFonts w:eastAsia="Times New Roman" w:cs="Times New Roman"/>
          <w:color w:val="000000"/>
        </w:rPr>
        <w:t>The NMDS plot reflected how the diet composition of salmon was mainly influenced by differences between the two regions of DI and JS, and within each region, differences emerged by both site and salmon species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 In the Discovery Islands, diets separated out by salmon species, and site appeared to be an important factor to a degree of separation, while there were always sites with some dietary overlap between species. In contrast, the Johnstone Strait had clear separation by sites, and species differences depended on site. Along the migration route, J06 had high species-specific differences, J08 also separated by species to a lesser degree and J02 (near QCSt), had the highest similarity between species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 Therefore, there was an interplay between species-specific differences in diet and the prey available for juvenile salmon at each location within the Discovery Islands and Johnstone Strait.</w:t>
      </w:r>
      <w:commentRangeEnd w:id="63"/>
      <w:r w:rsidR="00B776B3">
        <w:rPr>
          <w:rStyle w:val="CommentReference"/>
        </w:rPr>
        <w:commentReference w:id="63"/>
      </w:r>
    </w:p>
    <w:p w14:paraId="7111AAA6" w14:textId="4DCC9FBC" w:rsidR="00FA59E5" w:rsidRDefault="00FA59E5" w:rsidP="00266C78">
      <w:pPr>
        <w:rPr>
          <w:rFonts w:eastAsia="Times New Roman" w:cs="Times New Roman"/>
          <w:color w:val="000000"/>
        </w:rPr>
      </w:pPr>
    </w:p>
    <w:p w14:paraId="3E18CBD5" w14:textId="7C884124" w:rsidR="00FA59E5" w:rsidRDefault="00FA59E5" w:rsidP="00266C78">
      <w:pPr>
        <w:rPr>
          <w:rFonts w:eastAsia="Times New Roman" w:cs="Times New Roman"/>
          <w:color w:val="000000"/>
        </w:rPr>
      </w:pPr>
      <w:r>
        <w:rPr>
          <w:rFonts w:eastAsia="Times New Roman" w:cs="Times New Roman"/>
          <w:color w:val="000000"/>
        </w:rPr>
        <w:tab/>
        <w:t xml:space="preserve">The cluster analysis also displayed the same trend as the NMDS, with the two regions separating into different groups of clusters that </w:t>
      </w:r>
      <w:r w:rsidR="00B776B3">
        <w:rPr>
          <w:rFonts w:eastAsia="Times New Roman" w:cs="Times New Roman"/>
          <w:color w:val="000000"/>
        </w:rPr>
        <w:t>were</w:t>
      </w:r>
      <w:r>
        <w:rPr>
          <w:rFonts w:eastAsia="Times New Roman" w:cs="Times New Roman"/>
          <w:color w:val="000000"/>
        </w:rPr>
        <w:t xml:space="preserve"> further subdivided by site and/or species</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w:t>
      </w:r>
      <w:r w:rsidR="00B776B3">
        <w:rPr>
          <w:rFonts w:eastAsia="Times New Roman" w:cs="Times New Roman"/>
          <w:color w:val="000000"/>
        </w:rPr>
        <w:t>d</w:t>
      </w:r>
      <w:r w:rsidR="00EB4A87">
        <w:rPr>
          <w:rFonts w:eastAsia="Times New Roman" w:cs="Times New Roman"/>
          <w:color w:val="000000"/>
        </w:rPr>
        <w:t xml:space="preserve"> similar diets within D09 and D11, spread over multiple clusters, 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In Johnstone Strait, there </w:t>
      </w:r>
      <w:r w:rsidR="00B776B3">
        <w:rPr>
          <w:rFonts w:eastAsia="Times New Roman" w:cs="Times New Roman"/>
          <w:color w:val="000000"/>
        </w:rPr>
        <w:t>were</w:t>
      </w:r>
      <w:r w:rsidR="00EB4A87">
        <w:rPr>
          <w:rFonts w:eastAsia="Times New Roman" w:cs="Times New Roman"/>
          <w:color w:val="000000"/>
        </w:rPr>
        <w:t xml:space="preserv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64" w:name="_Toc49865728"/>
      <w:r>
        <w:t>Salmon stomach fullness</w:t>
      </w:r>
      <w:bookmarkEnd w:id="64"/>
    </w:p>
    <w:p w14:paraId="61805B20" w14:textId="77777777" w:rsidR="00A1270A" w:rsidRPr="00A1270A" w:rsidRDefault="00A1270A" w:rsidP="00A1270A"/>
    <w:p w14:paraId="1E7B7A6B" w14:textId="78EBF782"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w:t>
      </w:r>
      <w:r w:rsidR="00B776B3">
        <w:rPr>
          <w:rFonts w:eastAsia="Times New Roman" w:cs="Times New Roman"/>
          <w:color w:val="000000" w:themeColor="text1"/>
        </w:rPr>
        <w:t>was</w:t>
      </w:r>
      <w:r w:rsidRPr="00EB46DF">
        <w:rPr>
          <w:rFonts w:eastAsia="Times New Roman" w:cs="Times New Roman"/>
          <w:color w:val="000000" w:themeColor="text1"/>
        </w:rPr>
        <w:t xml:space="preserve">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3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45BED096"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65" w:name="_Toc49865729"/>
      <w:r>
        <w:t>Diet overlap between pink and chum salmon</w:t>
      </w:r>
      <w:bookmarkEnd w:id="65"/>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4B8D211B"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w:t>
      </w:r>
      <w:r w:rsidR="002A5EB0">
        <w:rPr>
          <w:rFonts w:eastAsia="Times New Roman" w:cs="Times New Roman"/>
          <w:color w:val="000000"/>
        </w:rPr>
        <w:t>t</w:t>
      </w:r>
      <w:r w:rsidR="00305A13">
        <w:rPr>
          <w:rFonts w:eastAsia="Times New Roman" w:cs="Times New Roman"/>
          <w:color w:val="000000"/>
        </w:rPr>
        <w:t xml:space="preserve">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ins w:id="66" w:author="Vanessa Fladmark" w:date="2020-09-08T15:38:00Z">
        <w:r w:rsidR="00F91149">
          <w:rPr>
            <w:rFonts w:eastAsia="Times New Roman" w:cs="Times New Roman"/>
            <w:color w:val="000000"/>
          </w:rPr>
          <w:t>.</w:t>
        </w:r>
      </w:ins>
      <w:del w:id="67" w:author="Vanessa Fladmark" w:date="2020-09-08T15:38:00Z">
        <w:r w:rsidR="001F09ED" w:rsidDel="00F91149">
          <w:rPr>
            <w:rFonts w:eastAsia="Times New Roman" w:cs="Times New Roman"/>
            <w:color w:val="000000"/>
          </w:rPr>
          <w:delText>, it indicated pink salmon were generalist foragers and chum salmon specialized.</w:delText>
        </w:r>
      </w:del>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68" w:name="_Toc49865730"/>
      <w:r w:rsidRPr="00EB46DF">
        <w:t>Discussion</w:t>
      </w:r>
      <w:bookmarkEnd w:id="68"/>
    </w:p>
    <w:p w14:paraId="0503E2BB" w14:textId="77777777" w:rsidR="00BA5705" w:rsidRPr="00BA5705" w:rsidRDefault="00BA5705" w:rsidP="00BA5705"/>
    <w:p w14:paraId="024792B3" w14:textId="048F75DC" w:rsidR="00372150" w:rsidRDefault="00E402EC" w:rsidP="00B00DD1">
      <w:pPr>
        <w:pStyle w:val="Heading4"/>
      </w:pPr>
      <w:bookmarkStart w:id="69" w:name="_Toc49865731"/>
      <w:r w:rsidRPr="00B00DD1">
        <w:t>Diets in contrasting foraging conditions</w:t>
      </w:r>
      <w:bookmarkEnd w:id="69"/>
    </w:p>
    <w:p w14:paraId="1F81ACF0" w14:textId="77777777" w:rsidR="00BA5705" w:rsidRPr="00BA5705" w:rsidRDefault="00BA5705" w:rsidP="00BA5705"/>
    <w:p w14:paraId="04BCAB3A" w14:textId="75BD3B5B"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In tidally mixed waters, pink and chum salmon experienced low stomach fullness, prey and niche partitioning between species, with chum occupying a gelatinous niche and pink</w:t>
      </w:r>
      <w:r w:rsidR="00F91149">
        <w:rPr>
          <w:rFonts w:eastAsia="Times New Roman" w:cs="Times New Roman"/>
        </w:rPr>
        <w:t xml:space="preserve"> feeding generally close</w:t>
      </w:r>
      <w:r w:rsidR="00D7189C">
        <w:rPr>
          <w:rFonts w:eastAsia="Times New Roman" w:cs="Times New Roman"/>
        </w:rPr>
        <w:t xml:space="preserve"> </w:t>
      </w:r>
      <w:r w:rsidR="00F91149">
        <w:rPr>
          <w:rFonts w:eastAsia="Times New Roman" w:cs="Times New Roman"/>
        </w:rPr>
        <w:t>to</w:t>
      </w:r>
      <w:r w:rsidR="00D7189C">
        <w:rPr>
          <w:rFonts w:eastAsia="Times New Roman" w:cs="Times New Roman"/>
        </w:rPr>
        <w:t xml:space="preserve"> the littoral. Although, the northern most site of J02 was shown to be a foraging hot spot for juvenile pink and chum salmon, with high diet overlap between species, the highest diet richness, and high quality of prey species</w:t>
      </w:r>
      <w:r w:rsidR="00F91149">
        <w:rPr>
          <w:rFonts w:eastAsia="Times New Roman" w:cs="Times New Roman"/>
        </w:rPr>
        <w:t xml:space="preserve"> with high fatty acid concentrations</w:t>
      </w:r>
      <w:r w:rsidR="00D7189C">
        <w:rPr>
          <w:rFonts w:eastAsia="Times New Roman" w:cs="Times New Roman"/>
        </w:rPr>
        <w:t>, such as large</w:t>
      </w:r>
      <w:r w:rsidR="007976AC">
        <w:rPr>
          <w:rFonts w:eastAsia="Times New Roman" w:cs="Times New Roman"/>
        </w:rPr>
        <w:t xml:space="preserve"> (&gt;2 mm)</w:t>
      </w:r>
      <w:r w:rsidR="00D7189C">
        <w:rPr>
          <w:rFonts w:eastAsia="Times New Roman" w:cs="Times New Roman"/>
        </w:rPr>
        <w:t xml:space="preserve"> copepods, euphausiids, chaetognaths and hyperiid amphipods,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3CEE8D09" w:rsidR="00BB6DA0" w:rsidRDefault="00BB6DA0" w:rsidP="00BA5705">
      <w:pPr>
        <w:rPr>
          <w:rFonts w:eastAsia="Times New Roman" w:cs="Times New Roman"/>
        </w:rPr>
      </w:pPr>
      <w:r>
        <w:rPr>
          <w:rFonts w:eastAsia="Times New Roman" w:cs="Times New Roman"/>
        </w:rPr>
        <w:tab/>
        <w:t>Zooplankton biomass was considerably low throughout Discovery Islands and Johnstone Strait in June 2016 when juvenile pink and chum salmon were migrating through the</w:t>
      </w:r>
      <w:r w:rsidR="007976AC">
        <w:rPr>
          <w:rFonts w:eastAsia="Times New Roman" w:cs="Times New Roman"/>
        </w:rPr>
        <w:t>se</w:t>
      </w:r>
      <w:r>
        <w:rPr>
          <w:rFonts w:eastAsia="Times New Roman" w:cs="Times New Roman"/>
        </w:rPr>
        <w:t xml:space="preserve"> regions. The zooplankton community composition was not closely reflected in the stomach contents, due to surface </w:t>
      </w:r>
      <w:r w:rsidR="00F91149">
        <w:rPr>
          <w:rFonts w:eastAsia="Times New Roman" w:cs="Times New Roman"/>
        </w:rPr>
        <w:t xml:space="preserve">net </w:t>
      </w:r>
      <w:r>
        <w:rPr>
          <w:rFonts w:eastAsia="Times New Roman" w:cs="Times New Roman"/>
        </w:rPr>
        <w:t>tow</w:t>
      </w:r>
      <w:r w:rsidR="00F91149">
        <w:rPr>
          <w:rFonts w:eastAsia="Times New Roman" w:cs="Times New Roman"/>
        </w:rPr>
        <w:t>s</w:t>
      </w:r>
      <w:r>
        <w:rPr>
          <w:rFonts w:eastAsia="Times New Roman" w:cs="Times New Roman"/>
        </w:rPr>
        <w:t xml:space="preserve"> 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r w:rsidR="004D7B50" w:rsidRPr="002C5909">
        <w:rPr>
          <w:rFonts w:eastAsia="Times New Roman" w:cs="Times New Roman"/>
          <w:color w:val="000000" w:themeColor="text1"/>
          <w:shd w:val="clear" w:color="auto" w:fill="FFFFFF"/>
        </w:rPr>
        <w:t>μ</w:t>
      </w:r>
      <w:r>
        <w:rPr>
          <w:rFonts w:eastAsia="Times New Roman" w:cs="Times New Roman"/>
        </w:rPr>
        <w:t>m)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xml:space="preserve">. The most representative way of capturing what prey </w:t>
      </w:r>
      <w:r w:rsidR="00B776B3">
        <w:rPr>
          <w:rFonts w:eastAsia="Times New Roman" w:cs="Times New Roman"/>
        </w:rPr>
        <w:t>were</w:t>
      </w:r>
      <w:r>
        <w:rPr>
          <w:rFonts w:eastAsia="Times New Roman" w:cs="Times New Roman"/>
        </w:rPr>
        <w:t xml:space="preserve"> available for salmon at each location, </w:t>
      </w:r>
      <w:r w:rsidR="00B776B3">
        <w:rPr>
          <w:rFonts w:eastAsia="Times New Roman" w:cs="Times New Roman"/>
        </w:rPr>
        <w:t>was</w:t>
      </w:r>
      <w:r>
        <w:rPr>
          <w:rFonts w:eastAsia="Times New Roman" w:cs="Times New Roman"/>
        </w:rPr>
        <w:t xml:space="preserve">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w:t>
      </w:r>
      <w:r w:rsidR="009E3332">
        <w:rPr>
          <w:rFonts w:eastAsia="Times New Roman" w:cs="Times New Roman"/>
        </w:rPr>
        <w:t xml:space="preserve"> about prey availability</w:t>
      </w:r>
      <w:r>
        <w:rPr>
          <w:rFonts w:eastAsia="Times New Roman" w:cs="Times New Roman"/>
        </w:rPr>
        <w:t xml:space="preserve">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5F6C8300"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In other areas with similar coastal conditions, pink salmon ha</w:t>
      </w:r>
      <w:r w:rsidR="00B776B3">
        <w:rPr>
          <w:rFonts w:eastAsia="Times New Roman" w:cs="Times New Roman"/>
          <w:color w:val="000000"/>
        </w:rPr>
        <w:t>d</w:t>
      </w:r>
      <w:r w:rsidRPr="00EB46DF">
        <w:rPr>
          <w:rFonts w:eastAsia="Times New Roman" w:cs="Times New Roman"/>
          <w:color w:val="000000"/>
        </w:rPr>
        <w:t xml:space="preserve"> been found to </w:t>
      </w:r>
      <w:r w:rsidR="00F91149">
        <w:rPr>
          <w:rFonts w:eastAsia="Times New Roman" w:cs="Times New Roman"/>
          <w:color w:val="000000"/>
        </w:rPr>
        <w:t>be</w:t>
      </w:r>
      <w:r w:rsidRPr="00EB46DF">
        <w:rPr>
          <w:rFonts w:eastAsia="Times New Roman" w:cs="Times New Roman"/>
          <w:color w:val="000000"/>
        </w:rPr>
        <w:t xml:space="preserve"> nearshore forag</w:t>
      </w:r>
      <w:r w:rsidR="00F91149">
        <w:rPr>
          <w:rFonts w:eastAsia="Times New Roman" w:cs="Times New Roman"/>
          <w:color w:val="000000"/>
        </w:rPr>
        <w:t>ers</w:t>
      </w:r>
      <w:r w:rsidRPr="00EB46DF">
        <w:rPr>
          <w:rFonts w:eastAsia="Times New Roman" w:cs="Times New Roman"/>
          <w:color w:val="000000"/>
        </w:rPr>
        <w:t xml:space="preserve"> </w:t>
      </w:r>
      <w:r w:rsidR="00F91149">
        <w:rPr>
          <w:rFonts w:eastAsia="Times New Roman" w:cs="Times New Roman"/>
          <w:color w:val="000000"/>
        </w:rPr>
        <w:t>up</w:t>
      </w:r>
      <w:r w:rsidRPr="00EB46DF">
        <w:rPr>
          <w:rFonts w:eastAsia="Times New Roman" w:cs="Times New Roman"/>
          <w:color w:val="000000"/>
        </w:rPr>
        <w:t>on small crustaceans</w:t>
      </w:r>
      <w:r w:rsidR="00F91149">
        <w:rPr>
          <w:rFonts w:eastAsia="Times New Roman" w:cs="Times New Roman"/>
          <w:color w:val="000000"/>
        </w:rPr>
        <w:t>, while</w:t>
      </w:r>
      <w:r w:rsidRPr="00EB46DF">
        <w:rPr>
          <w:rFonts w:eastAsia="Times New Roman" w:cs="Times New Roman"/>
          <w:color w:val="000000"/>
        </w:rPr>
        <w:t xml:space="preserve"> chum salmon often prey switch </w:t>
      </w:r>
      <w:r w:rsidR="009E3332">
        <w:rPr>
          <w:rFonts w:eastAsia="Times New Roman" w:cs="Times New Roman"/>
          <w:color w:val="000000"/>
        </w:rPr>
        <w:t xml:space="preserve">from crustacean zooplankton </w:t>
      </w:r>
      <w:r w:rsidRPr="00EB46DF">
        <w:rPr>
          <w:rFonts w:eastAsia="Times New Roman" w:cs="Times New Roman"/>
          <w:color w:val="000000"/>
        </w:rPr>
        <w:t xml:space="preserve">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Previous studies have found harpacticoid</w:t>
      </w:r>
      <w:r w:rsidR="00F91149">
        <w:rPr>
          <w:rFonts w:eastAsia="Times New Roman" w:cs="Times New Roman"/>
          <w:color w:val="000000"/>
        </w:rPr>
        <w:t xml:space="preserve"> and calanoid</w:t>
      </w:r>
      <w:r w:rsidRPr="00EB46DF">
        <w:rPr>
          <w:rFonts w:eastAsia="Times New Roman" w:cs="Times New Roman"/>
          <w:color w:val="000000"/>
        </w:rPr>
        <w:t xml:space="preserve"> copepods as </w:t>
      </w:r>
      <w:r w:rsidR="00F91149">
        <w:rPr>
          <w:rFonts w:eastAsia="Times New Roman" w:cs="Times New Roman"/>
          <w:color w:val="000000"/>
        </w:rPr>
        <w:t>primary</w:t>
      </w:r>
      <w:r w:rsidRPr="00EB46DF">
        <w:rPr>
          <w:rFonts w:eastAsia="Times New Roman" w:cs="Times New Roman"/>
          <w:color w:val="000000"/>
        </w:rPr>
        <w:t xml:space="preserve"> prey</w:t>
      </w:r>
      <w:r w:rsidR="00F91149">
        <w:rPr>
          <w:rFonts w:eastAsia="Times New Roman" w:cs="Times New Roman"/>
          <w:color w:val="000000"/>
        </w:rPr>
        <w:t xml:space="preserve"> items</w:t>
      </w:r>
      <w:r w:rsidRPr="00EB46DF">
        <w:rPr>
          <w:rFonts w:eastAsia="Times New Roman" w:cs="Times New Roman"/>
          <w:color w:val="000000"/>
        </w:rPr>
        <w:t xml:space="preserve"> for </w:t>
      </w:r>
      <w:r w:rsidR="00F91149">
        <w:rPr>
          <w:rFonts w:eastAsia="Times New Roman" w:cs="Times New Roman"/>
          <w:color w:val="000000"/>
        </w:rPr>
        <w:t>both pink and chum salmon</w:t>
      </w:r>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Recently, a study</w:t>
      </w:r>
      <w:r w:rsidR="00497A86">
        <w:rPr>
          <w:rFonts w:eastAsia="Times New Roman" w:cs="Times New Roman"/>
          <w:color w:val="000000"/>
        </w:rPr>
        <w:t xml:space="preserve"> conducted simultaneously discovered that</w:t>
      </w:r>
      <w:r w:rsidRPr="00EB46DF">
        <w:rPr>
          <w:rFonts w:eastAsia="Times New Roman" w:cs="Times New Roman"/>
          <w:color w:val="000000"/>
        </w:rPr>
        <w:t xml:space="preserve"> sockeye salmon diets</w:t>
      </w:r>
      <w:r w:rsidR="00497A86">
        <w:rPr>
          <w:rFonts w:eastAsia="Times New Roman" w:cs="Times New Roman"/>
          <w:color w:val="000000"/>
        </w:rPr>
        <w:t xml:space="preserve"> dominate by</w:t>
      </w:r>
      <w:r w:rsidRPr="00EB46DF">
        <w:rPr>
          <w:rFonts w:eastAsia="Times New Roman" w:cs="Times New Roman"/>
          <w:color w:val="000000"/>
        </w:rPr>
        <w:t xml:space="preserve"> </w:t>
      </w:r>
      <w:r w:rsidRPr="00EB46DF">
        <w:rPr>
          <w:rFonts w:eastAsia="Times New Roman" w:cs="Times New Roman"/>
          <w:i/>
          <w:iCs/>
          <w:color w:val="000000"/>
        </w:rPr>
        <w:t>Oikopleura</w:t>
      </w:r>
      <w:r w:rsidRPr="00EB46DF">
        <w:rPr>
          <w:rFonts w:eastAsia="Times New Roman" w:cs="Times New Roman"/>
          <w:color w:val="000000"/>
        </w:rPr>
        <w:t xml:space="preserve"> in the Discovery Islands</w:t>
      </w:r>
      <w:r w:rsidR="009E3332">
        <w:rPr>
          <w:rFonts w:eastAsia="Times New Roman" w:cs="Times New Roman"/>
          <w:color w:val="000000"/>
        </w:rPr>
        <w:t xml:space="preserve"> </w:t>
      </w:r>
      <w:r w:rsidR="00497A86">
        <w:rPr>
          <w:rFonts w:eastAsia="Times New Roman" w:cs="Times New Roman"/>
          <w:color w:val="000000"/>
        </w:rPr>
        <w:fldChar w:fldCharType="begin" w:fldLock="1"/>
      </w:r>
      <w:r w:rsidR="00497A86">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497A86">
        <w:rPr>
          <w:rFonts w:eastAsia="Times New Roman" w:cs="Times New Roman"/>
          <w:color w:val="000000"/>
        </w:rPr>
        <w:fldChar w:fldCharType="separate"/>
      </w:r>
      <w:r w:rsidR="00497A86" w:rsidRPr="00497A86">
        <w:rPr>
          <w:rFonts w:eastAsia="Times New Roman" w:cs="Times New Roman"/>
          <w:noProof/>
          <w:color w:val="000000"/>
        </w:rPr>
        <w:t>(James, 2019)</w:t>
      </w:r>
      <w:r w:rsidR="00497A86">
        <w:rPr>
          <w:rFonts w:eastAsia="Times New Roman" w:cs="Times New Roman"/>
          <w:color w:val="000000"/>
        </w:rPr>
        <w:fldChar w:fldCharType="end"/>
      </w:r>
      <w:r w:rsidRPr="00497A86">
        <w:rPr>
          <w:rFonts w:eastAsia="Times New Roman" w:cs="Times New Roman"/>
          <w:color w:val="000000"/>
        </w:rPr>
        <w:t>,</w:t>
      </w:r>
      <w:r w:rsidRPr="00EB46DF">
        <w:rPr>
          <w:rFonts w:eastAsia="Times New Roman" w:cs="Times New Roman"/>
          <w:color w:val="000000"/>
        </w:rPr>
        <w:t xml:space="preserve"> </w:t>
      </w:r>
      <w:r w:rsidR="00497A86">
        <w:rPr>
          <w:rFonts w:eastAsia="Times New Roman" w:cs="Times New Roman"/>
          <w:color w:val="000000"/>
        </w:rPr>
        <w:t xml:space="preserve">which is </w:t>
      </w:r>
      <w:r w:rsidRPr="00EB46DF">
        <w:rPr>
          <w:rFonts w:eastAsia="Times New Roman" w:cs="Times New Roman"/>
          <w:color w:val="000000"/>
        </w:rPr>
        <w:t>similar to chum salmon</w:t>
      </w:r>
      <w:r w:rsidR="00497A86">
        <w:rPr>
          <w:rFonts w:eastAsia="Times New Roman" w:cs="Times New Roman"/>
          <w:color w:val="000000"/>
        </w:rPr>
        <w:t>.</w:t>
      </w:r>
      <w:r w:rsidRPr="00EB46DF">
        <w:rPr>
          <w:rFonts w:eastAsia="Times New Roman" w:cs="Times New Roman"/>
          <w:color w:val="000000"/>
        </w:rPr>
        <w:t xml:space="preserve"> </w:t>
      </w:r>
      <w:r w:rsidR="00497A86">
        <w:rPr>
          <w:rFonts w:eastAsia="Times New Roman" w:cs="Times New Roman"/>
          <w:color w:val="000000"/>
        </w:rPr>
        <w:t>Furthermore,</w:t>
      </w:r>
      <w:r w:rsidRPr="00EB46DF">
        <w:rPr>
          <w:rFonts w:eastAsia="Times New Roman" w:cs="Times New Roman"/>
          <w:color w:val="000000"/>
        </w:rPr>
        <w:t xml:space="preserve"> larger calanoids </w:t>
      </w:r>
      <w:r w:rsidR="00497A86">
        <w:rPr>
          <w:rFonts w:eastAsia="Times New Roman" w:cs="Times New Roman"/>
          <w:color w:val="000000"/>
        </w:rPr>
        <w:t>were</w:t>
      </w:r>
      <w:r w:rsidRPr="00EB46DF">
        <w:rPr>
          <w:rFonts w:eastAsia="Times New Roman" w:cs="Times New Roman"/>
          <w:color w:val="000000"/>
        </w:rPr>
        <w:t xml:space="preserve"> dominant</w:t>
      </w:r>
      <w:r w:rsidR="00497A86">
        <w:rPr>
          <w:rFonts w:eastAsia="Times New Roman" w:cs="Times New Roman"/>
          <w:color w:val="000000"/>
        </w:rPr>
        <w:t xml:space="preserve"> sockeye prey</w:t>
      </w:r>
      <w:r w:rsidRPr="00EB46DF">
        <w:rPr>
          <w:rFonts w:eastAsia="Times New Roman" w:cs="Times New Roman"/>
          <w:color w:val="000000"/>
        </w:rPr>
        <w:t xml:space="preserve"> in Johnstone Strait</w:t>
      </w:r>
      <w:r w:rsidR="00497A86">
        <w:rPr>
          <w:rFonts w:eastAsia="Times New Roman" w:cs="Times New Roman"/>
          <w:color w:val="000000"/>
        </w:rPr>
        <w:t xml:space="preserve"> </w:t>
      </w:r>
      <w:r w:rsidR="00497A86">
        <w:rPr>
          <w:rFonts w:eastAsia="Times New Roman" w:cs="Times New Roman"/>
          <w:color w:val="000000"/>
        </w:rPr>
        <w:fldChar w:fldCharType="begin" w:fldLock="1"/>
      </w:r>
      <w:r w:rsidR="00497A86">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497A86">
        <w:rPr>
          <w:rFonts w:eastAsia="Times New Roman" w:cs="Times New Roman"/>
          <w:color w:val="000000"/>
        </w:rPr>
        <w:fldChar w:fldCharType="separate"/>
      </w:r>
      <w:r w:rsidR="00497A86" w:rsidRPr="00497A86">
        <w:rPr>
          <w:rFonts w:eastAsia="Times New Roman" w:cs="Times New Roman"/>
          <w:noProof/>
          <w:color w:val="000000"/>
        </w:rPr>
        <w:t>(James, 2019)</w:t>
      </w:r>
      <w:r w:rsidR="00497A86">
        <w:rPr>
          <w:rFonts w:eastAsia="Times New Roman" w:cs="Times New Roman"/>
          <w:color w:val="000000"/>
        </w:rPr>
        <w:fldChar w:fldCharType="end"/>
      </w:r>
      <w:r w:rsidR="00497A86">
        <w:rPr>
          <w:rFonts w:eastAsia="Times New Roman" w:cs="Times New Roman"/>
          <w:color w:val="000000"/>
        </w:rPr>
        <w:t>, that</w:t>
      </w:r>
      <w:r w:rsidRPr="00EB46DF">
        <w:rPr>
          <w:rFonts w:eastAsia="Times New Roman" w:cs="Times New Roman"/>
          <w:color w:val="000000"/>
        </w:rPr>
        <w:t xml:space="preserve"> </w:t>
      </w:r>
      <w:r w:rsidR="00B776B3">
        <w:rPr>
          <w:rFonts w:eastAsia="Times New Roman" w:cs="Times New Roman"/>
          <w:color w:val="000000"/>
        </w:rPr>
        <w:t>was</w:t>
      </w:r>
      <w:r w:rsidRPr="00EB46DF">
        <w:rPr>
          <w:rFonts w:eastAsia="Times New Roman" w:cs="Times New Roman"/>
          <w:color w:val="000000"/>
        </w:rPr>
        <w:t xml:space="preserve"> similar to the observed pink salmon diet composition. Other research that investigate</w:t>
      </w:r>
      <w:r w:rsidR="00F91149">
        <w:rPr>
          <w:rFonts w:eastAsia="Times New Roman" w:cs="Times New Roman"/>
          <w:color w:val="000000"/>
        </w:rPr>
        <w:t>d</w:t>
      </w:r>
      <w:r w:rsidRPr="00EB46DF">
        <w:rPr>
          <w:rFonts w:eastAsia="Times New Roman" w:cs="Times New Roman"/>
          <w:color w:val="000000"/>
        </w:rPr>
        <w:t xml:space="preserve"> dietary overlap of multiple species of salmon have found</w:t>
      </w:r>
      <w:r w:rsidR="00F91149">
        <w:rPr>
          <w:rFonts w:eastAsia="Times New Roman" w:cs="Times New Roman"/>
          <w:color w:val="000000"/>
        </w:rPr>
        <w:t xml:space="preserve"> that the</w:t>
      </w:r>
      <w:r w:rsidRPr="00EB46DF">
        <w:rPr>
          <w:rFonts w:eastAsia="Times New Roman" w:cs="Times New Roman"/>
          <w:color w:val="000000"/>
        </w:rPr>
        <w:t xml:space="preserve"> pink salmon</w:t>
      </w:r>
      <w:r w:rsidR="00F91149">
        <w:rPr>
          <w:rFonts w:eastAsia="Times New Roman" w:cs="Times New Roman"/>
          <w:color w:val="000000"/>
        </w:rPr>
        <w:t xml:space="preserve"> diet tends</w:t>
      </w:r>
      <w:r w:rsidRPr="00EB46DF">
        <w:rPr>
          <w:rFonts w:eastAsia="Times New Roman" w:cs="Times New Roman"/>
          <w:color w:val="000000"/>
        </w:rPr>
        <w:t xml:space="preserve"> to be most similar to either sockeye or chum salmo</w:t>
      </w:r>
      <w:r w:rsidR="00F91149">
        <w:rPr>
          <w:rFonts w:eastAsia="Times New Roman" w:cs="Times New Roman"/>
          <w:color w:val="000000"/>
        </w:rPr>
        <w:t>n</w:t>
      </w:r>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7D162FCF"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w:t>
      </w:r>
      <w:r w:rsidR="00E027CA">
        <w:rPr>
          <w:rFonts w:eastAsia="Times New Roman" w:cs="Times New Roman"/>
          <w:color w:val="000000"/>
        </w:rPr>
        <w:t>both</w:t>
      </w:r>
      <w:r w:rsidR="00F9754A">
        <w:rPr>
          <w:rFonts w:eastAsia="Times New Roman" w:cs="Times New Roman"/>
          <w:color w:val="000000"/>
        </w:rPr>
        <w:t xml:space="preserve"> regions. </w:t>
      </w:r>
      <w:commentRangeStart w:id="70"/>
      <w:r w:rsidR="00FE0CC6">
        <w:rPr>
          <w:rFonts w:eastAsia="Times New Roman" w:cs="Times New Roman"/>
          <w:color w:val="000000"/>
        </w:rPr>
        <w:t xml:space="preserve">Since juvenile chum salmon tend to have longer residence times in coastal environments than the </w:t>
      </w:r>
      <w:commentRangeEnd w:id="70"/>
      <w:r w:rsidR="00B776B3">
        <w:rPr>
          <w:rStyle w:val="CommentReference"/>
        </w:rPr>
        <w:commentReference w:id="70"/>
      </w:r>
      <w:r w:rsidR="00FE0CC6">
        <w:rPr>
          <w:rFonts w:eastAsia="Times New Roman" w:cs="Times New Roman"/>
          <w:color w:val="000000"/>
        </w:rPr>
        <w:t xml:space="preserve">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xml:space="preserve">, the higher condition factor of chum at D07 indicates good feeding in the northern </w:t>
      </w:r>
      <w:proofErr w:type="spellStart"/>
      <w:r w:rsidR="00FE0CC6">
        <w:rPr>
          <w:rFonts w:eastAsia="Times New Roman" w:cs="Times New Roman"/>
          <w:color w:val="000000"/>
        </w:rPr>
        <w:t>SoG</w:t>
      </w:r>
      <w:proofErr w:type="spellEnd"/>
      <w:r w:rsidR="00FE0CC6">
        <w:rPr>
          <w:rFonts w:eastAsia="Times New Roman" w:cs="Times New Roman"/>
          <w:color w:val="000000"/>
        </w:rPr>
        <w:t>,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w:t>
      </w:r>
      <w:proofErr w:type="spellStart"/>
      <w:r w:rsidR="00FE0CC6">
        <w:rPr>
          <w:rFonts w:eastAsia="Times New Roman" w:cs="Times New Roman"/>
          <w:color w:val="000000"/>
        </w:rPr>
        <w:t>NSoG</w:t>
      </w:r>
      <w:proofErr w:type="spellEnd"/>
      <w:r w:rsidR="00FE0CC6">
        <w:rPr>
          <w:rFonts w:eastAsia="Times New Roman" w:cs="Times New Roman"/>
          <w:color w:val="000000"/>
        </w:rPr>
        <w:t>, low feeding and condition in DI-JS, followed by high feeding and condition in QCSt</w:t>
      </w:r>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B776B3">
        <w:rPr>
          <w:rFonts w:eastAsia="Times New Roman" w:cs="Times New Roman"/>
          <w:color w:val="000000"/>
        </w:rPr>
        <w:t>was</w:t>
      </w:r>
      <w:r w:rsidR="00DE7EC1">
        <w:rPr>
          <w:rFonts w:eastAsia="Times New Roman" w:cs="Times New Roman"/>
          <w:color w:val="000000"/>
        </w:rPr>
        <w:t xml:space="preserve">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w:t>
      </w:r>
      <w:r w:rsidR="00E027CA">
        <w:rPr>
          <w:rFonts w:eastAsia="Times New Roman" w:cs="Times New Roman"/>
          <w:color w:val="000000"/>
        </w:rPr>
        <w:t xml:space="preserve">similar </w:t>
      </w:r>
      <w:r w:rsidR="00DE7EC1">
        <w:rPr>
          <w:rFonts w:eastAsia="Times New Roman" w:cs="Times New Roman"/>
          <w:color w:val="000000"/>
        </w:rPr>
        <w:t xml:space="preserve">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w:t>
      </w:r>
      <w:commentRangeStart w:id="71"/>
      <w:r w:rsidR="00E027CA">
        <w:rPr>
          <w:rFonts w:eastAsia="Times New Roman" w:cs="Times New Roman"/>
          <w:color w:val="000000"/>
        </w:rPr>
        <w:t>However</w:t>
      </w:r>
      <w:commentRangeEnd w:id="71"/>
      <w:r w:rsidR="00E027CA">
        <w:rPr>
          <w:rStyle w:val="CommentReference"/>
        </w:rPr>
        <w:commentReference w:id="71"/>
      </w:r>
      <w:r w:rsidR="00E027CA">
        <w:rPr>
          <w:rFonts w:eastAsia="Times New Roman" w:cs="Times New Roman"/>
          <w:color w:val="000000"/>
        </w:rPr>
        <w:t>, a</w:t>
      </w:r>
      <w:r w:rsidR="00D07B96">
        <w:rPr>
          <w:rFonts w:eastAsia="Times New Roman" w:cs="Times New Roman"/>
          <w:color w:val="000000"/>
        </w:rPr>
        <w:t xml:space="preserve">nother study on the growth of juvenile salmon found that pink and chum salmon experienced low growth in the Johnstone Strait and Queen Charlotte Strait area during 2012 – 2014 outmigration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r w:rsidR="00E027CA">
        <w:rPr>
          <w:rFonts w:eastAsia="Times New Roman" w:cs="Times New Roman"/>
          <w:color w:val="000000"/>
        </w:rPr>
        <w:t>. It may be speculated that it may have occurred due to</w:t>
      </w:r>
      <w:r w:rsidR="00D07B96">
        <w:rPr>
          <w:rFonts w:eastAsia="Times New Roman" w:cs="Times New Roman"/>
          <w:color w:val="000000"/>
        </w:rPr>
        <w:t xml:space="preserve"> low feeding opportunities but juvenile pink and chum salmon diets in this area weren’t analyzed until </w:t>
      </w:r>
      <w:commentRangeStart w:id="72"/>
      <w:r w:rsidR="00E027CA">
        <w:rPr>
          <w:rFonts w:eastAsia="Times New Roman" w:cs="Times New Roman"/>
          <w:color w:val="000000"/>
        </w:rPr>
        <w:t>our</w:t>
      </w:r>
      <w:r w:rsidR="00D07B96">
        <w:rPr>
          <w:rFonts w:eastAsia="Times New Roman" w:cs="Times New Roman"/>
          <w:color w:val="000000"/>
        </w:rPr>
        <w:t xml:space="preserve"> </w:t>
      </w:r>
      <w:commentRangeEnd w:id="72"/>
      <w:r w:rsidR="00E027CA">
        <w:rPr>
          <w:rStyle w:val="CommentReference"/>
        </w:rPr>
        <w:commentReference w:id="72"/>
      </w:r>
      <w:r w:rsidR="00D07B96">
        <w:rPr>
          <w:rFonts w:eastAsia="Times New Roman" w:cs="Times New Roman"/>
          <w:color w:val="000000"/>
        </w:rPr>
        <w:t>study.</w:t>
      </w:r>
    </w:p>
    <w:p w14:paraId="47B5FFB3" w14:textId="2C1F4C7F" w:rsidR="003F3A41" w:rsidRDefault="003F3A41" w:rsidP="00BA5705">
      <w:pPr>
        <w:rPr>
          <w:rFonts w:eastAsia="Times New Roman" w:cs="Times New Roman"/>
          <w:color w:val="000000"/>
        </w:rPr>
      </w:pPr>
    </w:p>
    <w:p w14:paraId="2F766DFA" w14:textId="11913DB2"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w:t>
      </w:r>
      <w:r w:rsidR="00B776B3">
        <w:rPr>
          <w:rFonts w:eastAsia="Times New Roman" w:cs="Times New Roman"/>
        </w:rPr>
        <w:t>d</w:t>
      </w:r>
      <w:r w:rsidRPr="00EB46DF">
        <w:rPr>
          <w:rFonts w:eastAsia="Times New Roman" w:cs="Times New Roman"/>
        </w:rPr>
        <w:t xml:space="preserve">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t>
      </w:r>
      <w:r w:rsidR="00B776B3">
        <w:rPr>
          <w:rFonts w:eastAsia="Times New Roman" w:cs="Times New Roman"/>
        </w:rPr>
        <w:t>wa</w:t>
      </w:r>
      <w:r w:rsidRPr="00EB46DF">
        <w:rPr>
          <w:rFonts w:eastAsia="Times New Roman" w:cs="Times New Roman"/>
        </w:rPr>
        <w:t>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73" w:name="_Toc49865732"/>
      <w:r w:rsidRPr="00B00DD1">
        <w:t>Competition in contrasting foraging conditions</w:t>
      </w:r>
      <w:bookmarkEnd w:id="73"/>
    </w:p>
    <w:p w14:paraId="762CA1AA" w14:textId="2A81F06C" w:rsidR="00BA5705" w:rsidRDefault="00BA5705" w:rsidP="00BA5705">
      <w:pPr>
        <w:rPr>
          <w:rFonts w:eastAsia="Times New Roman" w:cs="Times New Roman"/>
        </w:rPr>
      </w:pPr>
    </w:p>
    <w:p w14:paraId="7B3CF96C" w14:textId="6EFD1001" w:rsidR="00631BC4" w:rsidRDefault="00FC40E9" w:rsidP="00BA5705">
      <w:pPr>
        <w:rPr>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QCSt (7.5% pink; 6.2% chum). </w:t>
      </w:r>
      <w:commentRangeStart w:id="74"/>
      <w:r w:rsidR="00E027CA">
        <w:rPr>
          <w:rFonts w:eastAsia="Times New Roman" w:cs="Times New Roman"/>
        </w:rPr>
        <w:t>This foraging refuge of Queen Charlotte Strait may help juvenile salmon meet their energetic demands for outmigration after a period of potential food limitation and poor food quality.</w:t>
      </w:r>
      <w:commentRangeEnd w:id="74"/>
      <w:r w:rsidR="00E027CA">
        <w:rPr>
          <w:rStyle w:val="CommentReference"/>
        </w:rPr>
        <w:commentReference w:id="74"/>
      </w:r>
    </w:p>
    <w:p w14:paraId="063AA2CB" w14:textId="77777777" w:rsidR="00B776B3" w:rsidRDefault="00B776B3" w:rsidP="00BA5705">
      <w:pPr>
        <w:rPr>
          <w:rFonts w:eastAsia="Times New Roman" w:cs="Times New Roman"/>
        </w:rPr>
      </w:pPr>
    </w:p>
    <w:p w14:paraId="5F2C809A" w14:textId="1283E6B8" w:rsidR="00631BC4" w:rsidRDefault="00631BC4" w:rsidP="00BA5705">
      <w:pPr>
        <w:rPr>
          <w:rFonts w:eastAsia="Times New Roman" w:cs="Times New Roman"/>
        </w:rPr>
      </w:pPr>
      <w:r>
        <w:rPr>
          <w:rFonts w:eastAsia="Times New Roman" w:cs="Times New Roman"/>
        </w:rPr>
        <w:tab/>
        <w:t xml:space="preserve">In these low foraging conditions, juvenile pink and chum salmon </w:t>
      </w:r>
      <w:r w:rsidR="00B776B3">
        <w:rPr>
          <w:rFonts w:eastAsia="Times New Roman" w:cs="Times New Roman"/>
        </w:rPr>
        <w:t>were</w:t>
      </w:r>
      <w:r>
        <w:rPr>
          <w:rFonts w:eastAsia="Times New Roman" w:cs="Times New Roman"/>
        </w:rPr>
        <w:t xml:space="preserve"> likely competing for limited resources and employ species-specific strategies in response to challenging conditions. Chum salmon ha</w:t>
      </w:r>
      <w:r w:rsidR="00B776B3">
        <w:rPr>
          <w:rFonts w:eastAsia="Times New Roman" w:cs="Times New Roman"/>
        </w:rPr>
        <w:t>d</w:t>
      </w:r>
      <w:r>
        <w:rPr>
          <w:rFonts w:eastAsia="Times New Roman" w:cs="Times New Roman"/>
        </w:rPr>
        <w:t xml:space="preserve"> been shown to adapt and switch to gelatinous prey in response to inter-specific competition with pink salmon </w:t>
      </w:r>
      <w:commentRangeStart w:id="75"/>
      <w:r>
        <w:rPr>
          <w:rFonts w:eastAsia="Times New Roman" w:cs="Times New Roman"/>
        </w:rPr>
        <w:t>in</w:t>
      </w:r>
      <w:commentRangeEnd w:id="75"/>
      <w:r w:rsidR="00CB4B17">
        <w:rPr>
          <w:rStyle w:val="CommentReference"/>
        </w:rPr>
        <w:commentReference w:id="75"/>
      </w:r>
      <w:r>
        <w:rPr>
          <w:rFonts w:eastAsia="Times New Roman" w:cs="Times New Roman"/>
        </w:rPr>
        <w:t xml:space="preserve"> the adult phase, but research was limited for juveniles. </w:t>
      </w:r>
      <w:r w:rsidR="00F579A7">
        <w:rPr>
          <w:rFonts w:eastAsia="Times New Roman" w:cs="Times New Roman"/>
        </w:rPr>
        <w:t xml:space="preserve">This specialization under low foraging conditions </w:t>
      </w:r>
      <w:r w:rsidR="00B776B3">
        <w:rPr>
          <w:rFonts w:eastAsia="Times New Roman" w:cs="Times New Roman"/>
        </w:rPr>
        <w:t>was</w:t>
      </w:r>
      <w:r w:rsidR="00F579A7">
        <w:rPr>
          <w:rFonts w:eastAsia="Times New Roman" w:cs="Times New Roman"/>
        </w:rPr>
        <w:t xml:space="preserve">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Therefore, salmon species potential to compete for limited food resources during early marine migration</w:t>
      </w:r>
      <w:r w:rsidR="00B776B3">
        <w:rPr>
          <w:rFonts w:eastAsia="Times New Roman" w:cs="Times New Roman"/>
        </w:rPr>
        <w:t xml:space="preserve"> was</w:t>
      </w:r>
      <w:r w:rsidR="00F579A7">
        <w:rPr>
          <w:rFonts w:eastAsia="Times New Roman" w:cs="Times New Roman"/>
        </w:rPr>
        <w:t xml:space="preserve"> dynamic, may shift </w:t>
      </w:r>
      <w:r w:rsidR="00B776B3">
        <w:rPr>
          <w:rFonts w:eastAsia="Times New Roman" w:cs="Times New Roman"/>
        </w:rPr>
        <w:t>over</w:t>
      </w:r>
      <w:r w:rsidR="00F579A7">
        <w:rPr>
          <w:rFonts w:eastAsia="Times New Roman" w:cs="Times New Roman"/>
        </w:rPr>
        <w:t xml:space="preserve"> time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76" w:name="_Toc49865733"/>
      <w:r w:rsidRPr="00B00DD1">
        <w:t>Trophic niches of juvenile pink and chum salmon</w:t>
      </w:r>
      <w:bookmarkEnd w:id="76"/>
    </w:p>
    <w:p w14:paraId="3C920939" w14:textId="77777777" w:rsidR="002606FB" w:rsidRPr="00EB46DF" w:rsidRDefault="002606FB" w:rsidP="00266C78">
      <w:pPr>
        <w:rPr>
          <w:rFonts w:eastAsia="Times New Roman" w:cs="Times New Roman"/>
        </w:rPr>
      </w:pPr>
    </w:p>
    <w:p w14:paraId="0F37FEF9" w14:textId="6C8E0099" w:rsidR="00372150" w:rsidRDefault="00372150" w:rsidP="00BA5705">
      <w:pPr>
        <w:rPr>
          <w:rFonts w:eastAsia="Times New Roman" w:cs="Times New Roman"/>
          <w:color w:val="000000"/>
        </w:rPr>
      </w:pPr>
      <w:r w:rsidRPr="00EB46DF">
        <w:rPr>
          <w:rFonts w:eastAsia="Times New Roman" w:cs="Times New Roman"/>
          <w:color w:val="000000"/>
        </w:rPr>
        <w:tab/>
        <w:t>Juvenile pink and chum salmon ha</w:t>
      </w:r>
      <w:r w:rsidR="00B776B3">
        <w:rPr>
          <w:rFonts w:eastAsia="Times New Roman" w:cs="Times New Roman"/>
          <w:color w:val="000000"/>
        </w:rPr>
        <w:t>d</w:t>
      </w:r>
      <w:r w:rsidRPr="00EB46DF">
        <w:rPr>
          <w:rFonts w:eastAsia="Times New Roman" w:cs="Times New Roman"/>
          <w:color w:val="000000"/>
        </w:rPr>
        <w:t xml:space="preser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w:t>
      </w:r>
      <w:r w:rsidR="00B776B3">
        <w:rPr>
          <w:rFonts w:eastAsia="Times New Roman" w:cs="Times New Roman"/>
          <w:color w:val="000000"/>
        </w:rPr>
        <w:t>was</w:t>
      </w:r>
      <w:r w:rsidRPr="00EB46DF">
        <w:rPr>
          <w:rFonts w:eastAsia="Times New Roman" w:cs="Times New Roman"/>
          <w:color w:val="000000"/>
        </w:rPr>
        <w:t xml:space="preserve"> high but utilize</w:t>
      </w:r>
      <w:r w:rsidR="00B776B3">
        <w:rPr>
          <w:rFonts w:eastAsia="Times New Roman" w:cs="Times New Roman"/>
          <w:color w:val="000000"/>
        </w:rPr>
        <w:t>d</w:t>
      </w:r>
      <w:r w:rsidRPr="00EB46DF">
        <w:rPr>
          <w:rFonts w:eastAsia="Times New Roman" w:cs="Times New Roman"/>
          <w:color w:val="000000"/>
        </w:rPr>
        <w:t xml:space="preserve"> different foraging strategies when </w:t>
      </w:r>
      <w:r w:rsidR="00001741" w:rsidRPr="00EB46DF">
        <w:rPr>
          <w:rFonts w:eastAsia="Times New Roman" w:cs="Times New Roman"/>
          <w:color w:val="000000"/>
        </w:rPr>
        <w:t xml:space="preserve">prey availability </w:t>
      </w:r>
      <w:r w:rsidR="00B776B3">
        <w:rPr>
          <w:rFonts w:eastAsia="Times New Roman" w:cs="Times New Roman"/>
          <w:color w:val="000000"/>
        </w:rPr>
        <w:t>wa</w:t>
      </w:r>
      <w:r w:rsidRPr="00EB46DF">
        <w:rPr>
          <w:rFonts w:eastAsia="Times New Roman" w:cs="Times New Roman"/>
          <w:color w:val="000000"/>
        </w:rPr>
        <w:t xml:space="preserve">s low, </w:t>
      </w:r>
      <w:r w:rsidR="003D287D" w:rsidRPr="00EB46DF">
        <w:rPr>
          <w:rFonts w:eastAsia="Times New Roman" w:cs="Times New Roman"/>
          <w:color w:val="000000"/>
        </w:rPr>
        <w:t xml:space="preserve">indicative of resource </w:t>
      </w:r>
      <w:r w:rsidR="009E3332">
        <w:rPr>
          <w:rFonts w:eastAsia="Times New Roman" w:cs="Times New Roman"/>
          <w:color w:val="000000"/>
        </w:rPr>
        <w:t>partitioning</w:t>
      </w:r>
      <w:r w:rsidRPr="00EB46DF">
        <w:rPr>
          <w:rFonts w:eastAsia="Times New Roman" w:cs="Times New Roman"/>
          <w:color w:val="000000"/>
        </w:rPr>
        <w:t xml:space="preserve">. Throughout most of the study sites, chum salmon </w:t>
      </w:r>
      <w:r w:rsidR="003D287D" w:rsidRPr="00EB46DF">
        <w:rPr>
          <w:rFonts w:eastAsia="Times New Roman" w:cs="Times New Roman"/>
          <w:color w:val="000000"/>
        </w:rPr>
        <w:t xml:space="preserve">can be characterized </w:t>
      </w:r>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 and pink salmon were found foraging</w:t>
      </w:r>
      <w:r w:rsidR="00810FDA" w:rsidRPr="00EB46DF">
        <w:rPr>
          <w:rFonts w:eastAsia="Times New Roman" w:cs="Times New Roman"/>
          <w:color w:val="000000"/>
        </w:rPr>
        <w:t xml:space="preserve"> in the littoral niche</w:t>
      </w:r>
      <w:r w:rsidRPr="00EB46DF">
        <w:rPr>
          <w:rFonts w:eastAsia="Times New Roman" w:cs="Times New Roman"/>
          <w:color w:val="000000"/>
        </w:rPr>
        <w:t xml:space="preserve"> on 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higher quality prey such as euphausiids and large calanoids when available </w:t>
      </w:r>
      <w:r w:rsidR="00DF030F" w:rsidRPr="00EB46DF">
        <w:rPr>
          <w:rFonts w:eastAsia="Times New Roman" w:cs="Times New Roman"/>
          <w:color w:val="000000"/>
        </w:rPr>
        <w:t xml:space="preserve">but to </w:t>
      </w:r>
      <w:r w:rsidRPr="00EB46DF">
        <w:rPr>
          <w:rFonts w:eastAsia="Times New Roman" w:cs="Times New Roman"/>
          <w:color w:val="000000"/>
        </w:rPr>
        <w:t xml:space="preserve">divide up the resource space </w:t>
      </w:r>
      <w:r w:rsidR="00DF030F" w:rsidRPr="00EB46DF">
        <w:rPr>
          <w:rFonts w:eastAsia="Times New Roman" w:cs="Times New Roman"/>
          <w:color w:val="000000"/>
        </w:rPr>
        <w:t xml:space="preserve">when prey was limited. 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4FB1FB6D"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r w:rsidR="009E3332">
        <w:rPr>
          <w:rFonts w:eastAsia="Times New Roman" w:cs="Times New Roman"/>
          <w:color w:val="000000"/>
        </w:rPr>
        <w:t xml:space="preserve">likely </w:t>
      </w:r>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w:t>
      </w:r>
      <w:proofErr w:type="spellStart"/>
      <w:r w:rsidR="00CF0ED8">
        <w:rPr>
          <w:rFonts w:eastAsia="Times New Roman" w:cs="Times New Roman"/>
          <w:color w:val="000000"/>
        </w:rPr>
        <w:t>cumaceans</w:t>
      </w:r>
      <w:proofErr w:type="spellEnd"/>
      <w:r w:rsidR="00CF0ED8">
        <w:rPr>
          <w:rFonts w:eastAsia="Times New Roman" w:cs="Times New Roman"/>
          <w:color w:val="000000"/>
        </w:rPr>
        <w:t xml:space="preserve">,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w:t>
      </w:r>
      <w:commentRangeStart w:id="77"/>
      <w:r w:rsidR="009E3332">
        <w:rPr>
          <w:rFonts w:eastAsia="Times New Roman" w:cs="Times New Roman"/>
          <w:color w:val="000000"/>
        </w:rPr>
        <w:t>since</w:t>
      </w:r>
      <w:commentRangeEnd w:id="77"/>
      <w:r w:rsidR="009E3332">
        <w:rPr>
          <w:rStyle w:val="CommentReference"/>
        </w:rPr>
        <w:commentReference w:id="77"/>
      </w:r>
      <w:r w:rsidR="009E3332">
        <w:rPr>
          <w:rFonts w:eastAsia="Times New Roman" w:cs="Times New Roman"/>
          <w:color w:val="000000"/>
        </w:rPr>
        <w:t xml:space="preserve"> </w:t>
      </w:r>
      <w:r w:rsidR="00B642B6">
        <w:rPr>
          <w:rFonts w:eastAsia="Times New Roman" w:cs="Times New Roman"/>
          <w:color w:val="000000"/>
        </w:rPr>
        <w:t xml:space="preserve">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w:t>
      </w:r>
      <w:r w:rsidR="00B776B3">
        <w:rPr>
          <w:rFonts w:eastAsia="Times New Roman" w:cs="Times New Roman"/>
          <w:color w:val="000000"/>
        </w:rPr>
        <w:t xml:space="preserve"> than other zooplankton</w:t>
      </w:r>
      <w:r w:rsidR="00A96B6C">
        <w:rPr>
          <w:rFonts w:eastAsia="Times New Roman" w:cs="Times New Roman"/>
          <w:color w:val="000000"/>
        </w:rPr>
        <w:t xml:space="preserve">,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497A86">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xml:space="preserve">. Therefore, it seems pink and chum salmon </w:t>
      </w:r>
      <w:r w:rsidR="00B776B3">
        <w:rPr>
          <w:rFonts w:eastAsia="Times New Roman" w:cs="Times New Roman"/>
          <w:color w:val="000000"/>
        </w:rPr>
        <w:t>were</w:t>
      </w:r>
      <w:r w:rsidR="00B642B6">
        <w:rPr>
          <w:rFonts w:eastAsia="Times New Roman" w:cs="Times New Roman"/>
          <w:color w:val="000000"/>
        </w:rPr>
        <w:t xml:space="preserv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w:t>
      </w:r>
      <w:r w:rsidR="00B776B3">
        <w:rPr>
          <w:rFonts w:eastAsia="Times New Roman" w:cs="Times New Roman"/>
          <w:color w:val="000000"/>
        </w:rPr>
        <w:t>was</w:t>
      </w:r>
      <w:r w:rsidR="00B642B6">
        <w:rPr>
          <w:rFonts w:eastAsia="Times New Roman" w:cs="Times New Roman"/>
          <w:color w:val="000000"/>
        </w:rPr>
        <w:t xml:space="preserve"> scarce, however </w:t>
      </w:r>
      <w:r w:rsidR="009E3332">
        <w:rPr>
          <w:rFonts w:eastAsia="Times New Roman" w:cs="Times New Roman"/>
          <w:color w:val="000000"/>
        </w:rPr>
        <w:t xml:space="preserve">their </w:t>
      </w:r>
      <w:r w:rsidR="00B642B6">
        <w:rPr>
          <w:rFonts w:eastAsia="Times New Roman" w:cs="Times New Roman"/>
          <w:color w:val="000000"/>
        </w:rPr>
        <w:t>niche switched when conditions improved and higher quality prey such as large calanoids and euphausiids became more readily available. This 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w:t>
      </w:r>
      <w:r w:rsidR="00B776B3">
        <w:rPr>
          <w:rFonts w:eastAsia="Times New Roman" w:cs="Times New Roman"/>
          <w:color w:val="000000"/>
        </w:rPr>
        <w:t>could be</w:t>
      </w:r>
      <w:r w:rsidR="00B642B6">
        <w:rPr>
          <w:rFonts w:eastAsia="Times New Roman" w:cs="Times New Roman"/>
          <w:color w:val="000000"/>
        </w:rPr>
        <w:t xml:space="preserve">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p>
    <w:p w14:paraId="621D4A2B" w14:textId="1FA7C203" w:rsidR="00372150" w:rsidRPr="00EB46DF" w:rsidRDefault="00372150" w:rsidP="00266C78">
      <w:pPr>
        <w:rPr>
          <w:rFonts w:eastAsia="Times New Roman" w:cs="Times New Roman"/>
          <w:color w:val="000000"/>
        </w:rPr>
      </w:pPr>
    </w:p>
    <w:p w14:paraId="72EA400A" w14:textId="581720BA"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in salmon stomachs in the Discovery Islands and Johnstone Strait were irregularly shaped, which ha</w:t>
      </w:r>
      <w:r w:rsidR="00B776B3">
        <w:rPr>
          <w:rFonts w:eastAsia="Times New Roman" w:cs="Times New Roman"/>
          <w:color w:val="000000"/>
        </w:rPr>
        <w:t>d</w:t>
      </w:r>
      <w:r w:rsidR="00B766C2" w:rsidRPr="00EB46DF">
        <w:rPr>
          <w:rFonts w:eastAsia="Times New Roman" w:cs="Times New Roman"/>
          <w:color w:val="000000"/>
        </w:rPr>
        <w:t xml:space="preserve">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w:t>
      </w:r>
      <w:r w:rsidR="00B776B3">
        <w:rPr>
          <w:rFonts w:eastAsia="Times New Roman" w:cs="Times New Roman"/>
          <w:color w:val="000000"/>
        </w:rPr>
        <w:t>holds</w:t>
      </w:r>
      <w:r w:rsidRPr="00EB46DF">
        <w:rPr>
          <w:rFonts w:eastAsia="Times New Roman" w:cs="Times New Roman"/>
          <w:color w:val="000000"/>
        </w:rPr>
        <w:t xml:space="preserve">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78" w:name="_Toc49865734"/>
      <w:r w:rsidRPr="00EB46DF">
        <w:t>Conclusion</w:t>
      </w:r>
      <w:bookmarkEnd w:id="78"/>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79" w:name="_Toc49865735"/>
      <w:r>
        <w:t>Tables</w:t>
      </w:r>
      <w:bookmarkEnd w:id="79"/>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80" w:name="_Toc49865834"/>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80"/>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81" w:name="_Ref47176143"/>
      <w:bookmarkStart w:id="82" w:name="_Toc49865835"/>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81"/>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82"/>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83" w:name="_Ref47176619"/>
      <w:bookmarkStart w:id="84" w:name="_Toc49865836"/>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83"/>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84"/>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FAA56F5" w:rsidR="00EA3021" w:rsidRDefault="00FA03B1" w:rsidP="00EA3021">
      <w:pPr>
        <w:pStyle w:val="Heading9"/>
      </w:pPr>
      <w:r>
        <w:rPr>
          <w:b/>
          <w:bCs/>
        </w:rPr>
        <w:br w:type="page"/>
      </w:r>
      <w:bookmarkStart w:id="85" w:name="_Ref47176589"/>
      <w:bookmarkStart w:id="86" w:name="_Toc49865837"/>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85"/>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w:t>
      </w:r>
      <w:r w:rsidR="00EA3021" w:rsidRPr="00B776B3">
        <w:rPr>
          <w:highlight w:val="yellow"/>
        </w:rPr>
        <w:t>is</w:t>
      </w:r>
      <w:r w:rsidR="00EA3021">
        <w:t xml:space="preserve"> also shown.</w:t>
      </w:r>
      <w:bookmarkEnd w:id="86"/>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87" w:name="_Toc49865736"/>
      <w:r w:rsidRPr="00EB46DF">
        <w:t>Figures</w:t>
      </w:r>
      <w:bookmarkEnd w:id="87"/>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3FE86C65" w:rsidR="00FA03B1" w:rsidRPr="00EB46DF" w:rsidRDefault="00264B0C" w:rsidP="00264B0C">
      <w:pPr>
        <w:pStyle w:val="Caption"/>
        <w:rPr>
          <w:rFonts w:eastAsia="Times New Roman" w:cs="Times New Roman"/>
        </w:rPr>
      </w:pPr>
      <w:bookmarkStart w:id="88" w:name="_Toc5036655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r>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88"/>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093F11FF" w:rsidR="00307C83" w:rsidRPr="00EB46DF" w:rsidRDefault="00307C83" w:rsidP="00307C83">
      <w:pPr>
        <w:pStyle w:val="Caption"/>
        <w:keepNext/>
      </w:pPr>
      <w:bookmarkStart w:id="89" w:name="_Ref47176038"/>
      <w:bookmarkStart w:id="90" w:name="_Toc5036655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bookmarkEnd w:id="89"/>
      <w:r>
        <w:t xml:space="preserve"> </w:t>
      </w:r>
      <w:bookmarkStart w:id="91" w:name="_Toc46415559"/>
      <w:r w:rsidRPr="00EB46DF">
        <w:t>Temperature (black) and salinity (</w:t>
      </w:r>
      <w:r>
        <w:t>red</w:t>
      </w:r>
      <w:r w:rsidRPr="00EB46DF">
        <w:t>) values paired with the salmon surveys</w:t>
      </w:r>
      <w:r>
        <w:t>.</w:t>
      </w:r>
      <w:r w:rsidRPr="00EB46DF">
        <w:t xml:space="preserve"> </w:t>
      </w:r>
      <w:r>
        <w:t>T</w:t>
      </w:r>
      <w:r w:rsidRPr="00EB46DF">
        <w:t xml:space="preserve">he sites </w:t>
      </w:r>
      <w:r w:rsidR="00B776B3">
        <w:t>were</w:t>
      </w:r>
      <w:r w:rsidRPr="00EB46DF">
        <w:t xml:space="preserve"> listed </w:t>
      </w:r>
      <w:bookmarkEnd w:id="91"/>
      <w:r>
        <w:t>along the salmon migration pathway from left to right.</w:t>
      </w:r>
      <w:bookmarkEnd w:id="90"/>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4A4B29FD" w:rsidR="00FA03B1" w:rsidRPr="00EB46DF" w:rsidRDefault="00307C83" w:rsidP="00307C83">
      <w:pPr>
        <w:pStyle w:val="Caption"/>
      </w:pPr>
      <w:bookmarkStart w:id="92" w:name="_Ref47176120"/>
      <w:bookmarkStart w:id="93" w:name="_Toc50366556"/>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92"/>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93"/>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11541ABB" w:rsidR="00FA03B1" w:rsidRDefault="00307C83" w:rsidP="00307C83">
      <w:pPr>
        <w:pStyle w:val="Caption"/>
      </w:pPr>
      <w:bookmarkStart w:id="94" w:name="_Ref47176131"/>
      <w:bookmarkStart w:id="95" w:name="_Toc50366557"/>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94"/>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95"/>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7BEA2016" w:rsidR="007D0F73" w:rsidRPr="007F1E58" w:rsidRDefault="00307C83" w:rsidP="00307C83">
      <w:pPr>
        <w:pStyle w:val="Caption"/>
      </w:pPr>
      <w:bookmarkStart w:id="96" w:name="_Ref47176181"/>
      <w:bookmarkStart w:id="97" w:name="_Toc5036655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96"/>
      <w:r w:rsidRPr="00307C83">
        <w:t xml:space="preserve"> </w:t>
      </w:r>
      <w:r>
        <w:t>Salmon condition factor K, the red dotted line separates fish in good condition (high weight relative to length, &gt;1) and fish in poor condition (low weight relative to length, &lt;1).</w:t>
      </w:r>
      <w:bookmarkEnd w:id="97"/>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EE93DF3" w:rsidR="00175A92" w:rsidRDefault="00307C83" w:rsidP="00307C83">
      <w:pPr>
        <w:pStyle w:val="Caption"/>
      </w:pPr>
      <w:bookmarkStart w:id="98" w:name="_Ref47176229"/>
      <w:bookmarkStart w:id="99" w:name="_Toc5036655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98"/>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99"/>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100"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24ED75A" w:rsidR="00FA03B1" w:rsidRPr="00EB46DF" w:rsidRDefault="00307C83" w:rsidP="00307C83">
      <w:pPr>
        <w:pStyle w:val="Caption"/>
      </w:pPr>
      <w:bookmarkStart w:id="101" w:name="_Ref47176267"/>
      <w:bookmarkStart w:id="102" w:name="_Toc50366560"/>
      <w:bookmarkEnd w:id="100"/>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bookmarkEnd w:id="101"/>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102"/>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stretch>
                      <a:fillRect/>
                    </a:stretch>
                  </pic:blipFill>
                  <pic:spPr>
                    <a:xfrm>
                      <a:off x="0" y="0"/>
                      <a:ext cx="8229600" cy="5414010"/>
                    </a:xfrm>
                    <a:prstGeom prst="rect">
                      <a:avLst/>
                    </a:prstGeom>
                  </pic:spPr>
                </pic:pic>
              </a:graphicData>
            </a:graphic>
          </wp:inline>
        </w:drawing>
      </w:r>
      <w:bookmarkStart w:id="103" w:name="_Toc46415564"/>
    </w:p>
    <w:p w14:paraId="4BADC32E" w14:textId="3ED9CD19"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104" w:name="_Ref47176289"/>
      <w:bookmarkStart w:id="105" w:name="_Toc50366561"/>
      <w:bookmarkEnd w:id="103"/>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bookmarkEnd w:id="104"/>
      <w:r w:rsidRPr="00307C83">
        <w:t xml:space="preserve"> </w:t>
      </w:r>
      <w:r w:rsidRPr="00EB46DF">
        <w:t>Cluster analysis of juvenile pink and chum diet composition</w:t>
      </w:r>
      <w:r>
        <w:t>. Clusters were defined by &lt;65% dissimilarity (dotted line).</w:t>
      </w:r>
      <w:bookmarkEnd w:id="105"/>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7011B5A" w:rsidR="00C629DB" w:rsidRDefault="00307C83" w:rsidP="00307C83">
      <w:pPr>
        <w:pStyle w:val="Caption"/>
      </w:pPr>
      <w:bookmarkStart w:id="106" w:name="_Ref47176309"/>
      <w:bookmarkStart w:id="107" w:name="_Toc50366562"/>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9</w:t>
      </w:r>
      <w:r w:rsidR="00264B0C">
        <w:fldChar w:fldCharType="end"/>
      </w:r>
      <w:bookmarkEnd w:id="106"/>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07"/>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1A4E196D" w:rsidR="00C629DB" w:rsidRPr="00C629DB" w:rsidRDefault="00307C83" w:rsidP="00307C83">
      <w:pPr>
        <w:pStyle w:val="Caption"/>
      </w:pPr>
      <w:bookmarkStart w:id="108" w:name="_Ref47176369"/>
      <w:bookmarkStart w:id="109" w:name="_Toc50366563"/>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10</w:t>
      </w:r>
      <w:r w:rsidR="00264B0C">
        <w:fldChar w:fldCharType="end"/>
      </w:r>
      <w:bookmarkEnd w:id="108"/>
      <w:r w:rsidRPr="00307C83">
        <w:t xml:space="preserve"> </w:t>
      </w:r>
      <w:r>
        <w:t>Cumulative prey abundance curves for juvenile salmon at each site location. Note: All sampling events included 10 salmon, but empty stomachs detract from total number of stomachs.</w:t>
      </w:r>
      <w:bookmarkEnd w:id="109"/>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110" w:name="_Toc49865737"/>
      <w:r>
        <w:t>Salmon trophic interactions shift with prey phenology and migration timing</w:t>
      </w:r>
      <w:bookmarkEnd w:id="110"/>
    </w:p>
    <w:p w14:paraId="40BE0C11" w14:textId="77777777" w:rsidR="00BA5705" w:rsidRPr="00BA5705" w:rsidRDefault="00BA5705" w:rsidP="00BA5705"/>
    <w:p w14:paraId="1FDB63AD" w14:textId="77F165E3" w:rsidR="00C67B23" w:rsidRDefault="005917B2" w:rsidP="00BA5705">
      <w:pPr>
        <w:pStyle w:val="Heading3"/>
      </w:pPr>
      <w:bookmarkStart w:id="111" w:name="_Toc49865738"/>
      <w:r>
        <w:t>Introduction</w:t>
      </w:r>
      <w:bookmarkEnd w:id="111"/>
    </w:p>
    <w:p w14:paraId="02DEB393" w14:textId="349BB67D" w:rsidR="00E52030" w:rsidRDefault="00E52030" w:rsidP="00E52030"/>
    <w:p w14:paraId="56C8A1A3" w14:textId="3D6A3ADB" w:rsidR="00E52030" w:rsidRDefault="00E52030" w:rsidP="00E52030">
      <w:r>
        <w:tab/>
      </w:r>
      <w:r w:rsidR="00B776B3">
        <w:t>Pacific salmon (</w:t>
      </w:r>
      <w:r w:rsidR="00B776B3" w:rsidRPr="00B776B3">
        <w:rPr>
          <w:i/>
          <w:iCs/>
        </w:rPr>
        <w:t>Oncorhynchus spp.</w:t>
      </w:r>
      <w:r w:rsidR="00B776B3" w:rsidRPr="00B776B3">
        <w:t xml:space="preserve">) </w:t>
      </w:r>
      <w:r w:rsidR="00B776B3">
        <w:t xml:space="preserve">are heavily relied on and culturally revered all throughout the Pacific Northwest, yet species and stocks are incredibly diverse and specialized. </w:t>
      </w:r>
    </w:p>
    <w:p w14:paraId="320ACB60" w14:textId="77777777" w:rsidR="00C303C9" w:rsidRDefault="00C303C9" w:rsidP="00E52030"/>
    <w:p w14:paraId="650B220D" w14:textId="478A955C" w:rsidR="00B776B3" w:rsidRDefault="00B776B3" w:rsidP="00E52030">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E52030">
      <w:pPr>
        <w:rPr>
          <w:rFonts w:eastAsia="Times New Roman" w:cstheme="minorHAnsi"/>
          <w:color w:val="000000"/>
        </w:rPr>
      </w:pPr>
    </w:p>
    <w:p w14:paraId="10248526" w14:textId="000622A0" w:rsidR="00FF5945" w:rsidRDefault="00FF5945" w:rsidP="00E52030">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p>
    <w:p w14:paraId="066B1338" w14:textId="54CCFC92" w:rsidR="005D1771" w:rsidRDefault="005D1771" w:rsidP="00E52030">
      <w:pPr>
        <w:rPr>
          <w:rFonts w:eastAsia="Times New Roman" w:cstheme="minorHAnsi"/>
          <w:color w:val="000000"/>
        </w:rPr>
      </w:pPr>
    </w:p>
    <w:p w14:paraId="45BEC618" w14:textId="3481FEB4" w:rsidR="005D1771" w:rsidRDefault="005D1771" w:rsidP="005D1771">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 </w:t>
      </w:r>
    </w:p>
    <w:p w14:paraId="7A15090B" w14:textId="77777777" w:rsidR="00571ABD" w:rsidRPr="00571ABD" w:rsidRDefault="00571ABD" w:rsidP="005D1771">
      <w:pPr>
        <w:rPr>
          <w:rFonts w:eastAsia="Times New Roman" w:cstheme="minorHAnsi"/>
          <w:color w:val="000000"/>
        </w:rPr>
      </w:pPr>
    </w:p>
    <w:p w14:paraId="6B09412F" w14:textId="6BB80CC3" w:rsidR="005D1771" w:rsidRPr="00B776B3" w:rsidRDefault="005D1771" w:rsidP="00E52030">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p>
    <w:p w14:paraId="158D2E47" w14:textId="7B8FE5B1" w:rsidR="00B776B3" w:rsidRDefault="00B776B3" w:rsidP="00E52030"/>
    <w:p w14:paraId="5A6BC0F1" w14:textId="6E52B381" w:rsidR="00571ABD" w:rsidRPr="00571ABD" w:rsidRDefault="00571ABD" w:rsidP="00E52030">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 no seasonality. </w:t>
      </w:r>
      <w:r>
        <w:rPr>
          <w:rFonts w:eastAsia="Times New Roman" w:cstheme="minorHAnsi"/>
        </w:rPr>
        <w:t>Until this current study, there has been no research on juvenile pink and chum salmon for the entirety of the outmigration period in tidally mixed waters. (Compare temporal aspects of other studies)</w:t>
      </w:r>
    </w:p>
    <w:p w14:paraId="32A192F7" w14:textId="77777777" w:rsidR="00571ABD" w:rsidRPr="00E52030" w:rsidRDefault="00571ABD" w:rsidP="00E52030"/>
    <w:p w14:paraId="31A4591E" w14:textId="79A65994" w:rsidR="00BA5705" w:rsidRDefault="0011224E" w:rsidP="00BA5705">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232862">
        <w:rPr>
          <w:lang w:val="en-US"/>
        </w:rPr>
        <w:t xml:space="preserve"> </w:t>
      </w:r>
      <w:r w:rsidR="005B7CF2">
        <w:rPr>
          <w:lang w:val="en-US"/>
        </w:rPr>
        <w:t>b</w:t>
      </w:r>
      <w:r w:rsidRPr="0011224E">
        <w:rPr>
          <w:lang w:val="en-US"/>
        </w:rPr>
        <w:t xml:space="preserve">) </w:t>
      </w:r>
      <w:r w:rsidR="005B7CF2">
        <w:rPr>
          <w:lang w:val="en-US"/>
        </w:rPr>
        <w:t>c</w:t>
      </w:r>
      <w:r w:rsidRPr="0011224E">
        <w:rPr>
          <w:lang w:val="en-US"/>
        </w:rPr>
        <w:t>ompare</w:t>
      </w:r>
      <w:r w:rsidR="005B7CF2">
        <w:rPr>
          <w:lang w:val="en-US"/>
        </w:rPr>
        <w:t>d</w:t>
      </w:r>
      <w:r w:rsidRPr="0011224E">
        <w:rPr>
          <w:lang w:val="en-US"/>
        </w:rPr>
        <w:t xml:space="preserve"> diets to </w:t>
      </w:r>
      <w:r w:rsidR="00232862">
        <w:rPr>
          <w:lang w:val="en-US"/>
        </w:rPr>
        <w:t>ocean conditions</w:t>
      </w:r>
      <w:r w:rsidRPr="0011224E">
        <w:rPr>
          <w:lang w:val="en-US"/>
        </w:rPr>
        <w:t>, fish size, and prey size</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112" w:name="_Toc49865739"/>
      <w:r>
        <w:t>Methods</w:t>
      </w:r>
      <w:bookmarkEnd w:id="112"/>
    </w:p>
    <w:p w14:paraId="6033B463" w14:textId="77777777" w:rsidR="00F54990" w:rsidRDefault="00F54990" w:rsidP="00F54990"/>
    <w:p w14:paraId="3A9C34C6" w14:textId="77777777" w:rsidR="00F54990" w:rsidRPr="00A1270A" w:rsidRDefault="00F54990" w:rsidP="00F54990">
      <w:pPr>
        <w:pStyle w:val="Heading4"/>
      </w:pPr>
      <w:r>
        <w:t>Field sampling</w:t>
      </w:r>
    </w:p>
    <w:p w14:paraId="15A15E9B" w14:textId="77777777" w:rsidR="00F54990" w:rsidRPr="00EB46DF" w:rsidRDefault="00F54990" w:rsidP="00F54990">
      <w:pPr>
        <w:rPr>
          <w:rFonts w:eastAsia="Times New Roman" w:cs="Times New Roman"/>
        </w:rPr>
      </w:pPr>
    </w:p>
    <w:p w14:paraId="176EAB5E" w14:textId="7850813D" w:rsidR="00F54990" w:rsidRPr="00971358" w:rsidRDefault="00F54990" w:rsidP="00F54990">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 xml:space="preserve">. </w:t>
      </w:r>
      <w:r w:rsidRPr="00971358">
        <w:rPr>
          <w:rFonts w:eastAsia="Times New Roman" w:cs="Times New Roman"/>
          <w:strike/>
          <w:color w:val="000000"/>
        </w:rPr>
        <w:t>This study focussed on 2015 and 2016, which had the largest spatial sampling coverage in an effort to resolve the primary migration pathways through the region.</w:t>
      </w:r>
      <w:r w:rsidR="00971358">
        <w:rPr>
          <w:rFonts w:eastAsia="Times New Roman" w:cs="Times New Roman"/>
          <w:strike/>
          <w:color w:val="000000"/>
        </w:rPr>
        <w:t xml:space="preserve"> </w:t>
      </w:r>
      <w:r w:rsidR="00971358">
        <w:rPr>
          <w:rFonts w:eastAsia="Times New Roman" w:cs="Times New Roman"/>
          <w:color w:val="000000"/>
        </w:rPr>
        <w:t>***** REWRITE THIS CHUNK OF METHODS INTRO *****</w:t>
      </w:r>
    </w:p>
    <w:p w14:paraId="0BB10134" w14:textId="77777777" w:rsidR="00F54990" w:rsidRPr="00EB46DF" w:rsidRDefault="00F54990" w:rsidP="00F54990">
      <w:pPr>
        <w:rPr>
          <w:rFonts w:eastAsia="Times New Roman" w:cs="Times New Roman"/>
          <w:color w:val="000000"/>
        </w:rPr>
      </w:pPr>
    </w:p>
    <w:p w14:paraId="2087E961" w14:textId="257844AB" w:rsidR="00F54990" w:rsidRPr="00EB46DF" w:rsidRDefault="00F54990" w:rsidP="00F54990">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commentRangeStart w:id="113"/>
      <w:r w:rsidR="00971358" w:rsidRPr="00EB46DF">
        <w:rPr>
          <w:rFonts w:eastAsia="Times New Roman" w:cs="Times New Roman"/>
          <w:color w:val="000000"/>
        </w:rPr>
        <w:t xml:space="preserve"> For this study, </w:t>
      </w:r>
      <w:r w:rsidR="00971358">
        <w:rPr>
          <w:rFonts w:eastAsia="Times New Roman" w:cs="Times New Roman"/>
          <w:color w:val="000000"/>
        </w:rPr>
        <w:t>6</w:t>
      </w:r>
      <w:r w:rsidR="00971358" w:rsidRPr="00EB46DF">
        <w:rPr>
          <w:rFonts w:eastAsia="Times New Roman" w:cs="Times New Roman"/>
          <w:color w:val="000000"/>
        </w:rPr>
        <w:t xml:space="preserve"> sites (three from each region)</w:t>
      </w:r>
      <w:commentRangeEnd w:id="113"/>
      <w:r w:rsidR="00971358">
        <w:rPr>
          <w:rStyle w:val="CommentReference"/>
        </w:rPr>
        <w:commentReference w:id="113"/>
      </w:r>
      <w:r w:rsidR="00971358" w:rsidRPr="00EB46DF">
        <w:rPr>
          <w:rFonts w:eastAsia="Times New Roman" w:cs="Times New Roman"/>
          <w:color w:val="000000"/>
        </w:rPr>
        <w:t xml:space="preserve"> were selected, in order to obtain a sample size of 10 pink and 10 chum per set (n=120 total) while still acquiring sufficient coverage for each region</w:t>
      </w:r>
      <w:r w:rsidR="00971358">
        <w:rPr>
          <w:rFonts w:eastAsia="Times New Roman" w:cs="Times New Roman"/>
          <w:color w:val="000000"/>
        </w:rPr>
        <w:t xml:space="preserve">, focusing on the central pathway of Discovery Islands through </w:t>
      </w:r>
      <w:proofErr w:type="spellStart"/>
      <w:r w:rsidR="00971358">
        <w:rPr>
          <w:rFonts w:eastAsia="Times New Roman" w:cs="Times New Roman"/>
          <w:color w:val="000000"/>
        </w:rPr>
        <w:t>Okisollo</w:t>
      </w:r>
      <w:proofErr w:type="spellEnd"/>
      <w:r w:rsidR="00971358">
        <w:rPr>
          <w:rFonts w:eastAsia="Times New Roman" w:cs="Times New Roman"/>
          <w:color w:val="000000"/>
        </w:rPr>
        <w:t xml:space="preserve"> Channel (</w:t>
      </w:r>
      <w:r w:rsidR="00971358">
        <w:rPr>
          <w:rFonts w:eastAsia="Times New Roman" w:cs="Times New Roman"/>
          <w:color w:val="000000"/>
        </w:rPr>
        <w:fldChar w:fldCharType="begin"/>
      </w:r>
      <w:r w:rsidR="00971358">
        <w:rPr>
          <w:rFonts w:eastAsia="Times New Roman" w:cs="Times New Roman"/>
          <w:color w:val="000000"/>
        </w:rPr>
        <w:instrText xml:space="preserve"> REF _Ref47176005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Figure </w:t>
      </w:r>
      <w:r w:rsidR="00971358">
        <w:rPr>
          <w:noProof/>
        </w:rPr>
        <w:t>2</w:t>
      </w:r>
      <w:r w:rsidR="00971358">
        <w:t>.</w:t>
      </w:r>
      <w:r w:rsidR="00971358">
        <w:rPr>
          <w:noProof/>
        </w:rPr>
        <w:t>1</w:t>
      </w:r>
      <w:r w:rsidR="00971358">
        <w:rPr>
          <w:rFonts w:eastAsia="Times New Roman" w:cs="Times New Roman"/>
          <w:color w:val="000000"/>
        </w:rPr>
        <w:fldChar w:fldCharType="end"/>
      </w:r>
      <w:r w:rsidR="00971358">
        <w:rPr>
          <w:rFonts w:eastAsia="Times New Roman" w:cs="Times New Roman"/>
          <w:color w:val="000000"/>
        </w:rPr>
        <w:t>)</w:t>
      </w:r>
      <w:r w:rsidR="00971358" w:rsidRPr="00EB46DF">
        <w:rPr>
          <w:rFonts w:eastAsia="Times New Roman" w:cs="Times New Roman"/>
          <w:color w:val="000000"/>
        </w:rPr>
        <w:t>.</w:t>
      </w:r>
      <w:commentRangeStart w:id="114"/>
      <w:r w:rsidR="00971358" w:rsidRPr="00EB46DF">
        <w:rPr>
          <w:rFonts w:eastAsia="Times New Roman" w:cs="Times New Roman"/>
          <w:color w:val="000000"/>
        </w:rPr>
        <w:t xml:space="preserve"> Samples for this analysis were selected from mid-June (</w:t>
      </w:r>
      <w:r w:rsidR="00971358">
        <w:rPr>
          <w:rFonts w:eastAsia="Times New Roman" w:cs="Times New Roman"/>
          <w:color w:val="000000"/>
        </w:rPr>
        <w:fldChar w:fldCharType="begin"/>
      </w:r>
      <w:r w:rsidR="00971358">
        <w:rPr>
          <w:rFonts w:eastAsia="Times New Roman" w:cs="Times New Roman"/>
          <w:color w:val="000000"/>
        </w:rPr>
        <w:instrText xml:space="preserve"> REF _Ref47175905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Table </w:t>
      </w:r>
      <w:r w:rsidR="00971358">
        <w:rPr>
          <w:noProof/>
        </w:rPr>
        <w:t>2</w:t>
      </w:r>
      <w:r w:rsidR="00971358">
        <w:t>.</w:t>
      </w:r>
      <w:r w:rsidR="00971358">
        <w:rPr>
          <w:noProof/>
        </w:rPr>
        <w:t>1</w:t>
      </w:r>
      <w:r w:rsidR="00971358">
        <w:rPr>
          <w:rFonts w:eastAsia="Times New Roman" w:cs="Times New Roman"/>
          <w:color w:val="000000"/>
        </w:rPr>
        <w:fldChar w:fldCharType="end"/>
      </w:r>
      <w:r w:rsidR="00971358" w:rsidRPr="00EB46DF">
        <w:rPr>
          <w:rFonts w:eastAsia="Times New Roman" w:cs="Times New Roman"/>
          <w:color w:val="000000"/>
        </w:rPr>
        <w:t xml:space="preserve">) to align with the peak out-migration of salmon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commentRangeEnd w:id="114"/>
      <w:r w:rsidR="00971358">
        <w:rPr>
          <w:rStyle w:val="CommentReference"/>
        </w:rPr>
        <w:commentReference w:id="114"/>
      </w:r>
    </w:p>
    <w:p w14:paraId="1910FEA4" w14:textId="77777777" w:rsidR="00F54990" w:rsidRPr="00EB46DF" w:rsidRDefault="00F54990" w:rsidP="00F54990">
      <w:pPr>
        <w:rPr>
          <w:rFonts w:eastAsia="Times New Roman" w:cs="Times New Roman"/>
          <w:color w:val="000000"/>
        </w:rPr>
      </w:pPr>
    </w:p>
    <w:p w14:paraId="3C05893C"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F54990">
      <w:pPr>
        <w:rPr>
          <w:rFonts w:eastAsia="Times New Roman" w:cs="Times New Roman"/>
          <w:color w:val="000000"/>
        </w:rPr>
      </w:pPr>
    </w:p>
    <w:p w14:paraId="1ABE8A72" w14:textId="77777777" w:rsidR="00F54990" w:rsidRDefault="00F54990" w:rsidP="00F54990">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F54990">
      <w:pPr>
        <w:rPr>
          <w:rFonts w:eastAsia="Times New Roman" w:cs="Times New Roman"/>
        </w:rPr>
      </w:pPr>
    </w:p>
    <w:p w14:paraId="03523150" w14:textId="77777777" w:rsidR="00F54990" w:rsidRDefault="00F54990" w:rsidP="00F54990">
      <w:pPr>
        <w:pStyle w:val="Heading4"/>
      </w:pPr>
      <w:r>
        <w:t>Zooplankton and salmon stomach content analysis</w:t>
      </w:r>
    </w:p>
    <w:p w14:paraId="033A7EBE" w14:textId="77777777" w:rsidR="00F54990" w:rsidRDefault="00F54990" w:rsidP="00F54990">
      <w:pPr>
        <w:rPr>
          <w:rFonts w:eastAsia="Times New Roman" w:cs="Times New Roman"/>
          <w:color w:val="000000"/>
        </w:rPr>
      </w:pPr>
    </w:p>
    <w:p w14:paraId="761CE6BC" w14:textId="77777777" w:rsidR="00F54990" w:rsidRPr="00EB46DF" w:rsidRDefault="00F54990" w:rsidP="00F54990">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F54990">
      <w:pPr>
        <w:rPr>
          <w:rFonts w:eastAsia="Times New Roman" w:cs="Times New Roman"/>
        </w:rPr>
      </w:pPr>
      <w:r>
        <w:rPr>
          <w:rFonts w:eastAsia="Times New Roman" w:cs="Times New Roman"/>
        </w:rPr>
        <w:tab/>
      </w:r>
    </w:p>
    <w:p w14:paraId="415ACCFB" w14:textId="77777777" w:rsidR="00F54990" w:rsidRPr="00D0733D" w:rsidRDefault="00F54990" w:rsidP="00F54990">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F54990">
      <w:pPr>
        <w:rPr>
          <w:rFonts w:eastAsia="Times New Roman" w:cs="Times New Roman"/>
          <w:color w:val="000000"/>
        </w:rPr>
      </w:pPr>
    </w:p>
    <w:p w14:paraId="0712BD6F" w14:textId="77777777" w:rsidR="00F54990" w:rsidRPr="00EB46DF" w:rsidRDefault="00F54990" w:rsidP="00F54990">
      <w:pPr>
        <w:pStyle w:val="Heading4"/>
      </w:pPr>
      <w:r>
        <w:t>Data analysis</w:t>
      </w:r>
    </w:p>
    <w:p w14:paraId="74F9F761" w14:textId="77777777" w:rsidR="00F54990" w:rsidRPr="00EB46DF" w:rsidRDefault="00F54990" w:rsidP="00F54990">
      <w:pPr>
        <w:rPr>
          <w:rFonts w:eastAsia="Times New Roman" w:cs="Times New Roman"/>
        </w:rPr>
      </w:pPr>
    </w:p>
    <w:p w14:paraId="34943CF3" w14:textId="77777777" w:rsidR="00F54990" w:rsidRPr="00F9754A" w:rsidRDefault="00F54990" w:rsidP="00F54990">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Pr>
          <w:rFonts w:eastAsia="Times New Roman" w:cs="Times New Roman"/>
          <w:color w:val="000000"/>
        </w:rPr>
        <w:t xml:space="preserve"> The optimal number of clusters for AHC was determined from silhouette and gap statistic methods. Outlier samples that were excluded from the NMDS ordination were determined from single clusters in the AHC that had &gt;95% dissimilarity to all other samples.</w:t>
      </w:r>
    </w:p>
    <w:p w14:paraId="35F301BB" w14:textId="77777777" w:rsidR="00F54990" w:rsidRPr="00EB46DF" w:rsidRDefault="00F54990" w:rsidP="00F54990">
      <w:pPr>
        <w:rPr>
          <w:rFonts w:eastAsia="Times New Roman" w:cs="Times New Roman"/>
        </w:rPr>
      </w:pPr>
    </w:p>
    <w:p w14:paraId="46963967" w14:textId="77777777" w:rsidR="00F54990" w:rsidRPr="00F522E9" w:rsidRDefault="00F54990" w:rsidP="00F54990">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F54990">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F54990">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F54990">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4A759D8F" w:rsidR="00264B0C" w:rsidRPr="00F54990" w:rsidRDefault="00F54990" w:rsidP="00E52030">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E52030"/>
    <w:p w14:paraId="375BE96A" w14:textId="50097EEA" w:rsidR="00C67B23" w:rsidRDefault="005917B2" w:rsidP="00C67B23">
      <w:pPr>
        <w:pStyle w:val="Heading3"/>
      </w:pPr>
      <w:bookmarkStart w:id="115" w:name="_Toc49865740"/>
      <w:r>
        <w:t>Results</w:t>
      </w:r>
      <w:bookmarkEnd w:id="115"/>
    </w:p>
    <w:p w14:paraId="1756B98B" w14:textId="77777777" w:rsidR="00E52030" w:rsidRPr="00E52030" w:rsidRDefault="00E52030" w:rsidP="00E52030"/>
    <w:p w14:paraId="4C8EAD28" w14:textId="79F8579F" w:rsidR="00BA5705" w:rsidRDefault="0031258B" w:rsidP="00BA5705">
      <w:pPr>
        <w:pStyle w:val="Heading4"/>
      </w:pPr>
      <w:bookmarkStart w:id="116" w:name="_Toc49865741"/>
      <w:r>
        <w:t>Environmental conditions</w:t>
      </w:r>
      <w:bookmarkEnd w:id="116"/>
    </w:p>
    <w:p w14:paraId="4746550A" w14:textId="431C2B17" w:rsidR="00264B0C" w:rsidRDefault="00264B0C" w:rsidP="00264B0C"/>
    <w:p w14:paraId="2AADD6BE" w14:textId="02B13FBD" w:rsidR="00C842F9" w:rsidRDefault="00C842F9" w:rsidP="00264B0C">
      <w:r>
        <w:tab/>
        <w:t xml:space="preserve">In the Discovery Islands, </w:t>
      </w:r>
      <w:r w:rsidR="00CB3022">
        <w:t>surface temperature and salinity increased throughout the season in 2016, however in late 2015 the salinity and temperature dropped to … insert #s.</w:t>
      </w:r>
    </w:p>
    <w:p w14:paraId="322EA928" w14:textId="77777777" w:rsidR="00C842F9" w:rsidRDefault="00C842F9" w:rsidP="00264B0C"/>
    <w:p w14:paraId="5E2EC982" w14:textId="0518C18F" w:rsidR="00264B0C" w:rsidRDefault="00264B0C" w:rsidP="00264B0C">
      <w:r>
        <w:tab/>
      </w:r>
      <w:r w:rsidR="00FF5945">
        <w:t>The surface temperature and salinity of Johnstone Strait remained consistent throughout the salmon outmigration season in 2015 and 2016, varying from 9.9-10.9 oC and 28-31o%</w:t>
      </w:r>
    </w:p>
    <w:p w14:paraId="05BAB944" w14:textId="155D8FEE" w:rsidR="00C842F9" w:rsidRPr="00264B0C" w:rsidRDefault="00FF5945" w:rsidP="00264B0C">
      <w:r>
        <w:t>(side note: both are flat lines but 2016 has higher overall salinity than 2015 does… more mixing)</w:t>
      </w:r>
    </w:p>
    <w:p w14:paraId="50449792" w14:textId="77777777" w:rsidR="00E52030" w:rsidRPr="00E52030" w:rsidRDefault="00E52030" w:rsidP="00E52030"/>
    <w:p w14:paraId="0955DB53" w14:textId="37C381E2" w:rsidR="00A44D10" w:rsidRDefault="0031258B" w:rsidP="00A44D10">
      <w:pPr>
        <w:pStyle w:val="Heading4"/>
      </w:pPr>
      <w:bookmarkStart w:id="117" w:name="_Toc49865742"/>
      <w:r>
        <w:t>Zooplankton</w:t>
      </w:r>
      <w:bookmarkEnd w:id="117"/>
      <w:r>
        <w:t xml:space="preserve"> </w:t>
      </w:r>
    </w:p>
    <w:p w14:paraId="625A7D69" w14:textId="448A1BD5" w:rsidR="00264B0C" w:rsidRDefault="00264B0C" w:rsidP="00264B0C"/>
    <w:p w14:paraId="015A896F" w14:textId="492C680B" w:rsidR="00264B0C" w:rsidRPr="00264B0C" w:rsidRDefault="00264B0C" w:rsidP="00264B0C">
      <w:r>
        <w:tab/>
      </w:r>
      <w:r w:rsidR="00FF5945">
        <w:t xml:space="preserve">The zooplankton biomass </w:t>
      </w:r>
      <w:r w:rsidR="00C842F9">
        <w:t xml:space="preserve">was higher overall in 2016 than in 2015 (insert hard #s). </w:t>
      </w:r>
      <w:r w:rsidR="00273C9F">
        <w:t xml:space="preserve">The zooplankton biomass composition by size class were dominated by either 250 </w:t>
      </w:r>
      <w:r w:rsidR="00273C9F" w:rsidRPr="00EB46DF">
        <w:rPr>
          <w:rFonts w:eastAsia="Times New Roman" w:cs="Times New Roman"/>
          <w:color w:val="202122"/>
          <w:shd w:val="clear" w:color="auto" w:fill="F9F9F9"/>
        </w:rPr>
        <w:t>μ</w:t>
      </w:r>
      <w:r w:rsidR="00273C9F">
        <w:t xml:space="preserve">m size fractions or large 2000 </w:t>
      </w:r>
      <w:r w:rsidR="00273C9F" w:rsidRPr="00EB46DF">
        <w:rPr>
          <w:rFonts w:eastAsia="Times New Roman" w:cs="Times New Roman"/>
          <w:color w:val="202122"/>
          <w:shd w:val="clear" w:color="auto" w:fill="F9F9F9"/>
        </w:rPr>
        <w:t>μ</w:t>
      </w:r>
      <w:r w:rsidR="00273C9F">
        <w:t>m gelatinous zooplankton (insert figure). In 2015, the Discovery Islands had low overall zooplankton biomass, with the exception of June 5</w:t>
      </w:r>
      <w:r w:rsidR="00273C9F" w:rsidRPr="00273C9F">
        <w:rPr>
          <w:vertAlign w:val="superscript"/>
        </w:rPr>
        <w:t>th</w:t>
      </w:r>
      <w:r w:rsidR="00273C9F">
        <w:t>, 2015, which had the highest biomass in the study at 1245 mg/m</w:t>
      </w:r>
      <w:r w:rsidR="00273C9F" w:rsidRPr="00273C9F">
        <w:rPr>
          <w:vertAlign w:val="superscript"/>
        </w:rPr>
        <w:t>3</w:t>
      </w:r>
      <w:r w:rsidR="00273C9F">
        <w:t>.</w:t>
      </w:r>
    </w:p>
    <w:p w14:paraId="6FC67588" w14:textId="77777777" w:rsidR="00E52030" w:rsidRPr="00E52030" w:rsidRDefault="00E52030" w:rsidP="00E52030"/>
    <w:p w14:paraId="0CA92715" w14:textId="6B8CB496" w:rsidR="0031258B" w:rsidRDefault="00C3611D" w:rsidP="0031258B">
      <w:pPr>
        <w:pStyle w:val="Heading4"/>
      </w:pPr>
      <w:bookmarkStart w:id="118" w:name="_Toc49865743"/>
      <w:r>
        <w:t>Salmon diet composition</w:t>
      </w:r>
      <w:bookmarkEnd w:id="118"/>
    </w:p>
    <w:p w14:paraId="0FF8CF00" w14:textId="5729EF77" w:rsidR="00264B0C" w:rsidRDefault="00264B0C" w:rsidP="00264B0C"/>
    <w:p w14:paraId="7ED49878" w14:textId="3CEA378B" w:rsidR="00264B0C" w:rsidRPr="00264B0C" w:rsidRDefault="00264B0C" w:rsidP="00264B0C">
      <w:r>
        <w:tab/>
      </w:r>
    </w:p>
    <w:p w14:paraId="786AFFA1" w14:textId="77777777" w:rsidR="00E52030" w:rsidRPr="00E52030" w:rsidRDefault="00E52030" w:rsidP="00E52030"/>
    <w:p w14:paraId="0F7BD5BF" w14:textId="0061A465" w:rsidR="00A44D10" w:rsidRDefault="00C3611D" w:rsidP="00A44D10">
      <w:pPr>
        <w:pStyle w:val="Heading4"/>
      </w:pPr>
      <w:bookmarkStart w:id="119" w:name="_Toc49865744"/>
      <w:r>
        <w:t>Salmon stomach fullness</w:t>
      </w:r>
      <w:bookmarkEnd w:id="119"/>
    </w:p>
    <w:p w14:paraId="3CEC6273" w14:textId="5389B29D" w:rsidR="00264B0C" w:rsidRDefault="00264B0C" w:rsidP="00264B0C"/>
    <w:p w14:paraId="64961B48" w14:textId="6DA188B9" w:rsidR="00264B0C" w:rsidRPr="00264B0C" w:rsidRDefault="00264B0C" w:rsidP="00264B0C">
      <w:r>
        <w:tab/>
      </w:r>
    </w:p>
    <w:p w14:paraId="43FCE264" w14:textId="77777777" w:rsidR="00E52030" w:rsidRPr="00E52030" w:rsidRDefault="00E52030" w:rsidP="00E52030"/>
    <w:p w14:paraId="47EE668A" w14:textId="69070CCD" w:rsidR="00A44D10" w:rsidRDefault="00C3611D" w:rsidP="00A44D10">
      <w:pPr>
        <w:pStyle w:val="Heading4"/>
      </w:pPr>
      <w:bookmarkStart w:id="120" w:name="_Toc49865745"/>
      <w:r>
        <w:t>Juvenile salmon condition</w:t>
      </w:r>
      <w:bookmarkEnd w:id="120"/>
    </w:p>
    <w:p w14:paraId="4E830E61" w14:textId="14CB8D63" w:rsidR="00264B0C" w:rsidRDefault="00264B0C" w:rsidP="00264B0C"/>
    <w:p w14:paraId="5FFBC2E3" w14:textId="587079F2" w:rsidR="00264B0C" w:rsidRPr="00264B0C" w:rsidRDefault="00264B0C" w:rsidP="00264B0C">
      <w:r>
        <w:tab/>
      </w:r>
    </w:p>
    <w:p w14:paraId="4A697BA0" w14:textId="77777777" w:rsidR="00E52030" w:rsidRPr="00E52030" w:rsidRDefault="00E52030" w:rsidP="00E52030"/>
    <w:p w14:paraId="5135CC1C" w14:textId="6E031FF0" w:rsidR="00A44D10" w:rsidRDefault="00A44D10" w:rsidP="00A44D10">
      <w:pPr>
        <w:pStyle w:val="Heading4"/>
      </w:pPr>
      <w:bookmarkStart w:id="121" w:name="_Toc49865746"/>
      <w:r>
        <w:t>Diet diversity of juvenile salmon</w:t>
      </w:r>
      <w:bookmarkEnd w:id="121"/>
    </w:p>
    <w:p w14:paraId="08ED3107" w14:textId="0E7E9052" w:rsidR="00264B0C" w:rsidRDefault="00264B0C" w:rsidP="00264B0C"/>
    <w:p w14:paraId="287344CD" w14:textId="692329FD" w:rsidR="00264B0C" w:rsidRPr="00264B0C" w:rsidRDefault="00264B0C" w:rsidP="00264B0C">
      <w:r>
        <w:tab/>
      </w:r>
    </w:p>
    <w:p w14:paraId="026AD98D" w14:textId="77777777" w:rsidR="00E52030" w:rsidRPr="00E52030" w:rsidRDefault="00E52030" w:rsidP="00E52030"/>
    <w:p w14:paraId="3DCEB7EB" w14:textId="5828A354" w:rsidR="005917B2" w:rsidRDefault="005917B2" w:rsidP="005917B2">
      <w:pPr>
        <w:pStyle w:val="Heading3"/>
      </w:pPr>
      <w:bookmarkStart w:id="122" w:name="_Toc49865747"/>
      <w:r>
        <w:t>Discussion</w:t>
      </w:r>
      <w:bookmarkEnd w:id="122"/>
    </w:p>
    <w:p w14:paraId="2A0EB4B2" w14:textId="77777777" w:rsidR="00E52030" w:rsidRPr="00E52030" w:rsidRDefault="00E52030" w:rsidP="00E52030"/>
    <w:p w14:paraId="79C78D78" w14:textId="050EADA0" w:rsidR="00BA5705" w:rsidRDefault="0031258B" w:rsidP="00BA5705">
      <w:pPr>
        <w:pStyle w:val="Heading4"/>
      </w:pPr>
      <w:bookmarkStart w:id="123" w:name="_Toc49865748"/>
      <w:r>
        <w:t>Seasonality and prey phenology</w:t>
      </w:r>
      <w:bookmarkEnd w:id="123"/>
    </w:p>
    <w:p w14:paraId="1F277705" w14:textId="480DAE84" w:rsidR="00264B0C" w:rsidRDefault="00264B0C" w:rsidP="00264B0C"/>
    <w:p w14:paraId="4FECE488" w14:textId="4E08026F" w:rsidR="00264B0C" w:rsidRPr="00264B0C" w:rsidRDefault="00264B0C" w:rsidP="00264B0C">
      <w:r>
        <w:tab/>
      </w:r>
    </w:p>
    <w:p w14:paraId="01313B2A" w14:textId="77777777" w:rsidR="00E52030" w:rsidRPr="00E52030" w:rsidRDefault="00E52030" w:rsidP="00E52030"/>
    <w:p w14:paraId="78441094" w14:textId="24522BAD" w:rsidR="0031258B" w:rsidRDefault="0031258B" w:rsidP="0031258B">
      <w:pPr>
        <w:pStyle w:val="Heading4"/>
      </w:pPr>
      <w:bookmarkStart w:id="124" w:name="_Toc49865749"/>
      <w:r>
        <w:t xml:space="preserve">Interannual </w:t>
      </w:r>
      <w:r w:rsidR="0011224E">
        <w:t>variability</w:t>
      </w:r>
      <w:bookmarkEnd w:id="124"/>
    </w:p>
    <w:p w14:paraId="7F624D08" w14:textId="79322D28" w:rsidR="00264B0C" w:rsidRDefault="00264B0C" w:rsidP="00264B0C"/>
    <w:p w14:paraId="14FB3E1C" w14:textId="058A8547" w:rsidR="00264B0C" w:rsidRPr="00264B0C" w:rsidRDefault="00264B0C" w:rsidP="00264B0C">
      <w:r>
        <w:tab/>
      </w:r>
    </w:p>
    <w:p w14:paraId="0CDA7AED" w14:textId="77777777" w:rsidR="00E52030" w:rsidRPr="00E52030" w:rsidRDefault="00E52030" w:rsidP="00E52030"/>
    <w:p w14:paraId="290F67B0" w14:textId="2E27A4C0" w:rsidR="0011224E" w:rsidRDefault="0031258B" w:rsidP="0011224E">
      <w:pPr>
        <w:pStyle w:val="Heading4"/>
      </w:pPr>
      <w:bookmarkStart w:id="125" w:name="_Toc49865750"/>
      <w:r>
        <w:t>Predator and prey sizes</w:t>
      </w:r>
      <w:bookmarkEnd w:id="125"/>
    </w:p>
    <w:p w14:paraId="41E816D1" w14:textId="7FC02B2F" w:rsidR="00264B0C" w:rsidRDefault="00264B0C" w:rsidP="00264B0C"/>
    <w:p w14:paraId="0A45B36C" w14:textId="2F00E7C3" w:rsidR="00264B0C" w:rsidRPr="00264B0C" w:rsidRDefault="00264B0C" w:rsidP="00264B0C">
      <w:r>
        <w:tab/>
      </w:r>
    </w:p>
    <w:p w14:paraId="0E49F41F" w14:textId="77777777" w:rsidR="00E52030" w:rsidRPr="00E52030" w:rsidRDefault="00E52030" w:rsidP="00E52030"/>
    <w:p w14:paraId="4B6C8155" w14:textId="50C80027" w:rsidR="0011224E" w:rsidRDefault="0011224E" w:rsidP="0011224E">
      <w:pPr>
        <w:pStyle w:val="Heading4"/>
      </w:pPr>
      <w:bookmarkStart w:id="126" w:name="_Toc49865751"/>
      <w:r>
        <w:t>Salmon trophic interactions</w:t>
      </w:r>
      <w:bookmarkEnd w:id="126"/>
    </w:p>
    <w:p w14:paraId="23BAA99E" w14:textId="4B09D6E2" w:rsidR="00264B0C" w:rsidRDefault="00264B0C" w:rsidP="00264B0C"/>
    <w:p w14:paraId="538576B0" w14:textId="42272EEE" w:rsidR="00264B0C" w:rsidRPr="00264B0C" w:rsidRDefault="00264B0C" w:rsidP="00264B0C">
      <w:r>
        <w:tab/>
      </w:r>
    </w:p>
    <w:p w14:paraId="5F19E315" w14:textId="77777777" w:rsidR="00E52030" w:rsidRPr="00E52030" w:rsidRDefault="00E52030" w:rsidP="00E52030"/>
    <w:p w14:paraId="3D38BF44" w14:textId="74403700" w:rsidR="00BA5705" w:rsidRDefault="005917B2" w:rsidP="00BA5705">
      <w:pPr>
        <w:pStyle w:val="Heading3"/>
      </w:pPr>
      <w:bookmarkStart w:id="127" w:name="_Toc49865752"/>
      <w:r>
        <w:t>Conclusion</w:t>
      </w:r>
      <w:bookmarkEnd w:id="127"/>
      <w:r w:rsidR="00BA5705">
        <w:tab/>
      </w:r>
    </w:p>
    <w:p w14:paraId="5E8AF355" w14:textId="77777777" w:rsidR="00264B0C" w:rsidRPr="00264B0C" w:rsidRDefault="00264B0C" w:rsidP="00264B0C"/>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128" w:name="_Toc49865753"/>
      <w:r>
        <w:t>Tables</w:t>
      </w:r>
      <w:bookmarkEnd w:id="128"/>
    </w:p>
    <w:p w14:paraId="7CB3B68C" w14:textId="77777777" w:rsidR="007F1E58" w:rsidRPr="007F1E58" w:rsidRDefault="007F1E58" w:rsidP="007F1E58"/>
    <w:p w14:paraId="067BE38E" w14:textId="5F207172" w:rsidR="007F1E58" w:rsidRDefault="00E52030" w:rsidP="00E52030">
      <w:pPr>
        <w:pStyle w:val="Heading9"/>
      </w:pPr>
      <w:bookmarkStart w:id="129" w:name="_Toc49865838"/>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29"/>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130" w:name="_Toc49865839"/>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130"/>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131" w:name="_Toc49865840"/>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131"/>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132" w:name="_Toc4986584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132"/>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133" w:name="_Toc49865754"/>
      <w:r>
        <w:t>Figures</w:t>
      </w:r>
      <w:bookmarkEnd w:id="133"/>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50FAF14C" w:rsidR="007F1E58" w:rsidRDefault="00E52030" w:rsidP="00E52030">
      <w:pPr>
        <w:pStyle w:val="Caption"/>
      </w:pPr>
      <w:bookmarkStart w:id="134" w:name="_Toc50366564"/>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w:t>
      </w:r>
      <w:r w:rsidR="00264B0C">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34"/>
    </w:p>
    <w:p w14:paraId="2818C8D7" w14:textId="4F1D8F61" w:rsidR="007F1E58" w:rsidRDefault="007F1E58" w:rsidP="007F1E58"/>
    <w:p w14:paraId="3C12533B" w14:textId="70CAEEBC" w:rsidR="003B545F" w:rsidRDefault="003B545F" w:rsidP="007F1E58"/>
    <w:p w14:paraId="367321E1" w14:textId="1E307A7B" w:rsidR="0011224E" w:rsidRDefault="00373BAB" w:rsidP="0011224E">
      <w:ins w:id="135" w:author="Vanessa Fladmark" w:date="2020-09-02T15:53:00Z">
        <w:r>
          <w:rPr>
            <w:noProof/>
          </w:rPr>
          <w:drawing>
            <wp:inline distT="0" distB="0" distL="0" distR="0" wp14:anchorId="5325B91F" wp14:editId="19EEABE4">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stretch>
                        <a:fillRect/>
                      </a:stretch>
                    </pic:blipFill>
                    <pic:spPr>
                      <a:xfrm>
                        <a:off x="0" y="0"/>
                        <a:ext cx="5943600" cy="5943600"/>
                      </a:xfrm>
                      <a:prstGeom prst="rect">
                        <a:avLst/>
                      </a:prstGeom>
                    </pic:spPr>
                  </pic:pic>
                </a:graphicData>
              </a:graphic>
            </wp:inline>
          </w:drawing>
        </w:r>
      </w:ins>
    </w:p>
    <w:p w14:paraId="06495577" w14:textId="77777777" w:rsidR="005C6176" w:rsidRDefault="005C6176" w:rsidP="0011224E"/>
    <w:p w14:paraId="71FEBB6A" w14:textId="35FBE8E5" w:rsidR="007F1E58" w:rsidRDefault="00E52030" w:rsidP="00E52030">
      <w:pPr>
        <w:pStyle w:val="Caption"/>
      </w:pPr>
      <w:bookmarkStart w:id="136" w:name="_Toc50366565"/>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r w:rsidR="007F1E58">
        <w:t xml:space="preserve"> Temperature and salinity</w:t>
      </w:r>
      <w:r w:rsidR="006E0CC9">
        <w:t xml:space="preserve"> variables paired with salmon surveys in DI and JS, during the outmigration period in 2015 and 2016.</w:t>
      </w:r>
      <w:bookmarkEnd w:id="136"/>
    </w:p>
    <w:p w14:paraId="267BD565" w14:textId="0CE969E7" w:rsidR="007F1E58" w:rsidRDefault="007F1E58" w:rsidP="007F1E58"/>
    <w:p w14:paraId="71907AE3" w14:textId="69D07CF1" w:rsidR="003B545F" w:rsidRDefault="00373BAB" w:rsidP="007F1E58">
      <w:r>
        <w:rPr>
          <w:noProof/>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0974A8B5" w:rsidR="007F1E58" w:rsidRDefault="00E52030" w:rsidP="00E52030">
      <w:pPr>
        <w:pStyle w:val="Caption"/>
      </w:pPr>
      <w:bookmarkStart w:id="137" w:name="_Toc50366566"/>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r>
        <w:t xml:space="preserve"> </w:t>
      </w:r>
      <w:r w:rsidR="007F1E58">
        <w:t>Zooplankton biomass by size fraction</w:t>
      </w:r>
      <w:r w:rsidR="006E0CC9">
        <w:t xml:space="preserve"> for 2015-2016. “X” indicates missing data.</w:t>
      </w:r>
      <w:bookmarkEnd w:id="137"/>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5EEABED6" w:rsidR="007F1E58" w:rsidRDefault="00E52030" w:rsidP="00E52030">
      <w:pPr>
        <w:pStyle w:val="Caption"/>
      </w:pPr>
      <w:bookmarkStart w:id="138" w:name="_Toc50366567"/>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38"/>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28BE38FA" w:rsidR="007F1E58" w:rsidRDefault="00E52030" w:rsidP="00E52030">
      <w:pPr>
        <w:pStyle w:val="Caption"/>
      </w:pPr>
      <w:bookmarkStart w:id="139" w:name="_Toc50366568"/>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39"/>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9"/>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6BF57416" w:rsidR="007F1E58" w:rsidRDefault="00E52030" w:rsidP="00E52030">
      <w:pPr>
        <w:pStyle w:val="Caption"/>
      </w:pPr>
      <w:bookmarkStart w:id="140" w:name="_Toc50366569"/>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r>
        <w:t xml:space="preserve"> </w:t>
      </w:r>
      <w:r w:rsidR="007F1E58">
        <w:t>NMDS</w:t>
      </w:r>
      <w:r w:rsidR="006E0CC9">
        <w:t xml:space="preserve"> (simple version, will update later to separate pink &amp; chum and year</w:t>
      </w:r>
      <w:r w:rsidR="00E83CE1">
        <w:t>s clearly)</w:t>
      </w:r>
      <w:bookmarkEnd w:id="140"/>
    </w:p>
    <w:p w14:paraId="3EF5FAC7" w14:textId="77777777" w:rsidR="0011224E" w:rsidRDefault="00C3611D" w:rsidP="0011224E">
      <w:r>
        <w:br w:type="page"/>
      </w:r>
      <w:r w:rsidR="0011224E">
        <w:rPr>
          <w:noProof/>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40"/>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2F762C5E" w:rsidR="0011224E" w:rsidRDefault="00E52030" w:rsidP="00E52030">
      <w:pPr>
        <w:pStyle w:val="Caption"/>
      </w:pPr>
      <w:bookmarkStart w:id="141" w:name="_Toc50366570"/>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r>
        <w:t xml:space="preserve"> </w:t>
      </w:r>
      <w:r w:rsidR="0011224E">
        <w:t>Gut fullness indices (GFI) for juvenile pink and chum salmon in DI-JS, 2015-2016.</w:t>
      </w:r>
      <w:bookmarkEnd w:id="141"/>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02433840" w:rsidR="007F1E58" w:rsidRPr="007F1E58" w:rsidRDefault="00E52030" w:rsidP="00E52030">
      <w:pPr>
        <w:pStyle w:val="Caption"/>
      </w:pPr>
      <w:bookmarkStart w:id="142" w:name="_Toc50366571"/>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42"/>
    </w:p>
    <w:p w14:paraId="1DFCA4E7" w14:textId="129F4E1C" w:rsidR="005917B2" w:rsidRDefault="005917B2" w:rsidP="005917B2">
      <w:pPr>
        <w:pStyle w:val="Heading2"/>
      </w:pPr>
      <w:bookmarkStart w:id="143" w:name="_Toc49865755"/>
      <w:r>
        <w:t>Conclusion</w:t>
      </w:r>
      <w:bookmarkEnd w:id="143"/>
    </w:p>
    <w:p w14:paraId="0593FE89" w14:textId="77777777" w:rsidR="006E0CC9" w:rsidRPr="006E0CC9" w:rsidRDefault="006E0CC9" w:rsidP="006E0CC9"/>
    <w:p w14:paraId="40D95692" w14:textId="479A6889" w:rsidR="00926601" w:rsidRDefault="00926601" w:rsidP="00926601">
      <w:pPr>
        <w:pStyle w:val="Heading3"/>
      </w:pPr>
      <w:bookmarkStart w:id="144" w:name="_Toc49865756"/>
      <w:r>
        <w:t>Knowledge gap of juvenile pink and chum salmon competition</w:t>
      </w:r>
      <w:bookmarkEnd w:id="144"/>
    </w:p>
    <w:p w14:paraId="78B6DE1E" w14:textId="346D62AF" w:rsidR="00926601" w:rsidRPr="00926601" w:rsidRDefault="00926601" w:rsidP="00926601">
      <w:r>
        <w:tab/>
        <w:t>…</w:t>
      </w:r>
    </w:p>
    <w:p w14:paraId="2504B4DE" w14:textId="61383783" w:rsidR="00926601" w:rsidRDefault="00C3611D" w:rsidP="006E0CC9">
      <w:pPr>
        <w:pStyle w:val="Heading3"/>
      </w:pPr>
      <w:bookmarkStart w:id="145" w:name="_Toc49865757"/>
      <w:r>
        <w:t>Diets of j</w:t>
      </w:r>
      <w:r w:rsidR="00926601">
        <w:t>uvenile pink and chum salmon in contrasting foraging conditions</w:t>
      </w:r>
      <w:bookmarkEnd w:id="145"/>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146" w:name="_Toc49865758"/>
      <w:r>
        <w:t>T</w:t>
      </w:r>
      <w:r w:rsidR="00926601">
        <w:t>rophic interactions</w:t>
      </w:r>
      <w:r>
        <w:t xml:space="preserve"> of pink and chum salmon</w:t>
      </w:r>
      <w:r w:rsidR="00926601">
        <w:t xml:space="preserve"> during outmigration</w:t>
      </w:r>
      <w:bookmarkEnd w:id="146"/>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147" w:name="_Toc49865759"/>
      <w:r>
        <w:t>Pink and chum salmon as ecosystem indicators</w:t>
      </w:r>
      <w:bookmarkEnd w:id="147"/>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148" w:name="_Toc49865760"/>
      <w:r>
        <w:t>References</w:t>
      </w:r>
      <w:bookmarkEnd w:id="148"/>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0F8FC417" w14:textId="0E3278A2" w:rsidR="00497A86" w:rsidRPr="00497A86" w:rsidRDefault="00FA03B1" w:rsidP="00497A86">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497A86" w:rsidRPr="00497A86">
        <w:rPr>
          <w:rFonts w:cs="Times New Roman"/>
          <w:noProof/>
          <w:lang w:val="en-US"/>
        </w:rPr>
        <w:t xml:space="preserve">Batten, S. D., Ruggerone, G. T., &amp; Ortiz, I. (2018). Pink Salmon induce a trophic cascade in plankton populations in the southern Bering Sea and around the Aleutian Islands. </w:t>
      </w:r>
      <w:r w:rsidR="00497A86" w:rsidRPr="00497A86">
        <w:rPr>
          <w:rFonts w:cs="Times New Roman"/>
          <w:i/>
          <w:iCs/>
          <w:noProof/>
          <w:lang w:val="en-US"/>
        </w:rPr>
        <w:t>Fisheries Oceanography</w:t>
      </w:r>
      <w:r w:rsidR="00497A86" w:rsidRPr="00497A86">
        <w:rPr>
          <w:rFonts w:cs="Times New Roman"/>
          <w:noProof/>
          <w:lang w:val="en-US"/>
        </w:rPr>
        <w:t xml:space="preserve">, </w:t>
      </w:r>
      <w:r w:rsidR="00497A86" w:rsidRPr="00497A86">
        <w:rPr>
          <w:rFonts w:cs="Times New Roman"/>
          <w:i/>
          <w:iCs/>
          <w:noProof/>
          <w:lang w:val="en-US"/>
        </w:rPr>
        <w:t>27</w:t>
      </w:r>
      <w:r w:rsidR="00497A86" w:rsidRPr="00497A86">
        <w:rPr>
          <w:rFonts w:cs="Times New Roman"/>
          <w:noProof/>
          <w:lang w:val="en-US"/>
        </w:rPr>
        <w:t>(6), 548–559. https://doi.org/10.1111/fog.12276</w:t>
      </w:r>
    </w:p>
    <w:p w14:paraId="196254D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Beamish, R. J. (2017). What the past tells us about the future of Pacific salmon research. </w:t>
      </w:r>
      <w:r w:rsidRPr="00497A86">
        <w:rPr>
          <w:rFonts w:cs="Times New Roman"/>
          <w:i/>
          <w:iCs/>
          <w:noProof/>
          <w:lang w:val="en-US"/>
        </w:rPr>
        <w:t>Fish and Fisheries</w:t>
      </w:r>
      <w:r w:rsidRPr="00497A86">
        <w:rPr>
          <w:rFonts w:cs="Times New Roman"/>
          <w:noProof/>
          <w:lang w:val="en-US"/>
        </w:rPr>
        <w:t xml:space="preserve">, </w:t>
      </w:r>
      <w:r w:rsidRPr="00497A86">
        <w:rPr>
          <w:rFonts w:cs="Times New Roman"/>
          <w:i/>
          <w:iCs/>
          <w:noProof/>
          <w:lang w:val="en-US"/>
        </w:rPr>
        <w:t>18</w:t>
      </w:r>
      <w:r w:rsidRPr="00497A86">
        <w:rPr>
          <w:rFonts w:cs="Times New Roman"/>
          <w:noProof/>
          <w:lang w:val="en-US"/>
        </w:rPr>
        <w:t>(6), 1161–1175. https://doi.org/10.1111/faf.12231</w:t>
      </w:r>
    </w:p>
    <w:p w14:paraId="6C5C7AB7"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Beamish, R. J., &amp; Mahnken, C. (2001). A critical size and period hypothesis to explain natural regulation of salmon abundance and the linkage to climate and climate change. </w:t>
      </w:r>
      <w:r w:rsidRPr="00497A86">
        <w:rPr>
          <w:rFonts w:cs="Times New Roman"/>
          <w:i/>
          <w:iCs/>
          <w:noProof/>
          <w:lang w:val="en-US"/>
        </w:rPr>
        <w:t>Progress in Oceanography</w:t>
      </w:r>
      <w:r w:rsidRPr="00497A86">
        <w:rPr>
          <w:rFonts w:cs="Times New Roman"/>
          <w:noProof/>
          <w:lang w:val="en-US"/>
        </w:rPr>
        <w:t xml:space="preserve">, </w:t>
      </w:r>
      <w:r w:rsidRPr="00497A86">
        <w:rPr>
          <w:rFonts w:cs="Times New Roman"/>
          <w:i/>
          <w:iCs/>
          <w:noProof/>
          <w:lang w:val="en-US"/>
        </w:rPr>
        <w:t>49</w:t>
      </w:r>
      <w:r w:rsidRPr="00497A86">
        <w:rPr>
          <w:rFonts w:cs="Times New Roman"/>
          <w:noProof/>
          <w:lang w:val="en-US"/>
        </w:rPr>
        <w:t>(1–4), 423–437. https://doi.org/10.1016/S0079-6611(01)00034-9</w:t>
      </w:r>
    </w:p>
    <w:p w14:paraId="32DC9F7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497A86">
        <w:rPr>
          <w:rFonts w:cs="Times New Roman"/>
          <w:i/>
          <w:iCs/>
          <w:noProof/>
          <w:lang w:val="en-US"/>
        </w:rPr>
        <w:t>Marine and Coastal Fisheries</w:t>
      </w:r>
      <w:r w:rsidRPr="00497A86">
        <w:rPr>
          <w:rFonts w:cs="Times New Roman"/>
          <w:noProof/>
          <w:lang w:val="en-US"/>
        </w:rPr>
        <w:t xml:space="preserve">, </w:t>
      </w:r>
      <w:r w:rsidRPr="00497A86">
        <w:rPr>
          <w:rFonts w:cs="Times New Roman"/>
          <w:i/>
          <w:iCs/>
          <w:noProof/>
          <w:lang w:val="en-US"/>
        </w:rPr>
        <w:t>4</w:t>
      </w:r>
      <w:r w:rsidRPr="00497A86">
        <w:rPr>
          <w:rFonts w:cs="Times New Roman"/>
          <w:noProof/>
          <w:lang w:val="en-US"/>
        </w:rPr>
        <w:t>(1), 403–414. https://doi.org/10.1080/19425120.2012.676607</w:t>
      </w:r>
    </w:p>
    <w:p w14:paraId="54DD675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Beamish, R. J., Pearsall, I. a, &amp; Healey, M. C. (2003). A history of the research on the early marine life of Pacific salmon off Canada’s Pacific coast. </w:t>
      </w:r>
      <w:r w:rsidRPr="00497A86">
        <w:rPr>
          <w:rFonts w:cs="Times New Roman"/>
          <w:i/>
          <w:iCs/>
          <w:noProof/>
          <w:lang w:val="en-US"/>
        </w:rPr>
        <w:t>NPAFC Bulletin</w:t>
      </w:r>
      <w:r w:rsidRPr="00497A86">
        <w:rPr>
          <w:rFonts w:cs="Times New Roman"/>
          <w:noProof/>
          <w:lang w:val="en-US"/>
        </w:rPr>
        <w:t xml:space="preserve">, </w:t>
      </w:r>
      <w:r w:rsidRPr="00497A86">
        <w:rPr>
          <w:rFonts w:cs="Times New Roman"/>
          <w:i/>
          <w:iCs/>
          <w:noProof/>
          <w:lang w:val="en-US"/>
        </w:rPr>
        <w:t>3</w:t>
      </w:r>
      <w:r w:rsidRPr="00497A86">
        <w:rPr>
          <w:rFonts w:cs="Times New Roman"/>
          <w:noProof/>
          <w:lang w:val="en-US"/>
        </w:rPr>
        <w:t>(3), 1–40.</w:t>
      </w:r>
    </w:p>
    <w:p w14:paraId="4CD1BA9C"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Beamish, R. J., Sweeting, R. M., Neville, C. M., &amp; Lange, K. L. (2010). Competitive Interactions Between Pink Salmon and Other Juvenile Pacific Salmon in the Strait of Georgia. </w:t>
      </w:r>
      <w:r w:rsidRPr="00497A86">
        <w:rPr>
          <w:rFonts w:cs="Times New Roman"/>
          <w:i/>
          <w:iCs/>
          <w:noProof/>
          <w:lang w:val="en-US"/>
        </w:rPr>
        <w:t>NPAFC Doc. 1284</w:t>
      </w:r>
      <w:r w:rsidRPr="00497A86">
        <w:rPr>
          <w:rFonts w:cs="Times New Roman"/>
          <w:noProof/>
          <w:lang w:val="en-US"/>
        </w:rPr>
        <w:t xml:space="preserve">, </w:t>
      </w:r>
      <w:r w:rsidRPr="00497A86">
        <w:rPr>
          <w:rFonts w:cs="Times New Roman"/>
          <w:i/>
          <w:iCs/>
          <w:noProof/>
          <w:lang w:val="en-US"/>
        </w:rPr>
        <w:t>January</w:t>
      </w:r>
      <w:r w:rsidRPr="00497A86">
        <w:rPr>
          <w:rFonts w:cs="Times New Roman"/>
          <w:noProof/>
          <w:lang w:val="en-US"/>
        </w:rPr>
        <w:t>.</w:t>
      </w:r>
    </w:p>
    <w:p w14:paraId="24F0DC3F"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Brodeur, R. D. (1990). </w:t>
      </w:r>
      <w:r w:rsidRPr="00497A86">
        <w:rPr>
          <w:rFonts w:cs="Times New Roman"/>
          <w:i/>
          <w:iCs/>
          <w:noProof/>
          <w:lang w:val="en-US"/>
        </w:rPr>
        <w:t>A synthesis of the food habits and feeding ecoloy of salmonids in marine waters of the North Pacific</w:t>
      </w:r>
      <w:r w:rsidRPr="00497A86">
        <w:rPr>
          <w:rFonts w:cs="Times New Roman"/>
          <w:noProof/>
          <w:lang w:val="en-US"/>
        </w:rPr>
        <w:t xml:space="preserve">. </w:t>
      </w:r>
      <w:r w:rsidRPr="00497A86">
        <w:rPr>
          <w:rFonts w:cs="Times New Roman"/>
          <w:i/>
          <w:iCs/>
          <w:noProof/>
          <w:lang w:val="en-US"/>
        </w:rPr>
        <w:t>(INPFC Doc.) FRI</w:t>
      </w:r>
      <w:r w:rsidRPr="00497A86">
        <w:rPr>
          <w:rFonts w:cs="Times New Roman"/>
          <w:noProof/>
          <w:lang w:val="en-US"/>
        </w:rPr>
        <w:t>-</w:t>
      </w:r>
      <w:r w:rsidRPr="00497A86">
        <w:rPr>
          <w:rFonts w:cs="Times New Roman"/>
          <w:i/>
          <w:iCs/>
          <w:noProof/>
          <w:lang w:val="en-US"/>
        </w:rPr>
        <w:t>UW</w:t>
      </w:r>
      <w:r w:rsidRPr="00497A86">
        <w:rPr>
          <w:rFonts w:cs="Times New Roman"/>
          <w:noProof/>
          <w:lang w:val="en-US"/>
        </w:rPr>
        <w:t>-</w:t>
      </w:r>
      <w:r w:rsidRPr="00497A86">
        <w:rPr>
          <w:rFonts w:cs="Times New Roman"/>
          <w:i/>
          <w:iCs/>
          <w:noProof/>
          <w:lang w:val="en-US"/>
        </w:rPr>
        <w:t>9016</w:t>
      </w:r>
      <w:r w:rsidRPr="00497A86">
        <w:rPr>
          <w:rFonts w:cs="Times New Roman"/>
          <w:noProof/>
          <w:lang w:val="en-US"/>
        </w:rPr>
        <w:t>, 38 p. https://doi.org/FRI-UW-9016</w:t>
      </w:r>
    </w:p>
    <w:p w14:paraId="473E341A"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497A86">
        <w:rPr>
          <w:rFonts w:cs="Times New Roman"/>
          <w:i/>
          <w:iCs/>
          <w:noProof/>
          <w:lang w:val="en-US"/>
        </w:rPr>
        <w:t>American Fisheries Society Symposium</w:t>
      </w:r>
      <w:r w:rsidRPr="00497A86">
        <w:rPr>
          <w:rFonts w:cs="Times New Roman"/>
          <w:noProof/>
          <w:lang w:val="en-US"/>
        </w:rPr>
        <w:t xml:space="preserve">, </w:t>
      </w:r>
      <w:r w:rsidRPr="00497A86">
        <w:rPr>
          <w:rFonts w:cs="Times New Roman"/>
          <w:i/>
          <w:iCs/>
          <w:noProof/>
          <w:lang w:val="en-US"/>
        </w:rPr>
        <w:t>57</w:t>
      </w:r>
      <w:r w:rsidRPr="00497A86">
        <w:rPr>
          <w:rFonts w:cs="Times New Roman"/>
          <w:noProof/>
          <w:lang w:val="en-US"/>
        </w:rPr>
        <w:t>(February 2015), 183.</w:t>
      </w:r>
    </w:p>
    <w:p w14:paraId="3861B3C5"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Chase, J. M., &amp; Leibold, M. A. (2003). Introduction: History, context, and purpose. In </w:t>
      </w:r>
      <w:r w:rsidRPr="00497A86">
        <w:rPr>
          <w:rFonts w:cs="Times New Roman"/>
          <w:i/>
          <w:iCs/>
          <w:noProof/>
          <w:lang w:val="en-US"/>
        </w:rPr>
        <w:t>Ecological Niches: Linking Classical and Contemporary Approaches</w:t>
      </w:r>
      <w:r w:rsidRPr="00497A86">
        <w:rPr>
          <w:rFonts w:cs="Times New Roman"/>
          <w:noProof/>
          <w:lang w:val="en-US"/>
        </w:rPr>
        <w:t xml:space="preserve"> (pp. 1–18).</w:t>
      </w:r>
    </w:p>
    <w:p w14:paraId="173A5CB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497A86">
        <w:rPr>
          <w:rFonts w:cs="Times New Roman"/>
          <w:i/>
          <w:iCs/>
          <w:noProof/>
          <w:lang w:val="en-US"/>
        </w:rPr>
        <w:t>Journal of Ichthyology</w:t>
      </w:r>
      <w:r w:rsidRPr="00497A86">
        <w:rPr>
          <w:rFonts w:cs="Times New Roman"/>
          <w:noProof/>
          <w:lang w:val="en-US"/>
        </w:rPr>
        <w:t xml:space="preserve">, </w:t>
      </w:r>
      <w:r w:rsidRPr="00497A86">
        <w:rPr>
          <w:rFonts w:cs="Times New Roman"/>
          <w:i/>
          <w:iCs/>
          <w:noProof/>
          <w:lang w:val="en-US"/>
        </w:rPr>
        <w:t>58</w:t>
      </w:r>
      <w:r w:rsidRPr="00497A86">
        <w:rPr>
          <w:rFonts w:cs="Times New Roman"/>
          <w:noProof/>
          <w:lang w:val="en-US"/>
        </w:rPr>
        <w:t>(5), 741–750. https://doi.org/10.1134/s0032945218050041</w:t>
      </w:r>
    </w:p>
    <w:p w14:paraId="3504A62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Chipps, S. R., &amp; Garvey, J. E. (2006). Assessment of Food Habits and Feeding Patterns. </w:t>
      </w:r>
      <w:r w:rsidRPr="00497A86">
        <w:rPr>
          <w:rFonts w:cs="Times New Roman"/>
          <w:i/>
          <w:iCs/>
          <w:noProof/>
          <w:lang w:val="en-US"/>
        </w:rPr>
        <w:t>American Fischery Society</w:t>
      </w:r>
      <w:r w:rsidRPr="00497A86">
        <w:rPr>
          <w:rFonts w:cs="Times New Roman"/>
          <w:noProof/>
          <w:lang w:val="en-US"/>
        </w:rPr>
        <w:t xml:space="preserve">, </w:t>
      </w:r>
      <w:r w:rsidRPr="00497A86">
        <w:rPr>
          <w:rFonts w:cs="Times New Roman"/>
          <w:i/>
          <w:iCs/>
          <w:noProof/>
          <w:lang w:val="en-US"/>
        </w:rPr>
        <w:t>May</w:t>
      </w:r>
      <w:r w:rsidRPr="00497A86">
        <w:rPr>
          <w:rFonts w:cs="Times New Roman"/>
          <w:noProof/>
          <w:lang w:val="en-US"/>
        </w:rPr>
        <w:t>, 42.</w:t>
      </w:r>
    </w:p>
    <w:p w14:paraId="0E6660A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497A86">
        <w:rPr>
          <w:rFonts w:cs="Times New Roman"/>
          <w:i/>
          <w:iCs/>
          <w:noProof/>
          <w:lang w:val="en-US"/>
        </w:rPr>
        <w:t>Marine Pollution Bulletin</w:t>
      </w:r>
      <w:r w:rsidRPr="00497A86">
        <w:rPr>
          <w:rFonts w:cs="Times New Roman"/>
          <w:noProof/>
          <w:lang w:val="en-US"/>
        </w:rPr>
        <w:t xml:space="preserve">, </w:t>
      </w:r>
      <w:r w:rsidRPr="00497A86">
        <w:rPr>
          <w:rFonts w:cs="Times New Roman"/>
          <w:i/>
          <w:iCs/>
          <w:noProof/>
          <w:lang w:val="en-US"/>
        </w:rPr>
        <w:t>129</w:t>
      </w:r>
      <w:r w:rsidRPr="00497A86">
        <w:rPr>
          <w:rFonts w:cs="Times New Roman"/>
          <w:noProof/>
          <w:lang w:val="en-US"/>
        </w:rPr>
        <w:t>(1), 231–240. https://doi.org/10.1016/j.marpolbul.2018.02.039</w:t>
      </w:r>
    </w:p>
    <w:p w14:paraId="0896117A"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Collicutt, B., Juanes, F., &amp; Dudas, S. E. (2019). Microplastics in juvenile Chinook salmon and their nearshore environments on the east coast of Vancouver Island. </w:t>
      </w:r>
      <w:r w:rsidRPr="00497A86">
        <w:rPr>
          <w:rFonts w:cs="Times New Roman"/>
          <w:i/>
          <w:iCs/>
          <w:noProof/>
          <w:lang w:val="en-US"/>
        </w:rPr>
        <w:t>Environmental Pollution</w:t>
      </w:r>
      <w:r w:rsidRPr="00497A86">
        <w:rPr>
          <w:rFonts w:cs="Times New Roman"/>
          <w:noProof/>
          <w:lang w:val="en-US"/>
        </w:rPr>
        <w:t xml:space="preserve">, </w:t>
      </w:r>
      <w:r w:rsidRPr="00497A86">
        <w:rPr>
          <w:rFonts w:cs="Times New Roman"/>
          <w:i/>
          <w:iCs/>
          <w:noProof/>
          <w:lang w:val="en-US"/>
        </w:rPr>
        <w:t>244</w:t>
      </w:r>
      <w:r w:rsidRPr="00497A86">
        <w:rPr>
          <w:rFonts w:cs="Times New Roman"/>
          <w:noProof/>
          <w:lang w:val="en-US"/>
        </w:rPr>
        <w:t>, 135–142. https://doi.org/10.1016/j.envpol.2018.09.137</w:t>
      </w:r>
    </w:p>
    <w:p w14:paraId="00293B02"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497A86">
        <w:rPr>
          <w:rFonts w:cs="Times New Roman"/>
          <w:i/>
          <w:iCs/>
          <w:noProof/>
          <w:lang w:val="en-US"/>
        </w:rPr>
        <w:t>Scientific Reports</w:t>
      </w:r>
      <w:r w:rsidRPr="00497A86">
        <w:rPr>
          <w:rFonts w:cs="Times New Roman"/>
          <w:noProof/>
          <w:lang w:val="en-US"/>
        </w:rPr>
        <w:t xml:space="preserve">, </w:t>
      </w:r>
      <w:r w:rsidRPr="00497A86">
        <w:rPr>
          <w:rFonts w:cs="Times New Roman"/>
          <w:i/>
          <w:iCs/>
          <w:noProof/>
          <w:lang w:val="en-US"/>
        </w:rPr>
        <w:t>10</w:t>
      </w:r>
      <w:r w:rsidRPr="00497A86">
        <w:rPr>
          <w:rFonts w:cs="Times New Roman"/>
          <w:noProof/>
          <w:lang w:val="en-US"/>
        </w:rPr>
        <w:t>(1), 1–12. https://doi.org/10.1038/s41598-020-65557-1</w:t>
      </w:r>
    </w:p>
    <w:p w14:paraId="48C96C5B"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Daly, E. A., Moss, J. H., Fergusson, E., &amp; Debenham, C. (2019). Feeding ecology of salmon in eastern and central Gulf of Alaska. </w:t>
      </w:r>
      <w:r w:rsidRPr="00497A86">
        <w:rPr>
          <w:rFonts w:cs="Times New Roman"/>
          <w:i/>
          <w:iCs/>
          <w:noProof/>
          <w:lang w:val="en-US"/>
        </w:rPr>
        <w:t>Deep-Sea Research Part II: Topical Studies in Oceanography</w:t>
      </w:r>
      <w:r w:rsidRPr="00497A86">
        <w:rPr>
          <w:rFonts w:cs="Times New Roman"/>
          <w:noProof/>
          <w:lang w:val="en-US"/>
        </w:rPr>
        <w:t xml:space="preserve">, </w:t>
      </w:r>
      <w:r w:rsidRPr="00497A86">
        <w:rPr>
          <w:rFonts w:cs="Times New Roman"/>
          <w:i/>
          <w:iCs/>
          <w:noProof/>
          <w:lang w:val="en-US"/>
        </w:rPr>
        <w:t>165</w:t>
      </w:r>
      <w:r w:rsidRPr="00497A86">
        <w:rPr>
          <w:rFonts w:cs="Times New Roman"/>
          <w:noProof/>
          <w:lang w:val="en-US"/>
        </w:rPr>
        <w:t>(June), 329–339. https://doi.org/10.1016/j.dsr2.2019.06.006</w:t>
      </w:r>
    </w:p>
    <w:p w14:paraId="724EB47A"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DFO. (2020). </w:t>
      </w:r>
      <w:r w:rsidRPr="00497A86">
        <w:rPr>
          <w:rFonts w:cs="Times New Roman"/>
          <w:i/>
          <w:iCs/>
          <w:noProof/>
          <w:lang w:val="en-US"/>
        </w:rPr>
        <w:t>Salmon Southern BC Integrated Fisheries Management Plan</w:t>
      </w:r>
      <w:r w:rsidRPr="00497A86">
        <w:rPr>
          <w:rFonts w:cs="Times New Roman"/>
          <w:noProof/>
          <w:lang w:val="en-US"/>
        </w:rPr>
        <w:t>. http://www2.mar.dfo-mpo.gc.ca/fisheries/res/imp/2000grndfish.htm</w:t>
      </w:r>
    </w:p>
    <w:p w14:paraId="506E973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Duffy, E. J., Beauchamp, D. A., &amp; Buckley, R. M. (2005). Early marine life history of juvenile Pacific salmon in two regions of Puget Sound. </w:t>
      </w:r>
      <w:r w:rsidRPr="00497A86">
        <w:rPr>
          <w:rFonts w:cs="Times New Roman"/>
          <w:i/>
          <w:iCs/>
          <w:noProof/>
          <w:lang w:val="en-US"/>
        </w:rPr>
        <w:t>Estuarine, Coastal and Shelf Science</w:t>
      </w:r>
      <w:r w:rsidRPr="00497A86">
        <w:rPr>
          <w:rFonts w:cs="Times New Roman"/>
          <w:noProof/>
          <w:lang w:val="en-US"/>
        </w:rPr>
        <w:t>. https://doi.org/10.1016/j.ecss.2005.02.009</w:t>
      </w:r>
    </w:p>
    <w:p w14:paraId="3DAD0728"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Garner, K., &amp; Parfitt, B. (2006). First Nations, Salmon Fisheries and the Rising Importance of Conservation. In </w:t>
      </w:r>
      <w:r w:rsidRPr="00497A86">
        <w:rPr>
          <w:rFonts w:cs="Times New Roman"/>
          <w:i/>
          <w:iCs/>
          <w:noProof/>
          <w:lang w:val="en-US"/>
        </w:rPr>
        <w:t>Report to the Pacific Fisheries Resource Conservation Council</w:t>
      </w:r>
      <w:r w:rsidRPr="00497A86">
        <w:rPr>
          <w:rFonts w:cs="Times New Roman"/>
          <w:noProof/>
          <w:lang w:val="en-US"/>
        </w:rPr>
        <w:t>.</w:t>
      </w:r>
    </w:p>
    <w:p w14:paraId="31F85702"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Gill, A. B. (2003). The dynamics of prey choice in fish: The importance of prey size and satiation. </w:t>
      </w:r>
      <w:r w:rsidRPr="00497A86">
        <w:rPr>
          <w:rFonts w:cs="Times New Roman"/>
          <w:i/>
          <w:iCs/>
          <w:noProof/>
          <w:lang w:val="en-US"/>
        </w:rPr>
        <w:t>Journal of Fish Biology</w:t>
      </w:r>
      <w:r w:rsidRPr="00497A86">
        <w:rPr>
          <w:rFonts w:cs="Times New Roman"/>
          <w:noProof/>
          <w:lang w:val="en-US"/>
        </w:rPr>
        <w:t xml:space="preserve">, </w:t>
      </w:r>
      <w:r w:rsidRPr="00497A86">
        <w:rPr>
          <w:rFonts w:cs="Times New Roman"/>
          <w:i/>
          <w:iCs/>
          <w:noProof/>
          <w:lang w:val="en-US"/>
        </w:rPr>
        <w:t>63</w:t>
      </w:r>
      <w:r w:rsidRPr="00497A86">
        <w:rPr>
          <w:rFonts w:cs="Times New Roman"/>
          <w:noProof/>
          <w:lang w:val="en-US"/>
        </w:rPr>
        <w:t>(SUPPL. A), 105–116. https://doi.org/10.1111/j.1095-8649.2003.00214.x</w:t>
      </w:r>
    </w:p>
    <w:p w14:paraId="1F2EBA86"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Godin, J. G. J. (1981). Daily patterns of feeding behavior, daily rations, and diets of juvenile pink salmon (oncorhynchus gorbuscha) in two marine bays of british columbia. </w:t>
      </w:r>
      <w:r w:rsidRPr="00497A86">
        <w:rPr>
          <w:rFonts w:cs="Times New Roman"/>
          <w:i/>
          <w:iCs/>
          <w:noProof/>
          <w:lang w:val="en-US"/>
        </w:rPr>
        <w:t>Canadian Journal of Fisheries and Aquatic Sciences</w:t>
      </w:r>
      <w:r w:rsidRPr="00497A86">
        <w:rPr>
          <w:rFonts w:cs="Times New Roman"/>
          <w:noProof/>
          <w:lang w:val="en-US"/>
        </w:rPr>
        <w:t xml:space="preserve">, </w:t>
      </w:r>
      <w:r w:rsidRPr="00497A86">
        <w:rPr>
          <w:rFonts w:cs="Times New Roman"/>
          <w:i/>
          <w:iCs/>
          <w:noProof/>
          <w:lang w:val="en-US"/>
        </w:rPr>
        <w:t>38</w:t>
      </w:r>
      <w:r w:rsidRPr="00497A86">
        <w:rPr>
          <w:rFonts w:cs="Times New Roman"/>
          <w:noProof/>
          <w:lang w:val="en-US"/>
        </w:rPr>
        <w:t>(1), 10–15. https://doi.org/10.1139/f81-002</w:t>
      </w:r>
    </w:p>
    <w:p w14:paraId="5EB67581"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Groot, C., &amp; Margolis, L. (1991). </w:t>
      </w:r>
      <w:r w:rsidRPr="00497A86">
        <w:rPr>
          <w:rFonts w:cs="Times New Roman"/>
          <w:i/>
          <w:iCs/>
          <w:noProof/>
          <w:lang w:val="en-US"/>
        </w:rPr>
        <w:t>Pacific salmon life histories</w:t>
      </w:r>
      <w:r w:rsidRPr="00497A86">
        <w:rPr>
          <w:rFonts w:cs="Times New Roman"/>
          <w:noProof/>
          <w:lang w:val="en-US"/>
        </w:rPr>
        <w:t>. University of British Columbia Press.</w:t>
      </w:r>
    </w:p>
    <w:p w14:paraId="18C6B30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Gulbransen, C. O. M. (2014). </w:t>
      </w:r>
      <w:r w:rsidRPr="00497A86">
        <w:rPr>
          <w:rFonts w:cs="Times New Roman"/>
          <w:i/>
          <w:iCs/>
          <w:noProof/>
          <w:lang w:val="en-US"/>
        </w:rPr>
        <w:t>Feeding in troubled waters: a comparative diet analysis of pink (Oncorhynchus gorbuscha) and chum (O. keta) salmon during their first months at sea in the Broughton Archipelago, British Columbia</w:t>
      </w:r>
      <w:r w:rsidRPr="00497A86">
        <w:rPr>
          <w:rFonts w:cs="Times New Roman"/>
          <w:noProof/>
          <w:lang w:val="en-US"/>
        </w:rPr>
        <w:t>.</w:t>
      </w:r>
    </w:p>
    <w:p w14:paraId="19CDD86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Hardin, G. (1960). The Competitive Exclusion Principle. </w:t>
      </w:r>
      <w:r w:rsidRPr="00497A86">
        <w:rPr>
          <w:rFonts w:cs="Times New Roman"/>
          <w:i/>
          <w:iCs/>
          <w:noProof/>
          <w:lang w:val="en-US"/>
        </w:rPr>
        <w:t>Science</w:t>
      </w:r>
      <w:r w:rsidRPr="00497A86">
        <w:rPr>
          <w:rFonts w:cs="Times New Roman"/>
          <w:noProof/>
          <w:lang w:val="en-US"/>
        </w:rPr>
        <w:t xml:space="preserve">, </w:t>
      </w:r>
      <w:r w:rsidRPr="00497A86">
        <w:rPr>
          <w:rFonts w:cs="Times New Roman"/>
          <w:i/>
          <w:iCs/>
          <w:noProof/>
          <w:lang w:val="en-US"/>
        </w:rPr>
        <w:t>131</w:t>
      </w:r>
      <w:r w:rsidRPr="00497A86">
        <w:rPr>
          <w:rFonts w:cs="Times New Roman"/>
          <w:noProof/>
          <w:lang w:val="en-US"/>
        </w:rPr>
        <w:t>, 1292–1297.</w:t>
      </w:r>
    </w:p>
    <w:p w14:paraId="08F29865"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Harrison, P. J., Fulton, J. D., Taylor, F. J. R., &amp; Parsons, T. R. (1983). Review of the biological oceanography of the Strait of Georgia: pelagic environment. </w:t>
      </w:r>
      <w:r w:rsidRPr="00497A86">
        <w:rPr>
          <w:rFonts w:cs="Times New Roman"/>
          <w:i/>
          <w:iCs/>
          <w:noProof/>
          <w:lang w:val="en-US"/>
        </w:rPr>
        <w:t>Canadian Journal of Fisheries and Aquatic Sciences</w:t>
      </w:r>
      <w:r w:rsidRPr="00497A86">
        <w:rPr>
          <w:rFonts w:cs="Times New Roman"/>
          <w:noProof/>
          <w:lang w:val="en-US"/>
        </w:rPr>
        <w:t xml:space="preserve">, </w:t>
      </w:r>
      <w:r w:rsidRPr="00497A86">
        <w:rPr>
          <w:rFonts w:cs="Times New Roman"/>
          <w:i/>
          <w:iCs/>
          <w:noProof/>
          <w:lang w:val="en-US"/>
        </w:rPr>
        <w:t>40</w:t>
      </w:r>
      <w:r w:rsidRPr="00497A86">
        <w:rPr>
          <w:rFonts w:cs="Times New Roman"/>
          <w:noProof/>
          <w:lang w:val="en-US"/>
        </w:rPr>
        <w:t>(7), 1064–1094. https://doi.org/10.1139/f83-129</w:t>
      </w:r>
    </w:p>
    <w:p w14:paraId="5DCD1309"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Healey, M.C. (1991). </w:t>
      </w:r>
      <w:r w:rsidRPr="00497A86">
        <w:rPr>
          <w:rFonts w:cs="Times New Roman"/>
          <w:i/>
          <w:iCs/>
          <w:noProof/>
          <w:lang w:val="en-US"/>
        </w:rPr>
        <w:t>Diets and Feeding Rates of Juvenile Pink, Chum, and Sockeye Salmon in Hecate Strait, British Columbia</w:t>
      </w:r>
      <w:r w:rsidRPr="00497A86">
        <w:rPr>
          <w:rFonts w:cs="Times New Roman"/>
          <w:noProof/>
          <w:lang w:val="en-US"/>
        </w:rPr>
        <w:t xml:space="preserve">. </w:t>
      </w:r>
      <w:r w:rsidRPr="00497A86">
        <w:rPr>
          <w:rFonts w:cs="Times New Roman"/>
          <w:i/>
          <w:iCs/>
          <w:noProof/>
          <w:lang w:val="en-US"/>
        </w:rPr>
        <w:t>120</w:t>
      </w:r>
      <w:r w:rsidRPr="00497A86">
        <w:rPr>
          <w:rFonts w:cs="Times New Roman"/>
          <w:noProof/>
          <w:lang w:val="en-US"/>
        </w:rPr>
        <w:t>, 303–318. https://doi.org/10.1577/1548-8659(1991)120</w:t>
      </w:r>
    </w:p>
    <w:p w14:paraId="1F6030E4"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Healey, Michael C. (1979). Detritus and Juvenile Salmon Production in the Nanaimo Estuary: II. Meiofauna Available as Food to Juvenile Chum Salmon (Oncorhynchus keta). </w:t>
      </w:r>
      <w:r w:rsidRPr="00497A86">
        <w:rPr>
          <w:rFonts w:cs="Times New Roman"/>
          <w:i/>
          <w:iCs/>
          <w:noProof/>
          <w:lang w:val="en-US"/>
        </w:rPr>
        <w:t>Journal of the Fisheries Research Board of Canada</w:t>
      </w:r>
      <w:r w:rsidRPr="00497A86">
        <w:rPr>
          <w:rFonts w:cs="Times New Roman"/>
          <w:noProof/>
          <w:lang w:val="en-US"/>
        </w:rPr>
        <w:t xml:space="preserve">, </w:t>
      </w:r>
      <w:r w:rsidRPr="00497A86">
        <w:rPr>
          <w:rFonts w:cs="Times New Roman"/>
          <w:i/>
          <w:iCs/>
          <w:noProof/>
          <w:lang w:val="en-US"/>
        </w:rPr>
        <w:t>36</w:t>
      </w:r>
      <w:r w:rsidRPr="00497A86">
        <w:rPr>
          <w:rFonts w:cs="Times New Roman"/>
          <w:noProof/>
          <w:lang w:val="en-US"/>
        </w:rPr>
        <w:t>(5), 497–503. https://doi.org/10.1139/f79-073</w:t>
      </w:r>
    </w:p>
    <w:p w14:paraId="48404E87"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Healey, Michael C. (2009). Resilient salmon, resilient fisheries for British Columbia, Canada. </w:t>
      </w:r>
      <w:r w:rsidRPr="00497A86">
        <w:rPr>
          <w:rFonts w:cs="Times New Roman"/>
          <w:i/>
          <w:iCs/>
          <w:noProof/>
          <w:lang w:val="en-US"/>
        </w:rPr>
        <w:t>Ecology and Society</w:t>
      </w:r>
      <w:r w:rsidRPr="00497A86">
        <w:rPr>
          <w:rFonts w:cs="Times New Roman"/>
          <w:noProof/>
          <w:lang w:val="en-US"/>
        </w:rPr>
        <w:t xml:space="preserve">, </w:t>
      </w:r>
      <w:r w:rsidRPr="00497A86">
        <w:rPr>
          <w:rFonts w:cs="Times New Roman"/>
          <w:i/>
          <w:iCs/>
          <w:noProof/>
          <w:lang w:val="en-US"/>
        </w:rPr>
        <w:t>14</w:t>
      </w:r>
      <w:r w:rsidRPr="00497A86">
        <w:rPr>
          <w:rFonts w:cs="Times New Roman"/>
          <w:noProof/>
          <w:lang w:val="en-US"/>
        </w:rPr>
        <w:t>(1). https://doi.org/10.5751/ES-02619-140102</w:t>
      </w:r>
    </w:p>
    <w:p w14:paraId="6611779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497A86">
        <w:rPr>
          <w:rFonts w:cs="Times New Roman"/>
          <w:i/>
          <w:iCs/>
          <w:noProof/>
          <w:lang w:val="en-US"/>
        </w:rPr>
        <w:t>North Pacific Anadromous Fish Commission</w:t>
      </w:r>
      <w:r w:rsidRPr="00497A86">
        <w:rPr>
          <w:rFonts w:cs="Times New Roman"/>
          <w:noProof/>
          <w:lang w:val="en-US"/>
        </w:rPr>
        <w:t>, 14.</w:t>
      </w:r>
    </w:p>
    <w:p w14:paraId="4726DBCA"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James, S. E. (2019). </w:t>
      </w:r>
      <w:r w:rsidRPr="00497A86">
        <w:rPr>
          <w:rFonts w:cs="Times New Roman"/>
          <w:i/>
          <w:iCs/>
          <w:noProof/>
          <w:lang w:val="en-US"/>
        </w:rPr>
        <w:t>Foraging Ecology of Juvenile Fraser River Sockeye Salmon Across Mixed and Stratified Regions of the Early Marine Migration</w:t>
      </w:r>
      <w:r w:rsidRPr="00497A86">
        <w:rPr>
          <w:rFonts w:cs="Times New Roman"/>
          <w:noProof/>
          <w:lang w:val="en-US"/>
        </w:rPr>
        <w:t>. https://doi.org/10.1017/CBO9781107415324.004</w:t>
      </w:r>
    </w:p>
    <w:p w14:paraId="38CAA3BC"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James, S. E., Pakhomov, E. A., Mahara, N., &amp; Hunt, B. P. V. (2020). Running the trophic gauntlet: Empirical support for reduced foraging success in juvenile salmon in tidally mixed coastal waters. </w:t>
      </w:r>
      <w:r w:rsidRPr="00497A86">
        <w:rPr>
          <w:rFonts w:cs="Times New Roman"/>
          <w:i/>
          <w:iCs/>
          <w:noProof/>
          <w:lang w:val="en-US"/>
        </w:rPr>
        <w:t>Fisheries Oceanography</w:t>
      </w:r>
      <w:r w:rsidRPr="00497A86">
        <w:rPr>
          <w:rFonts w:cs="Times New Roman"/>
          <w:noProof/>
          <w:lang w:val="en-US"/>
        </w:rPr>
        <w:t xml:space="preserve">, </w:t>
      </w:r>
      <w:r w:rsidRPr="00497A86">
        <w:rPr>
          <w:rFonts w:cs="Times New Roman"/>
          <w:i/>
          <w:iCs/>
          <w:noProof/>
          <w:lang w:val="en-US"/>
        </w:rPr>
        <w:t>29</w:t>
      </w:r>
      <w:r w:rsidRPr="00497A86">
        <w:rPr>
          <w:rFonts w:cs="Times New Roman"/>
          <w:noProof/>
          <w:lang w:val="en-US"/>
        </w:rPr>
        <w:t>(3), 0–2. https://doi.org/10.1111/fog.12471</w:t>
      </w:r>
    </w:p>
    <w:p w14:paraId="50F8247C"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Jenkins, E. (2011). </w:t>
      </w:r>
      <w:r w:rsidRPr="00497A86">
        <w:rPr>
          <w:rFonts w:cs="Times New Roman"/>
          <w:i/>
          <w:iCs/>
          <w:noProof/>
          <w:lang w:val="en-US"/>
        </w:rPr>
        <w:t>Trophic niche and foodweb dynamics within and among juvenile salmon species in years of contrasting ocean conditions</w:t>
      </w:r>
      <w:r w:rsidRPr="00497A86">
        <w:rPr>
          <w:rFonts w:cs="Times New Roman"/>
          <w:noProof/>
          <w:lang w:val="en-US"/>
        </w:rPr>
        <w:t>.</w:t>
      </w:r>
    </w:p>
    <w:p w14:paraId="5A9C83EF"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Johnson, B., Gan, J., Godwin, S., Krkosek, M., &amp; Hunt, B. (2019). Juvenile Salmon Migration Observations in the Discovery Islands and Johnstone Strait in 2018 Compared to 2015–2017. </w:t>
      </w:r>
      <w:r w:rsidRPr="00497A86">
        <w:rPr>
          <w:rFonts w:cs="Times New Roman"/>
          <w:i/>
          <w:iCs/>
          <w:noProof/>
          <w:lang w:val="en-US"/>
        </w:rPr>
        <w:t>Technical Report</w:t>
      </w:r>
      <w:r w:rsidRPr="00497A86">
        <w:rPr>
          <w:rFonts w:cs="Times New Roman"/>
          <w:noProof/>
          <w:lang w:val="en-US"/>
        </w:rPr>
        <w:t xml:space="preserve">, </w:t>
      </w:r>
      <w:r w:rsidRPr="00497A86">
        <w:rPr>
          <w:rFonts w:cs="Times New Roman"/>
          <w:i/>
          <w:iCs/>
          <w:noProof/>
          <w:lang w:val="en-US"/>
        </w:rPr>
        <w:t>15</w:t>
      </w:r>
      <w:r w:rsidRPr="00497A86">
        <w:rPr>
          <w:rFonts w:cs="Times New Roman"/>
          <w:noProof/>
          <w:lang w:val="en-US"/>
        </w:rPr>
        <w:t>, 31–39. https://doi.org/10.23849/npafctr15/31.39.</w:t>
      </w:r>
    </w:p>
    <w:p w14:paraId="417E4E54"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Johnson, S. P., &amp; Schindler, D. E. (2009). Trophic ecology of Pacific salmon (Oncorhynchus spp.) in the ocean: A synthesis of stable isotope research. </w:t>
      </w:r>
      <w:r w:rsidRPr="00497A86">
        <w:rPr>
          <w:rFonts w:cs="Times New Roman"/>
          <w:i/>
          <w:iCs/>
          <w:noProof/>
          <w:lang w:val="en-US"/>
        </w:rPr>
        <w:t>Ecological Research</w:t>
      </w:r>
      <w:r w:rsidRPr="00497A86">
        <w:rPr>
          <w:rFonts w:cs="Times New Roman"/>
          <w:noProof/>
          <w:lang w:val="en-US"/>
        </w:rPr>
        <w:t xml:space="preserve">, </w:t>
      </w:r>
      <w:r w:rsidRPr="00497A86">
        <w:rPr>
          <w:rFonts w:cs="Times New Roman"/>
          <w:i/>
          <w:iCs/>
          <w:noProof/>
          <w:lang w:val="en-US"/>
        </w:rPr>
        <w:t>24</w:t>
      </w:r>
      <w:r w:rsidRPr="00497A86">
        <w:rPr>
          <w:rFonts w:cs="Times New Roman"/>
          <w:noProof/>
          <w:lang w:val="en-US"/>
        </w:rPr>
        <w:t>(4), 855–863. https://doi.org/10.1007/s11284-008-0559-0</w:t>
      </w:r>
    </w:p>
    <w:p w14:paraId="258FB29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Jones, R. E., Petrell, R. J., &amp; Pauly, D. (1999). Using modified length-weight relationships to assess the condition of fish. </w:t>
      </w:r>
      <w:r w:rsidRPr="00497A86">
        <w:rPr>
          <w:rFonts w:cs="Times New Roman"/>
          <w:i/>
          <w:iCs/>
          <w:noProof/>
          <w:lang w:val="en-US"/>
        </w:rPr>
        <w:t>Aquacultural Engineering</w:t>
      </w:r>
      <w:r w:rsidRPr="00497A86">
        <w:rPr>
          <w:rFonts w:cs="Times New Roman"/>
          <w:noProof/>
          <w:lang w:val="en-US"/>
        </w:rPr>
        <w:t xml:space="preserve">, </w:t>
      </w:r>
      <w:r w:rsidRPr="00497A86">
        <w:rPr>
          <w:rFonts w:cs="Times New Roman"/>
          <w:i/>
          <w:iCs/>
          <w:noProof/>
          <w:lang w:val="en-US"/>
        </w:rPr>
        <w:t>20</w:t>
      </w:r>
      <w:r w:rsidRPr="00497A86">
        <w:rPr>
          <w:rFonts w:cs="Times New Roman"/>
          <w:noProof/>
          <w:lang w:val="en-US"/>
        </w:rPr>
        <w:t>(4), 261–276. https://doi.org/10.1016/S0144-8609(99)00020-5</w:t>
      </w:r>
    </w:p>
    <w:p w14:paraId="14C284E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Journey, M. L., Trudel, M., Young, G., &amp; Beckman, B. R. (2018). Evidence for depressed growth of juvenile Pacific salmon (Oncorhynchus) in Johnstone and Queen Charlotte Straits, British Columbia. </w:t>
      </w:r>
      <w:r w:rsidRPr="00497A86">
        <w:rPr>
          <w:rFonts w:cs="Times New Roman"/>
          <w:i/>
          <w:iCs/>
          <w:noProof/>
          <w:lang w:val="en-US"/>
        </w:rPr>
        <w:t>Fisheries Oceanography</w:t>
      </w:r>
      <w:r w:rsidRPr="00497A86">
        <w:rPr>
          <w:rFonts w:cs="Times New Roman"/>
          <w:noProof/>
          <w:lang w:val="en-US"/>
        </w:rPr>
        <w:t xml:space="preserve">, </w:t>
      </w:r>
      <w:r w:rsidRPr="00497A86">
        <w:rPr>
          <w:rFonts w:cs="Times New Roman"/>
          <w:i/>
          <w:iCs/>
          <w:noProof/>
          <w:lang w:val="en-US"/>
        </w:rPr>
        <w:t>27</w:t>
      </w:r>
      <w:r w:rsidRPr="00497A86">
        <w:rPr>
          <w:rFonts w:cs="Times New Roman"/>
          <w:noProof/>
          <w:lang w:val="en-US"/>
        </w:rPr>
        <w:t>(2), 174–183. https://doi.org/10.1111/fog.12243</w:t>
      </w:r>
    </w:p>
    <w:p w14:paraId="05704631"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Khangaonkar, T., Long, W., &amp; Xu, W. (2017). Assessment of circulation and inter-basin transport in the Salish Sea including Johnstone Strait and Discovery Islands pathways. </w:t>
      </w:r>
      <w:r w:rsidRPr="00497A86">
        <w:rPr>
          <w:rFonts w:cs="Times New Roman"/>
          <w:i/>
          <w:iCs/>
          <w:noProof/>
          <w:lang w:val="en-US"/>
        </w:rPr>
        <w:t>Ocean Modelling</w:t>
      </w:r>
      <w:r w:rsidRPr="00497A86">
        <w:rPr>
          <w:rFonts w:cs="Times New Roman"/>
          <w:noProof/>
          <w:lang w:val="en-US"/>
        </w:rPr>
        <w:t xml:space="preserve">, </w:t>
      </w:r>
      <w:r w:rsidRPr="00497A86">
        <w:rPr>
          <w:rFonts w:cs="Times New Roman"/>
          <w:i/>
          <w:iCs/>
          <w:noProof/>
          <w:lang w:val="en-US"/>
        </w:rPr>
        <w:t>109</w:t>
      </w:r>
      <w:r w:rsidRPr="00497A86">
        <w:rPr>
          <w:rFonts w:cs="Times New Roman"/>
          <w:noProof/>
          <w:lang w:val="en-US"/>
        </w:rPr>
        <w:t>, 11–32. https://doi.org/10.1016/j.ocemod.2016.11.004</w:t>
      </w:r>
    </w:p>
    <w:p w14:paraId="3F417DD9"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Krebs, C. J. (2013). Niche measures and resource preferences. In </w:t>
      </w:r>
      <w:r w:rsidRPr="00497A86">
        <w:rPr>
          <w:rFonts w:cs="Times New Roman"/>
          <w:i/>
          <w:iCs/>
          <w:noProof/>
          <w:lang w:val="en-US"/>
        </w:rPr>
        <w:t>Ecological Methodology</w:t>
      </w:r>
      <w:r w:rsidRPr="00497A86">
        <w:rPr>
          <w:rFonts w:cs="Times New Roman"/>
          <w:noProof/>
          <w:lang w:val="en-US"/>
        </w:rPr>
        <w:t xml:space="preserve"> (pp. 597–651).</w:t>
      </w:r>
    </w:p>
    <w:p w14:paraId="4E85C29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LeBrasseur, R. J., &amp; Parker, R. R. (1964). Growth Rate of Central British Columbia Pink Salmon (Oncorhynchus gorbuscha). </w:t>
      </w:r>
      <w:r w:rsidRPr="00497A86">
        <w:rPr>
          <w:rFonts w:cs="Times New Roman"/>
          <w:i/>
          <w:iCs/>
          <w:noProof/>
          <w:lang w:val="en-US"/>
        </w:rPr>
        <w:t>Journal of the Fisheries Research Board of Canada</w:t>
      </w:r>
      <w:r w:rsidRPr="00497A86">
        <w:rPr>
          <w:rFonts w:cs="Times New Roman"/>
          <w:noProof/>
          <w:lang w:val="en-US"/>
        </w:rPr>
        <w:t xml:space="preserve">, </w:t>
      </w:r>
      <w:r w:rsidRPr="00497A86">
        <w:rPr>
          <w:rFonts w:cs="Times New Roman"/>
          <w:i/>
          <w:iCs/>
          <w:noProof/>
          <w:lang w:val="en-US"/>
        </w:rPr>
        <w:t>21</w:t>
      </w:r>
      <w:r w:rsidRPr="00497A86">
        <w:rPr>
          <w:rFonts w:cs="Times New Roman"/>
          <w:noProof/>
          <w:lang w:val="en-US"/>
        </w:rPr>
        <w:t>(5), 1101–1128. https://doi.org/10.1139/f64-100</w:t>
      </w:r>
    </w:p>
    <w:p w14:paraId="7C866BF2"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Levings, C. D. (2016). </w:t>
      </w:r>
      <w:r w:rsidRPr="00497A86">
        <w:rPr>
          <w:rFonts w:cs="Times New Roman"/>
          <w:i/>
          <w:iCs/>
          <w:noProof/>
          <w:lang w:val="en-US"/>
        </w:rPr>
        <w:t>Ecology of salmonids in estuaries around the world: adaptations, habitats, and conservation</w:t>
      </w:r>
      <w:r w:rsidRPr="00497A86">
        <w:rPr>
          <w:rFonts w:cs="Times New Roman"/>
          <w:noProof/>
          <w:lang w:val="en-US"/>
        </w:rPr>
        <w:t>. University of British Columbia Press.</w:t>
      </w:r>
    </w:p>
    <w:p w14:paraId="4BE82E5B"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497A86">
        <w:rPr>
          <w:rFonts w:cs="Times New Roman"/>
          <w:i/>
          <w:iCs/>
          <w:noProof/>
          <w:lang w:val="en-US"/>
        </w:rPr>
        <w:t>Canadian Journal of Fisheries and Aquatic Sciences</w:t>
      </w:r>
      <w:r w:rsidRPr="00497A86">
        <w:rPr>
          <w:rFonts w:cs="Times New Roman"/>
          <w:noProof/>
          <w:lang w:val="en-US"/>
        </w:rPr>
        <w:t xml:space="preserve">, </w:t>
      </w:r>
      <w:r w:rsidRPr="00497A86">
        <w:rPr>
          <w:rFonts w:cs="Times New Roman"/>
          <w:i/>
          <w:iCs/>
          <w:noProof/>
          <w:lang w:val="en-US"/>
        </w:rPr>
        <w:t>58</w:t>
      </w:r>
      <w:r w:rsidRPr="00497A86">
        <w:rPr>
          <w:rFonts w:cs="Times New Roman"/>
          <w:noProof/>
          <w:lang w:val="en-US"/>
        </w:rPr>
        <w:t>(4), 685–702. https://search.proquest.com/docview/219273927?pq-origsite=summon&amp;accountid=14656</w:t>
      </w:r>
    </w:p>
    <w:p w14:paraId="2547344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Mahara, N. (2018). </w:t>
      </w:r>
      <w:r w:rsidRPr="00497A86">
        <w:rPr>
          <w:rFonts w:cs="Times New Roman"/>
          <w:i/>
          <w:iCs/>
          <w:noProof/>
          <w:lang w:val="en-US"/>
        </w:rPr>
        <w:t>Zooplankton Community Composition Across a Range of Productivity Regimes in Coastal British Columbia</w:t>
      </w:r>
      <w:r w:rsidRPr="00497A86">
        <w:rPr>
          <w:rFonts w:cs="Times New Roman"/>
          <w:noProof/>
          <w:lang w:val="en-US"/>
        </w:rPr>
        <w:t>.</w:t>
      </w:r>
    </w:p>
    <w:p w14:paraId="37AC30E6"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Malick, M. J., &amp; Cox, S. P. (2016). Regional-scale declines in productivity of pink and chum salmon stocks in western North America. </w:t>
      </w:r>
      <w:r w:rsidRPr="00497A86">
        <w:rPr>
          <w:rFonts w:cs="Times New Roman"/>
          <w:i/>
          <w:iCs/>
          <w:noProof/>
          <w:lang w:val="en-US"/>
        </w:rPr>
        <w:t>PLoS ONE</w:t>
      </w:r>
      <w:r w:rsidRPr="00497A86">
        <w:rPr>
          <w:rFonts w:cs="Times New Roman"/>
          <w:noProof/>
          <w:lang w:val="en-US"/>
        </w:rPr>
        <w:t xml:space="preserve">, </w:t>
      </w:r>
      <w:r w:rsidRPr="00497A86">
        <w:rPr>
          <w:rFonts w:cs="Times New Roman"/>
          <w:i/>
          <w:iCs/>
          <w:noProof/>
          <w:lang w:val="en-US"/>
        </w:rPr>
        <w:t>11</w:t>
      </w:r>
      <w:r w:rsidRPr="00497A86">
        <w:rPr>
          <w:rFonts w:cs="Times New Roman"/>
          <w:noProof/>
          <w:lang w:val="en-US"/>
        </w:rPr>
        <w:t>(1), 1–23. https://doi.org/10.1371/journal.pone.0146009</w:t>
      </w:r>
    </w:p>
    <w:p w14:paraId="63DCC37D"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Manzer, J. I. (1969). </w:t>
      </w:r>
      <w:r w:rsidRPr="00497A86">
        <w:rPr>
          <w:rFonts w:cs="Times New Roman"/>
          <w:i/>
          <w:iCs/>
          <w:noProof/>
          <w:lang w:val="en-US"/>
        </w:rPr>
        <w:t>Stomach Contents of Juvenile Pacific Salmon in Chatham Sound and Adjacent Waters</w:t>
      </w:r>
      <w:r w:rsidRPr="00497A86">
        <w:rPr>
          <w:rFonts w:cs="Times New Roman"/>
          <w:noProof/>
          <w:lang w:val="en-US"/>
        </w:rPr>
        <w:t xml:space="preserve">. </w:t>
      </w:r>
      <w:r w:rsidRPr="00497A86">
        <w:rPr>
          <w:rFonts w:cs="Times New Roman"/>
          <w:i/>
          <w:iCs/>
          <w:noProof/>
          <w:lang w:val="en-US"/>
        </w:rPr>
        <w:t>26</w:t>
      </w:r>
      <w:r w:rsidRPr="00497A86">
        <w:rPr>
          <w:rFonts w:cs="Times New Roman"/>
          <w:noProof/>
          <w:lang w:val="en-US"/>
        </w:rPr>
        <w:t>, 2219–2223.</w:t>
      </w:r>
    </w:p>
    <w:p w14:paraId="27448DB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497A86">
        <w:rPr>
          <w:rFonts w:cs="Times New Roman"/>
          <w:i/>
          <w:iCs/>
          <w:noProof/>
          <w:lang w:val="en-US"/>
        </w:rPr>
        <w:t>PLoS ONE</w:t>
      </w:r>
      <w:r w:rsidRPr="00497A86">
        <w:rPr>
          <w:rFonts w:cs="Times New Roman"/>
          <w:noProof/>
          <w:lang w:val="en-US"/>
        </w:rPr>
        <w:t xml:space="preserve">, </w:t>
      </w:r>
      <w:r w:rsidRPr="00497A86">
        <w:rPr>
          <w:rFonts w:cs="Times New Roman"/>
          <w:i/>
          <w:iCs/>
          <w:noProof/>
          <w:lang w:val="en-US"/>
        </w:rPr>
        <w:t>14</w:t>
      </w:r>
      <w:r w:rsidRPr="00497A86">
        <w:rPr>
          <w:rFonts w:cs="Times New Roman"/>
          <w:noProof/>
          <w:lang w:val="en-US"/>
        </w:rPr>
        <w:t>(2), 1–24. https://doi.org/10.1371/journal.pone.0211473</w:t>
      </w:r>
    </w:p>
    <w:p w14:paraId="0BFE8B1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497A86">
        <w:rPr>
          <w:rFonts w:cs="Times New Roman"/>
          <w:i/>
          <w:iCs/>
          <w:noProof/>
          <w:lang w:val="en-US"/>
        </w:rPr>
        <w:t>Fisheries Oceanography</w:t>
      </w:r>
      <w:r w:rsidRPr="00497A86">
        <w:rPr>
          <w:rFonts w:cs="Times New Roman"/>
          <w:noProof/>
          <w:lang w:val="en-US"/>
        </w:rPr>
        <w:t xml:space="preserve">, </w:t>
      </w:r>
      <w:r w:rsidRPr="00497A86">
        <w:rPr>
          <w:rFonts w:cs="Times New Roman"/>
          <w:i/>
          <w:iCs/>
          <w:noProof/>
          <w:lang w:val="en-US"/>
        </w:rPr>
        <w:t>23</w:t>
      </w:r>
      <w:r w:rsidRPr="00497A86">
        <w:rPr>
          <w:rFonts w:cs="Times New Roman"/>
          <w:noProof/>
          <w:lang w:val="en-US"/>
        </w:rPr>
        <w:t>(4), 322–341. https://doi.org/10.1111/fog.12063</w:t>
      </w:r>
    </w:p>
    <w:p w14:paraId="3F2BB040"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Mcqueen, D., &amp; Ware, D. (2006). </w:t>
      </w:r>
      <w:r w:rsidRPr="00497A86">
        <w:rPr>
          <w:rFonts w:cs="Times New Roman"/>
          <w:i/>
          <w:iCs/>
          <w:noProof/>
          <w:lang w:val="en-US"/>
        </w:rPr>
        <w:t>Handbook of Physical, Chemical, Phytoplankton, and Zooplankton Data from Hecate Strait, Dixon Entrance, Goose Island Bank and Queen Charlotte Sound</w:t>
      </w:r>
      <w:r w:rsidRPr="00497A86">
        <w:rPr>
          <w:rFonts w:cs="Times New Roman"/>
          <w:noProof/>
          <w:lang w:val="en-US"/>
        </w:rPr>
        <w:t>. 133. http://skeenasalmonprogram.ca/libraryfiles/lib_236.pdf</w:t>
      </w:r>
    </w:p>
    <w:p w14:paraId="0A15637E"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Oksanen, J., Guillaume Blanchet, F., Friendly, M., Kindt, R., Legendre, P., McGlinn, D., Minchin, P. R., O’Hara, R. B., Simpson, G. L., Solymos, P., Stevens, M. H. H., Szoecs, E., &amp; Wagner, H. (2019). </w:t>
      </w:r>
      <w:r w:rsidRPr="00497A86">
        <w:rPr>
          <w:rFonts w:cs="Times New Roman"/>
          <w:i/>
          <w:iCs/>
          <w:noProof/>
          <w:lang w:val="en-US"/>
        </w:rPr>
        <w:t>vegan: Community Ecology Package</w:t>
      </w:r>
      <w:r w:rsidRPr="00497A86">
        <w:rPr>
          <w:rFonts w:cs="Times New Roman"/>
          <w:noProof/>
          <w:lang w:val="en-US"/>
        </w:rPr>
        <w:t>. R package version 2.5-6. https://cran.r-project.org/web/packages/vegan/index.html</w:t>
      </w:r>
    </w:p>
    <w:p w14:paraId="71967CE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497A86">
        <w:rPr>
          <w:rFonts w:cs="Times New Roman"/>
          <w:i/>
          <w:iCs/>
          <w:noProof/>
          <w:lang w:val="en-US"/>
        </w:rPr>
        <w:t>Reviews in Fish Biology and Fisheries</w:t>
      </w:r>
      <w:r w:rsidRPr="00497A86">
        <w:rPr>
          <w:rFonts w:cs="Times New Roman"/>
          <w:noProof/>
          <w:lang w:val="en-US"/>
        </w:rPr>
        <w:t xml:space="preserve">, </w:t>
      </w:r>
      <w:r w:rsidRPr="00497A86">
        <w:rPr>
          <w:rFonts w:cs="Times New Roman"/>
          <w:i/>
          <w:iCs/>
          <w:noProof/>
          <w:lang w:val="en-US"/>
        </w:rPr>
        <w:t>14</w:t>
      </w:r>
      <w:r w:rsidRPr="00497A86">
        <w:rPr>
          <w:rFonts w:cs="Times New Roman"/>
          <w:noProof/>
          <w:lang w:val="en-US"/>
        </w:rPr>
        <w:t>(3), 335–359. https://doi.org/10.1007/s11160-004-3813-8</w:t>
      </w:r>
    </w:p>
    <w:p w14:paraId="3541FF6F"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Osgood, G. J., Kennedy, L. A., Holden, J. J., Hertz, E., McKinnell, S., &amp; Juanes, F. (2016). Historical diets of forage fish and juvenile pacific salmon in the strait of Georgia, 1966-1968. </w:t>
      </w:r>
      <w:r w:rsidRPr="00497A86">
        <w:rPr>
          <w:rFonts w:cs="Times New Roman"/>
          <w:i/>
          <w:iCs/>
          <w:noProof/>
          <w:lang w:val="en-US"/>
        </w:rPr>
        <w:t>Marine and Coastal Fisheries</w:t>
      </w:r>
      <w:r w:rsidRPr="00497A86">
        <w:rPr>
          <w:rFonts w:cs="Times New Roman"/>
          <w:noProof/>
          <w:lang w:val="en-US"/>
        </w:rPr>
        <w:t xml:space="preserve">, </w:t>
      </w:r>
      <w:r w:rsidRPr="00497A86">
        <w:rPr>
          <w:rFonts w:cs="Times New Roman"/>
          <w:i/>
          <w:iCs/>
          <w:noProof/>
          <w:lang w:val="en-US"/>
        </w:rPr>
        <w:t>8</w:t>
      </w:r>
      <w:r w:rsidRPr="00497A86">
        <w:rPr>
          <w:rFonts w:cs="Times New Roman"/>
          <w:noProof/>
          <w:lang w:val="en-US"/>
        </w:rPr>
        <w:t>(1), 580–594. https://doi.org/10.1080/19425120.2016.1223231</w:t>
      </w:r>
    </w:p>
    <w:p w14:paraId="3FF11F9D"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Pearson, W. H., Deriso, R. B., Elston, R. A., Hook, S. E., Parker, K. R., &amp; Anderson, J. W. (2012). Hypotheses concerning the decline and poor recovery of Pacific herring in Prince William Sound, Alaska. </w:t>
      </w:r>
      <w:r w:rsidRPr="00497A86">
        <w:rPr>
          <w:rFonts w:cs="Times New Roman"/>
          <w:i/>
          <w:iCs/>
          <w:noProof/>
          <w:lang w:val="en-US"/>
        </w:rPr>
        <w:t>Reviews in Fish Biology and Fisheries</w:t>
      </w:r>
      <w:r w:rsidRPr="00497A86">
        <w:rPr>
          <w:rFonts w:cs="Times New Roman"/>
          <w:noProof/>
          <w:lang w:val="en-US"/>
        </w:rPr>
        <w:t xml:space="preserve">, </w:t>
      </w:r>
      <w:r w:rsidRPr="00497A86">
        <w:rPr>
          <w:rFonts w:cs="Times New Roman"/>
          <w:i/>
          <w:iCs/>
          <w:noProof/>
          <w:lang w:val="en-US"/>
        </w:rPr>
        <w:t>22</w:t>
      </w:r>
      <w:r w:rsidRPr="00497A86">
        <w:rPr>
          <w:rFonts w:cs="Times New Roman"/>
          <w:noProof/>
          <w:lang w:val="en-US"/>
        </w:rPr>
        <w:t>(1), 95–135. https://doi.org/10.1007/s11160-011-9225-7</w:t>
      </w:r>
    </w:p>
    <w:p w14:paraId="20569F28"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Perry, R. I., Hargreaves, N. B., Waddell, B. J., &amp; Mackas, D. L. (1996). Spatial variations in feeding and condition of juvenile pink and chum salmon off Vancouver Island, British Columbia. </w:t>
      </w:r>
      <w:r w:rsidRPr="00497A86">
        <w:rPr>
          <w:rFonts w:cs="Times New Roman"/>
          <w:i/>
          <w:iCs/>
          <w:noProof/>
          <w:lang w:val="en-US"/>
        </w:rPr>
        <w:t>Fisheries Oceanography</w:t>
      </w:r>
      <w:r w:rsidRPr="00497A86">
        <w:rPr>
          <w:rFonts w:cs="Times New Roman"/>
          <w:noProof/>
          <w:lang w:val="en-US"/>
        </w:rPr>
        <w:t xml:space="preserve">, </w:t>
      </w:r>
      <w:r w:rsidRPr="00497A86">
        <w:rPr>
          <w:rFonts w:cs="Times New Roman"/>
          <w:i/>
          <w:iCs/>
          <w:noProof/>
          <w:lang w:val="en-US"/>
        </w:rPr>
        <w:t>5</w:t>
      </w:r>
      <w:r w:rsidRPr="00497A86">
        <w:rPr>
          <w:rFonts w:cs="Times New Roman"/>
          <w:noProof/>
          <w:lang w:val="en-US"/>
        </w:rPr>
        <w:t>(2), 73–88. https://doi.org/10.1111/j.1365-2419.1996.tb00107.x</w:t>
      </w:r>
    </w:p>
    <w:p w14:paraId="36248232"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Pocheville, A. (2015). The ecological niche: History and recent controversies. In </w:t>
      </w:r>
      <w:r w:rsidRPr="00497A86">
        <w:rPr>
          <w:rFonts w:cs="Times New Roman"/>
          <w:i/>
          <w:iCs/>
          <w:noProof/>
          <w:lang w:val="en-US"/>
        </w:rPr>
        <w:t>Handbook of Evolutionary Thinking in the Sciences</w:t>
      </w:r>
      <w:r w:rsidRPr="00497A86">
        <w:rPr>
          <w:rFonts w:cs="Times New Roman"/>
          <w:noProof/>
          <w:lang w:val="en-US"/>
        </w:rPr>
        <w:t xml:space="preserve"> (Issue January). https://doi.org/10.1007/978-94-017-9014-7_26</w:t>
      </w:r>
    </w:p>
    <w:p w14:paraId="31A388A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Quinn, T. P. (2018). </w:t>
      </w:r>
      <w:r w:rsidRPr="00497A86">
        <w:rPr>
          <w:rFonts w:cs="Times New Roman"/>
          <w:i/>
          <w:iCs/>
          <w:noProof/>
          <w:lang w:val="en-US"/>
        </w:rPr>
        <w:t>The behaviour and ecology of Pacific salmon and trout</w:t>
      </w:r>
      <w:r w:rsidRPr="00497A86">
        <w:rPr>
          <w:rFonts w:cs="Times New Roman"/>
          <w:noProof/>
          <w:lang w:val="en-US"/>
        </w:rPr>
        <w:t xml:space="preserve"> (Second). University of Washington Press.</w:t>
      </w:r>
    </w:p>
    <w:p w14:paraId="69BDB233"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R Core Team. (2020). </w:t>
      </w:r>
      <w:r w:rsidRPr="00497A86">
        <w:rPr>
          <w:rFonts w:cs="Times New Roman"/>
          <w:i/>
          <w:iCs/>
          <w:noProof/>
          <w:lang w:val="en-US"/>
        </w:rPr>
        <w:t>R: A Language and Environment for Statistical Computing</w:t>
      </w:r>
      <w:r w:rsidRPr="00497A86">
        <w:rPr>
          <w:rFonts w:cs="Times New Roman"/>
          <w:noProof/>
          <w:lang w:val="en-US"/>
        </w:rPr>
        <w:t>. R Foundation for Statistical Computing. Vienna, Austria. https://www.r-project.org/</w:t>
      </w:r>
    </w:p>
    <w:p w14:paraId="2D6A3854"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Ruggerone, G. T., &amp; Irvine, J. R. (2018). Numbers and Biomass of Natural- and Hatchery-Origin Pink Salmon, Chum Salmon, and Sockeye Salmon in the North Pacific Ocean, 1925–2015. </w:t>
      </w:r>
      <w:r w:rsidRPr="00497A86">
        <w:rPr>
          <w:rFonts w:cs="Times New Roman"/>
          <w:i/>
          <w:iCs/>
          <w:noProof/>
          <w:lang w:val="en-US"/>
        </w:rPr>
        <w:t>Marine and Coastal Fisheries</w:t>
      </w:r>
      <w:r w:rsidRPr="00497A86">
        <w:rPr>
          <w:rFonts w:cs="Times New Roman"/>
          <w:noProof/>
          <w:lang w:val="en-US"/>
        </w:rPr>
        <w:t xml:space="preserve">, </w:t>
      </w:r>
      <w:r w:rsidRPr="00497A86">
        <w:rPr>
          <w:rFonts w:cs="Times New Roman"/>
          <w:i/>
          <w:iCs/>
          <w:noProof/>
          <w:lang w:val="en-US"/>
        </w:rPr>
        <w:t>10</w:t>
      </w:r>
      <w:r w:rsidRPr="00497A86">
        <w:rPr>
          <w:rFonts w:cs="Times New Roman"/>
          <w:noProof/>
          <w:lang w:val="en-US"/>
        </w:rPr>
        <w:t>(2), 152–168. https://doi.org/10.1002/mcf2.10023</w:t>
      </w:r>
    </w:p>
    <w:p w14:paraId="5EFFB446"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Ruggerone, G. T., &amp; Nielsen, J. L. (2004). Evidence for competitive dominance of Pink salmon (Oncorhynchus gorbuscha) over other Salmonids in the North Pacific Ocean. </w:t>
      </w:r>
      <w:r w:rsidRPr="00497A86">
        <w:rPr>
          <w:rFonts w:cs="Times New Roman"/>
          <w:i/>
          <w:iCs/>
          <w:noProof/>
          <w:lang w:val="en-US"/>
        </w:rPr>
        <w:t>Reviews in Fish Biology and Fisheries</w:t>
      </w:r>
      <w:r w:rsidRPr="00497A86">
        <w:rPr>
          <w:rFonts w:cs="Times New Roman"/>
          <w:noProof/>
          <w:lang w:val="en-US"/>
        </w:rPr>
        <w:t xml:space="preserve">, </w:t>
      </w:r>
      <w:r w:rsidRPr="00497A86">
        <w:rPr>
          <w:rFonts w:cs="Times New Roman"/>
          <w:i/>
          <w:iCs/>
          <w:noProof/>
          <w:lang w:val="en-US"/>
        </w:rPr>
        <w:t>14</w:t>
      </w:r>
      <w:r w:rsidRPr="00497A86">
        <w:rPr>
          <w:rFonts w:cs="Times New Roman"/>
          <w:noProof/>
          <w:lang w:val="en-US"/>
        </w:rPr>
        <w:t>(3), 371–390. https://doi.org/10.1007/s11160-004-6927-0</w:t>
      </w:r>
    </w:p>
    <w:p w14:paraId="12B3BF65"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497A86">
        <w:rPr>
          <w:rFonts w:cs="Times New Roman"/>
          <w:i/>
          <w:iCs/>
          <w:noProof/>
          <w:lang w:val="en-US"/>
        </w:rPr>
        <w:t>Marine Ecology Progress Series</w:t>
      </w:r>
      <w:r w:rsidRPr="00497A86">
        <w:rPr>
          <w:rFonts w:cs="Times New Roman"/>
          <w:noProof/>
          <w:lang w:val="en-US"/>
        </w:rPr>
        <w:t xml:space="preserve">, </w:t>
      </w:r>
      <w:r w:rsidRPr="00497A86">
        <w:rPr>
          <w:rFonts w:cs="Times New Roman"/>
          <w:i/>
          <w:iCs/>
          <w:noProof/>
          <w:lang w:val="en-US"/>
        </w:rPr>
        <w:t>608</w:t>
      </w:r>
      <w:r w:rsidRPr="00497A86">
        <w:rPr>
          <w:rFonts w:cs="Times New Roman"/>
          <w:noProof/>
          <w:lang w:val="en-US"/>
        </w:rPr>
        <w:t>(1), 291–296. https://doi.org/10.3354/meps12835</w:t>
      </w:r>
    </w:p>
    <w:p w14:paraId="14C230A1"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497A86">
        <w:rPr>
          <w:rFonts w:cs="Times New Roman"/>
          <w:i/>
          <w:iCs/>
          <w:noProof/>
          <w:lang w:val="en-US"/>
        </w:rPr>
        <w:t>Proceedings of the National Academy of Sciences of the United States of America</w:t>
      </w:r>
      <w:r w:rsidRPr="00497A86">
        <w:rPr>
          <w:rFonts w:cs="Times New Roman"/>
          <w:noProof/>
          <w:lang w:val="en-US"/>
        </w:rPr>
        <w:t xml:space="preserve">, </w:t>
      </w:r>
      <w:r w:rsidRPr="00497A86">
        <w:rPr>
          <w:rFonts w:cs="Times New Roman"/>
          <w:i/>
          <w:iCs/>
          <w:noProof/>
          <w:lang w:val="en-US"/>
        </w:rPr>
        <w:t>115</w:t>
      </w:r>
      <w:r w:rsidRPr="00497A86">
        <w:rPr>
          <w:rFonts w:cs="Times New Roman"/>
          <w:noProof/>
          <w:lang w:val="en-US"/>
        </w:rPr>
        <w:t>(22), E5038–E5045. https://doi.org/10.1073/pnas.1720577115</w:t>
      </w:r>
    </w:p>
    <w:p w14:paraId="78D04708"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497A86">
        <w:rPr>
          <w:rFonts w:cs="Times New Roman"/>
          <w:i/>
          <w:iCs/>
          <w:noProof/>
          <w:lang w:val="en-US"/>
        </w:rPr>
        <w:t>North Pacific Anadromous Fish Commission Technical Report</w:t>
      </w:r>
      <w:r w:rsidRPr="00497A86">
        <w:rPr>
          <w:rFonts w:cs="Times New Roman"/>
          <w:noProof/>
          <w:lang w:val="en-US"/>
        </w:rPr>
        <w:t xml:space="preserve">, </w:t>
      </w:r>
      <w:r w:rsidRPr="00497A86">
        <w:rPr>
          <w:rFonts w:cs="Times New Roman"/>
          <w:i/>
          <w:iCs/>
          <w:noProof/>
          <w:lang w:val="en-US"/>
        </w:rPr>
        <w:t>5</w:t>
      </w:r>
      <w:r w:rsidRPr="00497A86">
        <w:rPr>
          <w:rFonts w:cs="Times New Roman"/>
          <w:noProof/>
          <w:lang w:val="en-US"/>
        </w:rPr>
        <w:t>(5), 107–109.</w:t>
      </w:r>
    </w:p>
    <w:p w14:paraId="69420719"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Sturdevant, M. V, Fergusson, E. A., Orsi, J. A., &amp; Wertheimer, A. C. (2002). </w:t>
      </w:r>
      <w:r w:rsidRPr="00497A86">
        <w:rPr>
          <w:rFonts w:cs="Times New Roman"/>
          <w:i/>
          <w:iCs/>
          <w:noProof/>
          <w:lang w:val="en-US"/>
        </w:rPr>
        <w:t>Diel Feeding of Juvenile Pink, Chum, and Coho Salmon in Icy Strait, Southeastern Alaska, May–September 2001</w:t>
      </w:r>
      <w:r w:rsidRPr="00497A86">
        <w:rPr>
          <w:rFonts w:cs="Times New Roman"/>
          <w:noProof/>
          <w:lang w:val="en-US"/>
        </w:rPr>
        <w:t>.</w:t>
      </w:r>
    </w:p>
    <w:p w14:paraId="25173A67"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497A86">
        <w:rPr>
          <w:rFonts w:cs="Times New Roman"/>
          <w:i/>
          <w:iCs/>
          <w:noProof/>
          <w:lang w:val="en-US"/>
        </w:rPr>
        <w:t>Fisheries Oceanography</w:t>
      </w:r>
      <w:r w:rsidRPr="00497A86">
        <w:rPr>
          <w:rFonts w:cs="Times New Roman"/>
          <w:noProof/>
          <w:lang w:val="en-US"/>
        </w:rPr>
        <w:t xml:space="preserve">, </w:t>
      </w:r>
      <w:r w:rsidRPr="00497A86">
        <w:rPr>
          <w:rFonts w:cs="Times New Roman"/>
          <w:i/>
          <w:iCs/>
          <w:noProof/>
          <w:lang w:val="en-US"/>
        </w:rPr>
        <w:t>5</w:t>
      </w:r>
      <w:r w:rsidRPr="00497A86">
        <w:rPr>
          <w:rFonts w:cs="Times New Roman"/>
          <w:noProof/>
          <w:lang w:val="en-US"/>
        </w:rPr>
        <w:t>(2), 89–99. https://doi.org/10.1111/j.1365-2419.1996.tb00108.x</w:t>
      </w:r>
    </w:p>
    <w:p w14:paraId="07283F9D"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Weingartner, T., Eisner, L., Eckert, G. L., &amp; Danielson, S. (2009). Southeast Alaska: Oceanographic habitats and linkages. </w:t>
      </w:r>
      <w:r w:rsidRPr="00497A86">
        <w:rPr>
          <w:rFonts w:cs="Times New Roman"/>
          <w:i/>
          <w:iCs/>
          <w:noProof/>
          <w:lang w:val="en-US"/>
        </w:rPr>
        <w:t>Journal of Biogeography</w:t>
      </w:r>
      <w:r w:rsidRPr="00497A86">
        <w:rPr>
          <w:rFonts w:cs="Times New Roman"/>
          <w:noProof/>
          <w:lang w:val="en-US"/>
        </w:rPr>
        <w:t xml:space="preserve">, </w:t>
      </w:r>
      <w:r w:rsidRPr="00497A86">
        <w:rPr>
          <w:rFonts w:cs="Times New Roman"/>
          <w:i/>
          <w:iCs/>
          <w:noProof/>
          <w:lang w:val="en-US"/>
        </w:rPr>
        <w:t>36</w:t>
      </w:r>
      <w:r w:rsidRPr="00497A86">
        <w:rPr>
          <w:rFonts w:cs="Times New Roman"/>
          <w:noProof/>
          <w:lang w:val="en-US"/>
        </w:rPr>
        <w:t>(3), 387–400. https://doi.org/10.1111/j.1365-2699.2008.01994.x</w:t>
      </w:r>
    </w:p>
    <w:p w14:paraId="2E1D145F" w14:textId="77777777" w:rsidR="00497A86" w:rsidRPr="00497A86" w:rsidRDefault="00497A86" w:rsidP="00497A86">
      <w:pPr>
        <w:widowControl w:val="0"/>
        <w:autoSpaceDE w:val="0"/>
        <w:autoSpaceDN w:val="0"/>
        <w:adjustRightInd w:val="0"/>
        <w:ind w:left="480" w:hanging="480"/>
        <w:rPr>
          <w:rFonts w:cs="Times New Roman"/>
          <w:noProof/>
          <w:lang w:val="en-US"/>
        </w:rPr>
      </w:pPr>
      <w:r w:rsidRPr="00497A86">
        <w:rPr>
          <w:rFonts w:cs="Times New Roman"/>
          <w:noProof/>
          <w:lang w:val="en-US"/>
        </w:rPr>
        <w:t xml:space="preserve">Welch, D. W. (1997). Anatomical specialization in the gut of Pacific salmon (Oncorhynchus): Evidence for oceanic limits to salmon production? </w:t>
      </w:r>
      <w:r w:rsidRPr="00497A86">
        <w:rPr>
          <w:rFonts w:cs="Times New Roman"/>
          <w:i/>
          <w:iCs/>
          <w:noProof/>
          <w:lang w:val="en-US"/>
        </w:rPr>
        <w:t>Canadian Journal of Zoology</w:t>
      </w:r>
      <w:r w:rsidRPr="00497A86">
        <w:rPr>
          <w:rFonts w:cs="Times New Roman"/>
          <w:noProof/>
          <w:lang w:val="en-US"/>
        </w:rPr>
        <w:t xml:space="preserve">, </w:t>
      </w:r>
      <w:r w:rsidRPr="00497A86">
        <w:rPr>
          <w:rFonts w:cs="Times New Roman"/>
          <w:i/>
          <w:iCs/>
          <w:noProof/>
          <w:lang w:val="en-US"/>
        </w:rPr>
        <w:t>75</w:t>
      </w:r>
      <w:r w:rsidRPr="00497A86">
        <w:rPr>
          <w:rFonts w:cs="Times New Roman"/>
          <w:noProof/>
          <w:lang w:val="en-US"/>
        </w:rPr>
        <w:t>(6), 936–942. https://doi.org/10.1139/z97-112</w:t>
      </w:r>
    </w:p>
    <w:p w14:paraId="2CA34C0A" w14:textId="77777777" w:rsidR="00497A86" w:rsidRPr="00497A86" w:rsidRDefault="00497A86" w:rsidP="00497A86">
      <w:pPr>
        <w:widowControl w:val="0"/>
        <w:autoSpaceDE w:val="0"/>
        <w:autoSpaceDN w:val="0"/>
        <w:adjustRightInd w:val="0"/>
        <w:ind w:left="480" w:hanging="480"/>
        <w:rPr>
          <w:rFonts w:cs="Times New Roman"/>
          <w:noProof/>
        </w:rPr>
      </w:pPr>
      <w:r w:rsidRPr="00497A86">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497A86">
        <w:rPr>
          <w:rFonts w:cs="Times New Roman"/>
          <w:i/>
          <w:iCs/>
          <w:noProof/>
          <w:lang w:val="en-US"/>
        </w:rPr>
        <w:t>Ambio</w:t>
      </w:r>
      <w:r w:rsidRPr="00497A86">
        <w:rPr>
          <w:rFonts w:cs="Times New Roman"/>
          <w:noProof/>
          <w:lang w:val="en-US"/>
        </w:rPr>
        <w:t xml:space="preserve">, </w:t>
      </w:r>
      <w:r w:rsidRPr="00497A86">
        <w:rPr>
          <w:rFonts w:cs="Times New Roman"/>
          <w:i/>
          <w:iCs/>
          <w:noProof/>
          <w:lang w:val="en-US"/>
        </w:rPr>
        <w:t>48</w:t>
      </w:r>
      <w:r w:rsidRPr="00497A86">
        <w:rPr>
          <w:rFonts w:cs="Times New Roman"/>
          <w:noProof/>
          <w:lang w:val="en-US"/>
        </w:rPr>
        <w:t>(12), 1447–1469. https://doi.org/10.1007/s13280-019-01218-6</w:t>
      </w:r>
    </w:p>
    <w:p w14:paraId="7E56FF4D" w14:textId="0FA8F912" w:rsidR="001210AF" w:rsidRDefault="00FA03B1" w:rsidP="00497A86">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149" w:name="_Toc49865761"/>
      <w:r>
        <w:t>Appendix</w:t>
      </w:r>
      <w:bookmarkEnd w:id="149"/>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150" w:name="_Toc49865842"/>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150"/>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7:00Z" w:initials="CL">
    <w:p w14:paraId="0A087D62" w14:textId="77777777" w:rsidR="00FF5945" w:rsidRDefault="00FF5945" w:rsidP="00AC0522">
      <w:pPr>
        <w:pStyle w:val="CommentText"/>
      </w:pPr>
      <w:r>
        <w:rPr>
          <w:rStyle w:val="CommentReference"/>
        </w:rPr>
        <w:annotationRef/>
      </w:r>
      <w:r>
        <w:t>Brief explanation of this works might be useful</w:t>
      </w:r>
    </w:p>
  </w:comment>
  <w:comment w:id="40" w:author="Brian" w:date="2020-09-07T22:33:00Z" w:initials="%">
    <w:p w14:paraId="251E57EC" w14:textId="77777777" w:rsidR="00FF5945" w:rsidRDefault="00FF5945" w:rsidP="00150C0A">
      <w:pPr>
        <w:pStyle w:val="CommentText"/>
      </w:pPr>
      <w:r>
        <w:rPr>
          <w:rStyle w:val="CommentReference"/>
        </w:rPr>
        <w:annotationRef/>
      </w:r>
      <w:r>
        <w:t>Is there any literature on how salmon trophic niche and / or competition are affected by food availability?</w:t>
      </w:r>
    </w:p>
  </w:comment>
  <w:comment w:id="41" w:author="Brian" w:date="2020-09-07T22:22:00Z" w:initials="%">
    <w:p w14:paraId="07F20FEB" w14:textId="51AB67BB" w:rsidR="00FF5945" w:rsidRDefault="00FF5945" w:rsidP="00150C0A">
      <w:pPr>
        <w:pStyle w:val="CommentText"/>
      </w:pPr>
      <w:r>
        <w:rPr>
          <w:rStyle w:val="CommentReference"/>
        </w:rPr>
        <w:annotationRef/>
      </w:r>
      <w:r>
        <w:t xml:space="preserve">Perhaps be more explicit about how they differ, to support the statements below. </w:t>
      </w:r>
    </w:p>
  </w:comment>
  <w:comment w:id="42" w:author="Brian" w:date="2020-09-07T22:25:00Z" w:initials="%">
    <w:p w14:paraId="228C9450" w14:textId="77777777" w:rsidR="00FF5945" w:rsidRDefault="00FF5945" w:rsidP="00150C0A">
      <w:pPr>
        <w:pStyle w:val="CommentText"/>
      </w:pPr>
      <w:r>
        <w:rPr>
          <w:rStyle w:val="CommentReference"/>
        </w:rPr>
        <w:annotationRef/>
      </w:r>
      <w:r>
        <w:t xml:space="preserve">I wonder if this might be better in the discussion, where you can bring in the results of your study to inform this question and propose </w:t>
      </w:r>
      <w:proofErr w:type="gramStart"/>
      <w:r>
        <w:t>an</w:t>
      </w:r>
      <w:proofErr w:type="gramEnd"/>
      <w:r>
        <w:t xml:space="preserve"> hypothesis as to </w:t>
      </w:r>
      <w:proofErr w:type="spellStart"/>
      <w:r>
        <w:t>ho</w:t>
      </w:r>
      <w:proofErr w:type="spellEnd"/>
      <w:r>
        <w:t xml:space="preserve"> salmon may respond?</w:t>
      </w:r>
    </w:p>
  </w:comment>
  <w:comment w:id="54" w:author="epakhomov" w:date="2020-09-03T16:14:00Z" w:initials="e">
    <w:p w14:paraId="26A28E9F" w14:textId="77777777" w:rsidR="00FF5945" w:rsidRPr="00B776B3" w:rsidRDefault="00FF5945" w:rsidP="00B776B3">
      <w:pPr>
        <w:pStyle w:val="CommentText"/>
        <w:rPr>
          <w:highlight w:val="yellow"/>
        </w:rPr>
      </w:pPr>
      <w:r>
        <w:rPr>
          <w:rStyle w:val="CommentReference"/>
        </w:rPr>
        <w:annotationRef/>
      </w:r>
      <w:r w:rsidRPr="00B776B3">
        <w:rPr>
          <w:highlight w:val="yellow"/>
        </w:rPr>
        <w:t>I bit more information should be provided here:</w:t>
      </w:r>
    </w:p>
    <w:p w14:paraId="454623FB" w14:textId="77777777" w:rsidR="00FF5945" w:rsidRPr="00B776B3" w:rsidRDefault="00FF5945" w:rsidP="00B776B3">
      <w:pPr>
        <w:pStyle w:val="CommentText"/>
        <w:rPr>
          <w:highlight w:val="yellow"/>
        </w:rPr>
      </w:pPr>
      <w:r w:rsidRPr="00B776B3">
        <w:rPr>
          <w:highlight w:val="yellow"/>
        </w:rPr>
        <w:t>Overall biomass pattern</w:t>
      </w:r>
    </w:p>
    <w:p w14:paraId="2EDF3332" w14:textId="77777777" w:rsidR="00FF5945" w:rsidRPr="00B776B3" w:rsidRDefault="00FF5945" w:rsidP="00B776B3">
      <w:pPr>
        <w:pStyle w:val="CommentText"/>
        <w:rPr>
          <w:highlight w:val="yellow"/>
        </w:rPr>
      </w:pPr>
      <w:r w:rsidRPr="00B776B3">
        <w:rPr>
          <w:highlight w:val="yellow"/>
        </w:rPr>
        <w:t>Dominance of size groups (any patterns)</w:t>
      </w:r>
    </w:p>
    <w:p w14:paraId="43BBC4EE" w14:textId="77777777" w:rsidR="00FF5945" w:rsidRDefault="00FF5945" w:rsidP="00B776B3">
      <w:pPr>
        <w:pStyle w:val="CommentText"/>
      </w:pPr>
      <w:r w:rsidRPr="00B776B3">
        <w:rPr>
          <w:highlight w:val="yellow"/>
        </w:rPr>
        <w:t>Dominance of taxonomic groups (any patterns)</w:t>
      </w:r>
    </w:p>
    <w:p w14:paraId="157EA80B" w14:textId="77777777" w:rsidR="00FF5945" w:rsidRDefault="00FF5945" w:rsidP="00B776B3">
      <w:pPr>
        <w:pStyle w:val="CommentText"/>
      </w:pPr>
    </w:p>
  </w:comment>
  <w:comment w:id="59" w:author="Colin Levings" w:date="2020-09-02T19:49:00Z" w:initials="CL">
    <w:p w14:paraId="6490F37A" w14:textId="77777777" w:rsidR="00FF5945" w:rsidRDefault="00FF5945" w:rsidP="00AC0522">
      <w:pPr>
        <w:pStyle w:val="CommentText"/>
      </w:pPr>
      <w:r>
        <w:rPr>
          <w:rStyle w:val="CommentReference"/>
        </w:rPr>
        <w:annotationRef/>
      </w:r>
      <w:r>
        <w:t xml:space="preserve">Or stock mixing </w:t>
      </w:r>
      <w:proofErr w:type="spellStart"/>
      <w:r>
        <w:t>ie</w:t>
      </w:r>
      <w:proofErr w:type="spellEnd"/>
      <w:r>
        <w:t xml:space="preserve"> maybe local streams were contributing and mixing with Fraser River fish (may be belongs in discussion)</w:t>
      </w:r>
    </w:p>
  </w:comment>
  <w:comment w:id="58" w:author="epakhomov" w:date="2020-09-03T16:18:00Z" w:initials="e">
    <w:p w14:paraId="76F88E8D" w14:textId="77777777" w:rsidR="00FF5945" w:rsidRDefault="00FF5945" w:rsidP="00B776B3">
      <w:pPr>
        <w:pStyle w:val="CommentText"/>
      </w:pPr>
      <w:r w:rsidRPr="00B776B3">
        <w:rPr>
          <w:rStyle w:val="CommentReference"/>
          <w:highlight w:val="yellow"/>
        </w:rPr>
        <w:annotationRef/>
      </w:r>
      <w:r w:rsidRPr="00B776B3">
        <w:rPr>
          <w:highlight w:val="yellow"/>
        </w:rPr>
        <w:t>This is not a result, this is “speculation” or “suggestion” and should be placed in discussion appropriately and definitely removed from results.</w:t>
      </w:r>
    </w:p>
  </w:comment>
  <w:comment w:id="60" w:author="Colin Levings" w:date="2020-09-02T20:00:00Z" w:initials="CL">
    <w:p w14:paraId="13FB725A" w14:textId="77777777" w:rsidR="00FF5945" w:rsidRDefault="00FF5945" w:rsidP="00AC0522">
      <w:pPr>
        <w:pStyle w:val="CommentText"/>
      </w:pPr>
      <w:r>
        <w:rPr>
          <w:rStyle w:val="CommentReference"/>
        </w:rPr>
        <w:annotationRef/>
      </w:r>
      <w:r>
        <w:t>Interesting that K does not seem to improve even when better feeding in JS</w:t>
      </w:r>
    </w:p>
  </w:comment>
  <w:comment w:id="61" w:author="epakhomov" w:date="2020-09-03T16:20:00Z" w:initials="e">
    <w:p w14:paraId="4798AFD1" w14:textId="77777777" w:rsidR="00FF5945" w:rsidRDefault="00FF5945" w:rsidP="00B776B3">
      <w:pPr>
        <w:pStyle w:val="CommentText"/>
      </w:pPr>
      <w:r w:rsidRPr="00B776B3">
        <w:rPr>
          <w:rStyle w:val="CommentReference"/>
          <w:highlight w:val="yellow"/>
        </w:rPr>
        <w:annotationRef/>
      </w:r>
      <w:r w:rsidRPr="00B776B3">
        <w:rPr>
          <w:highlight w:val="yellow"/>
        </w:rPr>
        <w:t>Same comment as above!</w:t>
      </w:r>
    </w:p>
  </w:comment>
  <w:comment w:id="63" w:author="epakhomov" w:date="2020-09-03T16:28:00Z" w:initials="e">
    <w:p w14:paraId="3F9FFC4E" w14:textId="77777777" w:rsidR="00FF5945" w:rsidRDefault="00FF5945" w:rsidP="00B776B3">
      <w:pPr>
        <w:pStyle w:val="CommentText"/>
      </w:pPr>
      <w:r w:rsidRPr="00B776B3">
        <w:rPr>
          <w:rStyle w:val="CommentReference"/>
          <w:highlight w:val="yellow"/>
        </w:rPr>
        <w:annotationRef/>
      </w:r>
      <w:r w:rsidRPr="00B776B3">
        <w:rPr>
          <w:highlight w:val="yellow"/>
        </w:rPr>
        <w:t>Please be consistent with past and present tense through the text.</w:t>
      </w:r>
    </w:p>
  </w:comment>
  <w:comment w:id="70" w:author="Vanessa Fladmark" w:date="2020-09-07T10:26:00Z" w:initials="VF">
    <w:p w14:paraId="32FC0630" w14:textId="2089C0F4" w:rsidR="00FF5945" w:rsidRDefault="00FF5945">
      <w:pPr>
        <w:pStyle w:val="CommentText"/>
      </w:pPr>
      <w:r>
        <w:rPr>
          <w:rStyle w:val="CommentReference"/>
        </w:rPr>
        <w:annotationRef/>
      </w:r>
      <w:r>
        <w:t>This is where I should add the length stuff…!</w:t>
      </w:r>
    </w:p>
  </w:comment>
  <w:comment w:id="71" w:author="Vanessa Fladmark" w:date="2020-09-08T16:31:00Z" w:initials="VF">
    <w:p w14:paraId="39685226" w14:textId="7BA8324D" w:rsidR="00FF5945" w:rsidRDefault="00FF5945">
      <w:pPr>
        <w:pStyle w:val="CommentText"/>
      </w:pPr>
      <w:r>
        <w:rPr>
          <w:rStyle w:val="CommentReference"/>
        </w:rPr>
        <w:annotationRef/>
      </w:r>
      <w:r>
        <w:t>Re shimmy paragraph… Make it flow better.</w:t>
      </w:r>
    </w:p>
  </w:comment>
  <w:comment w:id="72" w:author="Vanessa Fladmark" w:date="2020-09-08T16:37:00Z" w:initials="VF">
    <w:p w14:paraId="57350FA2" w14:textId="49DC7F57" w:rsidR="00FF5945" w:rsidRDefault="00FF5945">
      <w:pPr>
        <w:pStyle w:val="CommentText"/>
      </w:pPr>
      <w:r>
        <w:rPr>
          <w:rStyle w:val="CommentReference"/>
        </w:rPr>
        <w:annotationRef/>
      </w:r>
      <w:r>
        <w:t>THIS study? MY study? Something else?????</w:t>
      </w:r>
    </w:p>
  </w:comment>
  <w:comment w:id="74" w:author="epakhomov" w:date="2020-09-03T16:59:00Z" w:initials="e">
    <w:p w14:paraId="7D5BFAD5" w14:textId="77777777" w:rsidR="00FF5945" w:rsidRDefault="00FF5945" w:rsidP="00E027CA">
      <w:pPr>
        <w:pStyle w:val="CommentText"/>
      </w:pPr>
      <w:r>
        <w:rPr>
          <w:rStyle w:val="CommentReference"/>
        </w:rPr>
        <w:annotationRef/>
      </w:r>
      <w:r>
        <w:t>Do you have perhaps some papers that describe this “hot spot”? It would be good to cite them here. Or even if there are physical features that may create such hot spots, those references would be super relevant here.</w:t>
      </w:r>
    </w:p>
  </w:comment>
  <w:comment w:id="75" w:author="Vanessa Fladmark" w:date="2020-09-08T16:38:00Z" w:initials="VF">
    <w:p w14:paraId="75BF06D5" w14:textId="476B50F3" w:rsidR="00FF5945" w:rsidRDefault="00FF5945">
      <w:pPr>
        <w:pStyle w:val="CommentText"/>
      </w:pPr>
      <w:r>
        <w:rPr>
          <w:rStyle w:val="CommentReference"/>
        </w:rPr>
        <w:annotationRef/>
      </w:r>
      <w:r>
        <w:t>Evgeny says AT, I say IN … look into it later.</w:t>
      </w:r>
    </w:p>
  </w:comment>
  <w:comment w:id="77" w:author="Colin Levings" w:date="2020-09-07T14:20:00Z" w:initials="CL">
    <w:p w14:paraId="56B5EA99" w14:textId="77777777" w:rsidR="00FF5945" w:rsidRDefault="00FF5945" w:rsidP="009E3332">
      <w:pPr>
        <w:pStyle w:val="CommentText"/>
      </w:pPr>
      <w:r>
        <w:rPr>
          <w:rStyle w:val="CommentReference"/>
        </w:rPr>
        <w:annotationRef/>
      </w:r>
      <w:r>
        <w:t>What evidence is there that they are easier to catch?</w:t>
      </w:r>
    </w:p>
  </w:comment>
  <w:comment w:id="113" w:author="Brian" w:date="2020-09-07T23:21:00Z" w:initials="%">
    <w:p w14:paraId="12D99A50" w14:textId="77777777" w:rsidR="00FF5945" w:rsidRDefault="00FF5945" w:rsidP="00971358">
      <w:pPr>
        <w:pStyle w:val="CommentText"/>
      </w:pPr>
      <w:r>
        <w:rPr>
          <w:rStyle w:val="CommentReference"/>
        </w:rPr>
        <w:annotationRef/>
      </w:r>
      <w:r>
        <w:t xml:space="preserve">It would be useful to know the distances between sites, to help with discussion on potential migration times. </w:t>
      </w:r>
    </w:p>
  </w:comment>
  <w:comment w:id="114" w:author="Brian" w:date="2020-09-08T22:25:00Z" w:initials="%">
    <w:p w14:paraId="4101B8CB" w14:textId="77777777" w:rsidR="00FF5945" w:rsidRDefault="00FF5945" w:rsidP="00971358">
      <w:pPr>
        <w:pStyle w:val="CommentText"/>
      </w:pPr>
      <w:r>
        <w:rPr>
          <w:rStyle w:val="CommentReference"/>
        </w:rPr>
        <w:annotationRef/>
      </w:r>
      <w:r>
        <w:t xml:space="preserve">It could be nice to show a plot of CPUE for pink and chum to illustrate the peak migration timing. You would need this for Chapter 3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087D62" w15:done="0"/>
  <w15:commentEx w15:paraId="251E57EC" w15:done="0"/>
  <w15:commentEx w15:paraId="07F20FEB" w15:done="0"/>
  <w15:commentEx w15:paraId="228C9450" w15:done="0"/>
  <w15:commentEx w15:paraId="157EA80B" w15:done="0"/>
  <w15:commentEx w15:paraId="6490F37A" w15:done="0"/>
  <w15:commentEx w15:paraId="76F88E8D" w15:done="0"/>
  <w15:commentEx w15:paraId="13FB725A" w15:done="0"/>
  <w15:commentEx w15:paraId="4798AFD1" w15:done="0"/>
  <w15:commentEx w15:paraId="3F9FFC4E" w15:done="0"/>
  <w15:commentEx w15:paraId="32FC0630" w15:done="0"/>
  <w15:commentEx w15:paraId="39685226" w15:done="0"/>
  <w15:commentEx w15:paraId="57350FA2" w15:done="0"/>
  <w15:commentEx w15:paraId="7D5BFAD5" w15:done="0"/>
  <w15:commentEx w15:paraId="75BF06D5" w15:done="0"/>
  <w15:commentEx w15:paraId="56B5EA99" w15:done="0"/>
  <w15:commentEx w15:paraId="12D99A50" w15:done="0"/>
  <w15:commentEx w15:paraId="4101B8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F0" w16cex:dateUtc="2020-09-03T02:37:00Z"/>
  <w16cex:commentExtensible w16cex:durableId="22FA75DB" w16cex:dateUtc="2020-09-03T02:49:00Z"/>
  <w16cex:commentExtensible w16cex:durableId="22FA7845" w16cex:dateUtc="2020-09-03T03:00:00Z"/>
  <w16cex:commentExtensible w16cex:durableId="23008945" w16cex:dateUtc="2020-09-07T17:26:00Z"/>
  <w16cex:commentExtensible w16cex:durableId="2302307F" w16cex:dateUtc="2020-09-08T23:31:00Z"/>
  <w16cex:commentExtensible w16cex:durableId="230231BB" w16cex:dateUtc="2020-09-08T23:37:00Z"/>
  <w16cex:commentExtensible w16cex:durableId="23023213" w16cex:dateUtc="2020-09-08T23:38:00Z"/>
  <w16cex:commentExtensible w16cex:durableId="2300C035" w16cex:dateUtc="2020-09-07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087D62" w16cid:durableId="22FA72F0"/>
  <w16cid:commentId w16cid:paraId="251E57EC" w16cid:durableId="230331C6"/>
  <w16cid:commentId w16cid:paraId="07F20FEB" w16cid:durableId="230331C7"/>
  <w16cid:commentId w16cid:paraId="228C9450" w16cid:durableId="230331C8"/>
  <w16cid:commentId w16cid:paraId="157EA80B" w16cid:durableId="230075F0"/>
  <w16cid:commentId w16cid:paraId="6490F37A" w16cid:durableId="22FA75DB"/>
  <w16cid:commentId w16cid:paraId="76F88E8D" w16cid:durableId="230075F2"/>
  <w16cid:commentId w16cid:paraId="13FB725A" w16cid:durableId="22FA7845"/>
  <w16cid:commentId w16cid:paraId="4798AFD1" w16cid:durableId="230075F3"/>
  <w16cid:commentId w16cid:paraId="3F9FFC4E" w16cid:durableId="230075F4"/>
  <w16cid:commentId w16cid:paraId="32FC0630" w16cid:durableId="23008945"/>
  <w16cid:commentId w16cid:paraId="39685226" w16cid:durableId="2302307F"/>
  <w16cid:commentId w16cid:paraId="57350FA2" w16cid:durableId="230231BB"/>
  <w16cid:commentId w16cid:paraId="7D5BFAD5" w16cid:durableId="230075F6"/>
  <w16cid:commentId w16cid:paraId="75BF06D5" w16cid:durableId="23023213"/>
  <w16cid:commentId w16cid:paraId="56B5EA99" w16cid:durableId="2300C035"/>
  <w16cid:commentId w16cid:paraId="12D99A50" w16cid:durableId="230331CD"/>
  <w16cid:commentId w16cid:paraId="4101B8CB" w16cid:durableId="230331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B05B7" w14:textId="77777777" w:rsidR="00491BDE" w:rsidRDefault="00491BDE" w:rsidP="003A2A0A">
      <w:r>
        <w:separator/>
      </w:r>
    </w:p>
  </w:endnote>
  <w:endnote w:type="continuationSeparator" w:id="0">
    <w:p w14:paraId="07F4A428" w14:textId="77777777" w:rsidR="00491BDE" w:rsidRDefault="00491BD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FF5945" w:rsidRDefault="00FF5945"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FF5945" w:rsidRDefault="00FF5945"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FF5945" w:rsidRDefault="00FF5945"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FF5945" w:rsidRDefault="00FF5945"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003CA" w14:textId="77777777" w:rsidR="00491BDE" w:rsidRDefault="00491BDE" w:rsidP="003A2A0A">
      <w:r>
        <w:separator/>
      </w:r>
    </w:p>
  </w:footnote>
  <w:footnote w:type="continuationSeparator" w:id="0">
    <w:p w14:paraId="15A7ECE0" w14:textId="77777777" w:rsidR="00491BDE" w:rsidRDefault="00491BD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7"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6"/>
  </w:num>
  <w:num w:numId="3">
    <w:abstractNumId w:val="17"/>
  </w:num>
  <w:num w:numId="4">
    <w:abstractNumId w:val="14"/>
  </w:num>
  <w:num w:numId="5">
    <w:abstractNumId w:val="15"/>
  </w:num>
  <w:num w:numId="6">
    <w:abstractNumId w:val="19"/>
  </w:num>
  <w:num w:numId="7">
    <w:abstractNumId w:val="10"/>
  </w:num>
  <w:num w:numId="8">
    <w:abstractNumId w:val="18"/>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0"/>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Vanessa Fladmark">
    <w15:presenceInfo w15:providerId="Windows Live" w15:userId="5fbc69579e622980"/>
  </w15:person>
  <w15:person w15:author="Brian">
    <w15:presenceInfo w15:providerId="None" w15:userId="Brian"/>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activeWritingStyle w:appName="MSWord" w:lang="en-US" w:vendorID="64" w:dllVersion="4096" w:nlCheck="1" w:checkStyle="0"/>
  <w:activeWritingStyle w:appName="MSWord" w:lang="en-CA" w:vendorID="64" w:dllVersion="409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0B49"/>
    <w:rsid w:val="000721C6"/>
    <w:rsid w:val="00072E9D"/>
    <w:rsid w:val="00074F72"/>
    <w:rsid w:val="0007690A"/>
    <w:rsid w:val="000820FE"/>
    <w:rsid w:val="00084C28"/>
    <w:rsid w:val="000921D3"/>
    <w:rsid w:val="00094627"/>
    <w:rsid w:val="00095031"/>
    <w:rsid w:val="000A118F"/>
    <w:rsid w:val="000A2946"/>
    <w:rsid w:val="000A3C7A"/>
    <w:rsid w:val="000A6300"/>
    <w:rsid w:val="000A705A"/>
    <w:rsid w:val="000B18FB"/>
    <w:rsid w:val="000B23A6"/>
    <w:rsid w:val="000B4062"/>
    <w:rsid w:val="000B6ECE"/>
    <w:rsid w:val="000B7AAD"/>
    <w:rsid w:val="000C4477"/>
    <w:rsid w:val="000C742C"/>
    <w:rsid w:val="000D21C1"/>
    <w:rsid w:val="000D2776"/>
    <w:rsid w:val="000F1000"/>
    <w:rsid w:val="001005FA"/>
    <w:rsid w:val="00107517"/>
    <w:rsid w:val="0011224E"/>
    <w:rsid w:val="0011316F"/>
    <w:rsid w:val="00116555"/>
    <w:rsid w:val="001210AF"/>
    <w:rsid w:val="001215CF"/>
    <w:rsid w:val="00121E35"/>
    <w:rsid w:val="0012504D"/>
    <w:rsid w:val="00130CA0"/>
    <w:rsid w:val="0014191B"/>
    <w:rsid w:val="00143051"/>
    <w:rsid w:val="00150C0A"/>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C050C"/>
    <w:rsid w:val="001C45E1"/>
    <w:rsid w:val="001C7419"/>
    <w:rsid w:val="001D077D"/>
    <w:rsid w:val="001D23E9"/>
    <w:rsid w:val="001D259B"/>
    <w:rsid w:val="001D3815"/>
    <w:rsid w:val="001E3056"/>
    <w:rsid w:val="001E360F"/>
    <w:rsid w:val="001E3EBB"/>
    <w:rsid w:val="001E4D0E"/>
    <w:rsid w:val="001F09ED"/>
    <w:rsid w:val="001F0B67"/>
    <w:rsid w:val="001F37CC"/>
    <w:rsid w:val="001F521B"/>
    <w:rsid w:val="00204A98"/>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5EB0"/>
    <w:rsid w:val="002A6034"/>
    <w:rsid w:val="002B1CEB"/>
    <w:rsid w:val="002B2430"/>
    <w:rsid w:val="002B2E48"/>
    <w:rsid w:val="002C4A5C"/>
    <w:rsid w:val="002C5909"/>
    <w:rsid w:val="002C5E03"/>
    <w:rsid w:val="002C77C0"/>
    <w:rsid w:val="002D4529"/>
    <w:rsid w:val="002D5C0C"/>
    <w:rsid w:val="002E41ED"/>
    <w:rsid w:val="002F6E95"/>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3BAB"/>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6236D"/>
    <w:rsid w:val="00477EF3"/>
    <w:rsid w:val="00491BDE"/>
    <w:rsid w:val="00493DBC"/>
    <w:rsid w:val="00497A86"/>
    <w:rsid w:val="004A1033"/>
    <w:rsid w:val="004A33F6"/>
    <w:rsid w:val="004B17CC"/>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42DC2"/>
    <w:rsid w:val="00545E45"/>
    <w:rsid w:val="00550D82"/>
    <w:rsid w:val="0055436C"/>
    <w:rsid w:val="005550C5"/>
    <w:rsid w:val="005612E0"/>
    <w:rsid w:val="005630F6"/>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F2"/>
    <w:rsid w:val="005C34E9"/>
    <w:rsid w:val="005C4F22"/>
    <w:rsid w:val="005C6176"/>
    <w:rsid w:val="005C6781"/>
    <w:rsid w:val="005D1771"/>
    <w:rsid w:val="005D22F3"/>
    <w:rsid w:val="005D53D1"/>
    <w:rsid w:val="005D7C3C"/>
    <w:rsid w:val="005E14B5"/>
    <w:rsid w:val="005E53AD"/>
    <w:rsid w:val="005E7E49"/>
    <w:rsid w:val="005F0008"/>
    <w:rsid w:val="005F1EA6"/>
    <w:rsid w:val="005F4718"/>
    <w:rsid w:val="0060564A"/>
    <w:rsid w:val="00606F1A"/>
    <w:rsid w:val="00607408"/>
    <w:rsid w:val="00610845"/>
    <w:rsid w:val="00612189"/>
    <w:rsid w:val="006138DB"/>
    <w:rsid w:val="0061405B"/>
    <w:rsid w:val="006225DE"/>
    <w:rsid w:val="00630BB7"/>
    <w:rsid w:val="00631BC4"/>
    <w:rsid w:val="00644F18"/>
    <w:rsid w:val="00652E48"/>
    <w:rsid w:val="00653C56"/>
    <w:rsid w:val="00655CBC"/>
    <w:rsid w:val="00663B82"/>
    <w:rsid w:val="006648E5"/>
    <w:rsid w:val="00670143"/>
    <w:rsid w:val="00674289"/>
    <w:rsid w:val="00676457"/>
    <w:rsid w:val="00677CC7"/>
    <w:rsid w:val="00680BD2"/>
    <w:rsid w:val="006A4D87"/>
    <w:rsid w:val="006A527D"/>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62062"/>
    <w:rsid w:val="00766C29"/>
    <w:rsid w:val="00767845"/>
    <w:rsid w:val="007720AD"/>
    <w:rsid w:val="00776754"/>
    <w:rsid w:val="0078618D"/>
    <w:rsid w:val="0079210F"/>
    <w:rsid w:val="00796E23"/>
    <w:rsid w:val="007976AC"/>
    <w:rsid w:val="007A02D2"/>
    <w:rsid w:val="007B4C06"/>
    <w:rsid w:val="007B6291"/>
    <w:rsid w:val="007D0D96"/>
    <w:rsid w:val="007D0F73"/>
    <w:rsid w:val="007D1086"/>
    <w:rsid w:val="007D229C"/>
    <w:rsid w:val="007F01FE"/>
    <w:rsid w:val="007F1E58"/>
    <w:rsid w:val="007F2F83"/>
    <w:rsid w:val="007F46BB"/>
    <w:rsid w:val="007F7936"/>
    <w:rsid w:val="0080304D"/>
    <w:rsid w:val="00803D2A"/>
    <w:rsid w:val="008040F2"/>
    <w:rsid w:val="00804ABE"/>
    <w:rsid w:val="00810FDA"/>
    <w:rsid w:val="00814F85"/>
    <w:rsid w:val="00830B94"/>
    <w:rsid w:val="00845F13"/>
    <w:rsid w:val="00855245"/>
    <w:rsid w:val="00855CF6"/>
    <w:rsid w:val="00864AFD"/>
    <w:rsid w:val="00864DB4"/>
    <w:rsid w:val="00871813"/>
    <w:rsid w:val="0087469C"/>
    <w:rsid w:val="00875D51"/>
    <w:rsid w:val="0087627C"/>
    <w:rsid w:val="0088742C"/>
    <w:rsid w:val="00893A55"/>
    <w:rsid w:val="00893DEA"/>
    <w:rsid w:val="008C0658"/>
    <w:rsid w:val="008D09C8"/>
    <w:rsid w:val="008D1DFE"/>
    <w:rsid w:val="008D286A"/>
    <w:rsid w:val="008D2E0A"/>
    <w:rsid w:val="008D6D7B"/>
    <w:rsid w:val="008E06FB"/>
    <w:rsid w:val="008E2EC9"/>
    <w:rsid w:val="008E677B"/>
    <w:rsid w:val="008E6F8D"/>
    <w:rsid w:val="008F25B2"/>
    <w:rsid w:val="008F3081"/>
    <w:rsid w:val="00901C7C"/>
    <w:rsid w:val="00901FAA"/>
    <w:rsid w:val="00912321"/>
    <w:rsid w:val="00916329"/>
    <w:rsid w:val="00925967"/>
    <w:rsid w:val="00926601"/>
    <w:rsid w:val="009305BF"/>
    <w:rsid w:val="00940CC8"/>
    <w:rsid w:val="009524B2"/>
    <w:rsid w:val="00963331"/>
    <w:rsid w:val="00971358"/>
    <w:rsid w:val="0098154C"/>
    <w:rsid w:val="009827BE"/>
    <w:rsid w:val="00987FD4"/>
    <w:rsid w:val="009A0A4E"/>
    <w:rsid w:val="009A44D9"/>
    <w:rsid w:val="009A4741"/>
    <w:rsid w:val="009A5968"/>
    <w:rsid w:val="009A7C9E"/>
    <w:rsid w:val="009B1135"/>
    <w:rsid w:val="009C0199"/>
    <w:rsid w:val="009C15B6"/>
    <w:rsid w:val="009C36C9"/>
    <w:rsid w:val="009C420C"/>
    <w:rsid w:val="009D2E09"/>
    <w:rsid w:val="009E2312"/>
    <w:rsid w:val="009E3332"/>
    <w:rsid w:val="009F0B0F"/>
    <w:rsid w:val="009F55E3"/>
    <w:rsid w:val="009F6DC3"/>
    <w:rsid w:val="00A0573F"/>
    <w:rsid w:val="00A1270A"/>
    <w:rsid w:val="00A12A2C"/>
    <w:rsid w:val="00A12EDC"/>
    <w:rsid w:val="00A1562B"/>
    <w:rsid w:val="00A16692"/>
    <w:rsid w:val="00A350A0"/>
    <w:rsid w:val="00A357F0"/>
    <w:rsid w:val="00A37BBE"/>
    <w:rsid w:val="00A43ACF"/>
    <w:rsid w:val="00A43EB6"/>
    <w:rsid w:val="00A44D10"/>
    <w:rsid w:val="00A47833"/>
    <w:rsid w:val="00A6129A"/>
    <w:rsid w:val="00A62AC0"/>
    <w:rsid w:val="00A74E6E"/>
    <w:rsid w:val="00A90378"/>
    <w:rsid w:val="00A91C85"/>
    <w:rsid w:val="00A94526"/>
    <w:rsid w:val="00A954F8"/>
    <w:rsid w:val="00A96B6C"/>
    <w:rsid w:val="00AA5306"/>
    <w:rsid w:val="00AA5C3C"/>
    <w:rsid w:val="00AC0522"/>
    <w:rsid w:val="00AC0B65"/>
    <w:rsid w:val="00AC286C"/>
    <w:rsid w:val="00AC3D53"/>
    <w:rsid w:val="00AC5BFE"/>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C0082E"/>
    <w:rsid w:val="00C12468"/>
    <w:rsid w:val="00C12F38"/>
    <w:rsid w:val="00C17C7E"/>
    <w:rsid w:val="00C25ABB"/>
    <w:rsid w:val="00C26FE7"/>
    <w:rsid w:val="00C303C9"/>
    <w:rsid w:val="00C32A77"/>
    <w:rsid w:val="00C36020"/>
    <w:rsid w:val="00C3611D"/>
    <w:rsid w:val="00C629DB"/>
    <w:rsid w:val="00C6340E"/>
    <w:rsid w:val="00C67B23"/>
    <w:rsid w:val="00C71BDC"/>
    <w:rsid w:val="00C74CEF"/>
    <w:rsid w:val="00C842F9"/>
    <w:rsid w:val="00C92CF7"/>
    <w:rsid w:val="00C94C52"/>
    <w:rsid w:val="00CA2D11"/>
    <w:rsid w:val="00CA5A4D"/>
    <w:rsid w:val="00CA6BD3"/>
    <w:rsid w:val="00CB23BF"/>
    <w:rsid w:val="00CB3022"/>
    <w:rsid w:val="00CB420E"/>
    <w:rsid w:val="00CB4B17"/>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26BA2"/>
    <w:rsid w:val="00D42931"/>
    <w:rsid w:val="00D43811"/>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41F8"/>
    <w:rsid w:val="00DB463E"/>
    <w:rsid w:val="00DB4669"/>
    <w:rsid w:val="00DB6F78"/>
    <w:rsid w:val="00DC01E0"/>
    <w:rsid w:val="00DC12B2"/>
    <w:rsid w:val="00DC3D58"/>
    <w:rsid w:val="00DC6DE5"/>
    <w:rsid w:val="00DE7EC1"/>
    <w:rsid w:val="00DF030F"/>
    <w:rsid w:val="00DF245A"/>
    <w:rsid w:val="00DF2860"/>
    <w:rsid w:val="00DF5176"/>
    <w:rsid w:val="00DF7973"/>
    <w:rsid w:val="00E027CA"/>
    <w:rsid w:val="00E02EAA"/>
    <w:rsid w:val="00E10448"/>
    <w:rsid w:val="00E12A34"/>
    <w:rsid w:val="00E23601"/>
    <w:rsid w:val="00E2369C"/>
    <w:rsid w:val="00E23A22"/>
    <w:rsid w:val="00E25B86"/>
    <w:rsid w:val="00E32C78"/>
    <w:rsid w:val="00E402EC"/>
    <w:rsid w:val="00E43902"/>
    <w:rsid w:val="00E511DA"/>
    <w:rsid w:val="00E51FC4"/>
    <w:rsid w:val="00E52030"/>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264A"/>
    <w:rsid w:val="00EF4C3F"/>
    <w:rsid w:val="00F16D11"/>
    <w:rsid w:val="00F179CF"/>
    <w:rsid w:val="00F265A3"/>
    <w:rsid w:val="00F27A73"/>
    <w:rsid w:val="00F30AAC"/>
    <w:rsid w:val="00F30F64"/>
    <w:rsid w:val="00F522E9"/>
    <w:rsid w:val="00F53F3B"/>
    <w:rsid w:val="00F54990"/>
    <w:rsid w:val="00F558DB"/>
    <w:rsid w:val="00F579A7"/>
    <w:rsid w:val="00F65A95"/>
    <w:rsid w:val="00F7009A"/>
    <w:rsid w:val="00F761E7"/>
    <w:rsid w:val="00F8079D"/>
    <w:rsid w:val="00F8167F"/>
    <w:rsid w:val="00F86CAA"/>
    <w:rsid w:val="00F91149"/>
    <w:rsid w:val="00F9329D"/>
    <w:rsid w:val="00F9716A"/>
    <w:rsid w:val="00F9754A"/>
    <w:rsid w:val="00F97A57"/>
    <w:rsid w:val="00FA0237"/>
    <w:rsid w:val="00FA03B1"/>
    <w:rsid w:val="00FA385C"/>
    <w:rsid w:val="00FA59E5"/>
    <w:rsid w:val="00FA68F1"/>
    <w:rsid w:val="00FB6CCE"/>
    <w:rsid w:val="00FC0250"/>
    <w:rsid w:val="00FC40E9"/>
    <w:rsid w:val="00FD5A49"/>
    <w:rsid w:val="00FE0CC6"/>
    <w:rsid w:val="00FF38F4"/>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fladmark/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87</Pages>
  <Words>43960</Words>
  <Characters>250573</Characters>
  <Application>Microsoft Office Word</Application>
  <DocSecurity>0</DocSecurity>
  <Lines>2088</Lines>
  <Paragraphs>587</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293946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54</cp:revision>
  <dcterms:created xsi:type="dcterms:W3CDTF">2020-07-13T14:14:00Z</dcterms:created>
  <dcterms:modified xsi:type="dcterms:W3CDTF">2020-09-16T00:04:00Z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