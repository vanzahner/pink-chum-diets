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Default="0011316F" w:rsidP="00DF2943">
      <w:pPr>
        <w:jc w:val="center"/>
        <w:rPr>
          <w:rFonts w:eastAsia="Times New Roman" w:cs="Times New Roman"/>
          <w:b/>
          <w:bCs/>
          <w:color w:val="000000"/>
        </w:rPr>
      </w:pPr>
    </w:p>
    <w:p w14:paraId="2DA13041" w14:textId="479D9ECC" w:rsidR="0011316F" w:rsidRPr="0011316F" w:rsidRDefault="005917B2" w:rsidP="00DF2943">
      <w:pPr>
        <w:jc w:val="center"/>
        <w:rPr>
          <w:rFonts w:eastAsia="Times New Roman" w:cs="Times New Roman"/>
          <w:b/>
          <w:bCs/>
          <w:color w:val="000000"/>
        </w:rPr>
      </w:pPr>
      <w:r>
        <w:rPr>
          <w:rFonts w:eastAsia="Times New Roman" w:cs="Times New Roman"/>
          <w:b/>
          <w:bCs/>
          <w:color w:val="000000"/>
        </w:rPr>
        <w:t>STRATEGIES FOR COEXISTING</w:t>
      </w:r>
      <w:r w:rsidR="0011316F">
        <w:rPr>
          <w:rFonts w:eastAsia="Times New Roman" w:cs="Times New Roman"/>
          <w:b/>
          <w:bCs/>
          <w:color w:val="000000"/>
        </w:rPr>
        <w:t xml:space="preserve">: JUVENILE PINK AND CHUM SALMON DIETS AND INTERACTIONS IN A </w:t>
      </w:r>
      <w:r w:rsidR="00A0573F">
        <w:rPr>
          <w:rFonts w:eastAsia="Times New Roman" w:cs="Times New Roman"/>
          <w:b/>
          <w:bCs/>
          <w:color w:val="000000"/>
        </w:rPr>
        <w:t>CHALLENGING</w:t>
      </w:r>
      <w:r w:rsidR="0011316F">
        <w:rPr>
          <w:rFonts w:eastAsia="Times New Roman" w:cs="Times New Roman"/>
          <w:b/>
          <w:bCs/>
          <w:color w:val="000000"/>
        </w:rPr>
        <w:t xml:space="preserve"> SECTION OF COASTAL MIGRATION</w:t>
      </w:r>
    </w:p>
    <w:p w14:paraId="06A9AF13" w14:textId="62761850" w:rsidR="00425B53" w:rsidRPr="00EB46DF" w:rsidRDefault="00425B53" w:rsidP="00DF2943">
      <w:pPr>
        <w:jc w:val="center"/>
        <w:rPr>
          <w:rFonts w:eastAsia="Times New Roman" w:cs="Times New Roman"/>
        </w:rPr>
      </w:pPr>
      <w:r w:rsidRPr="00EB46DF">
        <w:rPr>
          <w:rFonts w:eastAsia="Times New Roman" w:cs="Times New Roman"/>
        </w:rPr>
        <w:t>by</w:t>
      </w:r>
    </w:p>
    <w:p w14:paraId="678F9857" w14:textId="77777777" w:rsidR="00425B53" w:rsidRPr="00EB46DF" w:rsidRDefault="00425B53" w:rsidP="00DF2943">
      <w:pPr>
        <w:jc w:val="center"/>
        <w:rPr>
          <w:rFonts w:eastAsia="Times New Roman" w:cs="Times New Roman"/>
        </w:rPr>
      </w:pPr>
    </w:p>
    <w:p w14:paraId="7207E53E" w14:textId="7A235CAC" w:rsidR="00BE1091" w:rsidRPr="00EB46DF" w:rsidRDefault="00BE1091" w:rsidP="00DF2943">
      <w:pPr>
        <w:jc w:val="center"/>
        <w:rPr>
          <w:rFonts w:eastAsia="Times New Roman" w:cs="Times New Roman"/>
          <w:color w:val="000000"/>
        </w:rPr>
      </w:pPr>
      <w:r w:rsidRPr="00EB46DF">
        <w:rPr>
          <w:rFonts w:eastAsia="Times New Roman" w:cs="Times New Roman"/>
          <w:color w:val="000000"/>
        </w:rPr>
        <w:t xml:space="preserve">Vanessa </w:t>
      </w:r>
      <w:r w:rsidR="00425B53" w:rsidRPr="00EB46DF">
        <w:rPr>
          <w:rFonts w:eastAsia="Times New Roman" w:cs="Times New Roman"/>
          <w:color w:val="000000"/>
        </w:rPr>
        <w:t xml:space="preserve">Rose </w:t>
      </w:r>
      <w:r w:rsidR="00EB46DF">
        <w:rPr>
          <w:rFonts w:eastAsia="Times New Roman" w:cs="Times New Roman"/>
          <w:color w:val="000000"/>
        </w:rPr>
        <w:t>Zahner</w:t>
      </w:r>
    </w:p>
    <w:p w14:paraId="50ED05F1" w14:textId="084B4B5E" w:rsidR="00425B53" w:rsidRPr="00EB46DF" w:rsidRDefault="00425B53" w:rsidP="00DF2943">
      <w:pPr>
        <w:jc w:val="center"/>
        <w:rPr>
          <w:rFonts w:eastAsia="Times New Roman" w:cs="Times New Roman"/>
          <w:color w:val="000000"/>
        </w:rPr>
      </w:pPr>
      <w:r w:rsidRPr="00EB46DF">
        <w:rPr>
          <w:rFonts w:eastAsia="Times New Roman" w:cs="Times New Roman"/>
          <w:color w:val="000000"/>
        </w:rPr>
        <w:t>B.Sc., The University of British Columbia, 2015</w:t>
      </w:r>
    </w:p>
    <w:p w14:paraId="4B970879" w14:textId="7F052A57" w:rsidR="00425B53" w:rsidRPr="00EB46DF" w:rsidRDefault="00425B53" w:rsidP="00DF2943">
      <w:pPr>
        <w:jc w:val="center"/>
        <w:rPr>
          <w:rFonts w:eastAsia="Times New Roman" w:cs="Times New Roman"/>
          <w:color w:val="000000"/>
        </w:rPr>
      </w:pPr>
    </w:p>
    <w:p w14:paraId="168A106C" w14:textId="77777777" w:rsidR="00425B53" w:rsidRPr="00EB46DF" w:rsidRDefault="00425B53" w:rsidP="00DF2943">
      <w:pPr>
        <w:jc w:val="center"/>
        <w:rPr>
          <w:rFonts w:eastAsia="Times New Roman" w:cs="Times New Roman"/>
          <w:color w:val="000000"/>
        </w:rPr>
      </w:pPr>
      <w:r w:rsidRPr="00EB46DF">
        <w:rPr>
          <w:rFonts w:eastAsia="Times New Roman" w:cs="Times New Roman"/>
          <w:color w:val="000000"/>
        </w:rPr>
        <w:t>A THESIS SUBMITTED IN PARTIAL FULFILLMENT OF</w:t>
      </w:r>
    </w:p>
    <w:p w14:paraId="0436454B" w14:textId="1AAA68FA"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REQUIREMENTS FOR THE DEGREE OF</w:t>
      </w:r>
    </w:p>
    <w:p w14:paraId="6B1E2BA7" w14:textId="7F7D8413" w:rsidR="00425B53" w:rsidRPr="00EB46DF" w:rsidRDefault="00425B53" w:rsidP="00DF2943">
      <w:pPr>
        <w:jc w:val="center"/>
        <w:rPr>
          <w:rFonts w:eastAsia="Times New Roman" w:cs="Times New Roman"/>
          <w:color w:val="000000"/>
        </w:rPr>
      </w:pPr>
    </w:p>
    <w:p w14:paraId="0D40C803" w14:textId="51856313" w:rsidR="00425B53" w:rsidRPr="00EB46DF" w:rsidRDefault="00425B53" w:rsidP="00DF2943">
      <w:pPr>
        <w:jc w:val="center"/>
        <w:rPr>
          <w:rFonts w:eastAsia="Times New Roman" w:cs="Times New Roman"/>
          <w:color w:val="000000"/>
        </w:rPr>
      </w:pPr>
      <w:r w:rsidRPr="00EB46DF">
        <w:rPr>
          <w:rFonts w:eastAsia="Times New Roman" w:cs="Times New Roman"/>
          <w:color w:val="000000"/>
        </w:rPr>
        <w:t>MASTER OF SCIENCE</w:t>
      </w:r>
    </w:p>
    <w:p w14:paraId="0536B92E" w14:textId="1255D021" w:rsidR="00425B53" w:rsidRPr="00EB46DF" w:rsidRDefault="00425B53" w:rsidP="00DF2943">
      <w:pPr>
        <w:jc w:val="center"/>
        <w:rPr>
          <w:rFonts w:eastAsia="Times New Roman" w:cs="Times New Roman"/>
          <w:color w:val="000000"/>
        </w:rPr>
      </w:pPr>
      <w:r w:rsidRPr="00EB46DF">
        <w:rPr>
          <w:rFonts w:eastAsia="Times New Roman" w:cs="Times New Roman"/>
          <w:color w:val="000000"/>
        </w:rPr>
        <w:t>in</w:t>
      </w:r>
    </w:p>
    <w:p w14:paraId="011E3877" w14:textId="65B64E89"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FACULTY OF GRADUATE AND POSTDOCTORAL STUDIES</w:t>
      </w:r>
    </w:p>
    <w:p w14:paraId="1DEFCF5D" w14:textId="3088725F" w:rsidR="00425B53" w:rsidRPr="00EB46DF" w:rsidRDefault="00425B53" w:rsidP="00DF2943">
      <w:pPr>
        <w:jc w:val="center"/>
        <w:rPr>
          <w:rFonts w:eastAsia="Times New Roman" w:cs="Times New Roman"/>
          <w:color w:val="000000"/>
        </w:rPr>
      </w:pPr>
      <w:r w:rsidRPr="00EB46DF">
        <w:rPr>
          <w:rFonts w:eastAsia="Times New Roman" w:cs="Times New Roman"/>
          <w:color w:val="000000"/>
        </w:rPr>
        <w:t>(Oceanography)</w:t>
      </w:r>
    </w:p>
    <w:p w14:paraId="5E0870F7" w14:textId="6D22C685" w:rsidR="00425B53" w:rsidRPr="00EB46DF" w:rsidRDefault="00425B53" w:rsidP="00DF2943">
      <w:pPr>
        <w:jc w:val="center"/>
        <w:rPr>
          <w:rFonts w:eastAsia="Times New Roman" w:cs="Times New Roman"/>
          <w:color w:val="000000"/>
        </w:rPr>
      </w:pPr>
    </w:p>
    <w:p w14:paraId="6A26CDFB" w14:textId="3C384839"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UNIVERSITY OF BRITISH COLUMBIA</w:t>
      </w:r>
    </w:p>
    <w:p w14:paraId="56378A26" w14:textId="2CEC0A3D" w:rsidR="00425B53" w:rsidRPr="00EB46DF" w:rsidRDefault="00425B53" w:rsidP="00DF2943">
      <w:pPr>
        <w:jc w:val="center"/>
        <w:rPr>
          <w:rFonts w:eastAsia="Times New Roman" w:cs="Times New Roman"/>
          <w:color w:val="000000"/>
        </w:rPr>
      </w:pPr>
      <w:r w:rsidRPr="00EB46DF">
        <w:rPr>
          <w:rFonts w:eastAsia="Times New Roman" w:cs="Times New Roman"/>
          <w:color w:val="000000"/>
        </w:rPr>
        <w:t>(Vancouver)</w:t>
      </w:r>
    </w:p>
    <w:p w14:paraId="7651894B" w14:textId="310CF8DC" w:rsidR="00425B53" w:rsidRPr="00EB46DF" w:rsidRDefault="00425B53" w:rsidP="00DF2943">
      <w:pPr>
        <w:jc w:val="center"/>
        <w:rPr>
          <w:rFonts w:eastAsia="Times New Roman" w:cs="Times New Roman"/>
          <w:color w:val="000000"/>
        </w:rPr>
      </w:pPr>
    </w:p>
    <w:p w14:paraId="59B3D814" w14:textId="514067AD" w:rsidR="00425B53" w:rsidRPr="00EB46DF" w:rsidRDefault="00425B53" w:rsidP="00DF2943">
      <w:pPr>
        <w:jc w:val="center"/>
        <w:rPr>
          <w:rFonts w:eastAsia="Times New Roman" w:cs="Times New Roman"/>
          <w:color w:val="000000"/>
        </w:rPr>
      </w:pPr>
      <w:r w:rsidRPr="00EB46DF">
        <w:rPr>
          <w:rFonts w:eastAsia="Times New Roman" w:cs="Times New Roman"/>
          <w:color w:val="000000"/>
          <w:highlight w:val="yellow"/>
        </w:rPr>
        <w:t>Current draft version</w:t>
      </w:r>
      <w:r w:rsidR="00356159">
        <w:rPr>
          <w:rFonts w:eastAsia="Times New Roman" w:cs="Times New Roman"/>
          <w:color w:val="000000"/>
          <w:highlight w:val="yellow"/>
        </w:rPr>
        <w:t xml:space="preserve">: </w:t>
      </w:r>
      <w:r w:rsidR="00A714CC">
        <w:rPr>
          <w:rFonts w:eastAsia="Times New Roman" w:cs="Times New Roman"/>
          <w:color w:val="000000"/>
          <w:highlight w:val="yellow"/>
        </w:rPr>
        <w:t>November</w:t>
      </w:r>
      <w:r w:rsidR="00356159">
        <w:rPr>
          <w:rFonts w:eastAsia="Times New Roman" w:cs="Times New Roman"/>
          <w:color w:val="000000"/>
          <w:highlight w:val="yellow"/>
        </w:rPr>
        <w:t xml:space="preserve"> </w:t>
      </w:r>
      <w:r w:rsidR="00260861">
        <w:rPr>
          <w:rFonts w:eastAsia="Times New Roman" w:cs="Times New Roman"/>
          <w:color w:val="000000"/>
          <w:highlight w:val="yellow"/>
        </w:rPr>
        <w:t>9</w:t>
      </w:r>
      <w:r w:rsidR="00356159">
        <w:rPr>
          <w:rFonts w:eastAsia="Times New Roman" w:cs="Times New Roman"/>
          <w:color w:val="000000"/>
          <w:highlight w:val="yellow"/>
        </w:rPr>
        <w:t xml:space="preserve">, </w:t>
      </w:r>
      <w:r w:rsidRPr="00EB46DF">
        <w:rPr>
          <w:rFonts w:eastAsia="Times New Roman" w:cs="Times New Roman"/>
          <w:color w:val="000000"/>
          <w:highlight w:val="yellow"/>
        </w:rPr>
        <w:t>2020</w:t>
      </w:r>
    </w:p>
    <w:p w14:paraId="0040681A" w14:textId="06B7CE61" w:rsidR="00425B53" w:rsidRPr="00EB46DF" w:rsidRDefault="00425B53" w:rsidP="00DF2943">
      <w:pPr>
        <w:jc w:val="center"/>
        <w:rPr>
          <w:rFonts w:eastAsia="Times New Roman" w:cs="Times New Roman"/>
          <w:color w:val="000000"/>
        </w:rPr>
      </w:pPr>
    </w:p>
    <w:p w14:paraId="22726D1B" w14:textId="2C5C2FEF" w:rsidR="00BE1091" w:rsidRPr="00EB46DF" w:rsidRDefault="00425B53" w:rsidP="00DF2943">
      <w:pPr>
        <w:jc w:val="center"/>
        <w:rPr>
          <w:rFonts w:eastAsia="Times New Roman" w:cs="Times New Roman"/>
          <w:color w:val="000000"/>
        </w:rPr>
      </w:pPr>
      <w:r w:rsidRPr="00EB46DF">
        <w:rPr>
          <w:rFonts w:eastAsia="Times New Roman" w:cs="Times New Roman"/>
          <w:color w:val="000000"/>
        </w:rPr>
        <w:t>© Vanessa</w:t>
      </w:r>
      <w:r w:rsidR="0022727F">
        <w:rPr>
          <w:rFonts w:eastAsia="Times New Roman" w:cs="Times New Roman"/>
          <w:color w:val="000000"/>
        </w:rPr>
        <w:t xml:space="preserve"> Rose</w:t>
      </w:r>
      <w:r w:rsidRPr="00EB46DF">
        <w:rPr>
          <w:rFonts w:eastAsia="Times New Roman" w:cs="Times New Roman"/>
          <w:color w:val="000000"/>
        </w:rPr>
        <w:t xml:space="preserve"> </w:t>
      </w:r>
      <w:r w:rsidR="0022727F">
        <w:rPr>
          <w:rFonts w:eastAsia="Times New Roman" w:cs="Times New Roman"/>
          <w:color w:val="000000"/>
        </w:rPr>
        <w:t>Zahner</w:t>
      </w:r>
      <w:r w:rsidRPr="00EB46DF">
        <w:rPr>
          <w:rFonts w:eastAsia="Times New Roman" w:cs="Times New Roman"/>
          <w:color w:val="000000"/>
        </w:rPr>
        <w:t>, 2020</w:t>
      </w:r>
    </w:p>
    <w:p w14:paraId="1AD076DC" w14:textId="77777777" w:rsidR="00BE1091" w:rsidRPr="00EB46DF" w:rsidRDefault="00BE1091" w:rsidP="00DF2943">
      <w:pPr>
        <w:rPr>
          <w:rFonts w:eastAsia="Times New Roman" w:cs="Times New Roman"/>
          <w:b/>
          <w:bCs/>
          <w:color w:val="000000"/>
        </w:rPr>
      </w:pPr>
    </w:p>
    <w:p w14:paraId="0EC835E3" w14:textId="77777777" w:rsidR="00AE7F76" w:rsidRPr="00EB46DF" w:rsidRDefault="00AE7F76" w:rsidP="00DF2943">
      <w:pPr>
        <w:rPr>
          <w:rFonts w:cs="Times New Roman"/>
        </w:rPr>
      </w:pPr>
    </w:p>
    <w:p w14:paraId="2DEEA1F4" w14:textId="77777777" w:rsidR="00194981" w:rsidRPr="00EB46DF" w:rsidRDefault="00194981" w:rsidP="00DF2943">
      <w:pPr>
        <w:rPr>
          <w:rFonts w:eastAsia="Cambria" w:cs="Times New Roman"/>
        </w:rPr>
      </w:pPr>
      <w:r w:rsidRPr="00EB46DF">
        <w:rPr>
          <w:rFonts w:eastAsia="Cambria" w:cs="Times New Roman"/>
        </w:rPr>
        <w:t>The following individuals certify that they have read, and recommend to the Faculty of Graduate and Postdoctoral Studies for acceptance, a thesis/dissertation entitled:</w:t>
      </w:r>
    </w:p>
    <w:p w14:paraId="36C7E921" w14:textId="77777777" w:rsidR="00194981" w:rsidRPr="00EB46DF" w:rsidRDefault="00194981" w:rsidP="00DF2943">
      <w:pPr>
        <w:rPr>
          <w:rFonts w:eastAsia="Cambria" w:cs="Times New Roman"/>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DCBD76" w14:textId="77777777" w:rsidTr="00DB463E">
        <w:trPr>
          <w:trHeight w:val="387"/>
        </w:trPr>
        <w:tc>
          <w:tcPr>
            <w:tcW w:w="9745" w:type="dxa"/>
            <w:vAlign w:val="bottom"/>
          </w:tcPr>
          <w:p w14:paraId="1C47EA06" w14:textId="385B6BC2" w:rsidR="005917B2" w:rsidRPr="005917B2" w:rsidRDefault="005917B2" w:rsidP="00DF2943">
            <w:pPr>
              <w:jc w:val="center"/>
              <w:rPr>
                <w:rFonts w:eastAsia="Times New Roman"/>
                <w:b/>
                <w:bCs/>
                <w:color w:val="000000"/>
                <w:sz w:val="24"/>
                <w:szCs w:val="24"/>
              </w:rPr>
            </w:pPr>
            <w:r w:rsidRPr="005917B2">
              <w:rPr>
                <w:rFonts w:eastAsia="Times New Roman"/>
                <w:b/>
                <w:bCs/>
                <w:color w:val="000000"/>
                <w:sz w:val="24"/>
                <w:szCs w:val="24"/>
              </w:rPr>
              <w:t xml:space="preserve">STRATEGIES FOR COEXISTING: JUVENILE PINK AND CHUM SALMON DIETS AND INTERACTIONS IN A </w:t>
            </w:r>
            <w:r w:rsidR="00A0573F">
              <w:rPr>
                <w:rFonts w:eastAsia="Times New Roman"/>
                <w:b/>
                <w:bCs/>
                <w:color w:val="000000"/>
                <w:sz w:val="24"/>
                <w:szCs w:val="24"/>
              </w:rPr>
              <w:t>CHALLENGING</w:t>
            </w:r>
            <w:r w:rsidRPr="005917B2">
              <w:rPr>
                <w:rFonts w:eastAsia="Times New Roman"/>
                <w:b/>
                <w:bCs/>
                <w:color w:val="000000"/>
                <w:sz w:val="24"/>
                <w:szCs w:val="24"/>
              </w:rPr>
              <w:t xml:space="preserve"> SECTION OF COASTAL MIGRATION</w:t>
            </w:r>
          </w:p>
          <w:p w14:paraId="0481350C" w14:textId="33FFDE75" w:rsidR="0011316F" w:rsidRPr="0011316F" w:rsidRDefault="0011316F" w:rsidP="00DF2943">
            <w:pPr>
              <w:jc w:val="center"/>
              <w:rPr>
                <w:rFonts w:eastAsia="Times New Roman"/>
                <w:b/>
                <w:bCs/>
                <w:color w:val="000000"/>
              </w:rPr>
            </w:pPr>
          </w:p>
        </w:tc>
      </w:tr>
    </w:tbl>
    <w:p w14:paraId="0E5D493D" w14:textId="77777777" w:rsidR="00194981" w:rsidRPr="00EB46DF" w:rsidRDefault="00194981" w:rsidP="00DF2943">
      <w:pPr>
        <w:rPr>
          <w:rFonts w:eastAsia="Cambria" w:cs="Times New Roman"/>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EB46DF" w14:paraId="071E308A" w14:textId="77777777" w:rsidTr="00DB463E">
        <w:trPr>
          <w:cantSplit/>
          <w:trHeight w:hRule="exact" w:val="576"/>
        </w:trPr>
        <w:tc>
          <w:tcPr>
            <w:tcW w:w="1530" w:type="dxa"/>
            <w:vAlign w:val="bottom"/>
          </w:tcPr>
          <w:p w14:paraId="2BCF55E5" w14:textId="77777777" w:rsidR="00194981" w:rsidRPr="00EB46DF" w:rsidRDefault="00194981" w:rsidP="00DF2943">
            <w:pPr>
              <w:rPr>
                <w:sz w:val="24"/>
                <w:szCs w:val="24"/>
              </w:rPr>
            </w:pPr>
            <w:r w:rsidRPr="00EB46DF">
              <w:rPr>
                <w:sz w:val="24"/>
                <w:szCs w:val="24"/>
              </w:rPr>
              <w:t>submitted by</w:t>
            </w:r>
          </w:p>
        </w:tc>
        <w:tc>
          <w:tcPr>
            <w:tcW w:w="3290" w:type="dxa"/>
            <w:tcBorders>
              <w:bottom w:val="single" w:sz="4" w:space="0" w:color="auto"/>
            </w:tcBorders>
            <w:vAlign w:val="bottom"/>
          </w:tcPr>
          <w:p w14:paraId="4C1EF687" w14:textId="12C63CF2" w:rsidR="00194981" w:rsidRPr="00EB46DF" w:rsidRDefault="00194981" w:rsidP="00DF2943">
            <w:pPr>
              <w:rPr>
                <w:sz w:val="24"/>
                <w:szCs w:val="24"/>
              </w:rPr>
            </w:pPr>
            <w:r w:rsidRPr="00EB46DF">
              <w:rPr>
                <w:sz w:val="24"/>
                <w:szCs w:val="24"/>
              </w:rPr>
              <w:t xml:space="preserve">Vanessa Rose </w:t>
            </w:r>
            <w:r w:rsidR="0022727F">
              <w:rPr>
                <w:sz w:val="24"/>
                <w:szCs w:val="24"/>
              </w:rPr>
              <w:t>Zahner</w:t>
            </w:r>
          </w:p>
        </w:tc>
        <w:tc>
          <w:tcPr>
            <w:tcW w:w="4630" w:type="dxa"/>
            <w:vAlign w:val="bottom"/>
          </w:tcPr>
          <w:p w14:paraId="5AE465B1" w14:textId="77777777" w:rsidR="00194981" w:rsidRPr="00EB46DF" w:rsidRDefault="00194981" w:rsidP="00DF2943">
            <w:pPr>
              <w:rPr>
                <w:sz w:val="24"/>
                <w:szCs w:val="24"/>
              </w:rPr>
            </w:pPr>
            <w:r w:rsidRPr="00EB46DF">
              <w:rPr>
                <w:sz w:val="24"/>
                <w:szCs w:val="24"/>
              </w:rPr>
              <w:t>in partial fulfillment of the requirements for</w:t>
            </w:r>
          </w:p>
        </w:tc>
      </w:tr>
      <w:tr w:rsidR="00194981" w:rsidRPr="00EB46DF" w14:paraId="2DBAF644" w14:textId="77777777" w:rsidTr="00DB463E">
        <w:trPr>
          <w:cantSplit/>
          <w:trHeight w:hRule="exact" w:val="685"/>
        </w:trPr>
        <w:tc>
          <w:tcPr>
            <w:tcW w:w="1530" w:type="dxa"/>
            <w:vAlign w:val="bottom"/>
          </w:tcPr>
          <w:p w14:paraId="2C38CD90" w14:textId="77777777" w:rsidR="00194981" w:rsidRPr="00EB46DF" w:rsidRDefault="00194981" w:rsidP="00DF2943">
            <w:pPr>
              <w:rPr>
                <w:sz w:val="24"/>
                <w:szCs w:val="24"/>
              </w:rPr>
            </w:pPr>
            <w:r w:rsidRPr="00EB46DF">
              <w:rPr>
                <w:sz w:val="24"/>
                <w:szCs w:val="24"/>
              </w:rPr>
              <w:t>the degree of</w:t>
            </w:r>
          </w:p>
        </w:tc>
        <w:tc>
          <w:tcPr>
            <w:tcW w:w="7920" w:type="dxa"/>
            <w:gridSpan w:val="2"/>
            <w:tcBorders>
              <w:bottom w:val="single" w:sz="4" w:space="0" w:color="auto"/>
            </w:tcBorders>
            <w:vAlign w:val="bottom"/>
          </w:tcPr>
          <w:p w14:paraId="1A32E654" w14:textId="77777777" w:rsidR="00194981" w:rsidRPr="00EB46DF" w:rsidRDefault="00194981" w:rsidP="00DF2943">
            <w:pPr>
              <w:rPr>
                <w:sz w:val="24"/>
                <w:szCs w:val="24"/>
              </w:rPr>
            </w:pPr>
            <w:r w:rsidRPr="00EB46DF">
              <w:rPr>
                <w:sz w:val="24"/>
                <w:szCs w:val="24"/>
              </w:rPr>
              <w:t>Master of Science</w:t>
            </w:r>
          </w:p>
        </w:tc>
      </w:tr>
      <w:tr w:rsidR="00194981" w:rsidRPr="00EB46DF" w14:paraId="565A758D" w14:textId="77777777" w:rsidTr="00DB463E">
        <w:trPr>
          <w:cantSplit/>
          <w:trHeight w:hRule="exact" w:val="604"/>
        </w:trPr>
        <w:tc>
          <w:tcPr>
            <w:tcW w:w="1530" w:type="dxa"/>
            <w:vAlign w:val="bottom"/>
          </w:tcPr>
          <w:p w14:paraId="788648B2" w14:textId="77777777" w:rsidR="00194981" w:rsidRPr="00EB46DF" w:rsidRDefault="00194981" w:rsidP="00DF2943">
            <w:pPr>
              <w:rPr>
                <w:sz w:val="24"/>
                <w:szCs w:val="24"/>
              </w:rPr>
            </w:pPr>
            <w:r w:rsidRPr="00EB46DF">
              <w:rPr>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EB46DF" w:rsidRDefault="00194981" w:rsidP="00DF2943">
            <w:pPr>
              <w:rPr>
                <w:sz w:val="24"/>
                <w:szCs w:val="24"/>
              </w:rPr>
            </w:pPr>
            <w:r w:rsidRPr="00EB46DF">
              <w:rPr>
                <w:sz w:val="24"/>
                <w:szCs w:val="24"/>
              </w:rPr>
              <w:t>Oceanography</w:t>
            </w:r>
          </w:p>
        </w:tc>
      </w:tr>
    </w:tbl>
    <w:p w14:paraId="675C9802" w14:textId="77777777" w:rsidR="00194981" w:rsidRPr="00EB46DF" w:rsidRDefault="00194981" w:rsidP="00DF2943">
      <w:pPr>
        <w:rPr>
          <w:rFonts w:eastAsia="Cambria" w:cs="Times New Roman"/>
          <w:b/>
        </w:rPr>
      </w:pPr>
    </w:p>
    <w:p w14:paraId="6640733E" w14:textId="77777777" w:rsidR="00194981" w:rsidRPr="00EB46DF" w:rsidRDefault="00194981" w:rsidP="00DF2943">
      <w:pPr>
        <w:spacing w:after="120"/>
        <w:rPr>
          <w:rFonts w:eastAsia="Cambria" w:cs="Times New Roman"/>
          <w:b/>
        </w:rPr>
      </w:pPr>
      <w:r w:rsidRPr="00EB46DF">
        <w:rPr>
          <w:rFonts w:eastAsia="Cambria" w:cs="Times New Roman"/>
          <w:b/>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49038B" w14:textId="77777777" w:rsidTr="00DB463E">
        <w:trPr>
          <w:cantSplit/>
          <w:trHeight w:hRule="exact" w:val="432"/>
        </w:trPr>
        <w:tc>
          <w:tcPr>
            <w:tcW w:w="9638" w:type="dxa"/>
            <w:tcBorders>
              <w:bottom w:val="single" w:sz="4" w:space="0" w:color="auto"/>
            </w:tcBorders>
            <w:vAlign w:val="bottom"/>
          </w:tcPr>
          <w:p w14:paraId="51920EA7" w14:textId="77777777" w:rsidR="00194981" w:rsidRPr="00EB46DF" w:rsidRDefault="00194981" w:rsidP="00DF2943">
            <w:pPr>
              <w:rPr>
                <w:sz w:val="24"/>
                <w:szCs w:val="24"/>
              </w:rPr>
            </w:pPr>
            <w:r w:rsidRPr="00EB46DF">
              <w:rPr>
                <w:sz w:val="24"/>
                <w:szCs w:val="24"/>
              </w:rPr>
              <w:t>Brian P.V. Hunt, Institute for the Oceans and Fisheries</w:t>
            </w:r>
          </w:p>
        </w:tc>
      </w:tr>
      <w:tr w:rsidR="00194981" w:rsidRPr="00EB46DF" w14:paraId="58F60BEB" w14:textId="77777777" w:rsidTr="00DB463E">
        <w:trPr>
          <w:cantSplit/>
          <w:trHeight w:hRule="exact" w:val="432"/>
        </w:trPr>
        <w:tc>
          <w:tcPr>
            <w:tcW w:w="9638" w:type="dxa"/>
            <w:tcBorders>
              <w:top w:val="single" w:sz="4" w:space="0" w:color="auto"/>
            </w:tcBorders>
          </w:tcPr>
          <w:p w14:paraId="6B19D465" w14:textId="77777777" w:rsidR="00194981" w:rsidRPr="00EB46DF" w:rsidRDefault="00194981" w:rsidP="00DF2943">
            <w:pPr>
              <w:rPr>
                <w:sz w:val="24"/>
                <w:szCs w:val="24"/>
              </w:rPr>
            </w:pPr>
            <w:r w:rsidRPr="00EB46DF">
              <w:rPr>
                <w:sz w:val="24"/>
                <w:szCs w:val="24"/>
              </w:rPr>
              <w:t>Co-supervisor</w:t>
            </w:r>
          </w:p>
        </w:tc>
      </w:tr>
      <w:tr w:rsidR="00194981" w:rsidRPr="00EB46DF" w14:paraId="54A91EE8" w14:textId="77777777" w:rsidTr="00DB463E">
        <w:trPr>
          <w:cantSplit/>
          <w:trHeight w:hRule="exact" w:val="432"/>
        </w:trPr>
        <w:tc>
          <w:tcPr>
            <w:tcW w:w="9638" w:type="dxa"/>
            <w:tcBorders>
              <w:bottom w:val="single" w:sz="4" w:space="0" w:color="auto"/>
            </w:tcBorders>
            <w:vAlign w:val="bottom"/>
          </w:tcPr>
          <w:p w14:paraId="72341F7E" w14:textId="77777777" w:rsidR="00194981" w:rsidRPr="00EB46DF" w:rsidRDefault="00194981" w:rsidP="00DF2943">
            <w:pPr>
              <w:rPr>
                <w:sz w:val="24"/>
                <w:szCs w:val="24"/>
              </w:rPr>
            </w:pPr>
            <w:r w:rsidRPr="00EB46DF">
              <w:rPr>
                <w:sz w:val="24"/>
                <w:szCs w:val="24"/>
              </w:rPr>
              <w:t>Evgeny A. Pakhomov, Earth and Ocean Sciences</w:t>
            </w:r>
          </w:p>
        </w:tc>
      </w:tr>
      <w:tr w:rsidR="00194981" w:rsidRPr="00EB46DF" w14:paraId="433365C3" w14:textId="77777777" w:rsidTr="00DB463E">
        <w:trPr>
          <w:cantSplit/>
          <w:trHeight w:hRule="exact" w:val="432"/>
        </w:trPr>
        <w:tc>
          <w:tcPr>
            <w:tcW w:w="9638" w:type="dxa"/>
            <w:tcBorders>
              <w:top w:val="single" w:sz="4" w:space="0" w:color="auto"/>
            </w:tcBorders>
          </w:tcPr>
          <w:p w14:paraId="7713871D" w14:textId="77777777" w:rsidR="00194981" w:rsidRPr="00EB46DF" w:rsidRDefault="00194981" w:rsidP="00DF2943">
            <w:pPr>
              <w:rPr>
                <w:sz w:val="24"/>
                <w:szCs w:val="24"/>
              </w:rPr>
            </w:pPr>
            <w:r w:rsidRPr="00EB46DF">
              <w:rPr>
                <w:sz w:val="24"/>
                <w:szCs w:val="24"/>
              </w:rPr>
              <w:t xml:space="preserve">Co-supervisor </w:t>
            </w:r>
          </w:p>
        </w:tc>
      </w:tr>
      <w:tr w:rsidR="00194981" w:rsidRPr="00EB46DF"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EB46DF" w:rsidRDefault="00194981" w:rsidP="00DF2943">
            <w:pPr>
              <w:rPr>
                <w:sz w:val="24"/>
                <w:szCs w:val="24"/>
              </w:rPr>
            </w:pPr>
            <w:r w:rsidRPr="00EB46DF">
              <w:rPr>
                <w:sz w:val="24"/>
                <w:szCs w:val="24"/>
              </w:rPr>
              <w:t>Colin K. Levings, Institute for Resources, Environment and Sustainability</w:t>
            </w:r>
          </w:p>
        </w:tc>
      </w:tr>
      <w:tr w:rsidR="00194981" w:rsidRPr="00EB46DF" w14:paraId="72191E5D" w14:textId="77777777" w:rsidTr="00DB463E">
        <w:trPr>
          <w:cantSplit/>
          <w:trHeight w:hRule="exact" w:val="432"/>
        </w:trPr>
        <w:tc>
          <w:tcPr>
            <w:tcW w:w="9638" w:type="dxa"/>
            <w:tcBorders>
              <w:top w:val="single" w:sz="4" w:space="0" w:color="auto"/>
            </w:tcBorders>
          </w:tcPr>
          <w:p w14:paraId="127A1F8D" w14:textId="77777777" w:rsidR="00194981" w:rsidRPr="00EB46DF" w:rsidRDefault="00194981" w:rsidP="00DF2943">
            <w:pPr>
              <w:rPr>
                <w:sz w:val="24"/>
                <w:szCs w:val="24"/>
              </w:rPr>
            </w:pPr>
            <w:r w:rsidRPr="00EB46DF">
              <w:rPr>
                <w:sz w:val="24"/>
                <w:szCs w:val="24"/>
              </w:rPr>
              <w:t>Supervisory Committee Member</w:t>
            </w:r>
          </w:p>
        </w:tc>
      </w:tr>
      <w:tr w:rsidR="00194981" w:rsidRPr="00EB46DF" w14:paraId="760F1FC2" w14:textId="77777777" w:rsidTr="00DB463E">
        <w:trPr>
          <w:cantSplit/>
          <w:trHeight w:hRule="exact" w:val="432"/>
        </w:trPr>
        <w:tc>
          <w:tcPr>
            <w:tcW w:w="9638" w:type="dxa"/>
            <w:tcBorders>
              <w:bottom w:val="single" w:sz="4" w:space="0" w:color="auto"/>
            </w:tcBorders>
            <w:vAlign w:val="bottom"/>
          </w:tcPr>
          <w:p w14:paraId="48AED430" w14:textId="77777777" w:rsidR="00194981" w:rsidRPr="00EB46DF" w:rsidRDefault="00194981" w:rsidP="00DF2943">
            <w:pPr>
              <w:rPr>
                <w:sz w:val="24"/>
                <w:szCs w:val="24"/>
              </w:rPr>
            </w:pPr>
            <w:r w:rsidRPr="00F522E9">
              <w:rPr>
                <w:sz w:val="24"/>
                <w:szCs w:val="24"/>
                <w:highlight w:val="yellow"/>
              </w:rPr>
              <w:t>TBD *****!</w:t>
            </w:r>
          </w:p>
        </w:tc>
      </w:tr>
      <w:tr w:rsidR="00194981" w:rsidRPr="00EB46DF" w14:paraId="336AF6B7" w14:textId="77777777" w:rsidTr="00DB463E">
        <w:trPr>
          <w:cantSplit/>
          <w:trHeight w:hRule="exact" w:val="432"/>
        </w:trPr>
        <w:tc>
          <w:tcPr>
            <w:tcW w:w="9638" w:type="dxa"/>
            <w:tcBorders>
              <w:top w:val="single" w:sz="4" w:space="0" w:color="auto"/>
            </w:tcBorders>
          </w:tcPr>
          <w:p w14:paraId="3D424C03" w14:textId="77777777" w:rsidR="00194981" w:rsidRPr="00EB46DF" w:rsidRDefault="00194981" w:rsidP="00DF2943">
            <w:pPr>
              <w:rPr>
                <w:sz w:val="24"/>
                <w:szCs w:val="24"/>
              </w:rPr>
            </w:pPr>
            <w:r w:rsidRPr="00EB46DF">
              <w:rPr>
                <w:sz w:val="24"/>
                <w:szCs w:val="24"/>
              </w:rPr>
              <w:t>Additional Examiner</w:t>
            </w:r>
          </w:p>
        </w:tc>
      </w:tr>
    </w:tbl>
    <w:p w14:paraId="5A65B157" w14:textId="77777777" w:rsidR="00B00DD1" w:rsidRPr="00EB46DF" w:rsidRDefault="00B00DD1" w:rsidP="00DF2943">
      <w:pPr>
        <w:rPr>
          <w:rFonts w:eastAsia="Times New Roman" w:cs="Times New Roman"/>
          <w:b/>
          <w:bCs/>
          <w:color w:val="000000"/>
        </w:rPr>
      </w:pPr>
    </w:p>
    <w:p w14:paraId="53D46BD0" w14:textId="77777777" w:rsidR="00AE7F76" w:rsidRPr="00EB46DF" w:rsidRDefault="00AE7F76" w:rsidP="00DF2943">
      <w:pPr>
        <w:rPr>
          <w:rFonts w:eastAsia="Times New Roman" w:cs="Times New Roman"/>
          <w:b/>
          <w:bCs/>
          <w:color w:val="000000"/>
        </w:rPr>
      </w:pPr>
    </w:p>
    <w:p w14:paraId="382BC68B" w14:textId="77777777" w:rsidR="00AE7F76" w:rsidRPr="001612F9" w:rsidRDefault="00AE7F76" w:rsidP="00DF2943">
      <w:pPr>
        <w:pStyle w:val="Heading1"/>
        <w:rPr>
          <w:szCs w:val="28"/>
        </w:rPr>
      </w:pPr>
      <w:bookmarkStart w:id="0" w:name="_Toc55731587"/>
      <w:r w:rsidRPr="001612F9">
        <w:rPr>
          <w:szCs w:val="28"/>
        </w:rPr>
        <w:t>Abstract</w:t>
      </w:r>
      <w:bookmarkEnd w:id="0"/>
    </w:p>
    <w:p w14:paraId="346151DE" w14:textId="148E7A8F" w:rsidR="00AC2652" w:rsidRDefault="00AC2652" w:rsidP="00DF2943">
      <w:pPr>
        <w:rPr>
          <w:rFonts w:eastAsia="Cambria" w:cs="Times New Roman"/>
        </w:rPr>
      </w:pPr>
    </w:p>
    <w:p w14:paraId="785D5015" w14:textId="0EA1CE58" w:rsidR="004B644E" w:rsidRDefault="00AC2652" w:rsidP="00DF2943">
      <w:pPr>
        <w:rPr>
          <w:rFonts w:eastAsia="Cambria" w:cs="Times New Roman"/>
        </w:rPr>
      </w:pPr>
      <w:r>
        <w:rPr>
          <w:rFonts w:eastAsia="Cambria" w:cs="Times New Roman"/>
        </w:rPr>
        <w:tab/>
        <w:t>The cultural and ecological value</w:t>
      </w:r>
      <w:r w:rsidR="000B642D">
        <w:rPr>
          <w:rFonts w:eastAsia="Cambria" w:cs="Times New Roman"/>
        </w:rPr>
        <w:t>s</w:t>
      </w:r>
      <w:r>
        <w:rPr>
          <w:rFonts w:eastAsia="Cambria" w:cs="Times New Roman"/>
        </w:rPr>
        <w:t xml:space="preserve"> of salmon cannot be understated, with these multiple keystone species underpinning coastal ecosystems and human societies from time immemorial.</w:t>
      </w:r>
    </w:p>
    <w:p w14:paraId="74471240" w14:textId="63D45874" w:rsidR="00736954" w:rsidRDefault="00345471" w:rsidP="00DF2943">
      <w:pPr>
        <w:rPr>
          <w:rFonts w:eastAsia="Cambria" w:cs="Times New Roman"/>
        </w:rPr>
      </w:pPr>
      <w:r>
        <w:rPr>
          <w:rFonts w:eastAsia="Cambria" w:cs="Times New Roman"/>
        </w:rPr>
        <w:t>Despite this millennia-long intimate relationship with Pacific salmon, the returns of</w:t>
      </w:r>
      <w:r w:rsidR="00EC1410">
        <w:rPr>
          <w:rFonts w:eastAsia="Cambria" w:cs="Times New Roman"/>
        </w:rPr>
        <w:t xml:space="preserve"> most</w:t>
      </w:r>
      <w:r>
        <w:rPr>
          <w:rFonts w:eastAsia="Cambria" w:cs="Times New Roman"/>
        </w:rPr>
        <w:t xml:space="preserve"> stocks have become difficult to predict and manage due to overfishing and multiple complex stressors. </w:t>
      </w:r>
      <w:r w:rsidR="00A714CC">
        <w:rPr>
          <w:rFonts w:eastAsia="Cambria" w:cs="Times New Roman"/>
        </w:rPr>
        <w:t>Research has shown that juvenile salmon feeding is a crucial factor for growth and recruitment</w:t>
      </w:r>
      <w:r w:rsidR="001D3C14">
        <w:rPr>
          <w:rFonts w:eastAsia="Cambria" w:cs="Times New Roman"/>
        </w:rPr>
        <w:t>, and the ocean conditions driv</w:t>
      </w:r>
      <w:r w:rsidR="00F02239">
        <w:rPr>
          <w:rFonts w:eastAsia="Cambria" w:cs="Times New Roman"/>
        </w:rPr>
        <w:t>ing</w:t>
      </w:r>
      <w:r w:rsidR="001D3C14">
        <w:rPr>
          <w:rFonts w:eastAsia="Cambria" w:cs="Times New Roman"/>
        </w:rPr>
        <w:t xml:space="preserve"> prey availability are tightly coupled with survival of salmon.</w:t>
      </w:r>
      <w:r>
        <w:rPr>
          <w:rFonts w:eastAsia="Cambria" w:cs="Times New Roman"/>
        </w:rPr>
        <w:t xml:space="preserve"> Co</w:t>
      </w:r>
      <w:r w:rsidR="009627AF">
        <w:rPr>
          <w:rFonts w:eastAsia="Cambria" w:cs="Times New Roman"/>
        </w:rPr>
        <w:t xml:space="preserve">-migrating species often compete for food resources, with one species outperforming the other, as is the case for pink salmon, and chum salmon </w:t>
      </w:r>
      <w:r w:rsidR="00EC1410">
        <w:rPr>
          <w:rFonts w:eastAsia="Cambria" w:cs="Times New Roman"/>
        </w:rPr>
        <w:t>may</w:t>
      </w:r>
      <w:r w:rsidR="009627AF">
        <w:rPr>
          <w:rFonts w:eastAsia="Cambria" w:cs="Times New Roman"/>
        </w:rPr>
        <w:t xml:space="preserve"> shift to gelatinous prey in response. However, this competition research is limited, with most studies focusing on adult salmon or biennial patterns in growth without dietary information during the vulnerable juvenile phase.</w:t>
      </w:r>
      <w:r w:rsidR="00EC1410">
        <w:rPr>
          <w:rFonts w:eastAsia="Cambria" w:cs="Times New Roman"/>
        </w:rPr>
        <w:t xml:space="preserve"> </w:t>
      </w:r>
      <w:r w:rsidR="00B55B40">
        <w:rPr>
          <w:rFonts w:eastAsia="Cambria" w:cs="Times New Roman"/>
        </w:rPr>
        <w:t>This research aimed to fill gap</w:t>
      </w:r>
      <w:r w:rsidR="00F02239">
        <w:rPr>
          <w:rFonts w:eastAsia="Cambria" w:cs="Times New Roman"/>
        </w:rPr>
        <w:t>s</w:t>
      </w:r>
      <w:r w:rsidR="00B55B40">
        <w:rPr>
          <w:rFonts w:eastAsia="Cambria" w:cs="Times New Roman"/>
        </w:rPr>
        <w:t xml:space="preserve"> in understanding of juvenile pink and chum foraging strategies and interactions in areas of high and low foraging conditions during their coastal outmigration. </w:t>
      </w:r>
      <w:r w:rsidR="00502E6B">
        <w:rPr>
          <w:rFonts w:eastAsia="Cambria" w:cs="Times New Roman"/>
        </w:rPr>
        <w:t xml:space="preserve">The research goals of this thesis were to: 1) characterize diets, trophic niche, and interactions of juvenile pink and chum salmon in areas of contrasting foraging conditions in southern B.C. and 2) describe the relationship between the interannual and seasonal variations in diet and prey size with the trophic interactions of juvenile pink and chum salmon during their outmigration period. </w:t>
      </w:r>
      <w:r w:rsidR="005F0025">
        <w:rPr>
          <w:rFonts w:eastAsia="Cambria" w:cs="Times New Roman"/>
        </w:rPr>
        <w:t xml:space="preserve">In the Discovery Islands and Johnstone Strait regions, there were foraging deserts and hot spots, with </w:t>
      </w:r>
      <w:r w:rsidR="001553DC">
        <w:rPr>
          <w:rFonts w:eastAsia="Cambria" w:cs="Times New Roman"/>
        </w:rPr>
        <w:t xml:space="preserve">juvenile salmon </w:t>
      </w:r>
      <w:r w:rsidR="005F0025">
        <w:rPr>
          <w:rFonts w:eastAsia="Cambria" w:cs="Times New Roman"/>
        </w:rPr>
        <w:t xml:space="preserve">mean stomach fullness values </w:t>
      </w:r>
      <w:r w:rsidR="001553DC">
        <w:rPr>
          <w:rFonts w:eastAsia="Cambria" w:cs="Times New Roman"/>
        </w:rPr>
        <w:t>ranging from</w:t>
      </w:r>
      <w:r w:rsidR="005F0025">
        <w:rPr>
          <w:rFonts w:eastAsia="Cambria" w:cs="Times New Roman"/>
        </w:rPr>
        <w:t xml:space="preserve"> &lt; 0.5%</w:t>
      </w:r>
      <w:r w:rsidR="001553DC">
        <w:rPr>
          <w:rFonts w:eastAsia="Cambria" w:cs="Times New Roman"/>
        </w:rPr>
        <w:t xml:space="preserve"> to &gt; 5 %</w:t>
      </w:r>
      <w:r w:rsidR="005F0025">
        <w:rPr>
          <w:rFonts w:eastAsia="Cambria" w:cs="Times New Roman"/>
        </w:rPr>
        <w:t xml:space="preserve"> body weight</w:t>
      </w:r>
      <w:r w:rsidR="001553DC">
        <w:rPr>
          <w:rFonts w:eastAsia="Cambria" w:cs="Times New Roman"/>
        </w:rPr>
        <w:t>.</w:t>
      </w:r>
      <w:r w:rsidR="00C4174B">
        <w:rPr>
          <w:rFonts w:eastAsia="Cambria" w:cs="Times New Roman"/>
        </w:rPr>
        <w:t xml:space="preserve"> </w:t>
      </w:r>
      <w:r w:rsidR="00E13C75">
        <w:rPr>
          <w:rFonts w:eastAsia="Cambria" w:cs="Times New Roman"/>
        </w:rPr>
        <w:t xml:space="preserve">In high foraging conditions, juvenile pink and chum salmon both consumed the same high-quality prey with limited competition, but under low foraging scenarios, </w:t>
      </w:r>
      <w:r w:rsidR="00C4174B">
        <w:rPr>
          <w:rFonts w:eastAsia="Cambria" w:cs="Times New Roman"/>
        </w:rPr>
        <w:t>salmon</w:t>
      </w:r>
      <w:r w:rsidR="00E13C75">
        <w:rPr>
          <w:rFonts w:eastAsia="Cambria" w:cs="Times New Roman"/>
        </w:rPr>
        <w:t xml:space="preserve"> diets differed. Chum salmon consistently consume</w:t>
      </w:r>
      <w:r w:rsidR="00F02239">
        <w:rPr>
          <w:rFonts w:eastAsia="Cambria" w:cs="Times New Roman"/>
        </w:rPr>
        <w:t>d</w:t>
      </w:r>
      <w:r w:rsidR="00E13C75">
        <w:rPr>
          <w:rFonts w:eastAsia="Cambria" w:cs="Times New Roman"/>
        </w:rPr>
        <w:t xml:space="preserve"> gelatinous prey and pink salmon relied more heavily on copepods and small zooplankton, differing in niche in response to competitive interactions.</w:t>
      </w:r>
      <w:r w:rsidR="00736954">
        <w:rPr>
          <w:rFonts w:eastAsia="Cambria" w:cs="Times New Roman"/>
        </w:rPr>
        <w:t xml:space="preserve"> Therefore, pink and chum salmon can be monitored as indicators for ecosystem health and plankton prey availability, and habitat restoration is recommended for sites of poor foraging. </w:t>
      </w:r>
    </w:p>
    <w:p w14:paraId="7B78C304" w14:textId="22010FA5" w:rsidR="00736954" w:rsidRDefault="00736954" w:rsidP="00DF2943">
      <w:pPr>
        <w:rPr>
          <w:rFonts w:eastAsia="Cambria" w:cs="Times New Roman"/>
        </w:rPr>
      </w:pPr>
      <w:r>
        <w:rPr>
          <w:rFonts w:eastAsia="Cambria" w:cs="Times New Roman"/>
        </w:rPr>
        <w:t xml:space="preserve">Salmon reflect the health of human and natural systems and </w:t>
      </w:r>
      <w:r w:rsidR="00F02239">
        <w:rPr>
          <w:rFonts w:eastAsia="Cambria" w:cs="Times New Roman"/>
        </w:rPr>
        <w:t>require deep understanding and care.</w:t>
      </w:r>
    </w:p>
    <w:p w14:paraId="0B0A8967" w14:textId="77777777" w:rsidR="00736954" w:rsidRDefault="00736954" w:rsidP="00DF2943">
      <w:pPr>
        <w:rPr>
          <w:rFonts w:eastAsia="Cambria" w:cs="Times New Roman"/>
        </w:rPr>
      </w:pPr>
    </w:p>
    <w:p w14:paraId="5EC0EE1B" w14:textId="1DC4914F" w:rsidR="00AE7F76" w:rsidRPr="00EB46DF" w:rsidRDefault="00AE7F76" w:rsidP="00DF2943">
      <w:pPr>
        <w:rPr>
          <w:rFonts w:eastAsia="Times New Roman" w:cs="Times New Roman"/>
          <w:b/>
          <w:bCs/>
          <w:color w:val="000000"/>
        </w:rPr>
      </w:pPr>
      <w:r w:rsidRPr="00EB46DF">
        <w:rPr>
          <w:rFonts w:eastAsia="Times New Roman" w:cs="Times New Roman"/>
          <w:b/>
          <w:bCs/>
          <w:color w:val="000000"/>
        </w:rPr>
        <w:br w:type="page"/>
      </w:r>
    </w:p>
    <w:p w14:paraId="4AC94176" w14:textId="4DFCB4D0" w:rsidR="00194981" w:rsidRPr="001612F9" w:rsidRDefault="00194981" w:rsidP="00DF2943">
      <w:pPr>
        <w:pStyle w:val="Heading1"/>
      </w:pPr>
      <w:bookmarkStart w:id="1" w:name="_Toc55731588"/>
      <w:r w:rsidRPr="001612F9">
        <w:t>Lay Summary</w:t>
      </w:r>
      <w:bookmarkEnd w:id="1"/>
    </w:p>
    <w:p w14:paraId="5D0C5E87" w14:textId="77777777" w:rsidR="003278DE" w:rsidRDefault="003278DE" w:rsidP="00DF2943">
      <w:pPr>
        <w:rPr>
          <w:rFonts w:eastAsia="Cambria" w:cs="Times New Roman"/>
        </w:rPr>
      </w:pPr>
    </w:p>
    <w:p w14:paraId="32A29220" w14:textId="38CC7316" w:rsidR="003278DE" w:rsidRDefault="0005399C" w:rsidP="003278DE">
      <w:pPr>
        <w:ind w:firstLine="720"/>
        <w:rPr>
          <w:rFonts w:eastAsia="Cambria" w:cs="Times New Roman"/>
        </w:rPr>
      </w:pPr>
      <w:r>
        <w:rPr>
          <w:rFonts w:eastAsia="Cambria" w:cs="Times New Roman"/>
        </w:rPr>
        <w:tab/>
        <w:t>Salmon are important to people and ecosystems, they bring nutrients to habitats and those eat</w:t>
      </w:r>
      <w:r w:rsidR="00C87B2F">
        <w:rPr>
          <w:rFonts w:eastAsia="Cambria" w:cs="Times New Roman"/>
        </w:rPr>
        <w:t>ing</w:t>
      </w:r>
      <w:r>
        <w:rPr>
          <w:rFonts w:eastAsia="Cambria" w:cs="Times New Roman"/>
        </w:rPr>
        <w:t xml:space="preserve"> them, and they’ve been </w:t>
      </w:r>
      <w:r w:rsidR="003278DE">
        <w:rPr>
          <w:rFonts w:eastAsia="Cambria" w:cs="Times New Roman"/>
        </w:rPr>
        <w:t>connected</w:t>
      </w:r>
      <w:r>
        <w:rPr>
          <w:rFonts w:eastAsia="Cambria" w:cs="Times New Roman"/>
        </w:rPr>
        <w:t xml:space="preserve"> </w:t>
      </w:r>
      <w:r w:rsidR="003278DE">
        <w:rPr>
          <w:rFonts w:eastAsia="Cambria" w:cs="Times New Roman"/>
        </w:rPr>
        <w:t>with</w:t>
      </w:r>
      <w:r>
        <w:rPr>
          <w:rFonts w:eastAsia="Cambria" w:cs="Times New Roman"/>
        </w:rPr>
        <w:t xml:space="preserve"> human </w:t>
      </w:r>
      <w:r w:rsidR="003278DE">
        <w:rPr>
          <w:rFonts w:eastAsia="Cambria" w:cs="Times New Roman"/>
        </w:rPr>
        <w:t>society</w:t>
      </w:r>
      <w:r>
        <w:rPr>
          <w:rFonts w:eastAsia="Cambria" w:cs="Times New Roman"/>
        </w:rPr>
        <w:t xml:space="preserve"> for thousands of years. However, many salmon stocks </w:t>
      </w:r>
      <w:r w:rsidR="003278DE">
        <w:rPr>
          <w:rFonts w:eastAsia="Cambria" w:cs="Times New Roman"/>
        </w:rPr>
        <w:t>are</w:t>
      </w:r>
      <w:r>
        <w:rPr>
          <w:rFonts w:eastAsia="Cambria" w:cs="Times New Roman"/>
        </w:rPr>
        <w:t xml:space="preserve"> in trouble lately and scientists don’t know</w:t>
      </w:r>
      <w:r w:rsidR="007B36CA">
        <w:rPr>
          <w:rFonts w:eastAsia="Cambria" w:cs="Times New Roman"/>
        </w:rPr>
        <w:t xml:space="preserve"> exactly</w:t>
      </w:r>
      <w:r>
        <w:rPr>
          <w:rFonts w:eastAsia="Cambria" w:cs="Times New Roman"/>
        </w:rPr>
        <w:t xml:space="preserve"> why, a big mystery is the ocean part of the</w:t>
      </w:r>
      <w:r w:rsidR="003278DE">
        <w:rPr>
          <w:rFonts w:eastAsia="Cambria" w:cs="Times New Roman"/>
        </w:rPr>
        <w:t>ir</w:t>
      </w:r>
      <w:r>
        <w:rPr>
          <w:rFonts w:eastAsia="Cambria" w:cs="Times New Roman"/>
        </w:rPr>
        <w:t xml:space="preserve"> life cycle, especially th</w:t>
      </w:r>
      <w:r w:rsidR="003278DE">
        <w:rPr>
          <w:rFonts w:eastAsia="Cambria" w:cs="Times New Roman"/>
        </w:rPr>
        <w:t>os</w:t>
      </w:r>
      <w:r>
        <w:rPr>
          <w:rFonts w:eastAsia="Cambria" w:cs="Times New Roman"/>
        </w:rPr>
        <w:t xml:space="preserve">e vulnerable first few months </w:t>
      </w:r>
      <w:r w:rsidR="003278DE">
        <w:rPr>
          <w:rFonts w:eastAsia="Cambria" w:cs="Times New Roman"/>
        </w:rPr>
        <w:t>at sea</w:t>
      </w:r>
      <w:r>
        <w:rPr>
          <w:rFonts w:eastAsia="Cambria" w:cs="Times New Roman"/>
        </w:rPr>
        <w:t>.</w:t>
      </w:r>
      <w:r w:rsidR="00C87B2F">
        <w:rPr>
          <w:rFonts w:eastAsia="Cambria" w:cs="Times New Roman"/>
        </w:rPr>
        <w:t xml:space="preserve"> One incredibly</w:t>
      </w:r>
      <w:r w:rsidR="003278DE">
        <w:rPr>
          <w:rFonts w:eastAsia="Cambria" w:cs="Times New Roman"/>
        </w:rPr>
        <w:t xml:space="preserve"> important </w:t>
      </w:r>
      <w:r w:rsidR="00C87B2F">
        <w:rPr>
          <w:rFonts w:eastAsia="Cambria" w:cs="Times New Roman"/>
        </w:rPr>
        <w:t>factor</w:t>
      </w:r>
      <w:r w:rsidR="003278DE">
        <w:rPr>
          <w:rFonts w:eastAsia="Cambria" w:cs="Times New Roman"/>
        </w:rPr>
        <w:t xml:space="preserve"> </w:t>
      </w:r>
      <w:r w:rsidR="00C87B2F">
        <w:rPr>
          <w:rFonts w:eastAsia="Cambria" w:cs="Times New Roman"/>
        </w:rPr>
        <w:t>for</w:t>
      </w:r>
      <w:r w:rsidR="003278DE">
        <w:rPr>
          <w:rFonts w:eastAsia="Cambria" w:cs="Times New Roman"/>
        </w:rPr>
        <w:t xml:space="preserve"> </w:t>
      </w:r>
      <w:r w:rsidR="00C87B2F">
        <w:rPr>
          <w:rFonts w:eastAsia="Cambria" w:cs="Times New Roman"/>
        </w:rPr>
        <w:t xml:space="preserve">salmon’s </w:t>
      </w:r>
      <w:r w:rsidR="003278DE">
        <w:rPr>
          <w:rFonts w:eastAsia="Cambria" w:cs="Times New Roman"/>
        </w:rPr>
        <w:t xml:space="preserve">survival is </w:t>
      </w:r>
      <w:r w:rsidR="00C87B2F">
        <w:rPr>
          <w:rFonts w:eastAsia="Cambria" w:cs="Times New Roman"/>
        </w:rPr>
        <w:t>getting</w:t>
      </w:r>
      <w:r w:rsidR="003278DE">
        <w:rPr>
          <w:rFonts w:eastAsia="Cambria" w:cs="Times New Roman"/>
        </w:rPr>
        <w:t xml:space="preserve"> enough to</w:t>
      </w:r>
      <w:r w:rsidR="00C87B2F">
        <w:rPr>
          <w:rFonts w:eastAsia="Cambria" w:cs="Times New Roman"/>
        </w:rPr>
        <w:t xml:space="preserve"> eat to</w:t>
      </w:r>
      <w:r w:rsidR="003278DE">
        <w:rPr>
          <w:rFonts w:eastAsia="Cambria" w:cs="Times New Roman"/>
        </w:rPr>
        <w:t xml:space="preserve"> grow</w:t>
      </w:r>
      <w:r w:rsidR="00C87B2F">
        <w:rPr>
          <w:rFonts w:eastAsia="Cambria" w:cs="Times New Roman"/>
        </w:rPr>
        <w:t xml:space="preserve"> quickly</w:t>
      </w:r>
      <w:r w:rsidR="003278DE">
        <w:rPr>
          <w:rFonts w:eastAsia="Cambria" w:cs="Times New Roman"/>
        </w:rPr>
        <w:t xml:space="preserve">. This research looked at young pink and chum salmon to see if the species ate differently and how that changed over time as salmon swam throughout the Inside Passage of southern B.C. Sometimes there wasn’t enough food, chum salmon ate jellyfish and pink salmon ate small, nearshore animals, but other areas with a lot of food where salmon species ate similar things. Salmon </w:t>
      </w:r>
      <w:r w:rsidR="00C87B2F">
        <w:rPr>
          <w:rFonts w:eastAsia="Cambria" w:cs="Times New Roman"/>
        </w:rPr>
        <w:t>diets</w:t>
      </w:r>
      <w:r w:rsidR="003278DE">
        <w:rPr>
          <w:rFonts w:eastAsia="Cambria" w:cs="Times New Roman"/>
        </w:rPr>
        <w:t xml:space="preserve"> </w:t>
      </w:r>
      <w:r w:rsidR="00C87B2F">
        <w:rPr>
          <w:rFonts w:eastAsia="Cambria" w:cs="Times New Roman"/>
        </w:rPr>
        <w:t>reflect</w:t>
      </w:r>
      <w:r w:rsidR="003278DE">
        <w:rPr>
          <w:rFonts w:eastAsia="Cambria" w:cs="Times New Roman"/>
        </w:rPr>
        <w:t xml:space="preserve"> ecosystem health and restoring habitat is recommended to help salmon. </w:t>
      </w:r>
    </w:p>
    <w:p w14:paraId="4465DA8D" w14:textId="77777777" w:rsidR="003278DE" w:rsidRDefault="003278DE" w:rsidP="003278DE">
      <w:pPr>
        <w:ind w:firstLine="720"/>
        <w:rPr>
          <w:rFonts w:eastAsia="Cambria" w:cs="Times New Roman"/>
        </w:rPr>
      </w:pPr>
    </w:p>
    <w:p w14:paraId="60D261B9" w14:textId="2BDC4F8E" w:rsidR="00194981" w:rsidRPr="00EB46DF" w:rsidRDefault="00194981" w:rsidP="00DF2943">
      <w:pPr>
        <w:pStyle w:val="Heading1"/>
      </w:pPr>
      <w:bookmarkStart w:id="2" w:name="_Toc153357227"/>
      <w:bookmarkStart w:id="3" w:name="_Toc157169035"/>
      <w:bookmarkStart w:id="4" w:name="_Toc55731589"/>
      <w:r w:rsidRPr="00702E99">
        <w:t>Preface</w:t>
      </w:r>
      <w:bookmarkEnd w:id="2"/>
      <w:bookmarkEnd w:id="3"/>
      <w:bookmarkEnd w:id="4"/>
    </w:p>
    <w:p w14:paraId="1D841C2F" w14:textId="593C1D4A" w:rsidR="00194981" w:rsidRDefault="00194981" w:rsidP="00DF2943">
      <w:pPr>
        <w:rPr>
          <w:rFonts w:eastAsia="Cambria" w:cs="Times New Roman"/>
        </w:rPr>
      </w:pPr>
    </w:p>
    <w:p w14:paraId="48307C1E" w14:textId="4EF3086E" w:rsidR="00194981" w:rsidRPr="00EB46DF" w:rsidRDefault="0011316F" w:rsidP="00DF2943">
      <w:pPr>
        <w:rPr>
          <w:rFonts w:eastAsia="Cambria" w:cs="Times New Roman"/>
        </w:rPr>
      </w:pPr>
      <w:r>
        <w:rPr>
          <w:rFonts w:eastAsia="Cambria" w:cs="Times New Roman"/>
        </w:rPr>
        <w:t xml:space="preserve">This thesis research </w:t>
      </w:r>
      <w:r w:rsidR="00B776B3">
        <w:rPr>
          <w:rFonts w:eastAsia="Cambria" w:cs="Times New Roman"/>
        </w:rPr>
        <w:t>wa</w:t>
      </w:r>
      <w:r>
        <w:rPr>
          <w:rFonts w:eastAsia="Cambria" w:cs="Times New Roman"/>
        </w:rPr>
        <w:t>s the independent, original and unpublished work of Vanessa R</w:t>
      </w:r>
      <w:r w:rsidR="00AC286C">
        <w:rPr>
          <w:rFonts w:eastAsia="Cambria" w:cs="Times New Roman"/>
        </w:rPr>
        <w:t>ose</w:t>
      </w:r>
      <w:r>
        <w:rPr>
          <w:rFonts w:eastAsia="Cambria" w:cs="Times New Roman"/>
        </w:rPr>
        <w:t xml:space="preserve"> Zahner. Co-supervisors Dr. Evgeny Pakhomov and Dr. Brian Hunt helped shape the initial project ideas and layout of fish sample </w:t>
      </w:r>
      <w:r w:rsidR="00A97739">
        <w:rPr>
          <w:rFonts w:eastAsia="Cambria" w:cs="Times New Roman"/>
        </w:rPr>
        <w:t>sites</w:t>
      </w:r>
      <w:r>
        <w:rPr>
          <w:rFonts w:eastAsia="Cambria" w:cs="Times New Roman"/>
        </w:rPr>
        <w:t xml:space="preserve">. The research was done in collaboration with the Hakai Institute’s Juvenile Salmon Program to gain a better understanding of the early marine migration of salmon. Hakai field crews at Quadra Island </w:t>
      </w:r>
      <w:r w:rsidR="00AC286C">
        <w:rPr>
          <w:rFonts w:eastAsia="Cambria" w:cs="Times New Roman"/>
        </w:rPr>
        <w:t xml:space="preserve">Station </w:t>
      </w:r>
      <w:r>
        <w:rPr>
          <w:rFonts w:eastAsia="Cambria" w:cs="Times New Roman"/>
        </w:rPr>
        <w:t xml:space="preserve">and Salmon Coast Field Station collected juvenile outmigrating salmon </w:t>
      </w:r>
      <w:r w:rsidR="00AC286C">
        <w:rPr>
          <w:rFonts w:eastAsia="Cambria" w:cs="Times New Roman"/>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Pr>
          <w:rFonts w:eastAsia="Cambria" w:cs="Times New Roman"/>
        </w:rPr>
        <w:t>Jihyun</w:t>
      </w:r>
      <w:proofErr w:type="spellEnd"/>
      <w:r w:rsidR="00AC286C">
        <w:rPr>
          <w:rFonts w:eastAsia="Cambria" w:cs="Times New Roman"/>
        </w:rPr>
        <w:t xml:space="preserve"> Kim and Jessica Schaub. All of the salmon stomach content processing, data analysis and writing was done solely by Vanessa Rose Zahner. The raw dataset of salmon stomach</w:t>
      </w:r>
      <w:r w:rsidR="008D1DFE">
        <w:rPr>
          <w:rFonts w:eastAsia="Cambria" w:cs="Times New Roman"/>
        </w:rPr>
        <w:t xml:space="preserve">s </w:t>
      </w:r>
      <w:r w:rsidR="00AC286C">
        <w:rPr>
          <w:rFonts w:eastAsia="Cambria" w:cs="Times New Roman"/>
        </w:rPr>
        <w:t xml:space="preserve">and analysis code are accessible at: </w:t>
      </w:r>
      <w:hyperlink r:id="rId8" w:history="1">
        <w:r w:rsidR="00F30363" w:rsidRPr="009436B1">
          <w:rPr>
            <w:rStyle w:val="Hyperlink"/>
            <w:rFonts w:eastAsia="Cambria" w:cs="Times New Roman"/>
          </w:rPr>
          <w:t>https://github.com/vanzahner/pink-chum-diets</w:t>
        </w:r>
      </w:hyperlink>
      <w:r w:rsidR="008D1DFE">
        <w:rPr>
          <w:rFonts w:eastAsia="Cambria" w:cs="Times New Roman"/>
        </w:rPr>
        <w:t xml:space="preserve">. </w:t>
      </w:r>
      <w:r w:rsidR="008D1DFE" w:rsidRPr="008D1DFE">
        <w:rPr>
          <w:rFonts w:eastAsia="Cambria" w:cs="Times New Roman"/>
          <w:highlight w:val="yellow"/>
        </w:rPr>
        <w:t>(</w:t>
      </w:r>
      <w:r w:rsidR="008D1DFE">
        <w:rPr>
          <w:rFonts w:eastAsia="Cambria" w:cs="Times New Roman"/>
          <w:highlight w:val="yellow"/>
        </w:rPr>
        <w:t>NEEDS</w:t>
      </w:r>
      <w:r w:rsidR="008D1DFE" w:rsidRPr="008D1DFE">
        <w:rPr>
          <w:rFonts w:eastAsia="Cambria" w:cs="Times New Roman"/>
          <w:highlight w:val="yellow"/>
        </w:rPr>
        <w:t xml:space="preserve"> </w:t>
      </w:r>
      <w:r w:rsidR="008D1DFE" w:rsidRPr="00AC286C">
        <w:rPr>
          <w:rFonts w:eastAsia="Cambria" w:cs="Times New Roman"/>
          <w:highlight w:val="yellow"/>
        </w:rPr>
        <w:t>HAKAI PACKAGE</w:t>
      </w:r>
      <w:r w:rsidR="008D1DFE">
        <w:rPr>
          <w:rFonts w:eastAsia="Cambria" w:cs="Times New Roman"/>
          <w:highlight w:val="yellow"/>
        </w:rPr>
        <w:t xml:space="preserve"> WITH DOI</w:t>
      </w:r>
      <w:r w:rsidR="008D1DFE" w:rsidRPr="008D1DFE">
        <w:rPr>
          <w:rFonts w:eastAsia="Cambria" w:cs="Times New Roman"/>
          <w:highlight w:val="yellow"/>
        </w:rPr>
        <w:t>)</w:t>
      </w:r>
    </w:p>
    <w:p w14:paraId="15213F0F" w14:textId="68D8C5E4" w:rsidR="00194981" w:rsidRPr="00EB46DF" w:rsidRDefault="00194981" w:rsidP="00DF2943">
      <w:pPr>
        <w:rPr>
          <w:rFonts w:eastAsia="Cambria" w:cs="Times New Roman"/>
        </w:rPr>
      </w:pPr>
    </w:p>
    <w:p w14:paraId="44360ADF" w14:textId="036BDDE6" w:rsidR="00194981" w:rsidRPr="00EB46DF" w:rsidRDefault="00194981" w:rsidP="00DF2943">
      <w:pPr>
        <w:rPr>
          <w:rFonts w:eastAsia="Times New Roman" w:cs="Times New Roman"/>
          <w:b/>
          <w:bCs/>
          <w:color w:val="000000"/>
        </w:rPr>
      </w:pPr>
      <w:r w:rsidRPr="00EB46DF">
        <w:rPr>
          <w:rFonts w:eastAsia="Times New Roman" w:cs="Times New Roman"/>
          <w:b/>
          <w:bCs/>
          <w:color w:val="000000"/>
        </w:rPr>
        <w:br w:type="page"/>
      </w:r>
    </w:p>
    <w:p w14:paraId="3268DB82" w14:textId="24C31D16" w:rsidR="00194981" w:rsidRPr="00171827" w:rsidRDefault="00194981" w:rsidP="00DF2943">
      <w:pPr>
        <w:pStyle w:val="Heading1"/>
      </w:pPr>
      <w:bookmarkStart w:id="5" w:name="_Toc153357228"/>
      <w:bookmarkStart w:id="6" w:name="_Toc157169036"/>
      <w:bookmarkStart w:id="7" w:name="_Toc55731590"/>
      <w:r w:rsidRPr="00171827">
        <w:t>Table of Contents</w:t>
      </w:r>
      <w:bookmarkEnd w:id="5"/>
      <w:bookmarkEnd w:id="6"/>
      <w:bookmarkEnd w:id="7"/>
    </w:p>
    <w:p w14:paraId="7BB9C7D0" w14:textId="77777777" w:rsidR="00194981" w:rsidRPr="00EB46DF" w:rsidRDefault="00194981" w:rsidP="00DF2943">
      <w:pPr>
        <w:rPr>
          <w:rFonts w:cs="Times New Roman"/>
        </w:rPr>
      </w:pPr>
    </w:p>
    <w:p w14:paraId="4255BD0B" w14:textId="5DA63A1F" w:rsidR="00821AC3" w:rsidRDefault="00E83CE1">
      <w:pPr>
        <w:pStyle w:val="TOC1"/>
        <w:rPr>
          <w:rFonts w:asciiTheme="minorHAnsi" w:eastAsiaTheme="minorEastAsia" w:hAnsiTheme="minorHAnsi" w:cstheme="minorBidi"/>
          <w:b w:val="0"/>
          <w:noProof/>
        </w:rPr>
      </w:pPr>
      <w:r>
        <w:rPr>
          <w:b w:val="0"/>
        </w:rPr>
        <w:fldChar w:fldCharType="begin"/>
      </w:r>
      <w:r>
        <w:rPr>
          <w:b w:val="0"/>
        </w:rPr>
        <w:instrText xml:space="preserve"> TOC \o "1-1" \h \z \u \t "Heading 2,1,Heading 3,2,Heading 4,3" </w:instrText>
      </w:r>
      <w:r>
        <w:rPr>
          <w:b w:val="0"/>
        </w:rPr>
        <w:fldChar w:fldCharType="separate"/>
      </w:r>
      <w:hyperlink w:anchor="_Toc55731587" w:history="1">
        <w:r w:rsidR="00821AC3" w:rsidRPr="00D30998">
          <w:rPr>
            <w:rStyle w:val="Hyperlink"/>
            <w:noProof/>
          </w:rPr>
          <w:t>Abstract</w:t>
        </w:r>
        <w:r w:rsidR="00821AC3">
          <w:rPr>
            <w:noProof/>
            <w:webHidden/>
          </w:rPr>
          <w:tab/>
        </w:r>
        <w:r w:rsidR="00821AC3">
          <w:rPr>
            <w:noProof/>
            <w:webHidden/>
          </w:rPr>
          <w:fldChar w:fldCharType="begin"/>
        </w:r>
        <w:r w:rsidR="00821AC3">
          <w:rPr>
            <w:noProof/>
            <w:webHidden/>
          </w:rPr>
          <w:instrText xml:space="preserve"> PAGEREF _Toc55731587 \h </w:instrText>
        </w:r>
        <w:r w:rsidR="00821AC3">
          <w:rPr>
            <w:noProof/>
            <w:webHidden/>
          </w:rPr>
        </w:r>
        <w:r w:rsidR="00821AC3">
          <w:rPr>
            <w:noProof/>
            <w:webHidden/>
          </w:rPr>
          <w:fldChar w:fldCharType="separate"/>
        </w:r>
        <w:r w:rsidR="00821AC3">
          <w:rPr>
            <w:noProof/>
            <w:webHidden/>
          </w:rPr>
          <w:t>iii</w:t>
        </w:r>
        <w:r w:rsidR="00821AC3">
          <w:rPr>
            <w:noProof/>
            <w:webHidden/>
          </w:rPr>
          <w:fldChar w:fldCharType="end"/>
        </w:r>
      </w:hyperlink>
    </w:p>
    <w:p w14:paraId="6E4213ED" w14:textId="7AC077BF" w:rsidR="00821AC3" w:rsidRDefault="00DA20F8">
      <w:pPr>
        <w:pStyle w:val="TOC1"/>
        <w:rPr>
          <w:rFonts w:asciiTheme="minorHAnsi" w:eastAsiaTheme="minorEastAsia" w:hAnsiTheme="minorHAnsi" w:cstheme="minorBidi"/>
          <w:b w:val="0"/>
          <w:noProof/>
        </w:rPr>
      </w:pPr>
      <w:hyperlink w:anchor="_Toc55731588" w:history="1">
        <w:r w:rsidR="00821AC3" w:rsidRPr="00D30998">
          <w:rPr>
            <w:rStyle w:val="Hyperlink"/>
            <w:noProof/>
          </w:rPr>
          <w:t>Lay Summary</w:t>
        </w:r>
        <w:r w:rsidR="00821AC3">
          <w:rPr>
            <w:noProof/>
            <w:webHidden/>
          </w:rPr>
          <w:tab/>
        </w:r>
        <w:r w:rsidR="00821AC3">
          <w:rPr>
            <w:noProof/>
            <w:webHidden/>
          </w:rPr>
          <w:fldChar w:fldCharType="begin"/>
        </w:r>
        <w:r w:rsidR="00821AC3">
          <w:rPr>
            <w:noProof/>
            <w:webHidden/>
          </w:rPr>
          <w:instrText xml:space="preserve"> PAGEREF _Toc55731588 \h </w:instrText>
        </w:r>
        <w:r w:rsidR="00821AC3">
          <w:rPr>
            <w:noProof/>
            <w:webHidden/>
          </w:rPr>
        </w:r>
        <w:r w:rsidR="00821AC3">
          <w:rPr>
            <w:noProof/>
            <w:webHidden/>
          </w:rPr>
          <w:fldChar w:fldCharType="separate"/>
        </w:r>
        <w:r w:rsidR="00821AC3">
          <w:rPr>
            <w:noProof/>
            <w:webHidden/>
          </w:rPr>
          <w:t>v</w:t>
        </w:r>
        <w:r w:rsidR="00821AC3">
          <w:rPr>
            <w:noProof/>
            <w:webHidden/>
          </w:rPr>
          <w:fldChar w:fldCharType="end"/>
        </w:r>
      </w:hyperlink>
    </w:p>
    <w:p w14:paraId="78036F7E" w14:textId="62F192E2" w:rsidR="00821AC3" w:rsidRDefault="00DA20F8">
      <w:pPr>
        <w:pStyle w:val="TOC1"/>
        <w:rPr>
          <w:rFonts w:asciiTheme="minorHAnsi" w:eastAsiaTheme="minorEastAsia" w:hAnsiTheme="minorHAnsi" w:cstheme="minorBidi"/>
          <w:b w:val="0"/>
          <w:noProof/>
        </w:rPr>
      </w:pPr>
      <w:hyperlink w:anchor="_Toc55731589" w:history="1">
        <w:r w:rsidR="00821AC3" w:rsidRPr="00D30998">
          <w:rPr>
            <w:rStyle w:val="Hyperlink"/>
            <w:noProof/>
          </w:rPr>
          <w:t>Preface</w:t>
        </w:r>
        <w:r w:rsidR="00821AC3">
          <w:rPr>
            <w:noProof/>
            <w:webHidden/>
          </w:rPr>
          <w:tab/>
        </w:r>
        <w:r w:rsidR="00821AC3">
          <w:rPr>
            <w:noProof/>
            <w:webHidden/>
          </w:rPr>
          <w:fldChar w:fldCharType="begin"/>
        </w:r>
        <w:r w:rsidR="00821AC3">
          <w:rPr>
            <w:noProof/>
            <w:webHidden/>
          </w:rPr>
          <w:instrText xml:space="preserve"> PAGEREF _Toc55731589 \h </w:instrText>
        </w:r>
        <w:r w:rsidR="00821AC3">
          <w:rPr>
            <w:noProof/>
            <w:webHidden/>
          </w:rPr>
        </w:r>
        <w:r w:rsidR="00821AC3">
          <w:rPr>
            <w:noProof/>
            <w:webHidden/>
          </w:rPr>
          <w:fldChar w:fldCharType="separate"/>
        </w:r>
        <w:r w:rsidR="00821AC3">
          <w:rPr>
            <w:noProof/>
            <w:webHidden/>
          </w:rPr>
          <w:t>vi</w:t>
        </w:r>
        <w:r w:rsidR="00821AC3">
          <w:rPr>
            <w:noProof/>
            <w:webHidden/>
          </w:rPr>
          <w:fldChar w:fldCharType="end"/>
        </w:r>
      </w:hyperlink>
    </w:p>
    <w:p w14:paraId="36D9337A" w14:textId="744C3B38" w:rsidR="00821AC3" w:rsidRDefault="00DA20F8">
      <w:pPr>
        <w:pStyle w:val="TOC1"/>
        <w:rPr>
          <w:rFonts w:asciiTheme="minorHAnsi" w:eastAsiaTheme="minorEastAsia" w:hAnsiTheme="minorHAnsi" w:cstheme="minorBidi"/>
          <w:b w:val="0"/>
          <w:noProof/>
        </w:rPr>
      </w:pPr>
      <w:hyperlink w:anchor="_Toc55731590" w:history="1">
        <w:r w:rsidR="00821AC3" w:rsidRPr="00D30998">
          <w:rPr>
            <w:rStyle w:val="Hyperlink"/>
            <w:noProof/>
          </w:rPr>
          <w:t>Table of Contents</w:t>
        </w:r>
        <w:r w:rsidR="00821AC3">
          <w:rPr>
            <w:noProof/>
            <w:webHidden/>
          </w:rPr>
          <w:tab/>
        </w:r>
        <w:r w:rsidR="00821AC3">
          <w:rPr>
            <w:noProof/>
            <w:webHidden/>
          </w:rPr>
          <w:fldChar w:fldCharType="begin"/>
        </w:r>
        <w:r w:rsidR="00821AC3">
          <w:rPr>
            <w:noProof/>
            <w:webHidden/>
          </w:rPr>
          <w:instrText xml:space="preserve"> PAGEREF _Toc55731590 \h </w:instrText>
        </w:r>
        <w:r w:rsidR="00821AC3">
          <w:rPr>
            <w:noProof/>
            <w:webHidden/>
          </w:rPr>
        </w:r>
        <w:r w:rsidR="00821AC3">
          <w:rPr>
            <w:noProof/>
            <w:webHidden/>
          </w:rPr>
          <w:fldChar w:fldCharType="separate"/>
        </w:r>
        <w:r w:rsidR="00821AC3">
          <w:rPr>
            <w:noProof/>
            <w:webHidden/>
          </w:rPr>
          <w:t>vii</w:t>
        </w:r>
        <w:r w:rsidR="00821AC3">
          <w:rPr>
            <w:noProof/>
            <w:webHidden/>
          </w:rPr>
          <w:fldChar w:fldCharType="end"/>
        </w:r>
      </w:hyperlink>
    </w:p>
    <w:p w14:paraId="4598AF27" w14:textId="0240B43E" w:rsidR="00821AC3" w:rsidRDefault="00DA20F8">
      <w:pPr>
        <w:pStyle w:val="TOC1"/>
        <w:rPr>
          <w:rFonts w:asciiTheme="minorHAnsi" w:eastAsiaTheme="minorEastAsia" w:hAnsiTheme="minorHAnsi" w:cstheme="minorBidi"/>
          <w:b w:val="0"/>
          <w:noProof/>
        </w:rPr>
      </w:pPr>
      <w:hyperlink w:anchor="_Toc55731591" w:history="1">
        <w:r w:rsidR="00821AC3" w:rsidRPr="00D30998">
          <w:rPr>
            <w:rStyle w:val="Hyperlink"/>
            <w:noProof/>
          </w:rPr>
          <w:t>List of Tables</w:t>
        </w:r>
        <w:r w:rsidR="00821AC3">
          <w:rPr>
            <w:noProof/>
            <w:webHidden/>
          </w:rPr>
          <w:tab/>
        </w:r>
        <w:r w:rsidR="00821AC3">
          <w:rPr>
            <w:noProof/>
            <w:webHidden/>
          </w:rPr>
          <w:fldChar w:fldCharType="begin"/>
        </w:r>
        <w:r w:rsidR="00821AC3">
          <w:rPr>
            <w:noProof/>
            <w:webHidden/>
          </w:rPr>
          <w:instrText xml:space="preserve"> PAGEREF _Toc55731591 \h </w:instrText>
        </w:r>
        <w:r w:rsidR="00821AC3">
          <w:rPr>
            <w:noProof/>
            <w:webHidden/>
          </w:rPr>
        </w:r>
        <w:r w:rsidR="00821AC3">
          <w:rPr>
            <w:noProof/>
            <w:webHidden/>
          </w:rPr>
          <w:fldChar w:fldCharType="separate"/>
        </w:r>
        <w:r w:rsidR="00821AC3">
          <w:rPr>
            <w:noProof/>
            <w:webHidden/>
          </w:rPr>
          <w:t>x</w:t>
        </w:r>
        <w:r w:rsidR="00821AC3">
          <w:rPr>
            <w:noProof/>
            <w:webHidden/>
          </w:rPr>
          <w:fldChar w:fldCharType="end"/>
        </w:r>
      </w:hyperlink>
    </w:p>
    <w:p w14:paraId="0D845139" w14:textId="3A2F8764" w:rsidR="00821AC3" w:rsidRDefault="00DA20F8">
      <w:pPr>
        <w:pStyle w:val="TOC1"/>
        <w:rPr>
          <w:rFonts w:asciiTheme="minorHAnsi" w:eastAsiaTheme="minorEastAsia" w:hAnsiTheme="minorHAnsi" w:cstheme="minorBidi"/>
          <w:b w:val="0"/>
          <w:noProof/>
        </w:rPr>
      </w:pPr>
      <w:hyperlink w:anchor="_Toc55731592" w:history="1">
        <w:r w:rsidR="00821AC3" w:rsidRPr="00D30998">
          <w:rPr>
            <w:rStyle w:val="Hyperlink"/>
            <w:noProof/>
          </w:rPr>
          <w:t>List of Figures</w:t>
        </w:r>
        <w:r w:rsidR="00821AC3">
          <w:rPr>
            <w:noProof/>
            <w:webHidden/>
          </w:rPr>
          <w:tab/>
        </w:r>
        <w:r w:rsidR="00821AC3">
          <w:rPr>
            <w:noProof/>
            <w:webHidden/>
          </w:rPr>
          <w:fldChar w:fldCharType="begin"/>
        </w:r>
        <w:r w:rsidR="00821AC3">
          <w:rPr>
            <w:noProof/>
            <w:webHidden/>
          </w:rPr>
          <w:instrText xml:space="preserve"> PAGEREF _Toc55731592 \h </w:instrText>
        </w:r>
        <w:r w:rsidR="00821AC3">
          <w:rPr>
            <w:noProof/>
            <w:webHidden/>
          </w:rPr>
        </w:r>
        <w:r w:rsidR="00821AC3">
          <w:rPr>
            <w:noProof/>
            <w:webHidden/>
          </w:rPr>
          <w:fldChar w:fldCharType="separate"/>
        </w:r>
        <w:r w:rsidR="00821AC3">
          <w:rPr>
            <w:noProof/>
            <w:webHidden/>
          </w:rPr>
          <w:t>xi</w:t>
        </w:r>
        <w:r w:rsidR="00821AC3">
          <w:rPr>
            <w:noProof/>
            <w:webHidden/>
          </w:rPr>
          <w:fldChar w:fldCharType="end"/>
        </w:r>
      </w:hyperlink>
    </w:p>
    <w:p w14:paraId="282CBA52" w14:textId="52B962D9" w:rsidR="00821AC3" w:rsidRDefault="00DA20F8">
      <w:pPr>
        <w:pStyle w:val="TOC1"/>
        <w:rPr>
          <w:rFonts w:asciiTheme="minorHAnsi" w:eastAsiaTheme="minorEastAsia" w:hAnsiTheme="minorHAnsi" w:cstheme="minorBidi"/>
          <w:b w:val="0"/>
          <w:noProof/>
        </w:rPr>
      </w:pPr>
      <w:hyperlink w:anchor="_Toc55731593" w:history="1">
        <w:r w:rsidR="00821AC3" w:rsidRPr="00D30998">
          <w:rPr>
            <w:rStyle w:val="Hyperlink"/>
            <w:noProof/>
          </w:rPr>
          <w:t>List of Illustrations</w:t>
        </w:r>
        <w:r w:rsidR="00821AC3">
          <w:rPr>
            <w:noProof/>
            <w:webHidden/>
          </w:rPr>
          <w:tab/>
        </w:r>
        <w:r w:rsidR="00821AC3">
          <w:rPr>
            <w:noProof/>
            <w:webHidden/>
          </w:rPr>
          <w:fldChar w:fldCharType="begin"/>
        </w:r>
        <w:r w:rsidR="00821AC3">
          <w:rPr>
            <w:noProof/>
            <w:webHidden/>
          </w:rPr>
          <w:instrText xml:space="preserve"> PAGEREF _Toc55731593 \h </w:instrText>
        </w:r>
        <w:r w:rsidR="00821AC3">
          <w:rPr>
            <w:noProof/>
            <w:webHidden/>
          </w:rPr>
        </w:r>
        <w:r w:rsidR="00821AC3">
          <w:rPr>
            <w:noProof/>
            <w:webHidden/>
          </w:rPr>
          <w:fldChar w:fldCharType="separate"/>
        </w:r>
        <w:r w:rsidR="00821AC3">
          <w:rPr>
            <w:noProof/>
            <w:webHidden/>
          </w:rPr>
          <w:t>xiv</w:t>
        </w:r>
        <w:r w:rsidR="00821AC3">
          <w:rPr>
            <w:noProof/>
            <w:webHidden/>
          </w:rPr>
          <w:fldChar w:fldCharType="end"/>
        </w:r>
      </w:hyperlink>
    </w:p>
    <w:p w14:paraId="56F4A19F" w14:textId="2B2F0DF8" w:rsidR="00821AC3" w:rsidRDefault="00DA20F8">
      <w:pPr>
        <w:pStyle w:val="TOC1"/>
        <w:rPr>
          <w:rFonts w:asciiTheme="minorHAnsi" w:eastAsiaTheme="minorEastAsia" w:hAnsiTheme="minorHAnsi" w:cstheme="minorBidi"/>
          <w:b w:val="0"/>
          <w:noProof/>
        </w:rPr>
      </w:pPr>
      <w:hyperlink w:anchor="_Toc55731594" w:history="1">
        <w:r w:rsidR="00821AC3" w:rsidRPr="00D30998">
          <w:rPr>
            <w:rStyle w:val="Hyperlink"/>
            <w:noProof/>
          </w:rPr>
          <w:t>List of Symbols</w:t>
        </w:r>
        <w:r w:rsidR="00821AC3">
          <w:rPr>
            <w:noProof/>
            <w:webHidden/>
          </w:rPr>
          <w:tab/>
        </w:r>
        <w:r w:rsidR="00821AC3">
          <w:rPr>
            <w:noProof/>
            <w:webHidden/>
          </w:rPr>
          <w:fldChar w:fldCharType="begin"/>
        </w:r>
        <w:r w:rsidR="00821AC3">
          <w:rPr>
            <w:noProof/>
            <w:webHidden/>
          </w:rPr>
          <w:instrText xml:space="preserve"> PAGEREF _Toc55731594 \h </w:instrText>
        </w:r>
        <w:r w:rsidR="00821AC3">
          <w:rPr>
            <w:noProof/>
            <w:webHidden/>
          </w:rPr>
        </w:r>
        <w:r w:rsidR="00821AC3">
          <w:rPr>
            <w:noProof/>
            <w:webHidden/>
          </w:rPr>
          <w:fldChar w:fldCharType="separate"/>
        </w:r>
        <w:r w:rsidR="00821AC3">
          <w:rPr>
            <w:noProof/>
            <w:webHidden/>
          </w:rPr>
          <w:t>xv</w:t>
        </w:r>
        <w:r w:rsidR="00821AC3">
          <w:rPr>
            <w:noProof/>
            <w:webHidden/>
          </w:rPr>
          <w:fldChar w:fldCharType="end"/>
        </w:r>
      </w:hyperlink>
    </w:p>
    <w:p w14:paraId="01E935B2" w14:textId="3CC83BF1" w:rsidR="00821AC3" w:rsidRDefault="00DA20F8">
      <w:pPr>
        <w:pStyle w:val="TOC1"/>
        <w:rPr>
          <w:rFonts w:asciiTheme="minorHAnsi" w:eastAsiaTheme="minorEastAsia" w:hAnsiTheme="minorHAnsi" w:cstheme="minorBidi"/>
          <w:b w:val="0"/>
          <w:noProof/>
        </w:rPr>
      </w:pPr>
      <w:hyperlink w:anchor="_Toc55731595" w:history="1">
        <w:r w:rsidR="00821AC3" w:rsidRPr="00D30998">
          <w:rPr>
            <w:rStyle w:val="Hyperlink"/>
            <w:noProof/>
          </w:rPr>
          <w:t>List of Abbreviations</w:t>
        </w:r>
        <w:r w:rsidR="00821AC3">
          <w:rPr>
            <w:noProof/>
            <w:webHidden/>
          </w:rPr>
          <w:tab/>
        </w:r>
        <w:r w:rsidR="00821AC3">
          <w:rPr>
            <w:noProof/>
            <w:webHidden/>
          </w:rPr>
          <w:fldChar w:fldCharType="begin"/>
        </w:r>
        <w:r w:rsidR="00821AC3">
          <w:rPr>
            <w:noProof/>
            <w:webHidden/>
          </w:rPr>
          <w:instrText xml:space="preserve"> PAGEREF _Toc55731595 \h </w:instrText>
        </w:r>
        <w:r w:rsidR="00821AC3">
          <w:rPr>
            <w:noProof/>
            <w:webHidden/>
          </w:rPr>
        </w:r>
        <w:r w:rsidR="00821AC3">
          <w:rPr>
            <w:noProof/>
            <w:webHidden/>
          </w:rPr>
          <w:fldChar w:fldCharType="separate"/>
        </w:r>
        <w:r w:rsidR="00821AC3">
          <w:rPr>
            <w:noProof/>
            <w:webHidden/>
          </w:rPr>
          <w:t>xvi</w:t>
        </w:r>
        <w:r w:rsidR="00821AC3">
          <w:rPr>
            <w:noProof/>
            <w:webHidden/>
          </w:rPr>
          <w:fldChar w:fldCharType="end"/>
        </w:r>
      </w:hyperlink>
    </w:p>
    <w:p w14:paraId="6ABD947A" w14:textId="418049BC" w:rsidR="00821AC3" w:rsidRDefault="00DA20F8">
      <w:pPr>
        <w:pStyle w:val="TOC1"/>
        <w:rPr>
          <w:rFonts w:asciiTheme="minorHAnsi" w:eastAsiaTheme="minorEastAsia" w:hAnsiTheme="minorHAnsi" w:cstheme="minorBidi"/>
          <w:b w:val="0"/>
          <w:noProof/>
        </w:rPr>
      </w:pPr>
      <w:hyperlink w:anchor="_Toc55731596" w:history="1">
        <w:r w:rsidR="00821AC3" w:rsidRPr="00D30998">
          <w:rPr>
            <w:rStyle w:val="Hyperlink"/>
            <w:noProof/>
          </w:rPr>
          <w:t>Glossary</w:t>
        </w:r>
        <w:r w:rsidR="00821AC3">
          <w:rPr>
            <w:noProof/>
            <w:webHidden/>
          </w:rPr>
          <w:tab/>
        </w:r>
        <w:r w:rsidR="00821AC3">
          <w:rPr>
            <w:noProof/>
            <w:webHidden/>
          </w:rPr>
          <w:fldChar w:fldCharType="begin"/>
        </w:r>
        <w:r w:rsidR="00821AC3">
          <w:rPr>
            <w:noProof/>
            <w:webHidden/>
          </w:rPr>
          <w:instrText xml:space="preserve"> PAGEREF _Toc55731596 \h </w:instrText>
        </w:r>
        <w:r w:rsidR="00821AC3">
          <w:rPr>
            <w:noProof/>
            <w:webHidden/>
          </w:rPr>
        </w:r>
        <w:r w:rsidR="00821AC3">
          <w:rPr>
            <w:noProof/>
            <w:webHidden/>
          </w:rPr>
          <w:fldChar w:fldCharType="separate"/>
        </w:r>
        <w:r w:rsidR="00821AC3">
          <w:rPr>
            <w:noProof/>
            <w:webHidden/>
          </w:rPr>
          <w:t>xvii</w:t>
        </w:r>
        <w:r w:rsidR="00821AC3">
          <w:rPr>
            <w:noProof/>
            <w:webHidden/>
          </w:rPr>
          <w:fldChar w:fldCharType="end"/>
        </w:r>
      </w:hyperlink>
    </w:p>
    <w:p w14:paraId="05F5E99D" w14:textId="294DB72B" w:rsidR="00821AC3" w:rsidRDefault="00DA20F8">
      <w:pPr>
        <w:pStyle w:val="TOC1"/>
        <w:rPr>
          <w:rFonts w:asciiTheme="minorHAnsi" w:eastAsiaTheme="minorEastAsia" w:hAnsiTheme="minorHAnsi" w:cstheme="minorBidi"/>
          <w:b w:val="0"/>
          <w:noProof/>
        </w:rPr>
      </w:pPr>
      <w:hyperlink w:anchor="_Toc55731597" w:history="1">
        <w:r w:rsidR="00821AC3" w:rsidRPr="00D30998">
          <w:rPr>
            <w:rStyle w:val="Hyperlink"/>
            <w:noProof/>
          </w:rPr>
          <w:t>Acknowledgements</w:t>
        </w:r>
        <w:r w:rsidR="00821AC3">
          <w:rPr>
            <w:noProof/>
            <w:webHidden/>
          </w:rPr>
          <w:tab/>
        </w:r>
        <w:r w:rsidR="00821AC3">
          <w:rPr>
            <w:noProof/>
            <w:webHidden/>
          </w:rPr>
          <w:fldChar w:fldCharType="begin"/>
        </w:r>
        <w:r w:rsidR="00821AC3">
          <w:rPr>
            <w:noProof/>
            <w:webHidden/>
          </w:rPr>
          <w:instrText xml:space="preserve"> PAGEREF _Toc55731597 \h </w:instrText>
        </w:r>
        <w:r w:rsidR="00821AC3">
          <w:rPr>
            <w:noProof/>
            <w:webHidden/>
          </w:rPr>
        </w:r>
        <w:r w:rsidR="00821AC3">
          <w:rPr>
            <w:noProof/>
            <w:webHidden/>
          </w:rPr>
          <w:fldChar w:fldCharType="separate"/>
        </w:r>
        <w:r w:rsidR="00821AC3">
          <w:rPr>
            <w:noProof/>
            <w:webHidden/>
          </w:rPr>
          <w:t>xviii</w:t>
        </w:r>
        <w:r w:rsidR="00821AC3">
          <w:rPr>
            <w:noProof/>
            <w:webHidden/>
          </w:rPr>
          <w:fldChar w:fldCharType="end"/>
        </w:r>
      </w:hyperlink>
    </w:p>
    <w:p w14:paraId="460FD59F" w14:textId="6D131697" w:rsidR="00821AC3" w:rsidRDefault="00DA20F8">
      <w:pPr>
        <w:pStyle w:val="TOC1"/>
        <w:rPr>
          <w:rFonts w:asciiTheme="minorHAnsi" w:eastAsiaTheme="minorEastAsia" w:hAnsiTheme="minorHAnsi" w:cstheme="minorBidi"/>
          <w:b w:val="0"/>
          <w:noProof/>
        </w:rPr>
      </w:pPr>
      <w:hyperlink w:anchor="_Toc55731598" w:history="1">
        <w:r w:rsidR="00821AC3" w:rsidRPr="00D30998">
          <w:rPr>
            <w:rStyle w:val="Hyperlink"/>
            <w:noProof/>
          </w:rPr>
          <w:t>Dedication</w:t>
        </w:r>
        <w:r w:rsidR="00821AC3">
          <w:rPr>
            <w:noProof/>
            <w:webHidden/>
          </w:rPr>
          <w:tab/>
        </w:r>
        <w:r w:rsidR="00821AC3">
          <w:rPr>
            <w:noProof/>
            <w:webHidden/>
          </w:rPr>
          <w:fldChar w:fldCharType="begin"/>
        </w:r>
        <w:r w:rsidR="00821AC3">
          <w:rPr>
            <w:noProof/>
            <w:webHidden/>
          </w:rPr>
          <w:instrText xml:space="preserve"> PAGEREF _Toc55731598 \h </w:instrText>
        </w:r>
        <w:r w:rsidR="00821AC3">
          <w:rPr>
            <w:noProof/>
            <w:webHidden/>
          </w:rPr>
        </w:r>
        <w:r w:rsidR="00821AC3">
          <w:rPr>
            <w:noProof/>
            <w:webHidden/>
          </w:rPr>
          <w:fldChar w:fldCharType="separate"/>
        </w:r>
        <w:r w:rsidR="00821AC3">
          <w:rPr>
            <w:noProof/>
            <w:webHidden/>
          </w:rPr>
          <w:t>xix</w:t>
        </w:r>
        <w:r w:rsidR="00821AC3">
          <w:rPr>
            <w:noProof/>
            <w:webHidden/>
          </w:rPr>
          <w:fldChar w:fldCharType="end"/>
        </w:r>
      </w:hyperlink>
    </w:p>
    <w:p w14:paraId="68830755" w14:textId="1E111FF5" w:rsidR="00821AC3" w:rsidRDefault="00DA20F8">
      <w:pPr>
        <w:pStyle w:val="TOC1"/>
        <w:rPr>
          <w:rFonts w:asciiTheme="minorHAnsi" w:eastAsiaTheme="minorEastAsia" w:hAnsiTheme="minorHAnsi" w:cstheme="minorBidi"/>
          <w:b w:val="0"/>
          <w:noProof/>
        </w:rPr>
      </w:pPr>
      <w:hyperlink w:anchor="_Toc55731599" w:history="1">
        <w:r w:rsidR="00821AC3" w:rsidRPr="00D30998">
          <w:rPr>
            <w:rStyle w:val="Hyperlink"/>
            <w:noProof/>
          </w:rPr>
          <w:t>Chapter 1: Introduction</w:t>
        </w:r>
        <w:r w:rsidR="00821AC3">
          <w:rPr>
            <w:noProof/>
            <w:webHidden/>
          </w:rPr>
          <w:tab/>
        </w:r>
        <w:r w:rsidR="00821AC3">
          <w:rPr>
            <w:noProof/>
            <w:webHidden/>
          </w:rPr>
          <w:fldChar w:fldCharType="begin"/>
        </w:r>
        <w:r w:rsidR="00821AC3">
          <w:rPr>
            <w:noProof/>
            <w:webHidden/>
          </w:rPr>
          <w:instrText xml:space="preserve"> PAGEREF _Toc55731599 \h </w:instrText>
        </w:r>
        <w:r w:rsidR="00821AC3">
          <w:rPr>
            <w:noProof/>
            <w:webHidden/>
          </w:rPr>
        </w:r>
        <w:r w:rsidR="00821AC3">
          <w:rPr>
            <w:noProof/>
            <w:webHidden/>
          </w:rPr>
          <w:fldChar w:fldCharType="separate"/>
        </w:r>
        <w:r w:rsidR="00821AC3">
          <w:rPr>
            <w:noProof/>
            <w:webHidden/>
          </w:rPr>
          <w:t>1</w:t>
        </w:r>
        <w:r w:rsidR="00821AC3">
          <w:rPr>
            <w:noProof/>
            <w:webHidden/>
          </w:rPr>
          <w:fldChar w:fldCharType="end"/>
        </w:r>
      </w:hyperlink>
    </w:p>
    <w:p w14:paraId="05BD282A" w14:textId="7B5A8A6B"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00" w:history="1">
        <w:r w:rsidR="00821AC3" w:rsidRPr="00D30998">
          <w:rPr>
            <w:rStyle w:val="Hyperlink"/>
            <w:noProof/>
          </w:rPr>
          <w:t>1.1</w:t>
        </w:r>
        <w:r w:rsidR="00821AC3">
          <w:rPr>
            <w:rFonts w:asciiTheme="minorHAnsi" w:eastAsiaTheme="minorEastAsia" w:hAnsiTheme="minorHAnsi" w:cstheme="minorBidi"/>
            <w:noProof/>
            <w:szCs w:val="24"/>
          </w:rPr>
          <w:tab/>
        </w:r>
        <w:r w:rsidR="00821AC3" w:rsidRPr="00D30998">
          <w:rPr>
            <w:rStyle w:val="Hyperlink"/>
            <w:noProof/>
          </w:rPr>
          <w:t>Historical salmon coexistence</w:t>
        </w:r>
        <w:r w:rsidR="00821AC3">
          <w:rPr>
            <w:noProof/>
            <w:webHidden/>
          </w:rPr>
          <w:tab/>
        </w:r>
        <w:r w:rsidR="00821AC3">
          <w:rPr>
            <w:noProof/>
            <w:webHidden/>
          </w:rPr>
          <w:fldChar w:fldCharType="begin"/>
        </w:r>
        <w:r w:rsidR="00821AC3">
          <w:rPr>
            <w:noProof/>
            <w:webHidden/>
          </w:rPr>
          <w:instrText xml:space="preserve"> PAGEREF _Toc55731600 \h </w:instrText>
        </w:r>
        <w:r w:rsidR="00821AC3">
          <w:rPr>
            <w:noProof/>
            <w:webHidden/>
          </w:rPr>
        </w:r>
        <w:r w:rsidR="00821AC3">
          <w:rPr>
            <w:noProof/>
            <w:webHidden/>
          </w:rPr>
          <w:fldChar w:fldCharType="separate"/>
        </w:r>
        <w:r w:rsidR="00821AC3">
          <w:rPr>
            <w:noProof/>
            <w:webHidden/>
          </w:rPr>
          <w:t>1</w:t>
        </w:r>
        <w:r w:rsidR="00821AC3">
          <w:rPr>
            <w:noProof/>
            <w:webHidden/>
          </w:rPr>
          <w:fldChar w:fldCharType="end"/>
        </w:r>
      </w:hyperlink>
    </w:p>
    <w:p w14:paraId="44BA9665" w14:textId="32225638"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01" w:history="1">
        <w:r w:rsidR="00821AC3" w:rsidRPr="00D30998">
          <w:rPr>
            <w:rStyle w:val="Hyperlink"/>
            <w:noProof/>
          </w:rPr>
          <w:t>1.2</w:t>
        </w:r>
        <w:r w:rsidR="00821AC3">
          <w:rPr>
            <w:rFonts w:asciiTheme="minorHAnsi" w:eastAsiaTheme="minorEastAsia" w:hAnsiTheme="minorHAnsi" w:cstheme="minorBidi"/>
            <w:noProof/>
            <w:szCs w:val="24"/>
          </w:rPr>
          <w:tab/>
        </w:r>
        <w:r w:rsidR="00821AC3" w:rsidRPr="00D30998">
          <w:rPr>
            <w:rStyle w:val="Hyperlink"/>
            <w:noProof/>
          </w:rPr>
          <w:t>Salmon species life history</w:t>
        </w:r>
        <w:r w:rsidR="00821AC3">
          <w:rPr>
            <w:noProof/>
            <w:webHidden/>
          </w:rPr>
          <w:tab/>
        </w:r>
        <w:r w:rsidR="00821AC3">
          <w:rPr>
            <w:noProof/>
            <w:webHidden/>
          </w:rPr>
          <w:fldChar w:fldCharType="begin"/>
        </w:r>
        <w:r w:rsidR="00821AC3">
          <w:rPr>
            <w:noProof/>
            <w:webHidden/>
          </w:rPr>
          <w:instrText xml:space="preserve"> PAGEREF _Toc55731601 \h </w:instrText>
        </w:r>
        <w:r w:rsidR="00821AC3">
          <w:rPr>
            <w:noProof/>
            <w:webHidden/>
          </w:rPr>
        </w:r>
        <w:r w:rsidR="00821AC3">
          <w:rPr>
            <w:noProof/>
            <w:webHidden/>
          </w:rPr>
          <w:fldChar w:fldCharType="separate"/>
        </w:r>
        <w:r w:rsidR="00821AC3">
          <w:rPr>
            <w:noProof/>
            <w:webHidden/>
          </w:rPr>
          <w:t>1</w:t>
        </w:r>
        <w:r w:rsidR="00821AC3">
          <w:rPr>
            <w:noProof/>
            <w:webHidden/>
          </w:rPr>
          <w:fldChar w:fldCharType="end"/>
        </w:r>
      </w:hyperlink>
    </w:p>
    <w:p w14:paraId="452870F1" w14:textId="7FD1411A"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02" w:history="1">
        <w:r w:rsidR="00821AC3" w:rsidRPr="00D30998">
          <w:rPr>
            <w:rStyle w:val="Hyperlink"/>
            <w:noProof/>
          </w:rPr>
          <w:t>1.3</w:t>
        </w:r>
        <w:r w:rsidR="00821AC3">
          <w:rPr>
            <w:rFonts w:asciiTheme="minorHAnsi" w:eastAsiaTheme="minorEastAsia" w:hAnsiTheme="minorHAnsi" w:cstheme="minorBidi"/>
            <w:noProof/>
            <w:szCs w:val="24"/>
          </w:rPr>
          <w:tab/>
        </w:r>
        <w:r w:rsidR="00821AC3" w:rsidRPr="00D30998">
          <w:rPr>
            <w:rStyle w:val="Hyperlink"/>
            <w:noProof/>
          </w:rPr>
          <w:t>Current state of salmon stocks</w:t>
        </w:r>
        <w:r w:rsidR="00821AC3">
          <w:rPr>
            <w:noProof/>
            <w:webHidden/>
          </w:rPr>
          <w:tab/>
        </w:r>
        <w:r w:rsidR="00821AC3">
          <w:rPr>
            <w:noProof/>
            <w:webHidden/>
          </w:rPr>
          <w:fldChar w:fldCharType="begin"/>
        </w:r>
        <w:r w:rsidR="00821AC3">
          <w:rPr>
            <w:noProof/>
            <w:webHidden/>
          </w:rPr>
          <w:instrText xml:space="preserve"> PAGEREF _Toc55731602 \h </w:instrText>
        </w:r>
        <w:r w:rsidR="00821AC3">
          <w:rPr>
            <w:noProof/>
            <w:webHidden/>
          </w:rPr>
        </w:r>
        <w:r w:rsidR="00821AC3">
          <w:rPr>
            <w:noProof/>
            <w:webHidden/>
          </w:rPr>
          <w:fldChar w:fldCharType="separate"/>
        </w:r>
        <w:r w:rsidR="00821AC3">
          <w:rPr>
            <w:noProof/>
            <w:webHidden/>
          </w:rPr>
          <w:t>1</w:t>
        </w:r>
        <w:r w:rsidR="00821AC3">
          <w:rPr>
            <w:noProof/>
            <w:webHidden/>
          </w:rPr>
          <w:fldChar w:fldCharType="end"/>
        </w:r>
      </w:hyperlink>
    </w:p>
    <w:p w14:paraId="3B8195A2" w14:textId="76CC1EA3"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03" w:history="1">
        <w:r w:rsidR="00821AC3" w:rsidRPr="00D30998">
          <w:rPr>
            <w:rStyle w:val="Hyperlink"/>
            <w:noProof/>
          </w:rPr>
          <w:t>1.4</w:t>
        </w:r>
        <w:r w:rsidR="00821AC3">
          <w:rPr>
            <w:rFonts w:asciiTheme="minorHAnsi" w:eastAsiaTheme="minorEastAsia" w:hAnsiTheme="minorHAnsi" w:cstheme="minorBidi"/>
            <w:noProof/>
            <w:szCs w:val="24"/>
          </w:rPr>
          <w:tab/>
        </w:r>
        <w:r w:rsidR="00821AC3" w:rsidRPr="00D30998">
          <w:rPr>
            <w:rStyle w:val="Hyperlink"/>
            <w:noProof/>
          </w:rPr>
          <w:t>Salmon early marine migration</w:t>
        </w:r>
        <w:r w:rsidR="00821AC3">
          <w:rPr>
            <w:noProof/>
            <w:webHidden/>
          </w:rPr>
          <w:tab/>
        </w:r>
        <w:r w:rsidR="00821AC3">
          <w:rPr>
            <w:noProof/>
            <w:webHidden/>
          </w:rPr>
          <w:fldChar w:fldCharType="begin"/>
        </w:r>
        <w:r w:rsidR="00821AC3">
          <w:rPr>
            <w:noProof/>
            <w:webHidden/>
          </w:rPr>
          <w:instrText xml:space="preserve"> PAGEREF _Toc55731603 \h </w:instrText>
        </w:r>
        <w:r w:rsidR="00821AC3">
          <w:rPr>
            <w:noProof/>
            <w:webHidden/>
          </w:rPr>
        </w:r>
        <w:r w:rsidR="00821AC3">
          <w:rPr>
            <w:noProof/>
            <w:webHidden/>
          </w:rPr>
          <w:fldChar w:fldCharType="separate"/>
        </w:r>
        <w:r w:rsidR="00821AC3">
          <w:rPr>
            <w:noProof/>
            <w:webHidden/>
          </w:rPr>
          <w:t>2</w:t>
        </w:r>
        <w:r w:rsidR="00821AC3">
          <w:rPr>
            <w:noProof/>
            <w:webHidden/>
          </w:rPr>
          <w:fldChar w:fldCharType="end"/>
        </w:r>
      </w:hyperlink>
    </w:p>
    <w:p w14:paraId="755637A6" w14:textId="16B1B0A9"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04" w:history="1">
        <w:r w:rsidR="00821AC3" w:rsidRPr="00D30998">
          <w:rPr>
            <w:rStyle w:val="Hyperlink"/>
            <w:noProof/>
          </w:rPr>
          <w:t>1.5</w:t>
        </w:r>
        <w:r w:rsidR="00821AC3">
          <w:rPr>
            <w:rFonts w:asciiTheme="minorHAnsi" w:eastAsiaTheme="minorEastAsia" w:hAnsiTheme="minorHAnsi" w:cstheme="minorBidi"/>
            <w:noProof/>
            <w:szCs w:val="24"/>
          </w:rPr>
          <w:tab/>
        </w:r>
        <w:r w:rsidR="00821AC3" w:rsidRPr="00D30998">
          <w:rPr>
            <w:rStyle w:val="Hyperlink"/>
            <w:noProof/>
          </w:rPr>
          <w:t>Pink and chum salmon feeding and competition</w:t>
        </w:r>
        <w:r w:rsidR="00821AC3">
          <w:rPr>
            <w:noProof/>
            <w:webHidden/>
          </w:rPr>
          <w:tab/>
        </w:r>
        <w:r w:rsidR="00821AC3">
          <w:rPr>
            <w:noProof/>
            <w:webHidden/>
          </w:rPr>
          <w:fldChar w:fldCharType="begin"/>
        </w:r>
        <w:r w:rsidR="00821AC3">
          <w:rPr>
            <w:noProof/>
            <w:webHidden/>
          </w:rPr>
          <w:instrText xml:space="preserve"> PAGEREF _Toc55731604 \h </w:instrText>
        </w:r>
        <w:r w:rsidR="00821AC3">
          <w:rPr>
            <w:noProof/>
            <w:webHidden/>
          </w:rPr>
        </w:r>
        <w:r w:rsidR="00821AC3">
          <w:rPr>
            <w:noProof/>
            <w:webHidden/>
          </w:rPr>
          <w:fldChar w:fldCharType="separate"/>
        </w:r>
        <w:r w:rsidR="00821AC3">
          <w:rPr>
            <w:noProof/>
            <w:webHidden/>
          </w:rPr>
          <w:t>2</w:t>
        </w:r>
        <w:r w:rsidR="00821AC3">
          <w:rPr>
            <w:noProof/>
            <w:webHidden/>
          </w:rPr>
          <w:fldChar w:fldCharType="end"/>
        </w:r>
      </w:hyperlink>
    </w:p>
    <w:p w14:paraId="07A1C64E" w14:textId="73186422" w:rsidR="00821AC3" w:rsidRDefault="00DA20F8">
      <w:pPr>
        <w:pStyle w:val="TOC1"/>
        <w:rPr>
          <w:rFonts w:asciiTheme="minorHAnsi" w:eastAsiaTheme="minorEastAsia" w:hAnsiTheme="minorHAnsi" w:cstheme="minorBidi"/>
          <w:b w:val="0"/>
          <w:noProof/>
        </w:rPr>
      </w:pPr>
      <w:hyperlink w:anchor="_Toc55731605" w:history="1">
        <w:r w:rsidR="00821AC3" w:rsidRPr="00D30998">
          <w:rPr>
            <w:rStyle w:val="Hyperlink"/>
            <w:noProof/>
          </w:rPr>
          <w:t>Chapter 2: Juvenile pink and chum salmon divide prey resources in response to poor foraging conditions</w:t>
        </w:r>
        <w:r w:rsidR="00821AC3">
          <w:rPr>
            <w:noProof/>
            <w:webHidden/>
          </w:rPr>
          <w:tab/>
        </w:r>
        <w:r w:rsidR="00821AC3">
          <w:rPr>
            <w:noProof/>
            <w:webHidden/>
          </w:rPr>
          <w:fldChar w:fldCharType="begin"/>
        </w:r>
        <w:r w:rsidR="00821AC3">
          <w:rPr>
            <w:noProof/>
            <w:webHidden/>
          </w:rPr>
          <w:instrText xml:space="preserve"> PAGEREF _Toc55731605 \h </w:instrText>
        </w:r>
        <w:r w:rsidR="00821AC3">
          <w:rPr>
            <w:noProof/>
            <w:webHidden/>
          </w:rPr>
        </w:r>
        <w:r w:rsidR="00821AC3">
          <w:rPr>
            <w:noProof/>
            <w:webHidden/>
          </w:rPr>
          <w:fldChar w:fldCharType="separate"/>
        </w:r>
        <w:r w:rsidR="00821AC3">
          <w:rPr>
            <w:noProof/>
            <w:webHidden/>
          </w:rPr>
          <w:t>3</w:t>
        </w:r>
        <w:r w:rsidR="00821AC3">
          <w:rPr>
            <w:noProof/>
            <w:webHidden/>
          </w:rPr>
          <w:fldChar w:fldCharType="end"/>
        </w:r>
      </w:hyperlink>
    </w:p>
    <w:p w14:paraId="6441607F" w14:textId="69F1B4D8"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06" w:history="1">
        <w:r w:rsidR="00821AC3" w:rsidRPr="00D30998">
          <w:rPr>
            <w:rStyle w:val="Hyperlink"/>
            <w:noProof/>
          </w:rPr>
          <w:t>2.1</w:t>
        </w:r>
        <w:r w:rsidR="00821AC3">
          <w:rPr>
            <w:rFonts w:asciiTheme="minorHAnsi" w:eastAsiaTheme="minorEastAsia" w:hAnsiTheme="minorHAnsi" w:cstheme="minorBidi"/>
            <w:noProof/>
            <w:szCs w:val="24"/>
          </w:rPr>
          <w:tab/>
        </w:r>
        <w:r w:rsidR="00821AC3" w:rsidRPr="00D30998">
          <w:rPr>
            <w:rStyle w:val="Hyperlink"/>
            <w:noProof/>
          </w:rPr>
          <w:t>Introduction</w:t>
        </w:r>
        <w:r w:rsidR="00821AC3">
          <w:rPr>
            <w:noProof/>
            <w:webHidden/>
          </w:rPr>
          <w:tab/>
        </w:r>
        <w:r w:rsidR="00821AC3">
          <w:rPr>
            <w:noProof/>
            <w:webHidden/>
          </w:rPr>
          <w:fldChar w:fldCharType="begin"/>
        </w:r>
        <w:r w:rsidR="00821AC3">
          <w:rPr>
            <w:noProof/>
            <w:webHidden/>
          </w:rPr>
          <w:instrText xml:space="preserve"> PAGEREF _Toc55731606 \h </w:instrText>
        </w:r>
        <w:r w:rsidR="00821AC3">
          <w:rPr>
            <w:noProof/>
            <w:webHidden/>
          </w:rPr>
        </w:r>
        <w:r w:rsidR="00821AC3">
          <w:rPr>
            <w:noProof/>
            <w:webHidden/>
          </w:rPr>
          <w:fldChar w:fldCharType="separate"/>
        </w:r>
        <w:r w:rsidR="00821AC3">
          <w:rPr>
            <w:noProof/>
            <w:webHidden/>
          </w:rPr>
          <w:t>3</w:t>
        </w:r>
        <w:r w:rsidR="00821AC3">
          <w:rPr>
            <w:noProof/>
            <w:webHidden/>
          </w:rPr>
          <w:fldChar w:fldCharType="end"/>
        </w:r>
      </w:hyperlink>
    </w:p>
    <w:p w14:paraId="3B1FD0E3" w14:textId="5B7CFFDA"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07" w:history="1">
        <w:r w:rsidR="00821AC3" w:rsidRPr="00D30998">
          <w:rPr>
            <w:rStyle w:val="Hyperlink"/>
            <w:noProof/>
          </w:rPr>
          <w:t>2.2</w:t>
        </w:r>
        <w:r w:rsidR="00821AC3">
          <w:rPr>
            <w:rFonts w:asciiTheme="minorHAnsi" w:eastAsiaTheme="minorEastAsia" w:hAnsiTheme="minorHAnsi" w:cstheme="minorBidi"/>
            <w:noProof/>
            <w:szCs w:val="24"/>
          </w:rPr>
          <w:tab/>
        </w:r>
        <w:r w:rsidR="00821AC3" w:rsidRPr="00D30998">
          <w:rPr>
            <w:rStyle w:val="Hyperlink"/>
            <w:noProof/>
          </w:rPr>
          <w:t>Methods</w:t>
        </w:r>
        <w:r w:rsidR="00821AC3">
          <w:rPr>
            <w:noProof/>
            <w:webHidden/>
          </w:rPr>
          <w:tab/>
        </w:r>
        <w:r w:rsidR="00821AC3">
          <w:rPr>
            <w:noProof/>
            <w:webHidden/>
          </w:rPr>
          <w:fldChar w:fldCharType="begin"/>
        </w:r>
        <w:r w:rsidR="00821AC3">
          <w:rPr>
            <w:noProof/>
            <w:webHidden/>
          </w:rPr>
          <w:instrText xml:space="preserve"> PAGEREF _Toc55731607 \h </w:instrText>
        </w:r>
        <w:r w:rsidR="00821AC3">
          <w:rPr>
            <w:noProof/>
            <w:webHidden/>
          </w:rPr>
        </w:r>
        <w:r w:rsidR="00821AC3">
          <w:rPr>
            <w:noProof/>
            <w:webHidden/>
          </w:rPr>
          <w:fldChar w:fldCharType="separate"/>
        </w:r>
        <w:r w:rsidR="00821AC3">
          <w:rPr>
            <w:noProof/>
            <w:webHidden/>
          </w:rPr>
          <w:t>8</w:t>
        </w:r>
        <w:r w:rsidR="00821AC3">
          <w:rPr>
            <w:noProof/>
            <w:webHidden/>
          </w:rPr>
          <w:fldChar w:fldCharType="end"/>
        </w:r>
      </w:hyperlink>
    </w:p>
    <w:p w14:paraId="4E9D6BC1" w14:textId="38DC404F"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08" w:history="1">
        <w:r w:rsidR="00821AC3" w:rsidRPr="00D30998">
          <w:rPr>
            <w:rStyle w:val="Hyperlink"/>
            <w:noProof/>
          </w:rPr>
          <w:t>2.2.1</w:t>
        </w:r>
        <w:r w:rsidR="00821AC3">
          <w:rPr>
            <w:rFonts w:asciiTheme="minorHAnsi" w:eastAsiaTheme="minorEastAsia" w:hAnsiTheme="minorHAnsi" w:cstheme="minorBidi"/>
            <w:noProof/>
            <w:szCs w:val="24"/>
          </w:rPr>
          <w:tab/>
        </w:r>
        <w:r w:rsidR="00821AC3" w:rsidRPr="00D30998">
          <w:rPr>
            <w:rStyle w:val="Hyperlink"/>
            <w:noProof/>
          </w:rPr>
          <w:t>Field sampling</w:t>
        </w:r>
        <w:r w:rsidR="00821AC3">
          <w:rPr>
            <w:noProof/>
            <w:webHidden/>
          </w:rPr>
          <w:tab/>
        </w:r>
        <w:r w:rsidR="00821AC3">
          <w:rPr>
            <w:noProof/>
            <w:webHidden/>
          </w:rPr>
          <w:fldChar w:fldCharType="begin"/>
        </w:r>
        <w:r w:rsidR="00821AC3">
          <w:rPr>
            <w:noProof/>
            <w:webHidden/>
          </w:rPr>
          <w:instrText xml:space="preserve"> PAGEREF _Toc55731608 \h </w:instrText>
        </w:r>
        <w:r w:rsidR="00821AC3">
          <w:rPr>
            <w:noProof/>
            <w:webHidden/>
          </w:rPr>
        </w:r>
        <w:r w:rsidR="00821AC3">
          <w:rPr>
            <w:noProof/>
            <w:webHidden/>
          </w:rPr>
          <w:fldChar w:fldCharType="separate"/>
        </w:r>
        <w:r w:rsidR="00821AC3">
          <w:rPr>
            <w:noProof/>
            <w:webHidden/>
          </w:rPr>
          <w:t>8</w:t>
        </w:r>
        <w:r w:rsidR="00821AC3">
          <w:rPr>
            <w:noProof/>
            <w:webHidden/>
          </w:rPr>
          <w:fldChar w:fldCharType="end"/>
        </w:r>
      </w:hyperlink>
    </w:p>
    <w:p w14:paraId="083BBC69" w14:textId="542DD0F4"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09" w:history="1">
        <w:r w:rsidR="00821AC3" w:rsidRPr="00D30998">
          <w:rPr>
            <w:rStyle w:val="Hyperlink"/>
            <w:noProof/>
          </w:rPr>
          <w:t>2.2.2</w:t>
        </w:r>
        <w:r w:rsidR="00821AC3">
          <w:rPr>
            <w:rFonts w:asciiTheme="minorHAnsi" w:eastAsiaTheme="minorEastAsia" w:hAnsiTheme="minorHAnsi" w:cstheme="minorBidi"/>
            <w:noProof/>
            <w:szCs w:val="24"/>
          </w:rPr>
          <w:tab/>
        </w:r>
        <w:r w:rsidR="00821AC3" w:rsidRPr="00D30998">
          <w:rPr>
            <w:rStyle w:val="Hyperlink"/>
            <w:noProof/>
          </w:rPr>
          <w:t>Zooplankton and salmon stomach content analysis</w:t>
        </w:r>
        <w:r w:rsidR="00821AC3">
          <w:rPr>
            <w:noProof/>
            <w:webHidden/>
          </w:rPr>
          <w:tab/>
        </w:r>
        <w:r w:rsidR="00821AC3">
          <w:rPr>
            <w:noProof/>
            <w:webHidden/>
          </w:rPr>
          <w:fldChar w:fldCharType="begin"/>
        </w:r>
        <w:r w:rsidR="00821AC3">
          <w:rPr>
            <w:noProof/>
            <w:webHidden/>
          </w:rPr>
          <w:instrText xml:space="preserve"> PAGEREF _Toc55731609 \h </w:instrText>
        </w:r>
        <w:r w:rsidR="00821AC3">
          <w:rPr>
            <w:noProof/>
            <w:webHidden/>
          </w:rPr>
        </w:r>
        <w:r w:rsidR="00821AC3">
          <w:rPr>
            <w:noProof/>
            <w:webHidden/>
          </w:rPr>
          <w:fldChar w:fldCharType="separate"/>
        </w:r>
        <w:r w:rsidR="00821AC3">
          <w:rPr>
            <w:noProof/>
            <w:webHidden/>
          </w:rPr>
          <w:t>10</w:t>
        </w:r>
        <w:r w:rsidR="00821AC3">
          <w:rPr>
            <w:noProof/>
            <w:webHidden/>
          </w:rPr>
          <w:fldChar w:fldCharType="end"/>
        </w:r>
      </w:hyperlink>
    </w:p>
    <w:p w14:paraId="76B7ADD5" w14:textId="52D2F55F"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10" w:history="1">
        <w:r w:rsidR="00821AC3" w:rsidRPr="00D30998">
          <w:rPr>
            <w:rStyle w:val="Hyperlink"/>
            <w:noProof/>
          </w:rPr>
          <w:t>2.2.3</w:t>
        </w:r>
        <w:r w:rsidR="00821AC3">
          <w:rPr>
            <w:rFonts w:asciiTheme="minorHAnsi" w:eastAsiaTheme="minorEastAsia" w:hAnsiTheme="minorHAnsi" w:cstheme="minorBidi"/>
            <w:noProof/>
            <w:szCs w:val="24"/>
          </w:rPr>
          <w:tab/>
        </w:r>
        <w:r w:rsidR="00821AC3" w:rsidRPr="00D30998">
          <w:rPr>
            <w:rStyle w:val="Hyperlink"/>
            <w:noProof/>
          </w:rPr>
          <w:t>Data analysis</w:t>
        </w:r>
        <w:r w:rsidR="00821AC3">
          <w:rPr>
            <w:noProof/>
            <w:webHidden/>
          </w:rPr>
          <w:tab/>
        </w:r>
        <w:r w:rsidR="00821AC3">
          <w:rPr>
            <w:noProof/>
            <w:webHidden/>
          </w:rPr>
          <w:fldChar w:fldCharType="begin"/>
        </w:r>
        <w:r w:rsidR="00821AC3">
          <w:rPr>
            <w:noProof/>
            <w:webHidden/>
          </w:rPr>
          <w:instrText xml:space="preserve"> PAGEREF _Toc55731610 \h </w:instrText>
        </w:r>
        <w:r w:rsidR="00821AC3">
          <w:rPr>
            <w:noProof/>
            <w:webHidden/>
          </w:rPr>
        </w:r>
        <w:r w:rsidR="00821AC3">
          <w:rPr>
            <w:noProof/>
            <w:webHidden/>
          </w:rPr>
          <w:fldChar w:fldCharType="separate"/>
        </w:r>
        <w:r w:rsidR="00821AC3">
          <w:rPr>
            <w:noProof/>
            <w:webHidden/>
          </w:rPr>
          <w:t>11</w:t>
        </w:r>
        <w:r w:rsidR="00821AC3">
          <w:rPr>
            <w:noProof/>
            <w:webHidden/>
          </w:rPr>
          <w:fldChar w:fldCharType="end"/>
        </w:r>
      </w:hyperlink>
    </w:p>
    <w:p w14:paraId="7F94AC3A" w14:textId="2BB9DA3E"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11" w:history="1">
        <w:r w:rsidR="00821AC3" w:rsidRPr="00D30998">
          <w:rPr>
            <w:rStyle w:val="Hyperlink"/>
            <w:noProof/>
          </w:rPr>
          <w:t>2.3</w:t>
        </w:r>
        <w:r w:rsidR="00821AC3">
          <w:rPr>
            <w:rFonts w:asciiTheme="minorHAnsi" w:eastAsiaTheme="minorEastAsia" w:hAnsiTheme="minorHAnsi" w:cstheme="minorBidi"/>
            <w:noProof/>
            <w:szCs w:val="24"/>
          </w:rPr>
          <w:tab/>
        </w:r>
        <w:r w:rsidR="00821AC3" w:rsidRPr="00D30998">
          <w:rPr>
            <w:rStyle w:val="Hyperlink"/>
            <w:noProof/>
          </w:rPr>
          <w:t>Results</w:t>
        </w:r>
        <w:r w:rsidR="00821AC3">
          <w:rPr>
            <w:noProof/>
            <w:webHidden/>
          </w:rPr>
          <w:tab/>
        </w:r>
        <w:r w:rsidR="00821AC3">
          <w:rPr>
            <w:noProof/>
            <w:webHidden/>
          </w:rPr>
          <w:fldChar w:fldCharType="begin"/>
        </w:r>
        <w:r w:rsidR="00821AC3">
          <w:rPr>
            <w:noProof/>
            <w:webHidden/>
          </w:rPr>
          <w:instrText xml:space="preserve"> PAGEREF _Toc55731611 \h </w:instrText>
        </w:r>
        <w:r w:rsidR="00821AC3">
          <w:rPr>
            <w:noProof/>
            <w:webHidden/>
          </w:rPr>
        </w:r>
        <w:r w:rsidR="00821AC3">
          <w:rPr>
            <w:noProof/>
            <w:webHidden/>
          </w:rPr>
          <w:fldChar w:fldCharType="separate"/>
        </w:r>
        <w:r w:rsidR="00821AC3">
          <w:rPr>
            <w:noProof/>
            <w:webHidden/>
          </w:rPr>
          <w:t>12</w:t>
        </w:r>
        <w:r w:rsidR="00821AC3">
          <w:rPr>
            <w:noProof/>
            <w:webHidden/>
          </w:rPr>
          <w:fldChar w:fldCharType="end"/>
        </w:r>
      </w:hyperlink>
    </w:p>
    <w:p w14:paraId="05A023FC" w14:textId="2E5B6345"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12" w:history="1">
        <w:r w:rsidR="00821AC3" w:rsidRPr="00D30998">
          <w:rPr>
            <w:rStyle w:val="Hyperlink"/>
            <w:noProof/>
          </w:rPr>
          <w:t>2.3.1</w:t>
        </w:r>
        <w:r w:rsidR="00821AC3">
          <w:rPr>
            <w:rFonts w:asciiTheme="minorHAnsi" w:eastAsiaTheme="minorEastAsia" w:hAnsiTheme="minorHAnsi" w:cstheme="minorBidi"/>
            <w:noProof/>
            <w:szCs w:val="24"/>
          </w:rPr>
          <w:tab/>
        </w:r>
        <w:r w:rsidR="00821AC3" w:rsidRPr="00D30998">
          <w:rPr>
            <w:rStyle w:val="Hyperlink"/>
            <w:noProof/>
          </w:rPr>
          <w:t>Environmental conditions and zooplankton</w:t>
        </w:r>
        <w:r w:rsidR="00821AC3">
          <w:rPr>
            <w:noProof/>
            <w:webHidden/>
          </w:rPr>
          <w:tab/>
        </w:r>
        <w:r w:rsidR="00821AC3">
          <w:rPr>
            <w:noProof/>
            <w:webHidden/>
          </w:rPr>
          <w:fldChar w:fldCharType="begin"/>
        </w:r>
        <w:r w:rsidR="00821AC3">
          <w:rPr>
            <w:noProof/>
            <w:webHidden/>
          </w:rPr>
          <w:instrText xml:space="preserve"> PAGEREF _Toc55731612 \h </w:instrText>
        </w:r>
        <w:r w:rsidR="00821AC3">
          <w:rPr>
            <w:noProof/>
            <w:webHidden/>
          </w:rPr>
        </w:r>
        <w:r w:rsidR="00821AC3">
          <w:rPr>
            <w:noProof/>
            <w:webHidden/>
          </w:rPr>
          <w:fldChar w:fldCharType="separate"/>
        </w:r>
        <w:r w:rsidR="00821AC3">
          <w:rPr>
            <w:noProof/>
            <w:webHidden/>
          </w:rPr>
          <w:t>12</w:t>
        </w:r>
        <w:r w:rsidR="00821AC3">
          <w:rPr>
            <w:noProof/>
            <w:webHidden/>
          </w:rPr>
          <w:fldChar w:fldCharType="end"/>
        </w:r>
      </w:hyperlink>
    </w:p>
    <w:p w14:paraId="6B913836" w14:textId="01E7CAD9"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13" w:history="1">
        <w:r w:rsidR="00821AC3" w:rsidRPr="00D30998">
          <w:rPr>
            <w:rStyle w:val="Hyperlink"/>
            <w:noProof/>
          </w:rPr>
          <w:t>2.3.2</w:t>
        </w:r>
        <w:r w:rsidR="00821AC3">
          <w:rPr>
            <w:rFonts w:asciiTheme="minorHAnsi" w:eastAsiaTheme="minorEastAsia" w:hAnsiTheme="minorHAnsi" w:cstheme="minorBidi"/>
            <w:noProof/>
            <w:szCs w:val="24"/>
          </w:rPr>
          <w:tab/>
        </w:r>
        <w:r w:rsidR="00821AC3" w:rsidRPr="00D30998">
          <w:rPr>
            <w:rStyle w:val="Hyperlink"/>
            <w:noProof/>
          </w:rPr>
          <w:t>Salmon diet composition</w:t>
        </w:r>
        <w:r w:rsidR="00821AC3">
          <w:rPr>
            <w:noProof/>
            <w:webHidden/>
          </w:rPr>
          <w:tab/>
        </w:r>
        <w:r w:rsidR="00821AC3">
          <w:rPr>
            <w:noProof/>
            <w:webHidden/>
          </w:rPr>
          <w:fldChar w:fldCharType="begin"/>
        </w:r>
        <w:r w:rsidR="00821AC3">
          <w:rPr>
            <w:noProof/>
            <w:webHidden/>
          </w:rPr>
          <w:instrText xml:space="preserve"> PAGEREF _Toc55731613 \h </w:instrText>
        </w:r>
        <w:r w:rsidR="00821AC3">
          <w:rPr>
            <w:noProof/>
            <w:webHidden/>
          </w:rPr>
        </w:r>
        <w:r w:rsidR="00821AC3">
          <w:rPr>
            <w:noProof/>
            <w:webHidden/>
          </w:rPr>
          <w:fldChar w:fldCharType="separate"/>
        </w:r>
        <w:r w:rsidR="00821AC3">
          <w:rPr>
            <w:noProof/>
            <w:webHidden/>
          </w:rPr>
          <w:t>14</w:t>
        </w:r>
        <w:r w:rsidR="00821AC3">
          <w:rPr>
            <w:noProof/>
            <w:webHidden/>
          </w:rPr>
          <w:fldChar w:fldCharType="end"/>
        </w:r>
      </w:hyperlink>
    </w:p>
    <w:p w14:paraId="3D265C44" w14:textId="622B4AB5"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14" w:history="1">
        <w:r w:rsidR="00821AC3" w:rsidRPr="00D30998">
          <w:rPr>
            <w:rStyle w:val="Hyperlink"/>
            <w:noProof/>
          </w:rPr>
          <w:t>2.3.3</w:t>
        </w:r>
        <w:r w:rsidR="00821AC3">
          <w:rPr>
            <w:rFonts w:asciiTheme="minorHAnsi" w:eastAsiaTheme="minorEastAsia" w:hAnsiTheme="minorHAnsi" w:cstheme="minorBidi"/>
            <w:noProof/>
            <w:szCs w:val="24"/>
          </w:rPr>
          <w:tab/>
        </w:r>
        <w:r w:rsidR="00821AC3" w:rsidRPr="00D30998">
          <w:rPr>
            <w:rStyle w:val="Hyperlink"/>
            <w:noProof/>
          </w:rPr>
          <w:t>Salmon health</w:t>
        </w:r>
        <w:r w:rsidR="00821AC3">
          <w:rPr>
            <w:noProof/>
            <w:webHidden/>
          </w:rPr>
          <w:tab/>
        </w:r>
        <w:r w:rsidR="00821AC3">
          <w:rPr>
            <w:noProof/>
            <w:webHidden/>
          </w:rPr>
          <w:fldChar w:fldCharType="begin"/>
        </w:r>
        <w:r w:rsidR="00821AC3">
          <w:rPr>
            <w:noProof/>
            <w:webHidden/>
          </w:rPr>
          <w:instrText xml:space="preserve"> PAGEREF _Toc55731614 \h </w:instrText>
        </w:r>
        <w:r w:rsidR="00821AC3">
          <w:rPr>
            <w:noProof/>
            <w:webHidden/>
          </w:rPr>
        </w:r>
        <w:r w:rsidR="00821AC3">
          <w:rPr>
            <w:noProof/>
            <w:webHidden/>
          </w:rPr>
          <w:fldChar w:fldCharType="separate"/>
        </w:r>
        <w:r w:rsidR="00821AC3">
          <w:rPr>
            <w:noProof/>
            <w:webHidden/>
          </w:rPr>
          <w:t>16</w:t>
        </w:r>
        <w:r w:rsidR="00821AC3">
          <w:rPr>
            <w:noProof/>
            <w:webHidden/>
          </w:rPr>
          <w:fldChar w:fldCharType="end"/>
        </w:r>
      </w:hyperlink>
    </w:p>
    <w:p w14:paraId="03AE5EDE" w14:textId="3247A31A"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15" w:history="1">
        <w:r w:rsidR="00821AC3" w:rsidRPr="00D30998">
          <w:rPr>
            <w:rStyle w:val="Hyperlink"/>
            <w:noProof/>
          </w:rPr>
          <w:t>2.3.4</w:t>
        </w:r>
        <w:r w:rsidR="00821AC3">
          <w:rPr>
            <w:rFonts w:asciiTheme="minorHAnsi" w:eastAsiaTheme="minorEastAsia" w:hAnsiTheme="minorHAnsi" w:cstheme="minorBidi"/>
            <w:noProof/>
            <w:szCs w:val="24"/>
          </w:rPr>
          <w:tab/>
        </w:r>
        <w:r w:rsidR="00821AC3" w:rsidRPr="00D30998">
          <w:rPr>
            <w:rStyle w:val="Hyperlink"/>
            <w:noProof/>
          </w:rPr>
          <w:t>Diet overlap between pink and chum salmon</w:t>
        </w:r>
        <w:r w:rsidR="00821AC3">
          <w:rPr>
            <w:noProof/>
            <w:webHidden/>
          </w:rPr>
          <w:tab/>
        </w:r>
        <w:r w:rsidR="00821AC3">
          <w:rPr>
            <w:noProof/>
            <w:webHidden/>
          </w:rPr>
          <w:fldChar w:fldCharType="begin"/>
        </w:r>
        <w:r w:rsidR="00821AC3">
          <w:rPr>
            <w:noProof/>
            <w:webHidden/>
          </w:rPr>
          <w:instrText xml:space="preserve"> PAGEREF _Toc55731615 \h </w:instrText>
        </w:r>
        <w:r w:rsidR="00821AC3">
          <w:rPr>
            <w:noProof/>
            <w:webHidden/>
          </w:rPr>
        </w:r>
        <w:r w:rsidR="00821AC3">
          <w:rPr>
            <w:noProof/>
            <w:webHidden/>
          </w:rPr>
          <w:fldChar w:fldCharType="separate"/>
        </w:r>
        <w:r w:rsidR="00821AC3">
          <w:rPr>
            <w:noProof/>
            <w:webHidden/>
          </w:rPr>
          <w:t>17</w:t>
        </w:r>
        <w:r w:rsidR="00821AC3">
          <w:rPr>
            <w:noProof/>
            <w:webHidden/>
          </w:rPr>
          <w:fldChar w:fldCharType="end"/>
        </w:r>
      </w:hyperlink>
    </w:p>
    <w:p w14:paraId="537A2D09" w14:textId="7DBA6F17"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16" w:history="1">
        <w:r w:rsidR="00821AC3" w:rsidRPr="00D30998">
          <w:rPr>
            <w:rStyle w:val="Hyperlink"/>
            <w:noProof/>
          </w:rPr>
          <w:t>2.4</w:t>
        </w:r>
        <w:r w:rsidR="00821AC3">
          <w:rPr>
            <w:rFonts w:asciiTheme="minorHAnsi" w:eastAsiaTheme="minorEastAsia" w:hAnsiTheme="minorHAnsi" w:cstheme="minorBidi"/>
            <w:noProof/>
            <w:szCs w:val="24"/>
          </w:rPr>
          <w:tab/>
        </w:r>
        <w:r w:rsidR="00821AC3" w:rsidRPr="00D30998">
          <w:rPr>
            <w:rStyle w:val="Hyperlink"/>
            <w:noProof/>
          </w:rPr>
          <w:t>Discussion</w:t>
        </w:r>
        <w:r w:rsidR="00821AC3">
          <w:rPr>
            <w:noProof/>
            <w:webHidden/>
          </w:rPr>
          <w:tab/>
        </w:r>
        <w:r w:rsidR="00821AC3">
          <w:rPr>
            <w:noProof/>
            <w:webHidden/>
          </w:rPr>
          <w:fldChar w:fldCharType="begin"/>
        </w:r>
        <w:r w:rsidR="00821AC3">
          <w:rPr>
            <w:noProof/>
            <w:webHidden/>
          </w:rPr>
          <w:instrText xml:space="preserve"> PAGEREF _Toc55731616 \h </w:instrText>
        </w:r>
        <w:r w:rsidR="00821AC3">
          <w:rPr>
            <w:noProof/>
            <w:webHidden/>
          </w:rPr>
        </w:r>
        <w:r w:rsidR="00821AC3">
          <w:rPr>
            <w:noProof/>
            <w:webHidden/>
          </w:rPr>
          <w:fldChar w:fldCharType="separate"/>
        </w:r>
        <w:r w:rsidR="00821AC3">
          <w:rPr>
            <w:noProof/>
            <w:webHidden/>
          </w:rPr>
          <w:t>18</w:t>
        </w:r>
        <w:r w:rsidR="00821AC3">
          <w:rPr>
            <w:noProof/>
            <w:webHidden/>
          </w:rPr>
          <w:fldChar w:fldCharType="end"/>
        </w:r>
      </w:hyperlink>
    </w:p>
    <w:p w14:paraId="111E8990" w14:textId="2D256794"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17" w:history="1">
        <w:r w:rsidR="00821AC3" w:rsidRPr="00D30998">
          <w:rPr>
            <w:rStyle w:val="Hyperlink"/>
            <w:noProof/>
          </w:rPr>
          <w:t>2.4.1</w:t>
        </w:r>
        <w:r w:rsidR="00821AC3">
          <w:rPr>
            <w:rFonts w:asciiTheme="minorHAnsi" w:eastAsiaTheme="minorEastAsia" w:hAnsiTheme="minorHAnsi" w:cstheme="minorBidi"/>
            <w:noProof/>
            <w:szCs w:val="24"/>
          </w:rPr>
          <w:tab/>
        </w:r>
        <w:r w:rsidR="00821AC3" w:rsidRPr="00D30998">
          <w:rPr>
            <w:rStyle w:val="Hyperlink"/>
            <w:noProof/>
          </w:rPr>
          <w:t>Pink and chum salmon feeding strategies</w:t>
        </w:r>
        <w:r w:rsidR="00821AC3">
          <w:rPr>
            <w:noProof/>
            <w:webHidden/>
          </w:rPr>
          <w:tab/>
        </w:r>
        <w:r w:rsidR="00821AC3">
          <w:rPr>
            <w:noProof/>
            <w:webHidden/>
          </w:rPr>
          <w:fldChar w:fldCharType="begin"/>
        </w:r>
        <w:r w:rsidR="00821AC3">
          <w:rPr>
            <w:noProof/>
            <w:webHidden/>
          </w:rPr>
          <w:instrText xml:space="preserve"> PAGEREF _Toc55731617 \h </w:instrText>
        </w:r>
        <w:r w:rsidR="00821AC3">
          <w:rPr>
            <w:noProof/>
            <w:webHidden/>
          </w:rPr>
        </w:r>
        <w:r w:rsidR="00821AC3">
          <w:rPr>
            <w:noProof/>
            <w:webHidden/>
          </w:rPr>
          <w:fldChar w:fldCharType="separate"/>
        </w:r>
        <w:r w:rsidR="00821AC3">
          <w:rPr>
            <w:noProof/>
            <w:webHidden/>
          </w:rPr>
          <w:t>18</w:t>
        </w:r>
        <w:r w:rsidR="00821AC3">
          <w:rPr>
            <w:noProof/>
            <w:webHidden/>
          </w:rPr>
          <w:fldChar w:fldCharType="end"/>
        </w:r>
      </w:hyperlink>
    </w:p>
    <w:p w14:paraId="5B90243D" w14:textId="587B889A"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18" w:history="1">
        <w:r w:rsidR="00821AC3" w:rsidRPr="00D30998">
          <w:rPr>
            <w:rStyle w:val="Hyperlink"/>
            <w:noProof/>
          </w:rPr>
          <w:t>2.4.2</w:t>
        </w:r>
        <w:r w:rsidR="00821AC3">
          <w:rPr>
            <w:rFonts w:asciiTheme="minorHAnsi" w:eastAsiaTheme="minorEastAsia" w:hAnsiTheme="minorHAnsi" w:cstheme="minorBidi"/>
            <w:noProof/>
            <w:szCs w:val="24"/>
          </w:rPr>
          <w:tab/>
        </w:r>
        <w:r w:rsidR="00821AC3" w:rsidRPr="00D30998">
          <w:rPr>
            <w:rStyle w:val="Hyperlink"/>
            <w:noProof/>
          </w:rPr>
          <w:t>Feast or famine: salmon feeding and condition</w:t>
        </w:r>
        <w:r w:rsidR="00821AC3">
          <w:rPr>
            <w:noProof/>
            <w:webHidden/>
          </w:rPr>
          <w:tab/>
        </w:r>
        <w:r w:rsidR="00821AC3">
          <w:rPr>
            <w:noProof/>
            <w:webHidden/>
          </w:rPr>
          <w:fldChar w:fldCharType="begin"/>
        </w:r>
        <w:r w:rsidR="00821AC3">
          <w:rPr>
            <w:noProof/>
            <w:webHidden/>
          </w:rPr>
          <w:instrText xml:space="preserve"> PAGEREF _Toc55731618 \h </w:instrText>
        </w:r>
        <w:r w:rsidR="00821AC3">
          <w:rPr>
            <w:noProof/>
            <w:webHidden/>
          </w:rPr>
        </w:r>
        <w:r w:rsidR="00821AC3">
          <w:rPr>
            <w:noProof/>
            <w:webHidden/>
          </w:rPr>
          <w:fldChar w:fldCharType="separate"/>
        </w:r>
        <w:r w:rsidR="00821AC3">
          <w:rPr>
            <w:noProof/>
            <w:webHidden/>
          </w:rPr>
          <w:t>21</w:t>
        </w:r>
        <w:r w:rsidR="00821AC3">
          <w:rPr>
            <w:noProof/>
            <w:webHidden/>
          </w:rPr>
          <w:fldChar w:fldCharType="end"/>
        </w:r>
      </w:hyperlink>
    </w:p>
    <w:p w14:paraId="43CB2A93" w14:textId="5069A149"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19" w:history="1">
        <w:r w:rsidR="00821AC3" w:rsidRPr="00D30998">
          <w:rPr>
            <w:rStyle w:val="Hyperlink"/>
            <w:noProof/>
          </w:rPr>
          <w:t>2.4.3</w:t>
        </w:r>
        <w:r w:rsidR="00821AC3">
          <w:rPr>
            <w:rFonts w:asciiTheme="minorHAnsi" w:eastAsiaTheme="minorEastAsia" w:hAnsiTheme="minorHAnsi" w:cstheme="minorBidi"/>
            <w:noProof/>
            <w:szCs w:val="24"/>
          </w:rPr>
          <w:tab/>
        </w:r>
        <w:r w:rsidR="00821AC3" w:rsidRPr="00D30998">
          <w:rPr>
            <w:rStyle w:val="Hyperlink"/>
            <w:noProof/>
          </w:rPr>
          <w:t>Species competition or coexistence?</w:t>
        </w:r>
        <w:r w:rsidR="00821AC3">
          <w:rPr>
            <w:noProof/>
            <w:webHidden/>
          </w:rPr>
          <w:tab/>
        </w:r>
        <w:r w:rsidR="00821AC3">
          <w:rPr>
            <w:noProof/>
            <w:webHidden/>
          </w:rPr>
          <w:fldChar w:fldCharType="begin"/>
        </w:r>
        <w:r w:rsidR="00821AC3">
          <w:rPr>
            <w:noProof/>
            <w:webHidden/>
          </w:rPr>
          <w:instrText xml:space="preserve"> PAGEREF _Toc55731619 \h </w:instrText>
        </w:r>
        <w:r w:rsidR="00821AC3">
          <w:rPr>
            <w:noProof/>
            <w:webHidden/>
          </w:rPr>
        </w:r>
        <w:r w:rsidR="00821AC3">
          <w:rPr>
            <w:noProof/>
            <w:webHidden/>
          </w:rPr>
          <w:fldChar w:fldCharType="separate"/>
        </w:r>
        <w:r w:rsidR="00821AC3">
          <w:rPr>
            <w:noProof/>
            <w:webHidden/>
          </w:rPr>
          <w:t>23</w:t>
        </w:r>
        <w:r w:rsidR="00821AC3">
          <w:rPr>
            <w:noProof/>
            <w:webHidden/>
          </w:rPr>
          <w:fldChar w:fldCharType="end"/>
        </w:r>
      </w:hyperlink>
    </w:p>
    <w:p w14:paraId="642D3140" w14:textId="472FD61D"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20" w:history="1">
        <w:r w:rsidR="00821AC3" w:rsidRPr="00D30998">
          <w:rPr>
            <w:rStyle w:val="Hyperlink"/>
            <w:noProof/>
          </w:rPr>
          <w:t>2.4.4</w:t>
        </w:r>
        <w:r w:rsidR="00821AC3">
          <w:rPr>
            <w:rFonts w:asciiTheme="minorHAnsi" w:eastAsiaTheme="minorEastAsia" w:hAnsiTheme="minorHAnsi" w:cstheme="minorBidi"/>
            <w:noProof/>
            <w:szCs w:val="24"/>
          </w:rPr>
          <w:tab/>
        </w:r>
        <w:r w:rsidR="00821AC3" w:rsidRPr="00D30998">
          <w:rPr>
            <w:rStyle w:val="Hyperlink"/>
            <w:noProof/>
          </w:rPr>
          <w:t>Limitations and future directions</w:t>
        </w:r>
        <w:r w:rsidR="00821AC3">
          <w:rPr>
            <w:noProof/>
            <w:webHidden/>
          </w:rPr>
          <w:tab/>
        </w:r>
        <w:r w:rsidR="00821AC3">
          <w:rPr>
            <w:noProof/>
            <w:webHidden/>
          </w:rPr>
          <w:fldChar w:fldCharType="begin"/>
        </w:r>
        <w:r w:rsidR="00821AC3">
          <w:rPr>
            <w:noProof/>
            <w:webHidden/>
          </w:rPr>
          <w:instrText xml:space="preserve"> PAGEREF _Toc55731620 \h </w:instrText>
        </w:r>
        <w:r w:rsidR="00821AC3">
          <w:rPr>
            <w:noProof/>
            <w:webHidden/>
          </w:rPr>
        </w:r>
        <w:r w:rsidR="00821AC3">
          <w:rPr>
            <w:noProof/>
            <w:webHidden/>
          </w:rPr>
          <w:fldChar w:fldCharType="separate"/>
        </w:r>
        <w:r w:rsidR="00821AC3">
          <w:rPr>
            <w:noProof/>
            <w:webHidden/>
          </w:rPr>
          <w:t>25</w:t>
        </w:r>
        <w:r w:rsidR="00821AC3">
          <w:rPr>
            <w:noProof/>
            <w:webHidden/>
          </w:rPr>
          <w:fldChar w:fldCharType="end"/>
        </w:r>
      </w:hyperlink>
    </w:p>
    <w:p w14:paraId="34C75B03" w14:textId="3085E7C8"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21" w:history="1">
        <w:r w:rsidR="00821AC3" w:rsidRPr="00D30998">
          <w:rPr>
            <w:rStyle w:val="Hyperlink"/>
            <w:noProof/>
          </w:rPr>
          <w:t>2.5</w:t>
        </w:r>
        <w:r w:rsidR="00821AC3">
          <w:rPr>
            <w:rFonts w:asciiTheme="minorHAnsi" w:eastAsiaTheme="minorEastAsia" w:hAnsiTheme="minorHAnsi" w:cstheme="minorBidi"/>
            <w:noProof/>
            <w:szCs w:val="24"/>
          </w:rPr>
          <w:tab/>
        </w:r>
        <w:r w:rsidR="00821AC3" w:rsidRPr="00D30998">
          <w:rPr>
            <w:rStyle w:val="Hyperlink"/>
            <w:noProof/>
          </w:rPr>
          <w:t>Conclusion</w:t>
        </w:r>
        <w:r w:rsidR="00821AC3">
          <w:rPr>
            <w:noProof/>
            <w:webHidden/>
          </w:rPr>
          <w:tab/>
        </w:r>
        <w:r w:rsidR="00821AC3">
          <w:rPr>
            <w:noProof/>
            <w:webHidden/>
          </w:rPr>
          <w:fldChar w:fldCharType="begin"/>
        </w:r>
        <w:r w:rsidR="00821AC3">
          <w:rPr>
            <w:noProof/>
            <w:webHidden/>
          </w:rPr>
          <w:instrText xml:space="preserve"> PAGEREF _Toc55731621 \h </w:instrText>
        </w:r>
        <w:r w:rsidR="00821AC3">
          <w:rPr>
            <w:noProof/>
            <w:webHidden/>
          </w:rPr>
        </w:r>
        <w:r w:rsidR="00821AC3">
          <w:rPr>
            <w:noProof/>
            <w:webHidden/>
          </w:rPr>
          <w:fldChar w:fldCharType="separate"/>
        </w:r>
        <w:r w:rsidR="00821AC3">
          <w:rPr>
            <w:noProof/>
            <w:webHidden/>
          </w:rPr>
          <w:t>26</w:t>
        </w:r>
        <w:r w:rsidR="00821AC3">
          <w:rPr>
            <w:noProof/>
            <w:webHidden/>
          </w:rPr>
          <w:fldChar w:fldCharType="end"/>
        </w:r>
      </w:hyperlink>
    </w:p>
    <w:p w14:paraId="5EFB581B" w14:textId="6414C567"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22" w:history="1">
        <w:r w:rsidR="00821AC3" w:rsidRPr="00D30998">
          <w:rPr>
            <w:rStyle w:val="Hyperlink"/>
            <w:rFonts w:eastAsia="Times New Roman"/>
            <w:noProof/>
          </w:rPr>
          <w:t>2.6</w:t>
        </w:r>
        <w:r w:rsidR="00821AC3">
          <w:rPr>
            <w:rFonts w:asciiTheme="minorHAnsi" w:eastAsiaTheme="minorEastAsia" w:hAnsiTheme="minorHAnsi" w:cstheme="minorBidi"/>
            <w:noProof/>
            <w:szCs w:val="24"/>
          </w:rPr>
          <w:tab/>
        </w:r>
        <w:r w:rsidR="00821AC3" w:rsidRPr="00D30998">
          <w:rPr>
            <w:rStyle w:val="Hyperlink"/>
            <w:noProof/>
          </w:rPr>
          <w:t>Tables</w:t>
        </w:r>
        <w:r w:rsidR="00821AC3">
          <w:rPr>
            <w:noProof/>
            <w:webHidden/>
          </w:rPr>
          <w:tab/>
        </w:r>
        <w:r w:rsidR="00821AC3">
          <w:rPr>
            <w:noProof/>
            <w:webHidden/>
          </w:rPr>
          <w:fldChar w:fldCharType="begin"/>
        </w:r>
        <w:r w:rsidR="00821AC3">
          <w:rPr>
            <w:noProof/>
            <w:webHidden/>
          </w:rPr>
          <w:instrText xml:space="preserve"> PAGEREF _Toc55731622 \h </w:instrText>
        </w:r>
        <w:r w:rsidR="00821AC3">
          <w:rPr>
            <w:noProof/>
            <w:webHidden/>
          </w:rPr>
        </w:r>
        <w:r w:rsidR="00821AC3">
          <w:rPr>
            <w:noProof/>
            <w:webHidden/>
          </w:rPr>
          <w:fldChar w:fldCharType="separate"/>
        </w:r>
        <w:r w:rsidR="00821AC3">
          <w:rPr>
            <w:noProof/>
            <w:webHidden/>
          </w:rPr>
          <w:t>28</w:t>
        </w:r>
        <w:r w:rsidR="00821AC3">
          <w:rPr>
            <w:noProof/>
            <w:webHidden/>
          </w:rPr>
          <w:fldChar w:fldCharType="end"/>
        </w:r>
      </w:hyperlink>
    </w:p>
    <w:p w14:paraId="6B6FF1BA" w14:textId="654CCC03"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23" w:history="1">
        <w:r w:rsidR="00821AC3" w:rsidRPr="00D30998">
          <w:rPr>
            <w:rStyle w:val="Hyperlink"/>
            <w:noProof/>
          </w:rPr>
          <w:t>2.7</w:t>
        </w:r>
        <w:r w:rsidR="00821AC3">
          <w:rPr>
            <w:rFonts w:asciiTheme="minorHAnsi" w:eastAsiaTheme="minorEastAsia" w:hAnsiTheme="minorHAnsi" w:cstheme="minorBidi"/>
            <w:noProof/>
            <w:szCs w:val="24"/>
          </w:rPr>
          <w:tab/>
        </w:r>
        <w:r w:rsidR="00821AC3" w:rsidRPr="00D30998">
          <w:rPr>
            <w:rStyle w:val="Hyperlink"/>
            <w:noProof/>
          </w:rPr>
          <w:t>Figures</w:t>
        </w:r>
        <w:r w:rsidR="00821AC3">
          <w:rPr>
            <w:noProof/>
            <w:webHidden/>
          </w:rPr>
          <w:tab/>
        </w:r>
        <w:r w:rsidR="00821AC3">
          <w:rPr>
            <w:noProof/>
            <w:webHidden/>
          </w:rPr>
          <w:fldChar w:fldCharType="begin"/>
        </w:r>
        <w:r w:rsidR="00821AC3">
          <w:rPr>
            <w:noProof/>
            <w:webHidden/>
          </w:rPr>
          <w:instrText xml:space="preserve"> PAGEREF _Toc55731623 \h </w:instrText>
        </w:r>
        <w:r w:rsidR="00821AC3">
          <w:rPr>
            <w:noProof/>
            <w:webHidden/>
          </w:rPr>
        </w:r>
        <w:r w:rsidR="00821AC3">
          <w:rPr>
            <w:noProof/>
            <w:webHidden/>
          </w:rPr>
          <w:fldChar w:fldCharType="separate"/>
        </w:r>
        <w:r w:rsidR="00821AC3">
          <w:rPr>
            <w:noProof/>
            <w:webHidden/>
          </w:rPr>
          <w:t>32</w:t>
        </w:r>
        <w:r w:rsidR="00821AC3">
          <w:rPr>
            <w:noProof/>
            <w:webHidden/>
          </w:rPr>
          <w:fldChar w:fldCharType="end"/>
        </w:r>
      </w:hyperlink>
    </w:p>
    <w:p w14:paraId="40995851" w14:textId="5703F193" w:rsidR="00821AC3" w:rsidRDefault="00DA20F8">
      <w:pPr>
        <w:pStyle w:val="TOC1"/>
        <w:rPr>
          <w:rFonts w:asciiTheme="minorHAnsi" w:eastAsiaTheme="minorEastAsia" w:hAnsiTheme="minorHAnsi" w:cstheme="minorBidi"/>
          <w:b w:val="0"/>
          <w:noProof/>
        </w:rPr>
      </w:pPr>
      <w:hyperlink w:anchor="_Toc55731624" w:history="1">
        <w:r w:rsidR="00821AC3" w:rsidRPr="00D30998">
          <w:rPr>
            <w:rStyle w:val="Hyperlink"/>
            <w:noProof/>
          </w:rPr>
          <w:t>Chapter 3: Salmon trophic interactions shift with prey phenology and migration timing</w:t>
        </w:r>
        <w:r w:rsidR="00821AC3">
          <w:rPr>
            <w:noProof/>
            <w:webHidden/>
          </w:rPr>
          <w:tab/>
        </w:r>
        <w:r w:rsidR="00821AC3">
          <w:rPr>
            <w:noProof/>
            <w:webHidden/>
          </w:rPr>
          <w:fldChar w:fldCharType="begin"/>
        </w:r>
        <w:r w:rsidR="00821AC3">
          <w:rPr>
            <w:noProof/>
            <w:webHidden/>
          </w:rPr>
          <w:instrText xml:space="preserve"> PAGEREF _Toc55731624 \h </w:instrText>
        </w:r>
        <w:r w:rsidR="00821AC3">
          <w:rPr>
            <w:noProof/>
            <w:webHidden/>
          </w:rPr>
        </w:r>
        <w:r w:rsidR="00821AC3">
          <w:rPr>
            <w:noProof/>
            <w:webHidden/>
          </w:rPr>
          <w:fldChar w:fldCharType="separate"/>
        </w:r>
        <w:r w:rsidR="00821AC3">
          <w:rPr>
            <w:noProof/>
            <w:webHidden/>
          </w:rPr>
          <w:t>41</w:t>
        </w:r>
        <w:r w:rsidR="00821AC3">
          <w:rPr>
            <w:noProof/>
            <w:webHidden/>
          </w:rPr>
          <w:fldChar w:fldCharType="end"/>
        </w:r>
      </w:hyperlink>
    </w:p>
    <w:p w14:paraId="55DDFD0E" w14:textId="53161CFE"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25" w:history="1">
        <w:r w:rsidR="00821AC3" w:rsidRPr="00D30998">
          <w:rPr>
            <w:rStyle w:val="Hyperlink"/>
            <w:noProof/>
          </w:rPr>
          <w:t>3.1</w:t>
        </w:r>
        <w:r w:rsidR="00821AC3">
          <w:rPr>
            <w:rFonts w:asciiTheme="minorHAnsi" w:eastAsiaTheme="minorEastAsia" w:hAnsiTheme="minorHAnsi" w:cstheme="minorBidi"/>
            <w:noProof/>
            <w:szCs w:val="24"/>
          </w:rPr>
          <w:tab/>
        </w:r>
        <w:r w:rsidR="00821AC3" w:rsidRPr="00D30998">
          <w:rPr>
            <w:rStyle w:val="Hyperlink"/>
            <w:noProof/>
          </w:rPr>
          <w:t>Introduction</w:t>
        </w:r>
        <w:r w:rsidR="00821AC3">
          <w:rPr>
            <w:noProof/>
            <w:webHidden/>
          </w:rPr>
          <w:tab/>
        </w:r>
        <w:r w:rsidR="00821AC3">
          <w:rPr>
            <w:noProof/>
            <w:webHidden/>
          </w:rPr>
          <w:fldChar w:fldCharType="begin"/>
        </w:r>
        <w:r w:rsidR="00821AC3">
          <w:rPr>
            <w:noProof/>
            <w:webHidden/>
          </w:rPr>
          <w:instrText xml:space="preserve"> PAGEREF _Toc55731625 \h </w:instrText>
        </w:r>
        <w:r w:rsidR="00821AC3">
          <w:rPr>
            <w:noProof/>
            <w:webHidden/>
          </w:rPr>
        </w:r>
        <w:r w:rsidR="00821AC3">
          <w:rPr>
            <w:noProof/>
            <w:webHidden/>
          </w:rPr>
          <w:fldChar w:fldCharType="separate"/>
        </w:r>
        <w:r w:rsidR="00821AC3">
          <w:rPr>
            <w:noProof/>
            <w:webHidden/>
          </w:rPr>
          <w:t>41</w:t>
        </w:r>
        <w:r w:rsidR="00821AC3">
          <w:rPr>
            <w:noProof/>
            <w:webHidden/>
          </w:rPr>
          <w:fldChar w:fldCharType="end"/>
        </w:r>
      </w:hyperlink>
    </w:p>
    <w:p w14:paraId="4041F5ED" w14:textId="2313335A"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26" w:history="1">
        <w:r w:rsidR="00821AC3" w:rsidRPr="00D30998">
          <w:rPr>
            <w:rStyle w:val="Hyperlink"/>
            <w:noProof/>
          </w:rPr>
          <w:t>3.2</w:t>
        </w:r>
        <w:r w:rsidR="00821AC3">
          <w:rPr>
            <w:rFonts w:asciiTheme="minorHAnsi" w:eastAsiaTheme="minorEastAsia" w:hAnsiTheme="minorHAnsi" w:cstheme="minorBidi"/>
            <w:noProof/>
            <w:szCs w:val="24"/>
          </w:rPr>
          <w:tab/>
        </w:r>
        <w:r w:rsidR="00821AC3" w:rsidRPr="00D30998">
          <w:rPr>
            <w:rStyle w:val="Hyperlink"/>
            <w:noProof/>
          </w:rPr>
          <w:t>Methods</w:t>
        </w:r>
        <w:r w:rsidR="00821AC3">
          <w:rPr>
            <w:noProof/>
            <w:webHidden/>
          </w:rPr>
          <w:tab/>
        </w:r>
        <w:r w:rsidR="00821AC3">
          <w:rPr>
            <w:noProof/>
            <w:webHidden/>
          </w:rPr>
          <w:fldChar w:fldCharType="begin"/>
        </w:r>
        <w:r w:rsidR="00821AC3">
          <w:rPr>
            <w:noProof/>
            <w:webHidden/>
          </w:rPr>
          <w:instrText xml:space="preserve"> PAGEREF _Toc55731626 \h </w:instrText>
        </w:r>
        <w:r w:rsidR="00821AC3">
          <w:rPr>
            <w:noProof/>
            <w:webHidden/>
          </w:rPr>
        </w:r>
        <w:r w:rsidR="00821AC3">
          <w:rPr>
            <w:noProof/>
            <w:webHidden/>
          </w:rPr>
          <w:fldChar w:fldCharType="separate"/>
        </w:r>
        <w:r w:rsidR="00821AC3">
          <w:rPr>
            <w:noProof/>
            <w:webHidden/>
          </w:rPr>
          <w:t>44</w:t>
        </w:r>
        <w:r w:rsidR="00821AC3">
          <w:rPr>
            <w:noProof/>
            <w:webHidden/>
          </w:rPr>
          <w:fldChar w:fldCharType="end"/>
        </w:r>
      </w:hyperlink>
    </w:p>
    <w:p w14:paraId="3D8457E5" w14:textId="4B172966"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27" w:history="1">
        <w:r w:rsidR="00821AC3" w:rsidRPr="00D30998">
          <w:rPr>
            <w:rStyle w:val="Hyperlink"/>
            <w:noProof/>
          </w:rPr>
          <w:t>3.2.1</w:t>
        </w:r>
        <w:r w:rsidR="00821AC3">
          <w:rPr>
            <w:rFonts w:asciiTheme="minorHAnsi" w:eastAsiaTheme="minorEastAsia" w:hAnsiTheme="minorHAnsi" w:cstheme="minorBidi"/>
            <w:noProof/>
            <w:szCs w:val="24"/>
          </w:rPr>
          <w:tab/>
        </w:r>
        <w:r w:rsidR="00821AC3" w:rsidRPr="00D30998">
          <w:rPr>
            <w:rStyle w:val="Hyperlink"/>
            <w:noProof/>
          </w:rPr>
          <w:t>Field sampling</w:t>
        </w:r>
        <w:r w:rsidR="00821AC3">
          <w:rPr>
            <w:noProof/>
            <w:webHidden/>
          </w:rPr>
          <w:tab/>
        </w:r>
        <w:r w:rsidR="00821AC3">
          <w:rPr>
            <w:noProof/>
            <w:webHidden/>
          </w:rPr>
          <w:fldChar w:fldCharType="begin"/>
        </w:r>
        <w:r w:rsidR="00821AC3">
          <w:rPr>
            <w:noProof/>
            <w:webHidden/>
          </w:rPr>
          <w:instrText xml:space="preserve"> PAGEREF _Toc55731627 \h </w:instrText>
        </w:r>
        <w:r w:rsidR="00821AC3">
          <w:rPr>
            <w:noProof/>
            <w:webHidden/>
          </w:rPr>
        </w:r>
        <w:r w:rsidR="00821AC3">
          <w:rPr>
            <w:noProof/>
            <w:webHidden/>
          </w:rPr>
          <w:fldChar w:fldCharType="separate"/>
        </w:r>
        <w:r w:rsidR="00821AC3">
          <w:rPr>
            <w:noProof/>
            <w:webHidden/>
          </w:rPr>
          <w:t>44</w:t>
        </w:r>
        <w:r w:rsidR="00821AC3">
          <w:rPr>
            <w:noProof/>
            <w:webHidden/>
          </w:rPr>
          <w:fldChar w:fldCharType="end"/>
        </w:r>
      </w:hyperlink>
    </w:p>
    <w:p w14:paraId="192CBB05" w14:textId="3C54A714"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28" w:history="1">
        <w:r w:rsidR="00821AC3" w:rsidRPr="00D30998">
          <w:rPr>
            <w:rStyle w:val="Hyperlink"/>
            <w:noProof/>
          </w:rPr>
          <w:t>3.2.2</w:t>
        </w:r>
        <w:r w:rsidR="00821AC3">
          <w:rPr>
            <w:rFonts w:asciiTheme="minorHAnsi" w:eastAsiaTheme="minorEastAsia" w:hAnsiTheme="minorHAnsi" w:cstheme="minorBidi"/>
            <w:noProof/>
            <w:szCs w:val="24"/>
          </w:rPr>
          <w:tab/>
        </w:r>
        <w:r w:rsidR="00821AC3" w:rsidRPr="00D30998">
          <w:rPr>
            <w:rStyle w:val="Hyperlink"/>
            <w:noProof/>
          </w:rPr>
          <w:t>Zooplankton and salmon stomach content analysis</w:t>
        </w:r>
        <w:r w:rsidR="00821AC3">
          <w:rPr>
            <w:noProof/>
            <w:webHidden/>
          </w:rPr>
          <w:tab/>
        </w:r>
        <w:r w:rsidR="00821AC3">
          <w:rPr>
            <w:noProof/>
            <w:webHidden/>
          </w:rPr>
          <w:fldChar w:fldCharType="begin"/>
        </w:r>
        <w:r w:rsidR="00821AC3">
          <w:rPr>
            <w:noProof/>
            <w:webHidden/>
          </w:rPr>
          <w:instrText xml:space="preserve"> PAGEREF _Toc55731628 \h </w:instrText>
        </w:r>
        <w:r w:rsidR="00821AC3">
          <w:rPr>
            <w:noProof/>
            <w:webHidden/>
          </w:rPr>
        </w:r>
        <w:r w:rsidR="00821AC3">
          <w:rPr>
            <w:noProof/>
            <w:webHidden/>
          </w:rPr>
          <w:fldChar w:fldCharType="separate"/>
        </w:r>
        <w:r w:rsidR="00821AC3">
          <w:rPr>
            <w:noProof/>
            <w:webHidden/>
          </w:rPr>
          <w:t>45</w:t>
        </w:r>
        <w:r w:rsidR="00821AC3">
          <w:rPr>
            <w:noProof/>
            <w:webHidden/>
          </w:rPr>
          <w:fldChar w:fldCharType="end"/>
        </w:r>
      </w:hyperlink>
    </w:p>
    <w:p w14:paraId="640F6596" w14:textId="5B01D521"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29" w:history="1">
        <w:r w:rsidR="00821AC3" w:rsidRPr="00D30998">
          <w:rPr>
            <w:rStyle w:val="Hyperlink"/>
            <w:noProof/>
          </w:rPr>
          <w:t>3.2.3</w:t>
        </w:r>
        <w:r w:rsidR="00821AC3">
          <w:rPr>
            <w:rFonts w:asciiTheme="minorHAnsi" w:eastAsiaTheme="minorEastAsia" w:hAnsiTheme="minorHAnsi" w:cstheme="minorBidi"/>
            <w:noProof/>
            <w:szCs w:val="24"/>
          </w:rPr>
          <w:tab/>
        </w:r>
        <w:r w:rsidR="00821AC3" w:rsidRPr="00D30998">
          <w:rPr>
            <w:rStyle w:val="Hyperlink"/>
            <w:noProof/>
          </w:rPr>
          <w:t>Data analysis</w:t>
        </w:r>
        <w:r w:rsidR="00821AC3">
          <w:rPr>
            <w:noProof/>
            <w:webHidden/>
          </w:rPr>
          <w:tab/>
        </w:r>
        <w:r w:rsidR="00821AC3">
          <w:rPr>
            <w:noProof/>
            <w:webHidden/>
          </w:rPr>
          <w:fldChar w:fldCharType="begin"/>
        </w:r>
        <w:r w:rsidR="00821AC3">
          <w:rPr>
            <w:noProof/>
            <w:webHidden/>
          </w:rPr>
          <w:instrText xml:space="preserve"> PAGEREF _Toc55731629 \h </w:instrText>
        </w:r>
        <w:r w:rsidR="00821AC3">
          <w:rPr>
            <w:noProof/>
            <w:webHidden/>
          </w:rPr>
        </w:r>
        <w:r w:rsidR="00821AC3">
          <w:rPr>
            <w:noProof/>
            <w:webHidden/>
          </w:rPr>
          <w:fldChar w:fldCharType="separate"/>
        </w:r>
        <w:r w:rsidR="00821AC3">
          <w:rPr>
            <w:noProof/>
            <w:webHidden/>
          </w:rPr>
          <w:t>47</w:t>
        </w:r>
        <w:r w:rsidR="00821AC3">
          <w:rPr>
            <w:noProof/>
            <w:webHidden/>
          </w:rPr>
          <w:fldChar w:fldCharType="end"/>
        </w:r>
      </w:hyperlink>
    </w:p>
    <w:p w14:paraId="3DB9233A" w14:textId="30E60467"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30" w:history="1">
        <w:r w:rsidR="00821AC3" w:rsidRPr="00D30998">
          <w:rPr>
            <w:rStyle w:val="Hyperlink"/>
            <w:noProof/>
          </w:rPr>
          <w:t>3.3</w:t>
        </w:r>
        <w:r w:rsidR="00821AC3">
          <w:rPr>
            <w:rFonts w:asciiTheme="minorHAnsi" w:eastAsiaTheme="minorEastAsia" w:hAnsiTheme="minorHAnsi" w:cstheme="minorBidi"/>
            <w:noProof/>
            <w:szCs w:val="24"/>
          </w:rPr>
          <w:tab/>
        </w:r>
        <w:r w:rsidR="00821AC3" w:rsidRPr="00D30998">
          <w:rPr>
            <w:rStyle w:val="Hyperlink"/>
            <w:noProof/>
          </w:rPr>
          <w:t>Results</w:t>
        </w:r>
        <w:r w:rsidR="00821AC3">
          <w:rPr>
            <w:noProof/>
            <w:webHidden/>
          </w:rPr>
          <w:tab/>
        </w:r>
        <w:r w:rsidR="00821AC3">
          <w:rPr>
            <w:noProof/>
            <w:webHidden/>
          </w:rPr>
          <w:fldChar w:fldCharType="begin"/>
        </w:r>
        <w:r w:rsidR="00821AC3">
          <w:rPr>
            <w:noProof/>
            <w:webHidden/>
          </w:rPr>
          <w:instrText xml:space="preserve"> PAGEREF _Toc55731630 \h </w:instrText>
        </w:r>
        <w:r w:rsidR="00821AC3">
          <w:rPr>
            <w:noProof/>
            <w:webHidden/>
          </w:rPr>
        </w:r>
        <w:r w:rsidR="00821AC3">
          <w:rPr>
            <w:noProof/>
            <w:webHidden/>
          </w:rPr>
          <w:fldChar w:fldCharType="separate"/>
        </w:r>
        <w:r w:rsidR="00821AC3">
          <w:rPr>
            <w:noProof/>
            <w:webHidden/>
          </w:rPr>
          <w:t>48</w:t>
        </w:r>
        <w:r w:rsidR="00821AC3">
          <w:rPr>
            <w:noProof/>
            <w:webHidden/>
          </w:rPr>
          <w:fldChar w:fldCharType="end"/>
        </w:r>
      </w:hyperlink>
    </w:p>
    <w:p w14:paraId="02894BF4" w14:textId="74E4283A"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31" w:history="1">
        <w:r w:rsidR="00821AC3" w:rsidRPr="00D30998">
          <w:rPr>
            <w:rStyle w:val="Hyperlink"/>
            <w:noProof/>
          </w:rPr>
          <w:t>3.3.1</w:t>
        </w:r>
        <w:r w:rsidR="00821AC3">
          <w:rPr>
            <w:rFonts w:asciiTheme="minorHAnsi" w:eastAsiaTheme="minorEastAsia" w:hAnsiTheme="minorHAnsi" w:cstheme="minorBidi"/>
            <w:noProof/>
            <w:szCs w:val="24"/>
          </w:rPr>
          <w:tab/>
        </w:r>
        <w:r w:rsidR="00821AC3" w:rsidRPr="00D30998">
          <w:rPr>
            <w:rStyle w:val="Hyperlink"/>
            <w:noProof/>
          </w:rPr>
          <w:t>Environmental conditions</w:t>
        </w:r>
        <w:r w:rsidR="00821AC3">
          <w:rPr>
            <w:noProof/>
            <w:webHidden/>
          </w:rPr>
          <w:tab/>
        </w:r>
        <w:r w:rsidR="00821AC3">
          <w:rPr>
            <w:noProof/>
            <w:webHidden/>
          </w:rPr>
          <w:fldChar w:fldCharType="begin"/>
        </w:r>
        <w:r w:rsidR="00821AC3">
          <w:rPr>
            <w:noProof/>
            <w:webHidden/>
          </w:rPr>
          <w:instrText xml:space="preserve"> PAGEREF _Toc55731631 \h </w:instrText>
        </w:r>
        <w:r w:rsidR="00821AC3">
          <w:rPr>
            <w:noProof/>
            <w:webHidden/>
          </w:rPr>
        </w:r>
        <w:r w:rsidR="00821AC3">
          <w:rPr>
            <w:noProof/>
            <w:webHidden/>
          </w:rPr>
          <w:fldChar w:fldCharType="separate"/>
        </w:r>
        <w:r w:rsidR="00821AC3">
          <w:rPr>
            <w:noProof/>
            <w:webHidden/>
          </w:rPr>
          <w:t>48</w:t>
        </w:r>
        <w:r w:rsidR="00821AC3">
          <w:rPr>
            <w:noProof/>
            <w:webHidden/>
          </w:rPr>
          <w:fldChar w:fldCharType="end"/>
        </w:r>
      </w:hyperlink>
    </w:p>
    <w:p w14:paraId="683387FC" w14:textId="0061295E"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32" w:history="1">
        <w:r w:rsidR="00821AC3" w:rsidRPr="00D30998">
          <w:rPr>
            <w:rStyle w:val="Hyperlink"/>
            <w:noProof/>
          </w:rPr>
          <w:t>3.3.2</w:t>
        </w:r>
        <w:r w:rsidR="00821AC3">
          <w:rPr>
            <w:rFonts w:asciiTheme="minorHAnsi" w:eastAsiaTheme="minorEastAsia" w:hAnsiTheme="minorHAnsi" w:cstheme="minorBidi"/>
            <w:noProof/>
            <w:szCs w:val="24"/>
          </w:rPr>
          <w:tab/>
        </w:r>
        <w:r w:rsidR="00821AC3" w:rsidRPr="00D30998">
          <w:rPr>
            <w:rStyle w:val="Hyperlink"/>
            <w:noProof/>
          </w:rPr>
          <w:t>Zooplankton</w:t>
        </w:r>
        <w:r w:rsidR="00821AC3">
          <w:rPr>
            <w:noProof/>
            <w:webHidden/>
          </w:rPr>
          <w:tab/>
        </w:r>
        <w:r w:rsidR="00821AC3">
          <w:rPr>
            <w:noProof/>
            <w:webHidden/>
          </w:rPr>
          <w:fldChar w:fldCharType="begin"/>
        </w:r>
        <w:r w:rsidR="00821AC3">
          <w:rPr>
            <w:noProof/>
            <w:webHidden/>
          </w:rPr>
          <w:instrText xml:space="preserve"> PAGEREF _Toc55731632 \h </w:instrText>
        </w:r>
        <w:r w:rsidR="00821AC3">
          <w:rPr>
            <w:noProof/>
            <w:webHidden/>
          </w:rPr>
        </w:r>
        <w:r w:rsidR="00821AC3">
          <w:rPr>
            <w:noProof/>
            <w:webHidden/>
          </w:rPr>
          <w:fldChar w:fldCharType="separate"/>
        </w:r>
        <w:r w:rsidR="00821AC3">
          <w:rPr>
            <w:noProof/>
            <w:webHidden/>
          </w:rPr>
          <w:t>48</w:t>
        </w:r>
        <w:r w:rsidR="00821AC3">
          <w:rPr>
            <w:noProof/>
            <w:webHidden/>
          </w:rPr>
          <w:fldChar w:fldCharType="end"/>
        </w:r>
      </w:hyperlink>
    </w:p>
    <w:p w14:paraId="1BF4BF2B" w14:textId="2DEC6D82"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33" w:history="1">
        <w:r w:rsidR="00821AC3" w:rsidRPr="00D30998">
          <w:rPr>
            <w:rStyle w:val="Hyperlink"/>
            <w:noProof/>
          </w:rPr>
          <w:t>3.3.3</w:t>
        </w:r>
        <w:r w:rsidR="00821AC3">
          <w:rPr>
            <w:rFonts w:asciiTheme="minorHAnsi" w:eastAsiaTheme="minorEastAsia" w:hAnsiTheme="minorHAnsi" w:cstheme="minorBidi"/>
            <w:noProof/>
            <w:szCs w:val="24"/>
          </w:rPr>
          <w:tab/>
        </w:r>
        <w:r w:rsidR="00821AC3" w:rsidRPr="00D30998">
          <w:rPr>
            <w:rStyle w:val="Hyperlink"/>
            <w:noProof/>
          </w:rPr>
          <w:t>Salmon diet composition</w:t>
        </w:r>
        <w:r w:rsidR="00821AC3">
          <w:rPr>
            <w:noProof/>
            <w:webHidden/>
          </w:rPr>
          <w:tab/>
        </w:r>
        <w:r w:rsidR="00821AC3">
          <w:rPr>
            <w:noProof/>
            <w:webHidden/>
          </w:rPr>
          <w:fldChar w:fldCharType="begin"/>
        </w:r>
        <w:r w:rsidR="00821AC3">
          <w:rPr>
            <w:noProof/>
            <w:webHidden/>
          </w:rPr>
          <w:instrText xml:space="preserve"> PAGEREF _Toc55731633 \h </w:instrText>
        </w:r>
        <w:r w:rsidR="00821AC3">
          <w:rPr>
            <w:noProof/>
            <w:webHidden/>
          </w:rPr>
        </w:r>
        <w:r w:rsidR="00821AC3">
          <w:rPr>
            <w:noProof/>
            <w:webHidden/>
          </w:rPr>
          <w:fldChar w:fldCharType="separate"/>
        </w:r>
        <w:r w:rsidR="00821AC3">
          <w:rPr>
            <w:noProof/>
            <w:webHidden/>
          </w:rPr>
          <w:t>49</w:t>
        </w:r>
        <w:r w:rsidR="00821AC3">
          <w:rPr>
            <w:noProof/>
            <w:webHidden/>
          </w:rPr>
          <w:fldChar w:fldCharType="end"/>
        </w:r>
      </w:hyperlink>
    </w:p>
    <w:p w14:paraId="17569F54" w14:textId="78A5A5B9"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34" w:history="1">
        <w:r w:rsidR="00821AC3" w:rsidRPr="00D30998">
          <w:rPr>
            <w:rStyle w:val="Hyperlink"/>
            <w:noProof/>
          </w:rPr>
          <w:t>3.3.4</w:t>
        </w:r>
        <w:r w:rsidR="00821AC3">
          <w:rPr>
            <w:rFonts w:asciiTheme="minorHAnsi" w:eastAsiaTheme="minorEastAsia" w:hAnsiTheme="minorHAnsi" w:cstheme="minorBidi"/>
            <w:noProof/>
            <w:szCs w:val="24"/>
          </w:rPr>
          <w:tab/>
        </w:r>
        <w:r w:rsidR="00821AC3" w:rsidRPr="00D30998">
          <w:rPr>
            <w:rStyle w:val="Hyperlink"/>
            <w:noProof/>
          </w:rPr>
          <w:t>Salmon health</w:t>
        </w:r>
        <w:r w:rsidR="00821AC3">
          <w:rPr>
            <w:noProof/>
            <w:webHidden/>
          </w:rPr>
          <w:tab/>
        </w:r>
        <w:r w:rsidR="00821AC3">
          <w:rPr>
            <w:noProof/>
            <w:webHidden/>
          </w:rPr>
          <w:fldChar w:fldCharType="begin"/>
        </w:r>
        <w:r w:rsidR="00821AC3">
          <w:rPr>
            <w:noProof/>
            <w:webHidden/>
          </w:rPr>
          <w:instrText xml:space="preserve"> PAGEREF _Toc55731634 \h </w:instrText>
        </w:r>
        <w:r w:rsidR="00821AC3">
          <w:rPr>
            <w:noProof/>
            <w:webHidden/>
          </w:rPr>
        </w:r>
        <w:r w:rsidR="00821AC3">
          <w:rPr>
            <w:noProof/>
            <w:webHidden/>
          </w:rPr>
          <w:fldChar w:fldCharType="separate"/>
        </w:r>
        <w:r w:rsidR="00821AC3">
          <w:rPr>
            <w:noProof/>
            <w:webHidden/>
          </w:rPr>
          <w:t>52</w:t>
        </w:r>
        <w:r w:rsidR="00821AC3">
          <w:rPr>
            <w:noProof/>
            <w:webHidden/>
          </w:rPr>
          <w:fldChar w:fldCharType="end"/>
        </w:r>
      </w:hyperlink>
    </w:p>
    <w:p w14:paraId="712B10A9" w14:textId="3C33080A"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35" w:history="1">
        <w:r w:rsidR="00821AC3" w:rsidRPr="00D30998">
          <w:rPr>
            <w:rStyle w:val="Hyperlink"/>
            <w:noProof/>
          </w:rPr>
          <w:t>3.3.5</w:t>
        </w:r>
        <w:r w:rsidR="00821AC3">
          <w:rPr>
            <w:rFonts w:asciiTheme="minorHAnsi" w:eastAsiaTheme="minorEastAsia" w:hAnsiTheme="minorHAnsi" w:cstheme="minorBidi"/>
            <w:noProof/>
            <w:szCs w:val="24"/>
          </w:rPr>
          <w:tab/>
        </w:r>
        <w:r w:rsidR="00821AC3" w:rsidRPr="00D30998">
          <w:rPr>
            <w:rStyle w:val="Hyperlink"/>
            <w:noProof/>
          </w:rPr>
          <w:t>Diet diversity and overlap between juvenile salmon</w:t>
        </w:r>
        <w:r w:rsidR="00821AC3">
          <w:rPr>
            <w:noProof/>
            <w:webHidden/>
          </w:rPr>
          <w:tab/>
        </w:r>
        <w:r w:rsidR="00821AC3">
          <w:rPr>
            <w:noProof/>
            <w:webHidden/>
          </w:rPr>
          <w:fldChar w:fldCharType="begin"/>
        </w:r>
        <w:r w:rsidR="00821AC3">
          <w:rPr>
            <w:noProof/>
            <w:webHidden/>
          </w:rPr>
          <w:instrText xml:space="preserve"> PAGEREF _Toc55731635 \h </w:instrText>
        </w:r>
        <w:r w:rsidR="00821AC3">
          <w:rPr>
            <w:noProof/>
            <w:webHidden/>
          </w:rPr>
        </w:r>
        <w:r w:rsidR="00821AC3">
          <w:rPr>
            <w:noProof/>
            <w:webHidden/>
          </w:rPr>
          <w:fldChar w:fldCharType="separate"/>
        </w:r>
        <w:r w:rsidR="00821AC3">
          <w:rPr>
            <w:noProof/>
            <w:webHidden/>
          </w:rPr>
          <w:t>53</w:t>
        </w:r>
        <w:r w:rsidR="00821AC3">
          <w:rPr>
            <w:noProof/>
            <w:webHidden/>
          </w:rPr>
          <w:fldChar w:fldCharType="end"/>
        </w:r>
      </w:hyperlink>
    </w:p>
    <w:p w14:paraId="1C2B179C" w14:textId="0C3EFB5E"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36" w:history="1">
        <w:r w:rsidR="00821AC3" w:rsidRPr="00D30998">
          <w:rPr>
            <w:rStyle w:val="Hyperlink"/>
            <w:noProof/>
          </w:rPr>
          <w:t>3.3.6</w:t>
        </w:r>
        <w:r w:rsidR="00821AC3">
          <w:rPr>
            <w:rFonts w:asciiTheme="minorHAnsi" w:eastAsiaTheme="minorEastAsia" w:hAnsiTheme="minorHAnsi" w:cstheme="minorBidi"/>
            <w:noProof/>
            <w:szCs w:val="24"/>
          </w:rPr>
          <w:tab/>
        </w:r>
        <w:r w:rsidR="00821AC3" w:rsidRPr="00D30998">
          <w:rPr>
            <w:rStyle w:val="Hyperlink"/>
            <w:noProof/>
          </w:rPr>
          <w:t>Salmon and prey size</w:t>
        </w:r>
        <w:r w:rsidR="00821AC3">
          <w:rPr>
            <w:noProof/>
            <w:webHidden/>
          </w:rPr>
          <w:tab/>
        </w:r>
        <w:r w:rsidR="00821AC3">
          <w:rPr>
            <w:noProof/>
            <w:webHidden/>
          </w:rPr>
          <w:fldChar w:fldCharType="begin"/>
        </w:r>
        <w:r w:rsidR="00821AC3">
          <w:rPr>
            <w:noProof/>
            <w:webHidden/>
          </w:rPr>
          <w:instrText xml:space="preserve"> PAGEREF _Toc55731636 \h </w:instrText>
        </w:r>
        <w:r w:rsidR="00821AC3">
          <w:rPr>
            <w:noProof/>
            <w:webHidden/>
          </w:rPr>
        </w:r>
        <w:r w:rsidR="00821AC3">
          <w:rPr>
            <w:noProof/>
            <w:webHidden/>
          </w:rPr>
          <w:fldChar w:fldCharType="separate"/>
        </w:r>
        <w:r w:rsidR="00821AC3">
          <w:rPr>
            <w:noProof/>
            <w:webHidden/>
          </w:rPr>
          <w:t>54</w:t>
        </w:r>
        <w:r w:rsidR="00821AC3">
          <w:rPr>
            <w:noProof/>
            <w:webHidden/>
          </w:rPr>
          <w:fldChar w:fldCharType="end"/>
        </w:r>
      </w:hyperlink>
    </w:p>
    <w:p w14:paraId="3C358B06" w14:textId="1C4FF190"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37" w:history="1">
        <w:r w:rsidR="00821AC3" w:rsidRPr="00D30998">
          <w:rPr>
            <w:rStyle w:val="Hyperlink"/>
            <w:noProof/>
          </w:rPr>
          <w:t>3.4</w:t>
        </w:r>
        <w:r w:rsidR="00821AC3">
          <w:rPr>
            <w:rFonts w:asciiTheme="minorHAnsi" w:eastAsiaTheme="minorEastAsia" w:hAnsiTheme="minorHAnsi" w:cstheme="minorBidi"/>
            <w:noProof/>
            <w:szCs w:val="24"/>
          </w:rPr>
          <w:tab/>
        </w:r>
        <w:r w:rsidR="00821AC3" w:rsidRPr="00D30998">
          <w:rPr>
            <w:rStyle w:val="Hyperlink"/>
            <w:noProof/>
          </w:rPr>
          <w:t>Discussion</w:t>
        </w:r>
        <w:r w:rsidR="00821AC3">
          <w:rPr>
            <w:noProof/>
            <w:webHidden/>
          </w:rPr>
          <w:tab/>
        </w:r>
        <w:r w:rsidR="00821AC3">
          <w:rPr>
            <w:noProof/>
            <w:webHidden/>
          </w:rPr>
          <w:fldChar w:fldCharType="begin"/>
        </w:r>
        <w:r w:rsidR="00821AC3">
          <w:rPr>
            <w:noProof/>
            <w:webHidden/>
          </w:rPr>
          <w:instrText xml:space="preserve"> PAGEREF _Toc55731637 \h </w:instrText>
        </w:r>
        <w:r w:rsidR="00821AC3">
          <w:rPr>
            <w:noProof/>
            <w:webHidden/>
          </w:rPr>
        </w:r>
        <w:r w:rsidR="00821AC3">
          <w:rPr>
            <w:noProof/>
            <w:webHidden/>
          </w:rPr>
          <w:fldChar w:fldCharType="separate"/>
        </w:r>
        <w:r w:rsidR="00821AC3">
          <w:rPr>
            <w:noProof/>
            <w:webHidden/>
          </w:rPr>
          <w:t>55</w:t>
        </w:r>
        <w:r w:rsidR="00821AC3">
          <w:rPr>
            <w:noProof/>
            <w:webHidden/>
          </w:rPr>
          <w:fldChar w:fldCharType="end"/>
        </w:r>
      </w:hyperlink>
    </w:p>
    <w:p w14:paraId="6D23265D" w14:textId="030DF81F"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38" w:history="1">
        <w:r w:rsidR="00821AC3" w:rsidRPr="00D30998">
          <w:rPr>
            <w:rStyle w:val="Hyperlink"/>
            <w:noProof/>
          </w:rPr>
          <w:t>3.4.1</w:t>
        </w:r>
        <w:r w:rsidR="00821AC3">
          <w:rPr>
            <w:rFonts w:asciiTheme="minorHAnsi" w:eastAsiaTheme="minorEastAsia" w:hAnsiTheme="minorHAnsi" w:cstheme="minorBidi"/>
            <w:noProof/>
            <w:szCs w:val="24"/>
          </w:rPr>
          <w:tab/>
        </w:r>
        <w:r w:rsidR="00821AC3" w:rsidRPr="00D30998">
          <w:rPr>
            <w:rStyle w:val="Hyperlink"/>
            <w:noProof/>
          </w:rPr>
          <w:t>Seasonality and prey phenology</w:t>
        </w:r>
        <w:r w:rsidR="00821AC3">
          <w:rPr>
            <w:noProof/>
            <w:webHidden/>
          </w:rPr>
          <w:tab/>
        </w:r>
        <w:r w:rsidR="00821AC3">
          <w:rPr>
            <w:noProof/>
            <w:webHidden/>
          </w:rPr>
          <w:fldChar w:fldCharType="begin"/>
        </w:r>
        <w:r w:rsidR="00821AC3">
          <w:rPr>
            <w:noProof/>
            <w:webHidden/>
          </w:rPr>
          <w:instrText xml:space="preserve"> PAGEREF _Toc55731638 \h </w:instrText>
        </w:r>
        <w:r w:rsidR="00821AC3">
          <w:rPr>
            <w:noProof/>
            <w:webHidden/>
          </w:rPr>
        </w:r>
        <w:r w:rsidR="00821AC3">
          <w:rPr>
            <w:noProof/>
            <w:webHidden/>
          </w:rPr>
          <w:fldChar w:fldCharType="separate"/>
        </w:r>
        <w:r w:rsidR="00821AC3">
          <w:rPr>
            <w:noProof/>
            <w:webHidden/>
          </w:rPr>
          <w:t>55</w:t>
        </w:r>
        <w:r w:rsidR="00821AC3">
          <w:rPr>
            <w:noProof/>
            <w:webHidden/>
          </w:rPr>
          <w:fldChar w:fldCharType="end"/>
        </w:r>
      </w:hyperlink>
    </w:p>
    <w:p w14:paraId="7883BF09" w14:textId="1579E20F"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39" w:history="1">
        <w:r w:rsidR="00821AC3" w:rsidRPr="00D30998">
          <w:rPr>
            <w:rStyle w:val="Hyperlink"/>
            <w:noProof/>
          </w:rPr>
          <w:t>3.4.2</w:t>
        </w:r>
        <w:r w:rsidR="00821AC3">
          <w:rPr>
            <w:rFonts w:asciiTheme="minorHAnsi" w:eastAsiaTheme="minorEastAsia" w:hAnsiTheme="minorHAnsi" w:cstheme="minorBidi"/>
            <w:noProof/>
            <w:szCs w:val="24"/>
          </w:rPr>
          <w:tab/>
        </w:r>
        <w:r w:rsidR="00821AC3" w:rsidRPr="00D30998">
          <w:rPr>
            <w:rStyle w:val="Hyperlink"/>
            <w:noProof/>
          </w:rPr>
          <w:t>Salmon trophic interactions</w:t>
        </w:r>
        <w:r w:rsidR="00821AC3">
          <w:rPr>
            <w:noProof/>
            <w:webHidden/>
          </w:rPr>
          <w:tab/>
        </w:r>
        <w:r w:rsidR="00821AC3">
          <w:rPr>
            <w:noProof/>
            <w:webHidden/>
          </w:rPr>
          <w:fldChar w:fldCharType="begin"/>
        </w:r>
        <w:r w:rsidR="00821AC3">
          <w:rPr>
            <w:noProof/>
            <w:webHidden/>
          </w:rPr>
          <w:instrText xml:space="preserve"> PAGEREF _Toc55731639 \h </w:instrText>
        </w:r>
        <w:r w:rsidR="00821AC3">
          <w:rPr>
            <w:noProof/>
            <w:webHidden/>
          </w:rPr>
        </w:r>
        <w:r w:rsidR="00821AC3">
          <w:rPr>
            <w:noProof/>
            <w:webHidden/>
          </w:rPr>
          <w:fldChar w:fldCharType="separate"/>
        </w:r>
        <w:r w:rsidR="00821AC3">
          <w:rPr>
            <w:noProof/>
            <w:webHidden/>
          </w:rPr>
          <w:t>56</w:t>
        </w:r>
        <w:r w:rsidR="00821AC3">
          <w:rPr>
            <w:noProof/>
            <w:webHidden/>
          </w:rPr>
          <w:fldChar w:fldCharType="end"/>
        </w:r>
      </w:hyperlink>
    </w:p>
    <w:p w14:paraId="7144A2D8" w14:textId="5AC9E6E9"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40" w:history="1">
        <w:r w:rsidR="00821AC3" w:rsidRPr="00D30998">
          <w:rPr>
            <w:rStyle w:val="Hyperlink"/>
            <w:noProof/>
          </w:rPr>
          <w:t>3.4.3</w:t>
        </w:r>
        <w:r w:rsidR="00821AC3">
          <w:rPr>
            <w:rFonts w:asciiTheme="minorHAnsi" w:eastAsiaTheme="minorEastAsia" w:hAnsiTheme="minorHAnsi" w:cstheme="minorBidi"/>
            <w:noProof/>
            <w:szCs w:val="24"/>
          </w:rPr>
          <w:tab/>
        </w:r>
        <w:r w:rsidR="00821AC3" w:rsidRPr="00D30998">
          <w:rPr>
            <w:rStyle w:val="Hyperlink"/>
            <w:noProof/>
          </w:rPr>
          <w:t>Salmon health implications</w:t>
        </w:r>
        <w:r w:rsidR="00821AC3">
          <w:rPr>
            <w:noProof/>
            <w:webHidden/>
          </w:rPr>
          <w:tab/>
        </w:r>
        <w:r w:rsidR="00821AC3">
          <w:rPr>
            <w:noProof/>
            <w:webHidden/>
          </w:rPr>
          <w:fldChar w:fldCharType="begin"/>
        </w:r>
        <w:r w:rsidR="00821AC3">
          <w:rPr>
            <w:noProof/>
            <w:webHidden/>
          </w:rPr>
          <w:instrText xml:space="preserve"> PAGEREF _Toc55731640 \h </w:instrText>
        </w:r>
        <w:r w:rsidR="00821AC3">
          <w:rPr>
            <w:noProof/>
            <w:webHidden/>
          </w:rPr>
        </w:r>
        <w:r w:rsidR="00821AC3">
          <w:rPr>
            <w:noProof/>
            <w:webHidden/>
          </w:rPr>
          <w:fldChar w:fldCharType="separate"/>
        </w:r>
        <w:r w:rsidR="00821AC3">
          <w:rPr>
            <w:noProof/>
            <w:webHidden/>
          </w:rPr>
          <w:t>57</w:t>
        </w:r>
        <w:r w:rsidR="00821AC3">
          <w:rPr>
            <w:noProof/>
            <w:webHidden/>
          </w:rPr>
          <w:fldChar w:fldCharType="end"/>
        </w:r>
      </w:hyperlink>
    </w:p>
    <w:p w14:paraId="71282BEE" w14:textId="76D014AB" w:rsidR="00821AC3" w:rsidRDefault="00DA20F8">
      <w:pPr>
        <w:pStyle w:val="TOC3"/>
        <w:tabs>
          <w:tab w:val="left" w:pos="1440"/>
          <w:tab w:val="right" w:leader="dot" w:pos="9350"/>
        </w:tabs>
        <w:rPr>
          <w:rFonts w:asciiTheme="minorHAnsi" w:eastAsiaTheme="minorEastAsia" w:hAnsiTheme="minorHAnsi" w:cstheme="minorBidi"/>
          <w:noProof/>
          <w:szCs w:val="24"/>
        </w:rPr>
      </w:pPr>
      <w:hyperlink w:anchor="_Toc55731641" w:history="1">
        <w:r w:rsidR="00821AC3" w:rsidRPr="00D30998">
          <w:rPr>
            <w:rStyle w:val="Hyperlink"/>
            <w:noProof/>
          </w:rPr>
          <w:t>3.4.4</w:t>
        </w:r>
        <w:r w:rsidR="00821AC3">
          <w:rPr>
            <w:rFonts w:asciiTheme="minorHAnsi" w:eastAsiaTheme="minorEastAsia" w:hAnsiTheme="minorHAnsi" w:cstheme="minorBidi"/>
            <w:noProof/>
            <w:szCs w:val="24"/>
          </w:rPr>
          <w:tab/>
        </w:r>
        <w:r w:rsidR="00821AC3" w:rsidRPr="00D30998">
          <w:rPr>
            <w:rStyle w:val="Hyperlink"/>
            <w:noProof/>
          </w:rPr>
          <w:t>Predator and prey sizes</w:t>
        </w:r>
        <w:r w:rsidR="00821AC3">
          <w:rPr>
            <w:noProof/>
            <w:webHidden/>
          </w:rPr>
          <w:tab/>
        </w:r>
        <w:r w:rsidR="00821AC3">
          <w:rPr>
            <w:noProof/>
            <w:webHidden/>
          </w:rPr>
          <w:fldChar w:fldCharType="begin"/>
        </w:r>
        <w:r w:rsidR="00821AC3">
          <w:rPr>
            <w:noProof/>
            <w:webHidden/>
          </w:rPr>
          <w:instrText xml:space="preserve"> PAGEREF _Toc55731641 \h </w:instrText>
        </w:r>
        <w:r w:rsidR="00821AC3">
          <w:rPr>
            <w:noProof/>
            <w:webHidden/>
          </w:rPr>
        </w:r>
        <w:r w:rsidR="00821AC3">
          <w:rPr>
            <w:noProof/>
            <w:webHidden/>
          </w:rPr>
          <w:fldChar w:fldCharType="separate"/>
        </w:r>
        <w:r w:rsidR="00821AC3">
          <w:rPr>
            <w:noProof/>
            <w:webHidden/>
          </w:rPr>
          <w:t>57</w:t>
        </w:r>
        <w:r w:rsidR="00821AC3">
          <w:rPr>
            <w:noProof/>
            <w:webHidden/>
          </w:rPr>
          <w:fldChar w:fldCharType="end"/>
        </w:r>
      </w:hyperlink>
    </w:p>
    <w:p w14:paraId="2D2A4638" w14:textId="30BBC4E7"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42" w:history="1">
        <w:r w:rsidR="00821AC3" w:rsidRPr="00D30998">
          <w:rPr>
            <w:rStyle w:val="Hyperlink"/>
            <w:noProof/>
          </w:rPr>
          <w:t>3.5</w:t>
        </w:r>
        <w:r w:rsidR="00821AC3">
          <w:rPr>
            <w:rFonts w:asciiTheme="minorHAnsi" w:eastAsiaTheme="minorEastAsia" w:hAnsiTheme="minorHAnsi" w:cstheme="minorBidi"/>
            <w:noProof/>
            <w:szCs w:val="24"/>
          </w:rPr>
          <w:tab/>
        </w:r>
        <w:r w:rsidR="00821AC3" w:rsidRPr="00D30998">
          <w:rPr>
            <w:rStyle w:val="Hyperlink"/>
            <w:noProof/>
          </w:rPr>
          <w:t>Conclusion</w:t>
        </w:r>
        <w:r w:rsidR="00821AC3">
          <w:rPr>
            <w:noProof/>
            <w:webHidden/>
          </w:rPr>
          <w:tab/>
        </w:r>
        <w:r w:rsidR="00821AC3">
          <w:rPr>
            <w:noProof/>
            <w:webHidden/>
          </w:rPr>
          <w:fldChar w:fldCharType="begin"/>
        </w:r>
        <w:r w:rsidR="00821AC3">
          <w:rPr>
            <w:noProof/>
            <w:webHidden/>
          </w:rPr>
          <w:instrText xml:space="preserve"> PAGEREF _Toc55731642 \h </w:instrText>
        </w:r>
        <w:r w:rsidR="00821AC3">
          <w:rPr>
            <w:noProof/>
            <w:webHidden/>
          </w:rPr>
        </w:r>
        <w:r w:rsidR="00821AC3">
          <w:rPr>
            <w:noProof/>
            <w:webHidden/>
          </w:rPr>
          <w:fldChar w:fldCharType="separate"/>
        </w:r>
        <w:r w:rsidR="00821AC3">
          <w:rPr>
            <w:noProof/>
            <w:webHidden/>
          </w:rPr>
          <w:t>58</w:t>
        </w:r>
        <w:r w:rsidR="00821AC3">
          <w:rPr>
            <w:noProof/>
            <w:webHidden/>
          </w:rPr>
          <w:fldChar w:fldCharType="end"/>
        </w:r>
      </w:hyperlink>
    </w:p>
    <w:p w14:paraId="49D49674" w14:textId="18560BFD"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43" w:history="1">
        <w:r w:rsidR="00821AC3" w:rsidRPr="00D30998">
          <w:rPr>
            <w:rStyle w:val="Hyperlink"/>
            <w:noProof/>
          </w:rPr>
          <w:t>3.6</w:t>
        </w:r>
        <w:r w:rsidR="00821AC3">
          <w:rPr>
            <w:rFonts w:asciiTheme="minorHAnsi" w:eastAsiaTheme="minorEastAsia" w:hAnsiTheme="minorHAnsi" w:cstheme="minorBidi"/>
            <w:noProof/>
            <w:szCs w:val="24"/>
          </w:rPr>
          <w:tab/>
        </w:r>
        <w:r w:rsidR="00821AC3" w:rsidRPr="00D30998">
          <w:rPr>
            <w:rStyle w:val="Hyperlink"/>
            <w:noProof/>
          </w:rPr>
          <w:t>Tables</w:t>
        </w:r>
        <w:r w:rsidR="00821AC3">
          <w:rPr>
            <w:noProof/>
            <w:webHidden/>
          </w:rPr>
          <w:tab/>
        </w:r>
        <w:r w:rsidR="00821AC3">
          <w:rPr>
            <w:noProof/>
            <w:webHidden/>
          </w:rPr>
          <w:fldChar w:fldCharType="begin"/>
        </w:r>
        <w:r w:rsidR="00821AC3">
          <w:rPr>
            <w:noProof/>
            <w:webHidden/>
          </w:rPr>
          <w:instrText xml:space="preserve"> PAGEREF _Toc55731643 \h </w:instrText>
        </w:r>
        <w:r w:rsidR="00821AC3">
          <w:rPr>
            <w:noProof/>
            <w:webHidden/>
          </w:rPr>
        </w:r>
        <w:r w:rsidR="00821AC3">
          <w:rPr>
            <w:noProof/>
            <w:webHidden/>
          </w:rPr>
          <w:fldChar w:fldCharType="separate"/>
        </w:r>
        <w:r w:rsidR="00821AC3">
          <w:rPr>
            <w:noProof/>
            <w:webHidden/>
          </w:rPr>
          <w:t>60</w:t>
        </w:r>
        <w:r w:rsidR="00821AC3">
          <w:rPr>
            <w:noProof/>
            <w:webHidden/>
          </w:rPr>
          <w:fldChar w:fldCharType="end"/>
        </w:r>
      </w:hyperlink>
    </w:p>
    <w:p w14:paraId="7B9CBE3F" w14:textId="22092A03"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44" w:history="1">
        <w:r w:rsidR="00821AC3" w:rsidRPr="00D30998">
          <w:rPr>
            <w:rStyle w:val="Hyperlink"/>
            <w:noProof/>
          </w:rPr>
          <w:t>3.7</w:t>
        </w:r>
        <w:r w:rsidR="00821AC3">
          <w:rPr>
            <w:rFonts w:asciiTheme="minorHAnsi" w:eastAsiaTheme="minorEastAsia" w:hAnsiTheme="minorHAnsi" w:cstheme="minorBidi"/>
            <w:noProof/>
            <w:szCs w:val="24"/>
          </w:rPr>
          <w:tab/>
        </w:r>
        <w:r w:rsidR="00821AC3" w:rsidRPr="00D30998">
          <w:rPr>
            <w:rStyle w:val="Hyperlink"/>
            <w:noProof/>
          </w:rPr>
          <w:t>Figures</w:t>
        </w:r>
        <w:r w:rsidR="00821AC3">
          <w:rPr>
            <w:noProof/>
            <w:webHidden/>
          </w:rPr>
          <w:tab/>
        </w:r>
        <w:r w:rsidR="00821AC3">
          <w:rPr>
            <w:noProof/>
            <w:webHidden/>
          </w:rPr>
          <w:fldChar w:fldCharType="begin"/>
        </w:r>
        <w:r w:rsidR="00821AC3">
          <w:rPr>
            <w:noProof/>
            <w:webHidden/>
          </w:rPr>
          <w:instrText xml:space="preserve"> PAGEREF _Toc55731644 \h </w:instrText>
        </w:r>
        <w:r w:rsidR="00821AC3">
          <w:rPr>
            <w:noProof/>
            <w:webHidden/>
          </w:rPr>
        </w:r>
        <w:r w:rsidR="00821AC3">
          <w:rPr>
            <w:noProof/>
            <w:webHidden/>
          </w:rPr>
          <w:fldChar w:fldCharType="separate"/>
        </w:r>
        <w:r w:rsidR="00821AC3">
          <w:rPr>
            <w:noProof/>
            <w:webHidden/>
          </w:rPr>
          <w:t>64</w:t>
        </w:r>
        <w:r w:rsidR="00821AC3">
          <w:rPr>
            <w:noProof/>
            <w:webHidden/>
          </w:rPr>
          <w:fldChar w:fldCharType="end"/>
        </w:r>
      </w:hyperlink>
    </w:p>
    <w:p w14:paraId="473B7C7C" w14:textId="518586B0" w:rsidR="00821AC3" w:rsidRDefault="00DA20F8">
      <w:pPr>
        <w:pStyle w:val="TOC1"/>
        <w:rPr>
          <w:rFonts w:asciiTheme="minorHAnsi" w:eastAsiaTheme="minorEastAsia" w:hAnsiTheme="minorHAnsi" w:cstheme="minorBidi"/>
          <w:b w:val="0"/>
          <w:noProof/>
        </w:rPr>
      </w:pPr>
      <w:hyperlink w:anchor="_Toc55731645" w:history="1">
        <w:r w:rsidR="00821AC3" w:rsidRPr="00D30998">
          <w:rPr>
            <w:rStyle w:val="Hyperlink"/>
            <w:noProof/>
          </w:rPr>
          <w:t>Chapter 4: Conclusion</w:t>
        </w:r>
        <w:r w:rsidR="00821AC3">
          <w:rPr>
            <w:noProof/>
            <w:webHidden/>
          </w:rPr>
          <w:tab/>
        </w:r>
        <w:r w:rsidR="00821AC3">
          <w:rPr>
            <w:noProof/>
            <w:webHidden/>
          </w:rPr>
          <w:fldChar w:fldCharType="begin"/>
        </w:r>
        <w:r w:rsidR="00821AC3">
          <w:rPr>
            <w:noProof/>
            <w:webHidden/>
          </w:rPr>
          <w:instrText xml:space="preserve"> PAGEREF _Toc55731645 \h </w:instrText>
        </w:r>
        <w:r w:rsidR="00821AC3">
          <w:rPr>
            <w:noProof/>
            <w:webHidden/>
          </w:rPr>
        </w:r>
        <w:r w:rsidR="00821AC3">
          <w:rPr>
            <w:noProof/>
            <w:webHidden/>
          </w:rPr>
          <w:fldChar w:fldCharType="separate"/>
        </w:r>
        <w:r w:rsidR="00821AC3">
          <w:rPr>
            <w:noProof/>
            <w:webHidden/>
          </w:rPr>
          <w:t>73</w:t>
        </w:r>
        <w:r w:rsidR="00821AC3">
          <w:rPr>
            <w:noProof/>
            <w:webHidden/>
          </w:rPr>
          <w:fldChar w:fldCharType="end"/>
        </w:r>
      </w:hyperlink>
    </w:p>
    <w:p w14:paraId="502375CA" w14:textId="641DB1D6"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46" w:history="1">
        <w:r w:rsidR="00821AC3" w:rsidRPr="00D30998">
          <w:rPr>
            <w:rStyle w:val="Hyperlink"/>
            <w:noProof/>
          </w:rPr>
          <w:t>4.1</w:t>
        </w:r>
        <w:r w:rsidR="00821AC3">
          <w:rPr>
            <w:rFonts w:asciiTheme="minorHAnsi" w:eastAsiaTheme="minorEastAsia" w:hAnsiTheme="minorHAnsi" w:cstheme="minorBidi"/>
            <w:noProof/>
            <w:szCs w:val="24"/>
          </w:rPr>
          <w:tab/>
        </w:r>
        <w:r w:rsidR="00821AC3" w:rsidRPr="00D30998">
          <w:rPr>
            <w:rStyle w:val="Hyperlink"/>
            <w:noProof/>
          </w:rPr>
          <w:t>Knowledge gap of juvenile pink and chum salmon competition</w:t>
        </w:r>
        <w:r w:rsidR="00821AC3">
          <w:rPr>
            <w:noProof/>
            <w:webHidden/>
          </w:rPr>
          <w:tab/>
        </w:r>
        <w:r w:rsidR="00821AC3">
          <w:rPr>
            <w:noProof/>
            <w:webHidden/>
          </w:rPr>
          <w:fldChar w:fldCharType="begin"/>
        </w:r>
        <w:r w:rsidR="00821AC3">
          <w:rPr>
            <w:noProof/>
            <w:webHidden/>
          </w:rPr>
          <w:instrText xml:space="preserve"> PAGEREF _Toc55731646 \h </w:instrText>
        </w:r>
        <w:r w:rsidR="00821AC3">
          <w:rPr>
            <w:noProof/>
            <w:webHidden/>
          </w:rPr>
        </w:r>
        <w:r w:rsidR="00821AC3">
          <w:rPr>
            <w:noProof/>
            <w:webHidden/>
          </w:rPr>
          <w:fldChar w:fldCharType="separate"/>
        </w:r>
        <w:r w:rsidR="00821AC3">
          <w:rPr>
            <w:noProof/>
            <w:webHidden/>
          </w:rPr>
          <w:t>73</w:t>
        </w:r>
        <w:r w:rsidR="00821AC3">
          <w:rPr>
            <w:noProof/>
            <w:webHidden/>
          </w:rPr>
          <w:fldChar w:fldCharType="end"/>
        </w:r>
      </w:hyperlink>
    </w:p>
    <w:p w14:paraId="7B6AB0ED" w14:textId="26FD3F3D"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47" w:history="1">
        <w:r w:rsidR="00821AC3" w:rsidRPr="00D30998">
          <w:rPr>
            <w:rStyle w:val="Hyperlink"/>
            <w:noProof/>
          </w:rPr>
          <w:t>4.2</w:t>
        </w:r>
        <w:r w:rsidR="00821AC3">
          <w:rPr>
            <w:rFonts w:asciiTheme="minorHAnsi" w:eastAsiaTheme="minorEastAsia" w:hAnsiTheme="minorHAnsi" w:cstheme="minorBidi"/>
            <w:noProof/>
            <w:szCs w:val="24"/>
          </w:rPr>
          <w:tab/>
        </w:r>
        <w:r w:rsidR="00821AC3" w:rsidRPr="00D30998">
          <w:rPr>
            <w:rStyle w:val="Hyperlink"/>
            <w:noProof/>
          </w:rPr>
          <w:t>Diets of juvenile pink and chum salmon in contrasting foraging conditions</w:t>
        </w:r>
        <w:r w:rsidR="00821AC3">
          <w:rPr>
            <w:noProof/>
            <w:webHidden/>
          </w:rPr>
          <w:tab/>
        </w:r>
        <w:r w:rsidR="00821AC3">
          <w:rPr>
            <w:noProof/>
            <w:webHidden/>
          </w:rPr>
          <w:fldChar w:fldCharType="begin"/>
        </w:r>
        <w:r w:rsidR="00821AC3">
          <w:rPr>
            <w:noProof/>
            <w:webHidden/>
          </w:rPr>
          <w:instrText xml:space="preserve"> PAGEREF _Toc55731647 \h </w:instrText>
        </w:r>
        <w:r w:rsidR="00821AC3">
          <w:rPr>
            <w:noProof/>
            <w:webHidden/>
          </w:rPr>
        </w:r>
        <w:r w:rsidR="00821AC3">
          <w:rPr>
            <w:noProof/>
            <w:webHidden/>
          </w:rPr>
          <w:fldChar w:fldCharType="separate"/>
        </w:r>
        <w:r w:rsidR="00821AC3">
          <w:rPr>
            <w:noProof/>
            <w:webHidden/>
          </w:rPr>
          <w:t>73</w:t>
        </w:r>
        <w:r w:rsidR="00821AC3">
          <w:rPr>
            <w:noProof/>
            <w:webHidden/>
          </w:rPr>
          <w:fldChar w:fldCharType="end"/>
        </w:r>
      </w:hyperlink>
    </w:p>
    <w:p w14:paraId="47127F8A" w14:textId="384064E8"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48" w:history="1">
        <w:r w:rsidR="00821AC3" w:rsidRPr="00D30998">
          <w:rPr>
            <w:rStyle w:val="Hyperlink"/>
            <w:noProof/>
          </w:rPr>
          <w:t>4.3</w:t>
        </w:r>
        <w:r w:rsidR="00821AC3">
          <w:rPr>
            <w:rFonts w:asciiTheme="minorHAnsi" w:eastAsiaTheme="minorEastAsia" w:hAnsiTheme="minorHAnsi" w:cstheme="minorBidi"/>
            <w:noProof/>
            <w:szCs w:val="24"/>
          </w:rPr>
          <w:tab/>
        </w:r>
        <w:r w:rsidR="00821AC3" w:rsidRPr="00D30998">
          <w:rPr>
            <w:rStyle w:val="Hyperlink"/>
            <w:noProof/>
          </w:rPr>
          <w:t>Trophic interactions of pink and chum salmon during outmigration</w:t>
        </w:r>
        <w:r w:rsidR="00821AC3">
          <w:rPr>
            <w:noProof/>
            <w:webHidden/>
          </w:rPr>
          <w:tab/>
        </w:r>
        <w:r w:rsidR="00821AC3">
          <w:rPr>
            <w:noProof/>
            <w:webHidden/>
          </w:rPr>
          <w:fldChar w:fldCharType="begin"/>
        </w:r>
        <w:r w:rsidR="00821AC3">
          <w:rPr>
            <w:noProof/>
            <w:webHidden/>
          </w:rPr>
          <w:instrText xml:space="preserve"> PAGEREF _Toc55731648 \h </w:instrText>
        </w:r>
        <w:r w:rsidR="00821AC3">
          <w:rPr>
            <w:noProof/>
            <w:webHidden/>
          </w:rPr>
        </w:r>
        <w:r w:rsidR="00821AC3">
          <w:rPr>
            <w:noProof/>
            <w:webHidden/>
          </w:rPr>
          <w:fldChar w:fldCharType="separate"/>
        </w:r>
        <w:r w:rsidR="00821AC3">
          <w:rPr>
            <w:noProof/>
            <w:webHidden/>
          </w:rPr>
          <w:t>73</w:t>
        </w:r>
        <w:r w:rsidR="00821AC3">
          <w:rPr>
            <w:noProof/>
            <w:webHidden/>
          </w:rPr>
          <w:fldChar w:fldCharType="end"/>
        </w:r>
      </w:hyperlink>
    </w:p>
    <w:p w14:paraId="2BB3AC52" w14:textId="130EB790" w:rsidR="00821AC3" w:rsidRDefault="00DA20F8">
      <w:pPr>
        <w:pStyle w:val="TOC2"/>
        <w:tabs>
          <w:tab w:val="left" w:pos="960"/>
          <w:tab w:val="right" w:leader="dot" w:pos="9350"/>
        </w:tabs>
        <w:rPr>
          <w:rFonts w:asciiTheme="minorHAnsi" w:eastAsiaTheme="minorEastAsia" w:hAnsiTheme="minorHAnsi" w:cstheme="minorBidi"/>
          <w:noProof/>
          <w:szCs w:val="24"/>
        </w:rPr>
      </w:pPr>
      <w:hyperlink w:anchor="_Toc55731649" w:history="1">
        <w:r w:rsidR="00821AC3" w:rsidRPr="00D30998">
          <w:rPr>
            <w:rStyle w:val="Hyperlink"/>
            <w:noProof/>
          </w:rPr>
          <w:t>4.4</w:t>
        </w:r>
        <w:r w:rsidR="00821AC3">
          <w:rPr>
            <w:rFonts w:asciiTheme="minorHAnsi" w:eastAsiaTheme="minorEastAsia" w:hAnsiTheme="minorHAnsi" w:cstheme="minorBidi"/>
            <w:noProof/>
            <w:szCs w:val="24"/>
          </w:rPr>
          <w:tab/>
        </w:r>
        <w:r w:rsidR="00821AC3" w:rsidRPr="00D30998">
          <w:rPr>
            <w:rStyle w:val="Hyperlink"/>
            <w:noProof/>
          </w:rPr>
          <w:t>Pink and chum salmon as ecosystem indicators</w:t>
        </w:r>
        <w:r w:rsidR="00821AC3">
          <w:rPr>
            <w:noProof/>
            <w:webHidden/>
          </w:rPr>
          <w:tab/>
        </w:r>
        <w:r w:rsidR="00821AC3">
          <w:rPr>
            <w:noProof/>
            <w:webHidden/>
          </w:rPr>
          <w:fldChar w:fldCharType="begin"/>
        </w:r>
        <w:r w:rsidR="00821AC3">
          <w:rPr>
            <w:noProof/>
            <w:webHidden/>
          </w:rPr>
          <w:instrText xml:space="preserve"> PAGEREF _Toc55731649 \h </w:instrText>
        </w:r>
        <w:r w:rsidR="00821AC3">
          <w:rPr>
            <w:noProof/>
            <w:webHidden/>
          </w:rPr>
        </w:r>
        <w:r w:rsidR="00821AC3">
          <w:rPr>
            <w:noProof/>
            <w:webHidden/>
          </w:rPr>
          <w:fldChar w:fldCharType="separate"/>
        </w:r>
        <w:r w:rsidR="00821AC3">
          <w:rPr>
            <w:noProof/>
            <w:webHidden/>
          </w:rPr>
          <w:t>73</w:t>
        </w:r>
        <w:r w:rsidR="00821AC3">
          <w:rPr>
            <w:noProof/>
            <w:webHidden/>
          </w:rPr>
          <w:fldChar w:fldCharType="end"/>
        </w:r>
      </w:hyperlink>
    </w:p>
    <w:p w14:paraId="26E6A1CE" w14:textId="56C1A559" w:rsidR="00821AC3" w:rsidRDefault="00DA20F8">
      <w:pPr>
        <w:pStyle w:val="TOC1"/>
        <w:rPr>
          <w:rFonts w:asciiTheme="minorHAnsi" w:eastAsiaTheme="minorEastAsia" w:hAnsiTheme="minorHAnsi" w:cstheme="minorBidi"/>
          <w:b w:val="0"/>
          <w:noProof/>
        </w:rPr>
      </w:pPr>
      <w:hyperlink w:anchor="_Toc55731650" w:history="1">
        <w:r w:rsidR="00821AC3" w:rsidRPr="00D30998">
          <w:rPr>
            <w:rStyle w:val="Hyperlink"/>
            <w:noProof/>
          </w:rPr>
          <w:t>References</w:t>
        </w:r>
        <w:r w:rsidR="00821AC3">
          <w:rPr>
            <w:noProof/>
            <w:webHidden/>
          </w:rPr>
          <w:tab/>
        </w:r>
        <w:r w:rsidR="00821AC3">
          <w:rPr>
            <w:noProof/>
            <w:webHidden/>
          </w:rPr>
          <w:fldChar w:fldCharType="begin"/>
        </w:r>
        <w:r w:rsidR="00821AC3">
          <w:rPr>
            <w:noProof/>
            <w:webHidden/>
          </w:rPr>
          <w:instrText xml:space="preserve"> PAGEREF _Toc55731650 \h </w:instrText>
        </w:r>
        <w:r w:rsidR="00821AC3">
          <w:rPr>
            <w:noProof/>
            <w:webHidden/>
          </w:rPr>
        </w:r>
        <w:r w:rsidR="00821AC3">
          <w:rPr>
            <w:noProof/>
            <w:webHidden/>
          </w:rPr>
          <w:fldChar w:fldCharType="separate"/>
        </w:r>
        <w:r w:rsidR="00821AC3">
          <w:rPr>
            <w:noProof/>
            <w:webHidden/>
          </w:rPr>
          <w:t>75</w:t>
        </w:r>
        <w:r w:rsidR="00821AC3">
          <w:rPr>
            <w:noProof/>
            <w:webHidden/>
          </w:rPr>
          <w:fldChar w:fldCharType="end"/>
        </w:r>
      </w:hyperlink>
    </w:p>
    <w:p w14:paraId="78DA1168" w14:textId="1714EEBF" w:rsidR="00821AC3" w:rsidRDefault="00DA20F8">
      <w:pPr>
        <w:pStyle w:val="TOC1"/>
        <w:rPr>
          <w:rFonts w:asciiTheme="minorHAnsi" w:eastAsiaTheme="minorEastAsia" w:hAnsiTheme="minorHAnsi" w:cstheme="minorBidi"/>
          <w:b w:val="0"/>
          <w:noProof/>
        </w:rPr>
      </w:pPr>
      <w:hyperlink w:anchor="_Toc55731651" w:history="1">
        <w:r w:rsidR="00821AC3" w:rsidRPr="00D30998">
          <w:rPr>
            <w:rStyle w:val="Hyperlink"/>
            <w:noProof/>
          </w:rPr>
          <w:t>Appendix</w:t>
        </w:r>
        <w:r w:rsidR="00821AC3">
          <w:rPr>
            <w:noProof/>
            <w:webHidden/>
          </w:rPr>
          <w:tab/>
        </w:r>
        <w:r w:rsidR="00821AC3">
          <w:rPr>
            <w:noProof/>
            <w:webHidden/>
          </w:rPr>
          <w:fldChar w:fldCharType="begin"/>
        </w:r>
        <w:r w:rsidR="00821AC3">
          <w:rPr>
            <w:noProof/>
            <w:webHidden/>
          </w:rPr>
          <w:instrText xml:space="preserve"> PAGEREF _Toc55731651 \h </w:instrText>
        </w:r>
        <w:r w:rsidR="00821AC3">
          <w:rPr>
            <w:noProof/>
            <w:webHidden/>
          </w:rPr>
        </w:r>
        <w:r w:rsidR="00821AC3">
          <w:rPr>
            <w:noProof/>
            <w:webHidden/>
          </w:rPr>
          <w:fldChar w:fldCharType="separate"/>
        </w:r>
        <w:r w:rsidR="00821AC3">
          <w:rPr>
            <w:noProof/>
            <w:webHidden/>
          </w:rPr>
          <w:t>85</w:t>
        </w:r>
        <w:r w:rsidR="00821AC3">
          <w:rPr>
            <w:noProof/>
            <w:webHidden/>
          </w:rPr>
          <w:fldChar w:fldCharType="end"/>
        </w:r>
      </w:hyperlink>
    </w:p>
    <w:p w14:paraId="6D086767" w14:textId="60DABE1D" w:rsidR="00DB463E" w:rsidRPr="00EB46DF" w:rsidRDefault="00E83CE1" w:rsidP="00DF2943">
      <w:pPr>
        <w:rPr>
          <w:rFonts w:cs="Times New Roman"/>
        </w:rPr>
      </w:pPr>
      <w:r>
        <w:rPr>
          <w:rFonts w:eastAsia="Cambria" w:cs="Times New Roman"/>
          <w:b/>
        </w:rPr>
        <w:fldChar w:fldCharType="end"/>
      </w:r>
    </w:p>
    <w:p w14:paraId="1189A9E0" w14:textId="619DE86A" w:rsidR="00EB46DF" w:rsidRDefault="00EB46DF" w:rsidP="00DF2943">
      <w:pPr>
        <w:pStyle w:val="Heading1"/>
        <w:numPr>
          <w:ilvl w:val="0"/>
          <w:numId w:val="0"/>
        </w:numPr>
      </w:pPr>
      <w:bookmarkStart w:id="8" w:name="_Toc55731591"/>
      <w:r w:rsidRPr="00987FD4">
        <w:t>List of Tables</w:t>
      </w:r>
      <w:bookmarkEnd w:id="8"/>
    </w:p>
    <w:p w14:paraId="67C541EE" w14:textId="75FFD9FC" w:rsidR="00EB46DF" w:rsidRDefault="00EB46DF" w:rsidP="00DF2943">
      <w:pPr>
        <w:pStyle w:val="TableofFigures"/>
      </w:pPr>
    </w:p>
    <w:p w14:paraId="652558A2" w14:textId="25138FFD" w:rsidR="00821AC3" w:rsidRDefault="00E52030">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9,Tables" \c </w:instrText>
      </w:r>
      <w:r>
        <w:fldChar w:fldCharType="separate"/>
      </w:r>
      <w:hyperlink w:anchor="_Toc55731652" w:history="1">
        <w:r w:rsidR="00821AC3" w:rsidRPr="00276C79">
          <w:rPr>
            <w:rStyle w:val="Hyperlink"/>
            <w:noProof/>
          </w:rPr>
          <w:t>Table 2.1 Survey dates, salmon sample sizes, dates, environmental surface data, and zooplankton biomass by size fraction.</w:t>
        </w:r>
        <w:r w:rsidR="00821AC3">
          <w:rPr>
            <w:noProof/>
            <w:webHidden/>
          </w:rPr>
          <w:tab/>
        </w:r>
        <w:r w:rsidR="00821AC3">
          <w:rPr>
            <w:noProof/>
            <w:webHidden/>
          </w:rPr>
          <w:fldChar w:fldCharType="begin"/>
        </w:r>
        <w:r w:rsidR="00821AC3">
          <w:rPr>
            <w:noProof/>
            <w:webHidden/>
          </w:rPr>
          <w:instrText xml:space="preserve"> PAGEREF _Toc55731652 \h </w:instrText>
        </w:r>
        <w:r w:rsidR="00821AC3">
          <w:rPr>
            <w:noProof/>
            <w:webHidden/>
          </w:rPr>
        </w:r>
        <w:r w:rsidR="00821AC3">
          <w:rPr>
            <w:noProof/>
            <w:webHidden/>
          </w:rPr>
          <w:fldChar w:fldCharType="separate"/>
        </w:r>
        <w:r w:rsidR="00821AC3">
          <w:rPr>
            <w:noProof/>
            <w:webHidden/>
          </w:rPr>
          <w:t>28</w:t>
        </w:r>
        <w:r w:rsidR="00821AC3">
          <w:rPr>
            <w:noProof/>
            <w:webHidden/>
          </w:rPr>
          <w:fldChar w:fldCharType="end"/>
        </w:r>
      </w:hyperlink>
    </w:p>
    <w:p w14:paraId="64C63C5B" w14:textId="48BEED7B" w:rsidR="00821AC3" w:rsidRDefault="00DA20F8">
      <w:pPr>
        <w:pStyle w:val="TableofFigures"/>
        <w:tabs>
          <w:tab w:val="right" w:leader="dot" w:pos="9350"/>
        </w:tabs>
        <w:rPr>
          <w:rFonts w:asciiTheme="minorHAnsi" w:eastAsiaTheme="minorEastAsia" w:hAnsiTheme="minorHAnsi" w:cstheme="minorBidi"/>
          <w:iCs w:val="0"/>
          <w:noProof/>
          <w:color w:val="auto"/>
          <w:szCs w:val="24"/>
        </w:rPr>
      </w:pPr>
      <w:hyperlink w:anchor="_Toc55731653" w:history="1">
        <w:r w:rsidR="00821AC3" w:rsidRPr="00276C79">
          <w:rPr>
            <w:rStyle w:val="Hyperlink"/>
            <w:noProof/>
          </w:rPr>
          <w:t>Table 2.2 Zooplankton relative abundance (expressed as percent) at each site, summarized by the main groups.</w:t>
        </w:r>
        <w:r w:rsidR="00821AC3">
          <w:rPr>
            <w:noProof/>
            <w:webHidden/>
          </w:rPr>
          <w:tab/>
        </w:r>
        <w:r w:rsidR="00821AC3">
          <w:rPr>
            <w:noProof/>
            <w:webHidden/>
          </w:rPr>
          <w:fldChar w:fldCharType="begin"/>
        </w:r>
        <w:r w:rsidR="00821AC3">
          <w:rPr>
            <w:noProof/>
            <w:webHidden/>
          </w:rPr>
          <w:instrText xml:space="preserve"> PAGEREF _Toc55731653 \h </w:instrText>
        </w:r>
        <w:r w:rsidR="00821AC3">
          <w:rPr>
            <w:noProof/>
            <w:webHidden/>
          </w:rPr>
        </w:r>
        <w:r w:rsidR="00821AC3">
          <w:rPr>
            <w:noProof/>
            <w:webHidden/>
          </w:rPr>
          <w:fldChar w:fldCharType="separate"/>
        </w:r>
        <w:r w:rsidR="00821AC3">
          <w:rPr>
            <w:noProof/>
            <w:webHidden/>
          </w:rPr>
          <w:t>29</w:t>
        </w:r>
        <w:r w:rsidR="00821AC3">
          <w:rPr>
            <w:noProof/>
            <w:webHidden/>
          </w:rPr>
          <w:fldChar w:fldCharType="end"/>
        </w:r>
      </w:hyperlink>
    </w:p>
    <w:p w14:paraId="2406526A" w14:textId="708EC674" w:rsidR="00821AC3" w:rsidRDefault="00DA20F8">
      <w:pPr>
        <w:pStyle w:val="TableofFigures"/>
        <w:tabs>
          <w:tab w:val="right" w:leader="dot" w:pos="9350"/>
        </w:tabs>
        <w:rPr>
          <w:rFonts w:asciiTheme="minorHAnsi" w:eastAsiaTheme="minorEastAsia" w:hAnsiTheme="minorHAnsi" w:cstheme="minorBidi"/>
          <w:iCs w:val="0"/>
          <w:noProof/>
          <w:color w:val="auto"/>
          <w:szCs w:val="24"/>
        </w:rPr>
      </w:pPr>
      <w:hyperlink w:anchor="_Toc55731654" w:history="1">
        <w:r w:rsidR="00821AC3" w:rsidRPr="00276C79">
          <w:rPr>
            <w:rStyle w:val="Hyperlink"/>
            <w:noProof/>
          </w:rPr>
          <w:t>Table 2.3 Diet composition summary by average relative wet weight (expressed as percent) of the main groups of prey for pink (PI) and chum (CU) salmon at each site.</w:t>
        </w:r>
        <w:r w:rsidR="00821AC3">
          <w:rPr>
            <w:noProof/>
            <w:webHidden/>
          </w:rPr>
          <w:tab/>
        </w:r>
        <w:r w:rsidR="00821AC3">
          <w:rPr>
            <w:noProof/>
            <w:webHidden/>
          </w:rPr>
          <w:fldChar w:fldCharType="begin"/>
        </w:r>
        <w:r w:rsidR="00821AC3">
          <w:rPr>
            <w:noProof/>
            <w:webHidden/>
          </w:rPr>
          <w:instrText xml:space="preserve"> PAGEREF _Toc55731654 \h </w:instrText>
        </w:r>
        <w:r w:rsidR="00821AC3">
          <w:rPr>
            <w:noProof/>
            <w:webHidden/>
          </w:rPr>
        </w:r>
        <w:r w:rsidR="00821AC3">
          <w:rPr>
            <w:noProof/>
            <w:webHidden/>
          </w:rPr>
          <w:fldChar w:fldCharType="separate"/>
        </w:r>
        <w:r w:rsidR="00821AC3">
          <w:rPr>
            <w:noProof/>
            <w:webHidden/>
          </w:rPr>
          <w:t>30</w:t>
        </w:r>
        <w:r w:rsidR="00821AC3">
          <w:rPr>
            <w:noProof/>
            <w:webHidden/>
          </w:rPr>
          <w:fldChar w:fldCharType="end"/>
        </w:r>
      </w:hyperlink>
    </w:p>
    <w:p w14:paraId="219480CE" w14:textId="6DCABAF9" w:rsidR="00821AC3" w:rsidRDefault="00DA20F8">
      <w:pPr>
        <w:pStyle w:val="TableofFigures"/>
        <w:tabs>
          <w:tab w:val="right" w:leader="dot" w:pos="9350"/>
        </w:tabs>
        <w:rPr>
          <w:rFonts w:asciiTheme="minorHAnsi" w:eastAsiaTheme="minorEastAsia" w:hAnsiTheme="minorHAnsi" w:cstheme="minorBidi"/>
          <w:iCs w:val="0"/>
          <w:noProof/>
          <w:color w:val="auto"/>
          <w:szCs w:val="24"/>
        </w:rPr>
      </w:pPr>
      <w:hyperlink w:anchor="_Toc55731655" w:history="1">
        <w:r w:rsidR="00821AC3" w:rsidRPr="00276C79">
          <w:rPr>
            <w:rStyle w:val="Hyperlink"/>
            <w:noProof/>
          </w:rPr>
          <w:t>Table 2.4 Salmon biological data including wet weight (WW), fork length (FL), gut fullness index (GFI), showing mean and standard error, the number of empty stomachs, and percent dietary overlap between pink and chum salmon at each site.</w:t>
        </w:r>
        <w:r w:rsidR="00821AC3">
          <w:rPr>
            <w:noProof/>
            <w:webHidden/>
          </w:rPr>
          <w:tab/>
        </w:r>
        <w:r w:rsidR="00821AC3">
          <w:rPr>
            <w:noProof/>
            <w:webHidden/>
          </w:rPr>
          <w:fldChar w:fldCharType="begin"/>
        </w:r>
        <w:r w:rsidR="00821AC3">
          <w:rPr>
            <w:noProof/>
            <w:webHidden/>
          </w:rPr>
          <w:instrText xml:space="preserve"> PAGEREF _Toc55731655 \h </w:instrText>
        </w:r>
        <w:r w:rsidR="00821AC3">
          <w:rPr>
            <w:noProof/>
            <w:webHidden/>
          </w:rPr>
        </w:r>
        <w:r w:rsidR="00821AC3">
          <w:rPr>
            <w:noProof/>
            <w:webHidden/>
          </w:rPr>
          <w:fldChar w:fldCharType="separate"/>
        </w:r>
        <w:r w:rsidR="00821AC3">
          <w:rPr>
            <w:noProof/>
            <w:webHidden/>
          </w:rPr>
          <w:t>31</w:t>
        </w:r>
        <w:r w:rsidR="00821AC3">
          <w:rPr>
            <w:noProof/>
            <w:webHidden/>
          </w:rPr>
          <w:fldChar w:fldCharType="end"/>
        </w:r>
      </w:hyperlink>
    </w:p>
    <w:p w14:paraId="591E1F93" w14:textId="1F86700E" w:rsidR="00821AC3" w:rsidRDefault="00DA20F8">
      <w:pPr>
        <w:pStyle w:val="TableofFigures"/>
        <w:tabs>
          <w:tab w:val="right" w:leader="dot" w:pos="9350"/>
        </w:tabs>
        <w:rPr>
          <w:rFonts w:asciiTheme="minorHAnsi" w:eastAsiaTheme="minorEastAsia" w:hAnsiTheme="minorHAnsi" w:cstheme="minorBidi"/>
          <w:iCs w:val="0"/>
          <w:noProof/>
          <w:color w:val="auto"/>
          <w:szCs w:val="24"/>
        </w:rPr>
      </w:pPr>
      <w:hyperlink w:anchor="_Toc55731656" w:history="1">
        <w:r w:rsidR="00821AC3" w:rsidRPr="00276C79">
          <w:rPr>
            <w:rStyle w:val="Hyperlink"/>
            <w:noProof/>
          </w:rPr>
          <w:t>Table 3.1 Sampling during salmon outmigration (May to July) through the Discovery Islands and Johnstone Strait in 2015 and 2016.</w:t>
        </w:r>
        <w:r w:rsidR="00821AC3">
          <w:rPr>
            <w:noProof/>
            <w:webHidden/>
          </w:rPr>
          <w:tab/>
        </w:r>
        <w:r w:rsidR="00821AC3">
          <w:rPr>
            <w:noProof/>
            <w:webHidden/>
          </w:rPr>
          <w:fldChar w:fldCharType="begin"/>
        </w:r>
        <w:r w:rsidR="00821AC3">
          <w:rPr>
            <w:noProof/>
            <w:webHidden/>
          </w:rPr>
          <w:instrText xml:space="preserve"> PAGEREF _Toc55731656 \h </w:instrText>
        </w:r>
        <w:r w:rsidR="00821AC3">
          <w:rPr>
            <w:noProof/>
            <w:webHidden/>
          </w:rPr>
        </w:r>
        <w:r w:rsidR="00821AC3">
          <w:rPr>
            <w:noProof/>
            <w:webHidden/>
          </w:rPr>
          <w:fldChar w:fldCharType="separate"/>
        </w:r>
        <w:r w:rsidR="00821AC3">
          <w:rPr>
            <w:noProof/>
            <w:webHidden/>
          </w:rPr>
          <w:t>60</w:t>
        </w:r>
        <w:r w:rsidR="00821AC3">
          <w:rPr>
            <w:noProof/>
            <w:webHidden/>
          </w:rPr>
          <w:fldChar w:fldCharType="end"/>
        </w:r>
      </w:hyperlink>
    </w:p>
    <w:p w14:paraId="73AE21D7" w14:textId="15502600" w:rsidR="00821AC3" w:rsidRDefault="00DA20F8">
      <w:pPr>
        <w:pStyle w:val="TableofFigures"/>
        <w:tabs>
          <w:tab w:val="right" w:leader="dot" w:pos="9350"/>
        </w:tabs>
        <w:rPr>
          <w:rFonts w:asciiTheme="minorHAnsi" w:eastAsiaTheme="minorEastAsia" w:hAnsiTheme="minorHAnsi" w:cstheme="minorBidi"/>
          <w:iCs w:val="0"/>
          <w:noProof/>
          <w:color w:val="auto"/>
          <w:szCs w:val="24"/>
        </w:rPr>
      </w:pPr>
      <w:hyperlink w:anchor="_Toc55731657" w:history="1">
        <w:r w:rsidR="00821AC3" w:rsidRPr="00276C79">
          <w:rPr>
            <w:rStyle w:val="Hyperlink"/>
            <w:noProof/>
          </w:rPr>
          <w:t>Table 3.2 Zooplankton relative abundance (expressed as percent) by major groups.</w:t>
        </w:r>
        <w:r w:rsidR="00821AC3">
          <w:rPr>
            <w:noProof/>
            <w:webHidden/>
          </w:rPr>
          <w:tab/>
        </w:r>
        <w:r w:rsidR="00821AC3">
          <w:rPr>
            <w:noProof/>
            <w:webHidden/>
          </w:rPr>
          <w:fldChar w:fldCharType="begin"/>
        </w:r>
        <w:r w:rsidR="00821AC3">
          <w:rPr>
            <w:noProof/>
            <w:webHidden/>
          </w:rPr>
          <w:instrText xml:space="preserve"> PAGEREF _Toc55731657 \h </w:instrText>
        </w:r>
        <w:r w:rsidR="00821AC3">
          <w:rPr>
            <w:noProof/>
            <w:webHidden/>
          </w:rPr>
        </w:r>
        <w:r w:rsidR="00821AC3">
          <w:rPr>
            <w:noProof/>
            <w:webHidden/>
          </w:rPr>
          <w:fldChar w:fldCharType="separate"/>
        </w:r>
        <w:r w:rsidR="00821AC3">
          <w:rPr>
            <w:noProof/>
            <w:webHidden/>
          </w:rPr>
          <w:t>61</w:t>
        </w:r>
        <w:r w:rsidR="00821AC3">
          <w:rPr>
            <w:noProof/>
            <w:webHidden/>
          </w:rPr>
          <w:fldChar w:fldCharType="end"/>
        </w:r>
      </w:hyperlink>
    </w:p>
    <w:p w14:paraId="7A553455" w14:textId="3BCF2108" w:rsidR="00821AC3" w:rsidRDefault="00DA20F8">
      <w:pPr>
        <w:pStyle w:val="TableofFigures"/>
        <w:tabs>
          <w:tab w:val="right" w:leader="dot" w:pos="9350"/>
        </w:tabs>
        <w:rPr>
          <w:rFonts w:asciiTheme="minorHAnsi" w:eastAsiaTheme="minorEastAsia" w:hAnsiTheme="minorHAnsi" w:cstheme="minorBidi"/>
          <w:iCs w:val="0"/>
          <w:noProof/>
          <w:color w:val="auto"/>
          <w:szCs w:val="24"/>
        </w:rPr>
      </w:pPr>
      <w:hyperlink w:anchor="_Toc55731658" w:history="1">
        <w:r w:rsidR="00821AC3" w:rsidRPr="00276C79">
          <w:rPr>
            <w:rStyle w:val="Hyperlink"/>
            <w:noProof/>
          </w:rPr>
          <w:t>Table 3.3 Summarized salmon biological data for 2015-2016 in DI-JS: fork length (FL), wet weight (WW), condition factor K, gut fullness (GFI), number of empty stomachs, diet overlap of species, and richness (number of prey taxa), expressed as mean ± standard deviation.</w:t>
        </w:r>
        <w:r w:rsidR="00821AC3">
          <w:rPr>
            <w:noProof/>
            <w:webHidden/>
          </w:rPr>
          <w:tab/>
        </w:r>
        <w:r w:rsidR="00821AC3">
          <w:rPr>
            <w:noProof/>
            <w:webHidden/>
          </w:rPr>
          <w:fldChar w:fldCharType="begin"/>
        </w:r>
        <w:r w:rsidR="00821AC3">
          <w:rPr>
            <w:noProof/>
            <w:webHidden/>
          </w:rPr>
          <w:instrText xml:space="preserve"> PAGEREF _Toc55731658 \h </w:instrText>
        </w:r>
        <w:r w:rsidR="00821AC3">
          <w:rPr>
            <w:noProof/>
            <w:webHidden/>
          </w:rPr>
        </w:r>
        <w:r w:rsidR="00821AC3">
          <w:rPr>
            <w:noProof/>
            <w:webHidden/>
          </w:rPr>
          <w:fldChar w:fldCharType="separate"/>
        </w:r>
        <w:r w:rsidR="00821AC3">
          <w:rPr>
            <w:noProof/>
            <w:webHidden/>
          </w:rPr>
          <w:t>62</w:t>
        </w:r>
        <w:r w:rsidR="00821AC3">
          <w:rPr>
            <w:noProof/>
            <w:webHidden/>
          </w:rPr>
          <w:fldChar w:fldCharType="end"/>
        </w:r>
      </w:hyperlink>
    </w:p>
    <w:p w14:paraId="31C58B34" w14:textId="25DA513B" w:rsidR="00821AC3" w:rsidRDefault="00DA20F8">
      <w:pPr>
        <w:pStyle w:val="TableofFigures"/>
        <w:tabs>
          <w:tab w:val="right" w:leader="dot" w:pos="9350"/>
        </w:tabs>
        <w:rPr>
          <w:rFonts w:asciiTheme="minorHAnsi" w:eastAsiaTheme="minorEastAsia" w:hAnsiTheme="minorHAnsi" w:cstheme="minorBidi"/>
          <w:iCs w:val="0"/>
          <w:noProof/>
          <w:color w:val="auto"/>
          <w:szCs w:val="24"/>
        </w:rPr>
      </w:pPr>
      <w:hyperlink w:anchor="_Toc55731659" w:history="1">
        <w:r w:rsidR="00821AC3" w:rsidRPr="00276C79">
          <w:rPr>
            <w:rStyle w:val="Hyperlink"/>
            <w:noProof/>
          </w:rPr>
          <w:t>Table 3.4 Diet composition summary (% wet weight) of juvenile salmon by site and year.</w:t>
        </w:r>
        <w:r w:rsidR="00821AC3">
          <w:rPr>
            <w:noProof/>
            <w:webHidden/>
          </w:rPr>
          <w:tab/>
        </w:r>
        <w:r w:rsidR="00821AC3">
          <w:rPr>
            <w:noProof/>
            <w:webHidden/>
          </w:rPr>
          <w:fldChar w:fldCharType="begin"/>
        </w:r>
        <w:r w:rsidR="00821AC3">
          <w:rPr>
            <w:noProof/>
            <w:webHidden/>
          </w:rPr>
          <w:instrText xml:space="preserve"> PAGEREF _Toc55731659 \h </w:instrText>
        </w:r>
        <w:r w:rsidR="00821AC3">
          <w:rPr>
            <w:noProof/>
            <w:webHidden/>
          </w:rPr>
        </w:r>
        <w:r w:rsidR="00821AC3">
          <w:rPr>
            <w:noProof/>
            <w:webHidden/>
          </w:rPr>
          <w:fldChar w:fldCharType="separate"/>
        </w:r>
        <w:r w:rsidR="00821AC3">
          <w:rPr>
            <w:noProof/>
            <w:webHidden/>
          </w:rPr>
          <w:t>63</w:t>
        </w:r>
        <w:r w:rsidR="00821AC3">
          <w:rPr>
            <w:noProof/>
            <w:webHidden/>
          </w:rPr>
          <w:fldChar w:fldCharType="end"/>
        </w:r>
      </w:hyperlink>
    </w:p>
    <w:p w14:paraId="44A764F0" w14:textId="7ED3B5AA" w:rsidR="00DB463E" w:rsidRPr="00EB46DF" w:rsidRDefault="00DA20F8" w:rsidP="007B36CA">
      <w:pPr>
        <w:pStyle w:val="TableofFigures"/>
        <w:tabs>
          <w:tab w:val="right" w:leader="dot" w:pos="9350"/>
        </w:tabs>
      </w:pPr>
      <w:hyperlink w:anchor="_Toc55731660" w:history="1">
        <w:r w:rsidR="00821AC3" w:rsidRPr="00276C79">
          <w:rPr>
            <w:rStyle w:val="Hyperlink"/>
            <w:noProof/>
          </w:rPr>
          <w:t>Table A.1 Diet composition (% wet weight) summary of juvenile salmon for each sampling date 2015-2016.</w:t>
        </w:r>
        <w:r w:rsidR="00821AC3">
          <w:rPr>
            <w:noProof/>
            <w:webHidden/>
          </w:rPr>
          <w:tab/>
        </w:r>
        <w:r w:rsidR="00821AC3">
          <w:rPr>
            <w:noProof/>
            <w:webHidden/>
          </w:rPr>
          <w:fldChar w:fldCharType="begin"/>
        </w:r>
        <w:r w:rsidR="00821AC3">
          <w:rPr>
            <w:noProof/>
            <w:webHidden/>
          </w:rPr>
          <w:instrText xml:space="preserve"> PAGEREF _Toc55731660 \h </w:instrText>
        </w:r>
        <w:r w:rsidR="00821AC3">
          <w:rPr>
            <w:noProof/>
            <w:webHidden/>
          </w:rPr>
        </w:r>
        <w:r w:rsidR="00821AC3">
          <w:rPr>
            <w:noProof/>
            <w:webHidden/>
          </w:rPr>
          <w:fldChar w:fldCharType="separate"/>
        </w:r>
        <w:r w:rsidR="00821AC3">
          <w:rPr>
            <w:noProof/>
            <w:webHidden/>
          </w:rPr>
          <w:t>85</w:t>
        </w:r>
        <w:r w:rsidR="00821AC3">
          <w:rPr>
            <w:noProof/>
            <w:webHidden/>
          </w:rPr>
          <w:fldChar w:fldCharType="end"/>
        </w:r>
      </w:hyperlink>
      <w:r w:rsidR="00E52030">
        <w:fldChar w:fldCharType="end"/>
      </w:r>
    </w:p>
    <w:p w14:paraId="0C5963F7" w14:textId="22AC532C" w:rsidR="00DB463E" w:rsidRPr="00987FD4" w:rsidRDefault="00DB463E" w:rsidP="00DF2943">
      <w:pPr>
        <w:pStyle w:val="Heading1"/>
      </w:pPr>
      <w:bookmarkStart w:id="9" w:name="_Toc153357230"/>
      <w:bookmarkStart w:id="10" w:name="_Toc157169038"/>
      <w:bookmarkStart w:id="11" w:name="_Toc55731592"/>
      <w:r w:rsidRPr="00987FD4">
        <w:t>List of Figures</w:t>
      </w:r>
      <w:bookmarkEnd w:id="9"/>
      <w:bookmarkEnd w:id="10"/>
      <w:bookmarkEnd w:id="11"/>
    </w:p>
    <w:p w14:paraId="7AA79182" w14:textId="77777777" w:rsidR="00DB463E" w:rsidRPr="00EB46DF" w:rsidRDefault="00DB463E" w:rsidP="00DF2943">
      <w:pPr>
        <w:rPr>
          <w:rFonts w:cs="Times New Roman"/>
        </w:rPr>
      </w:pPr>
    </w:p>
    <w:p w14:paraId="6FBCD7CE" w14:textId="7737DB43" w:rsidR="00821AC3" w:rsidRDefault="00E83CE1">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\t "Caption,Figures" \c </w:instrText>
      </w:r>
      <w:r>
        <w:fldChar w:fldCharType="separate"/>
      </w:r>
      <w:r w:rsidR="00821AC3">
        <w:rPr>
          <w:noProof/>
        </w:rPr>
        <w:t>Figure 2.1 Map of salmon survey stations in the Discovery Islands and Johnstone Strait. Inset map (left) shows the British Columbia coast with the study region highlighted in red.</w:t>
      </w:r>
      <w:r w:rsidR="00821AC3">
        <w:rPr>
          <w:noProof/>
        </w:rPr>
        <w:tab/>
      </w:r>
      <w:r w:rsidR="00821AC3">
        <w:rPr>
          <w:noProof/>
        </w:rPr>
        <w:fldChar w:fldCharType="begin"/>
      </w:r>
      <w:r w:rsidR="00821AC3">
        <w:rPr>
          <w:noProof/>
        </w:rPr>
        <w:instrText xml:space="preserve"> PAGEREF _Toc55731661 \h </w:instrText>
      </w:r>
      <w:r w:rsidR="00821AC3">
        <w:rPr>
          <w:noProof/>
        </w:rPr>
      </w:r>
      <w:r w:rsidR="00821AC3">
        <w:rPr>
          <w:noProof/>
        </w:rPr>
        <w:fldChar w:fldCharType="separate"/>
      </w:r>
      <w:r w:rsidR="00821AC3">
        <w:rPr>
          <w:noProof/>
        </w:rPr>
        <w:t>32</w:t>
      </w:r>
      <w:r w:rsidR="00821AC3">
        <w:rPr>
          <w:noProof/>
        </w:rPr>
        <w:fldChar w:fldCharType="end"/>
      </w:r>
    </w:p>
    <w:p w14:paraId="3AAFFE6B" w14:textId="63F37BA8"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2.2 Biomass of zooplankton, displaying total biomass and contribution by size fractions. “X” indicates that data were missing for site J02.</w:t>
      </w:r>
      <w:r>
        <w:rPr>
          <w:noProof/>
        </w:rPr>
        <w:tab/>
      </w:r>
      <w:r>
        <w:rPr>
          <w:noProof/>
        </w:rPr>
        <w:fldChar w:fldCharType="begin"/>
      </w:r>
      <w:r>
        <w:rPr>
          <w:noProof/>
        </w:rPr>
        <w:instrText xml:space="preserve"> PAGEREF _Toc55731662 \h </w:instrText>
      </w:r>
      <w:r>
        <w:rPr>
          <w:noProof/>
        </w:rPr>
      </w:r>
      <w:r>
        <w:rPr>
          <w:noProof/>
        </w:rPr>
        <w:fldChar w:fldCharType="separate"/>
      </w:r>
      <w:r>
        <w:rPr>
          <w:noProof/>
        </w:rPr>
        <w:t>33</w:t>
      </w:r>
      <w:r>
        <w:rPr>
          <w:noProof/>
        </w:rPr>
        <w:fldChar w:fldCharType="end"/>
      </w:r>
    </w:p>
    <w:p w14:paraId="0CC01DC6" w14:textId="049917DA"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2.3 Average relative abundance of zooplankton groups. “Other” includes cladocerans, barnacle larvae and euphausiid eggs.</w:t>
      </w:r>
      <w:r>
        <w:rPr>
          <w:noProof/>
        </w:rPr>
        <w:tab/>
      </w:r>
      <w:r>
        <w:rPr>
          <w:noProof/>
        </w:rPr>
        <w:fldChar w:fldCharType="begin"/>
      </w:r>
      <w:r>
        <w:rPr>
          <w:noProof/>
        </w:rPr>
        <w:instrText xml:space="preserve"> PAGEREF _Toc55731663 \h </w:instrText>
      </w:r>
      <w:r>
        <w:rPr>
          <w:noProof/>
        </w:rPr>
      </w:r>
      <w:r>
        <w:rPr>
          <w:noProof/>
        </w:rPr>
        <w:fldChar w:fldCharType="separate"/>
      </w:r>
      <w:r>
        <w:rPr>
          <w:noProof/>
        </w:rPr>
        <w:t>34</w:t>
      </w:r>
      <w:r>
        <w:rPr>
          <w:noProof/>
        </w:rPr>
        <w:fldChar w:fldCharType="end"/>
      </w:r>
    </w:p>
    <w:p w14:paraId="4142F2AC" w14:textId="3E652F3E"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2.4 Average relative biomass of the main prey groups for juvenile pink (top) and chum salmon (bottom), at each site along the migration route. The ‘Other’ group includes prey such as cyclopoids, fish, polychaetes and pteropods.</w:t>
      </w:r>
      <w:r>
        <w:rPr>
          <w:noProof/>
        </w:rPr>
        <w:tab/>
      </w:r>
      <w:r>
        <w:rPr>
          <w:noProof/>
        </w:rPr>
        <w:fldChar w:fldCharType="begin"/>
      </w:r>
      <w:r>
        <w:rPr>
          <w:noProof/>
        </w:rPr>
        <w:instrText xml:space="preserve"> PAGEREF _Toc55731664 \h </w:instrText>
      </w:r>
      <w:r>
        <w:rPr>
          <w:noProof/>
        </w:rPr>
      </w:r>
      <w:r>
        <w:rPr>
          <w:noProof/>
        </w:rPr>
        <w:fldChar w:fldCharType="separate"/>
      </w:r>
      <w:r>
        <w:rPr>
          <w:noProof/>
        </w:rPr>
        <w:t>35</w:t>
      </w:r>
      <w:r>
        <w:rPr>
          <w:noProof/>
        </w:rPr>
        <w:fldChar w:fldCharType="end"/>
      </w:r>
    </w:p>
    <w:p w14:paraId="40647DBC" w14:textId="1AC7E37B"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2.5 Non-metric multidimensional scaling (NMDS) ordination of juvenile pink and chum salmon diet composition. Each point represents one salmon stomach, colored by site, and ellipses show standard deviation by region.</w:t>
      </w:r>
      <w:r w:rsidRPr="00C70688">
        <w:rPr>
          <w:rFonts w:eastAsia="Times New Roman" w:cstheme="minorHAnsi"/>
          <w:noProof/>
        </w:rPr>
        <w:t xml:space="preserve"> “Stress” indicates how well the distances between points were retained when displayed in two-dimensions and for this plot, the stress was 0.17.</w:t>
      </w:r>
      <w:r>
        <w:rPr>
          <w:noProof/>
        </w:rPr>
        <w:tab/>
      </w:r>
      <w:r>
        <w:rPr>
          <w:noProof/>
        </w:rPr>
        <w:fldChar w:fldCharType="begin"/>
      </w:r>
      <w:r>
        <w:rPr>
          <w:noProof/>
        </w:rPr>
        <w:instrText xml:space="preserve"> PAGEREF _Toc55731665 \h </w:instrText>
      </w:r>
      <w:r>
        <w:rPr>
          <w:noProof/>
        </w:rPr>
      </w:r>
      <w:r>
        <w:rPr>
          <w:noProof/>
        </w:rPr>
        <w:fldChar w:fldCharType="separate"/>
      </w:r>
      <w:r>
        <w:rPr>
          <w:noProof/>
        </w:rPr>
        <w:t>36</w:t>
      </w:r>
      <w:r>
        <w:rPr>
          <w:noProof/>
        </w:rPr>
        <w:fldChar w:fldCharType="end"/>
      </w:r>
    </w:p>
    <w:p w14:paraId="6A38798C" w14:textId="01A4C3E4"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2.6 Cluster analysis of juvenile pink and chum diet composition (average linkage clustering and Bray-Curtis dissimilarity).</w:t>
      </w:r>
      <w:r>
        <w:rPr>
          <w:noProof/>
        </w:rPr>
        <w:tab/>
      </w:r>
      <w:r>
        <w:rPr>
          <w:noProof/>
        </w:rPr>
        <w:fldChar w:fldCharType="begin"/>
      </w:r>
      <w:r>
        <w:rPr>
          <w:noProof/>
        </w:rPr>
        <w:instrText xml:space="preserve"> PAGEREF _Toc55731666 \h </w:instrText>
      </w:r>
      <w:r>
        <w:rPr>
          <w:noProof/>
        </w:rPr>
      </w:r>
      <w:r>
        <w:rPr>
          <w:noProof/>
        </w:rPr>
        <w:fldChar w:fldCharType="separate"/>
      </w:r>
      <w:r>
        <w:rPr>
          <w:noProof/>
        </w:rPr>
        <w:t>37</w:t>
      </w:r>
      <w:r>
        <w:rPr>
          <w:noProof/>
        </w:rPr>
        <w:fldChar w:fldCharType="end"/>
      </w:r>
    </w:p>
    <w:p w14:paraId="139BF16A" w14:textId="7FFFCDD8"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2.7 Salmon condition factor K,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_Toc55731667 \h </w:instrText>
      </w:r>
      <w:r>
        <w:rPr>
          <w:noProof/>
        </w:rPr>
      </w:r>
      <w:r>
        <w:rPr>
          <w:noProof/>
        </w:rPr>
        <w:fldChar w:fldCharType="separate"/>
      </w:r>
      <w:r>
        <w:rPr>
          <w:noProof/>
        </w:rPr>
        <w:t>38</w:t>
      </w:r>
      <w:r>
        <w:rPr>
          <w:noProof/>
        </w:rPr>
        <w:fldChar w:fldCharType="end"/>
      </w:r>
    </w:p>
    <w:p w14:paraId="60892528" w14:textId="2C96319D"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2.8 Gut fullness index (GFI) of juvenile pink and chum salmon. Box plots show the mean (black bar), interquartile range (boxes) and 1.5*inter-quartile range (whiskers) of salmon GFI. The overlaid dark red line indicates dietary overlap between pink and chum salmon (secondary y-axis).</w:t>
      </w:r>
      <w:r>
        <w:rPr>
          <w:noProof/>
        </w:rPr>
        <w:tab/>
      </w:r>
      <w:r>
        <w:rPr>
          <w:noProof/>
        </w:rPr>
        <w:fldChar w:fldCharType="begin"/>
      </w:r>
      <w:r>
        <w:rPr>
          <w:noProof/>
        </w:rPr>
        <w:instrText xml:space="preserve"> PAGEREF _Toc55731668 \h </w:instrText>
      </w:r>
      <w:r>
        <w:rPr>
          <w:noProof/>
        </w:rPr>
      </w:r>
      <w:r>
        <w:rPr>
          <w:noProof/>
        </w:rPr>
        <w:fldChar w:fldCharType="separate"/>
      </w:r>
      <w:r>
        <w:rPr>
          <w:noProof/>
        </w:rPr>
        <w:t>39</w:t>
      </w:r>
      <w:r>
        <w:rPr>
          <w:noProof/>
        </w:rPr>
        <w:fldChar w:fldCharType="end"/>
      </w:r>
    </w:p>
    <w:p w14:paraId="08634B79" w14:textId="269F065D"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2.9 Cumulative prey abundance curves for juvenile salmon at each site location.</w:t>
      </w:r>
      <w:r>
        <w:rPr>
          <w:noProof/>
        </w:rPr>
        <w:tab/>
      </w:r>
      <w:r>
        <w:rPr>
          <w:noProof/>
        </w:rPr>
        <w:fldChar w:fldCharType="begin"/>
      </w:r>
      <w:r>
        <w:rPr>
          <w:noProof/>
        </w:rPr>
        <w:instrText xml:space="preserve"> PAGEREF _Toc55731669 \h </w:instrText>
      </w:r>
      <w:r>
        <w:rPr>
          <w:noProof/>
        </w:rPr>
      </w:r>
      <w:r>
        <w:rPr>
          <w:noProof/>
        </w:rPr>
        <w:fldChar w:fldCharType="separate"/>
      </w:r>
      <w:r>
        <w:rPr>
          <w:noProof/>
        </w:rPr>
        <w:t>40</w:t>
      </w:r>
      <w:r>
        <w:rPr>
          <w:noProof/>
        </w:rPr>
        <w:fldChar w:fldCharType="end"/>
      </w:r>
    </w:p>
    <w:p w14:paraId="64530F8F" w14:textId="37F37A22"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3.1 Map of sampling sites for Discovery Islands and Johnstone Strait during May to July 2015-2016. Inset map (left) shows B.C. coast with study location in red.</w:t>
      </w:r>
      <w:r>
        <w:rPr>
          <w:noProof/>
        </w:rPr>
        <w:tab/>
      </w:r>
      <w:r>
        <w:rPr>
          <w:noProof/>
        </w:rPr>
        <w:fldChar w:fldCharType="begin"/>
      </w:r>
      <w:r>
        <w:rPr>
          <w:noProof/>
        </w:rPr>
        <w:instrText xml:space="preserve"> PAGEREF _Toc55731670 \h </w:instrText>
      </w:r>
      <w:r>
        <w:rPr>
          <w:noProof/>
        </w:rPr>
      </w:r>
      <w:r>
        <w:rPr>
          <w:noProof/>
        </w:rPr>
        <w:fldChar w:fldCharType="separate"/>
      </w:r>
      <w:r>
        <w:rPr>
          <w:noProof/>
        </w:rPr>
        <w:t>64</w:t>
      </w:r>
      <w:r>
        <w:rPr>
          <w:noProof/>
        </w:rPr>
        <w:fldChar w:fldCharType="end"/>
      </w:r>
    </w:p>
    <w:p w14:paraId="6188E067" w14:textId="59B19A7F"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3.2 Zooplankton relative abundance for site and sampling period in 2015-2016. “X” indicates missing zooplankton data to pair with salmon data. Note: June 5</w:t>
      </w:r>
      <w:r w:rsidRPr="00C70688">
        <w:rPr>
          <w:noProof/>
          <w:vertAlign w:val="superscript"/>
        </w:rPr>
        <w:t>th</w:t>
      </w:r>
      <w:r>
        <w:rPr>
          <w:noProof/>
        </w:rPr>
        <w:t xml:space="preserve"> and 7</w:t>
      </w:r>
      <w:r w:rsidRPr="00C70688">
        <w:rPr>
          <w:noProof/>
          <w:vertAlign w:val="superscript"/>
        </w:rPr>
        <w:t>th</w:t>
      </w:r>
      <w:r>
        <w:rPr>
          <w:noProof/>
        </w:rPr>
        <w:t xml:space="preserve"> 2015 in DI was shown as two separate sampling events due to pink and chum being sampled on different dates.</w:t>
      </w:r>
      <w:r>
        <w:rPr>
          <w:noProof/>
        </w:rPr>
        <w:tab/>
      </w:r>
      <w:r>
        <w:rPr>
          <w:noProof/>
        </w:rPr>
        <w:fldChar w:fldCharType="begin"/>
      </w:r>
      <w:r>
        <w:rPr>
          <w:noProof/>
        </w:rPr>
        <w:instrText xml:space="preserve"> PAGEREF _Toc55731671 \h </w:instrText>
      </w:r>
      <w:r>
        <w:rPr>
          <w:noProof/>
        </w:rPr>
      </w:r>
      <w:r>
        <w:rPr>
          <w:noProof/>
        </w:rPr>
        <w:fldChar w:fldCharType="separate"/>
      </w:r>
      <w:r>
        <w:rPr>
          <w:noProof/>
        </w:rPr>
        <w:t>65</w:t>
      </w:r>
      <w:r>
        <w:rPr>
          <w:noProof/>
        </w:rPr>
        <w:fldChar w:fldCharType="end"/>
      </w:r>
    </w:p>
    <w:p w14:paraId="5B15A822" w14:textId="62BAAFE6"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3.3 Diet composition of major prey groups by relative biomass of juvenile pink (“PI”, outlined in pink) and chum (“CU”, outlined in dark green) salmon during outmigration in 2015-2016.</w:t>
      </w:r>
      <w:r>
        <w:rPr>
          <w:noProof/>
        </w:rPr>
        <w:tab/>
      </w:r>
      <w:r>
        <w:rPr>
          <w:noProof/>
        </w:rPr>
        <w:fldChar w:fldCharType="begin"/>
      </w:r>
      <w:r>
        <w:rPr>
          <w:noProof/>
        </w:rPr>
        <w:instrText xml:space="preserve"> PAGEREF _Toc55731672 \h </w:instrText>
      </w:r>
      <w:r>
        <w:rPr>
          <w:noProof/>
        </w:rPr>
      </w:r>
      <w:r>
        <w:rPr>
          <w:noProof/>
        </w:rPr>
        <w:fldChar w:fldCharType="separate"/>
      </w:r>
      <w:r>
        <w:rPr>
          <w:noProof/>
        </w:rPr>
        <w:t>66</w:t>
      </w:r>
      <w:r>
        <w:rPr>
          <w:noProof/>
        </w:rPr>
        <w:fldChar w:fldCharType="end"/>
      </w:r>
    </w:p>
    <w:p w14:paraId="68DFFC96" w14:textId="0ECBFCCE"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3.4 Non-metric multidimensional scaling (NMDS) ordination plot of diet composition of pink (open circles) and chum (filled circles) salmon in Discovery Islands (red) and Johnstone Strait (blue) during outmigration (May to July) of 2015 and 2016. Main taxonomic prey groups were overlaid as arrows, with overlapping labels not shown (Euphausiidae eggs, Balanomorpha, Echinodermata, Cladocera, Decapoda).</w:t>
      </w:r>
      <w:r>
        <w:rPr>
          <w:noProof/>
        </w:rPr>
        <w:tab/>
      </w:r>
      <w:r>
        <w:rPr>
          <w:noProof/>
        </w:rPr>
        <w:fldChar w:fldCharType="begin"/>
      </w:r>
      <w:r>
        <w:rPr>
          <w:noProof/>
        </w:rPr>
        <w:instrText xml:space="preserve"> PAGEREF _Toc55731673 \h </w:instrText>
      </w:r>
      <w:r>
        <w:rPr>
          <w:noProof/>
        </w:rPr>
      </w:r>
      <w:r>
        <w:rPr>
          <w:noProof/>
        </w:rPr>
        <w:fldChar w:fldCharType="separate"/>
      </w:r>
      <w:r>
        <w:rPr>
          <w:noProof/>
        </w:rPr>
        <w:t>67</w:t>
      </w:r>
      <w:r>
        <w:rPr>
          <w:noProof/>
        </w:rPr>
        <w:fldChar w:fldCharType="end"/>
      </w:r>
    </w:p>
    <w:p w14:paraId="73E9F755" w14:textId="4CFC06C4"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3.5 Cluster dendrogram of temporal data (will color by red and blue for two main clusters, leaving three outliers as grey).</w:t>
      </w:r>
      <w:r>
        <w:rPr>
          <w:noProof/>
        </w:rPr>
        <w:tab/>
      </w:r>
      <w:r>
        <w:rPr>
          <w:noProof/>
        </w:rPr>
        <w:fldChar w:fldCharType="begin"/>
      </w:r>
      <w:r>
        <w:rPr>
          <w:noProof/>
        </w:rPr>
        <w:instrText xml:space="preserve"> PAGEREF _Toc55731674 \h </w:instrText>
      </w:r>
      <w:r>
        <w:rPr>
          <w:noProof/>
        </w:rPr>
      </w:r>
      <w:r>
        <w:rPr>
          <w:noProof/>
        </w:rPr>
        <w:fldChar w:fldCharType="separate"/>
      </w:r>
      <w:r>
        <w:rPr>
          <w:noProof/>
        </w:rPr>
        <w:t>68</w:t>
      </w:r>
      <w:r>
        <w:rPr>
          <w:noProof/>
        </w:rPr>
        <w:fldChar w:fldCharType="end"/>
      </w:r>
    </w:p>
    <w:p w14:paraId="71C266D8" w14:textId="1B2A87DC"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3.6 Gut fullness indices (GFI) for juvenile pink and chum salmon in DI-JS, 2015-2016, with overlap shown in dark red.</w:t>
      </w:r>
      <w:r>
        <w:rPr>
          <w:noProof/>
        </w:rPr>
        <w:tab/>
      </w:r>
      <w:r>
        <w:rPr>
          <w:noProof/>
        </w:rPr>
        <w:fldChar w:fldCharType="begin"/>
      </w:r>
      <w:r>
        <w:rPr>
          <w:noProof/>
        </w:rPr>
        <w:instrText xml:space="preserve"> PAGEREF _Toc55731675 \h </w:instrText>
      </w:r>
      <w:r>
        <w:rPr>
          <w:noProof/>
        </w:rPr>
      </w:r>
      <w:r>
        <w:rPr>
          <w:noProof/>
        </w:rPr>
        <w:fldChar w:fldCharType="separate"/>
      </w:r>
      <w:r>
        <w:rPr>
          <w:noProof/>
        </w:rPr>
        <w:t>69</w:t>
      </w:r>
      <w:r>
        <w:rPr>
          <w:noProof/>
        </w:rPr>
        <w:fldChar w:fldCharType="end"/>
      </w:r>
    </w:p>
    <w:p w14:paraId="49F06D1F" w14:textId="4943B9A4"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3.7 Juvenile salmon condition during outmigration through DI-JS in 2015-2016.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_Toc55731676 \h </w:instrText>
      </w:r>
      <w:r>
        <w:rPr>
          <w:noProof/>
        </w:rPr>
      </w:r>
      <w:r>
        <w:rPr>
          <w:noProof/>
        </w:rPr>
        <w:fldChar w:fldCharType="separate"/>
      </w:r>
      <w:r>
        <w:rPr>
          <w:noProof/>
        </w:rPr>
        <w:t>70</w:t>
      </w:r>
      <w:r>
        <w:rPr>
          <w:noProof/>
        </w:rPr>
        <w:fldChar w:fldCharType="end"/>
      </w:r>
    </w:p>
    <w:p w14:paraId="27971375" w14:textId="7392B030"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3.8 Juvenile salmon diet composition by prey size class (mm). Only digestive state 1 “fresh” zooplankton prey were included to calculate the mean relative biomass by date and species. For each sampling event, “PI” is pink on the left, and “CU” is chum on the right.</w:t>
      </w:r>
      <w:r>
        <w:rPr>
          <w:noProof/>
        </w:rPr>
        <w:tab/>
      </w:r>
      <w:r>
        <w:rPr>
          <w:noProof/>
        </w:rPr>
        <w:fldChar w:fldCharType="begin"/>
      </w:r>
      <w:r>
        <w:rPr>
          <w:noProof/>
        </w:rPr>
        <w:instrText xml:space="preserve"> PAGEREF _Toc55731677 \h </w:instrText>
      </w:r>
      <w:r>
        <w:rPr>
          <w:noProof/>
        </w:rPr>
      </w:r>
      <w:r>
        <w:rPr>
          <w:noProof/>
        </w:rPr>
        <w:fldChar w:fldCharType="separate"/>
      </w:r>
      <w:r>
        <w:rPr>
          <w:noProof/>
        </w:rPr>
        <w:t>71</w:t>
      </w:r>
      <w:r>
        <w:rPr>
          <w:noProof/>
        </w:rPr>
        <w:fldChar w:fldCharType="end"/>
      </w:r>
    </w:p>
    <w:p w14:paraId="69D23722" w14:textId="1E869527"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3.9 Predator and prey size relationships by species, date and region. A) chum salmon predator prey relationships, colored by sampling date (light is early season and dark is late season) and B) pink salmon predator prey relationships, colored by sampling date.</w:t>
      </w:r>
      <w:r>
        <w:rPr>
          <w:noProof/>
        </w:rPr>
        <w:tab/>
      </w:r>
      <w:r>
        <w:rPr>
          <w:noProof/>
        </w:rPr>
        <w:fldChar w:fldCharType="begin"/>
      </w:r>
      <w:r>
        <w:rPr>
          <w:noProof/>
        </w:rPr>
        <w:instrText xml:space="preserve"> PAGEREF _Toc55731678 \h </w:instrText>
      </w:r>
      <w:r>
        <w:rPr>
          <w:noProof/>
        </w:rPr>
      </w:r>
      <w:r>
        <w:rPr>
          <w:noProof/>
        </w:rPr>
        <w:fldChar w:fldCharType="separate"/>
      </w:r>
      <w:r>
        <w:rPr>
          <w:noProof/>
        </w:rPr>
        <w:t>72</w:t>
      </w:r>
      <w:r>
        <w:rPr>
          <w:noProof/>
        </w:rPr>
        <w:fldChar w:fldCharType="end"/>
      </w:r>
    </w:p>
    <w:p w14:paraId="409A0611" w14:textId="58FC12F6"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4.1 Conceptual diagram of combined thesis results on juvenile salmon diet variability. “Sp.” indicated salmon species, and stratified surface conditions is labelled as “Strat.”</w:t>
      </w:r>
      <w:r>
        <w:rPr>
          <w:noProof/>
        </w:rPr>
        <w:tab/>
      </w:r>
      <w:r>
        <w:rPr>
          <w:noProof/>
        </w:rPr>
        <w:fldChar w:fldCharType="begin"/>
      </w:r>
      <w:r>
        <w:rPr>
          <w:noProof/>
        </w:rPr>
        <w:instrText xml:space="preserve"> PAGEREF _Toc55731679 \h </w:instrText>
      </w:r>
      <w:r>
        <w:rPr>
          <w:noProof/>
        </w:rPr>
      </w:r>
      <w:r>
        <w:rPr>
          <w:noProof/>
        </w:rPr>
        <w:fldChar w:fldCharType="separate"/>
      </w:r>
      <w:r>
        <w:rPr>
          <w:noProof/>
        </w:rPr>
        <w:t>74</w:t>
      </w:r>
      <w:r>
        <w:rPr>
          <w:noProof/>
        </w:rPr>
        <w:fldChar w:fldCharType="end"/>
      </w:r>
    </w:p>
    <w:p w14:paraId="6FE79789" w14:textId="55F8C117"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 xml:space="preserve">Figure A.1 </w:t>
      </w:r>
      <w:r w:rsidRPr="00C70688">
        <w:rPr>
          <w:rFonts w:eastAsia="Times New Roman"/>
          <w:noProof/>
        </w:rPr>
        <w:t>Discovery Islands subcluster for temporal juvenile salmon diets, labelled and colored with survey date.</w:t>
      </w:r>
      <w:r>
        <w:rPr>
          <w:noProof/>
        </w:rPr>
        <w:tab/>
      </w:r>
      <w:r>
        <w:rPr>
          <w:noProof/>
        </w:rPr>
        <w:fldChar w:fldCharType="begin"/>
      </w:r>
      <w:r>
        <w:rPr>
          <w:noProof/>
        </w:rPr>
        <w:instrText xml:space="preserve"> PAGEREF _Toc55731680 \h </w:instrText>
      </w:r>
      <w:r>
        <w:rPr>
          <w:noProof/>
        </w:rPr>
      </w:r>
      <w:r>
        <w:rPr>
          <w:noProof/>
        </w:rPr>
        <w:fldChar w:fldCharType="separate"/>
      </w:r>
      <w:r>
        <w:rPr>
          <w:noProof/>
        </w:rPr>
        <w:t>86</w:t>
      </w:r>
      <w:r>
        <w:rPr>
          <w:noProof/>
        </w:rPr>
        <w:fldChar w:fldCharType="end"/>
      </w:r>
    </w:p>
    <w:p w14:paraId="22AD490C" w14:textId="7271E525"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A.2 Johnstone Strait subcluster for temporal juvenile salmon diets, labelled and colored with survey date.</w:t>
      </w:r>
      <w:r>
        <w:rPr>
          <w:noProof/>
        </w:rPr>
        <w:tab/>
      </w:r>
      <w:r>
        <w:rPr>
          <w:noProof/>
        </w:rPr>
        <w:fldChar w:fldCharType="begin"/>
      </w:r>
      <w:r>
        <w:rPr>
          <w:noProof/>
        </w:rPr>
        <w:instrText xml:space="preserve"> PAGEREF _Toc55731681 \h </w:instrText>
      </w:r>
      <w:r>
        <w:rPr>
          <w:noProof/>
        </w:rPr>
      </w:r>
      <w:r>
        <w:rPr>
          <w:noProof/>
        </w:rPr>
        <w:fldChar w:fldCharType="separate"/>
      </w:r>
      <w:r>
        <w:rPr>
          <w:noProof/>
        </w:rPr>
        <w:t>87</w:t>
      </w:r>
      <w:r>
        <w:rPr>
          <w:noProof/>
        </w:rPr>
        <w:fldChar w:fldCharType="end"/>
      </w:r>
    </w:p>
    <w:p w14:paraId="6CD828F3" w14:textId="3FE26C5E"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 xml:space="preserve">Figure A.3 Micrograph of a blue macroplastic found in a juvenile pink salmon stomach in the Discovery Islands, before the stomach contents were removed. Also pictured is the other food contents, including insect legs, barnacle cyprids and one </w:t>
      </w:r>
      <w:r w:rsidRPr="00C70688">
        <w:rPr>
          <w:i/>
          <w:iCs w:val="0"/>
          <w:noProof/>
        </w:rPr>
        <w:t>Calanus pacificus</w:t>
      </w:r>
      <w:r>
        <w:rPr>
          <w:noProof/>
        </w:rPr>
        <w:t>.</w:t>
      </w:r>
      <w:r>
        <w:rPr>
          <w:noProof/>
        </w:rPr>
        <w:tab/>
      </w:r>
      <w:r>
        <w:rPr>
          <w:noProof/>
        </w:rPr>
        <w:fldChar w:fldCharType="begin"/>
      </w:r>
      <w:r>
        <w:rPr>
          <w:noProof/>
        </w:rPr>
        <w:instrText xml:space="preserve"> PAGEREF _Toc55731682 \h </w:instrText>
      </w:r>
      <w:r>
        <w:rPr>
          <w:noProof/>
        </w:rPr>
      </w:r>
      <w:r>
        <w:rPr>
          <w:noProof/>
        </w:rPr>
        <w:fldChar w:fldCharType="separate"/>
      </w:r>
      <w:r>
        <w:rPr>
          <w:noProof/>
        </w:rPr>
        <w:t>88</w:t>
      </w:r>
      <w:r>
        <w:rPr>
          <w:noProof/>
        </w:rPr>
        <w:fldChar w:fldCharType="end"/>
      </w:r>
    </w:p>
    <w:p w14:paraId="503EC37A" w14:textId="3BA7D914" w:rsidR="00D43811" w:rsidRPr="00D43811" w:rsidRDefault="00E83CE1" w:rsidP="00DF2943">
      <w:pPr>
        <w:rPr>
          <w:rFonts w:cs="Times New Roman"/>
        </w:rPr>
      </w:pPr>
      <w:r>
        <w:rPr>
          <w:rFonts w:eastAsia="Cambria" w:cs="Times New Roman"/>
          <w:color w:val="000000" w:themeColor="text1"/>
          <w:szCs w:val="20"/>
        </w:rPr>
        <w:fldChar w:fldCharType="end"/>
      </w:r>
      <w:r w:rsidR="00DB463E" w:rsidRPr="00EB46DF">
        <w:rPr>
          <w:rFonts w:cs="Times New Roman"/>
        </w:rPr>
        <w:br w:type="page"/>
      </w:r>
      <w:bookmarkStart w:id="12" w:name="_Toc153357231"/>
      <w:bookmarkStart w:id="13" w:name="_Toc157169039"/>
    </w:p>
    <w:p w14:paraId="12DE07B3" w14:textId="153E87DC" w:rsidR="00D43811" w:rsidRDefault="00D43811" w:rsidP="00DF2943">
      <w:pPr>
        <w:pStyle w:val="Heading1"/>
      </w:pPr>
      <w:bookmarkStart w:id="14" w:name="_Toc55731593"/>
      <w:r w:rsidRPr="00796E23">
        <w:t>List of Illustrations</w:t>
      </w:r>
      <w:bookmarkEnd w:id="14"/>
    </w:p>
    <w:p w14:paraId="1AEEC516" w14:textId="550B9F61" w:rsidR="00731483" w:rsidRDefault="00731483" w:rsidP="00731483"/>
    <w:p w14:paraId="0144CB6A" w14:textId="448528C3" w:rsidR="00C4561F" w:rsidRDefault="00731483">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\f F \h \z \t "Heading 8" \c </w:instrText>
      </w:r>
      <w:r>
        <w:fldChar w:fldCharType="separate"/>
      </w:r>
      <w:hyperlink w:anchor="_Toc55825523" w:history="1">
        <w:r w:rsidR="00C4561F" w:rsidRPr="00FB4FAA">
          <w:rPr>
            <w:rStyle w:val="Hyperlink"/>
            <w:noProof/>
          </w:rPr>
          <w:t xml:space="preserve">Illustration 1: </w:t>
        </w:r>
        <w:r w:rsidR="00C4561F" w:rsidRPr="00FB4FAA">
          <w:rPr>
            <w:rStyle w:val="Hyperlink"/>
            <w:noProof/>
            <w:highlight w:val="yellow"/>
          </w:rPr>
          <w:t>Placeholder</w:t>
        </w:r>
        <w:r w:rsidR="00C4561F" w:rsidRPr="00FB4FAA">
          <w:rPr>
            <w:rStyle w:val="Hyperlink"/>
            <w:noProof/>
          </w:rPr>
          <w:t xml:space="preserve"> concept art: </w:t>
        </w:r>
        <w:r w:rsidR="00C4561F" w:rsidRPr="00FB4FAA">
          <w:rPr>
            <w:rStyle w:val="Hyperlink"/>
            <w:noProof/>
            <w:shd w:val="clear" w:color="auto" w:fill="FAFAFA"/>
          </w:rPr>
          <w:t>SGidGang.Xaal</w:t>
        </w:r>
        <w:r w:rsidR="00C4561F" w:rsidRPr="00FB4FAA">
          <w:rPr>
            <w:rStyle w:val="Hyperlink"/>
            <w:noProof/>
          </w:rPr>
          <w:t xml:space="preserve"> </w:t>
        </w:r>
        <w:r w:rsidR="00C4561F" w:rsidRPr="00FB4FAA">
          <w:rPr>
            <w:rStyle w:val="Hyperlink"/>
            <w:i/>
            <w:noProof/>
          </w:rPr>
          <w:t>Shoshannah Greene</w:t>
        </w:r>
        <w:r w:rsidR="00C4561F" w:rsidRPr="00FB4FAA">
          <w:rPr>
            <w:rStyle w:val="Hyperlink"/>
            <w:noProof/>
          </w:rPr>
          <w:t xml:space="preserve">. Áajii wáadluuwáan uu gúu daahl kíiwaagang, </w:t>
        </w:r>
        <w:r w:rsidR="00C4561F" w:rsidRPr="00FB4FAA">
          <w:rPr>
            <w:rStyle w:val="Hyperlink"/>
            <w:i/>
            <w:noProof/>
          </w:rPr>
          <w:t>everything is related, and we need each other to survive</w:t>
        </w:r>
        <w:r w:rsidR="00C4561F" w:rsidRPr="00FB4FAA">
          <w:rPr>
            <w:rStyle w:val="Hyperlink"/>
            <w:noProof/>
          </w:rPr>
          <w:t>.</w:t>
        </w:r>
        <w:r w:rsidR="00C4561F">
          <w:rPr>
            <w:noProof/>
            <w:webHidden/>
          </w:rPr>
          <w:tab/>
        </w:r>
        <w:r w:rsidR="00C4561F">
          <w:rPr>
            <w:noProof/>
            <w:webHidden/>
          </w:rPr>
          <w:fldChar w:fldCharType="begin"/>
        </w:r>
        <w:r w:rsidR="00C4561F">
          <w:rPr>
            <w:noProof/>
            <w:webHidden/>
          </w:rPr>
          <w:instrText xml:space="preserve"> PAGEREF _Toc55825523 \h </w:instrText>
        </w:r>
        <w:r w:rsidR="00C4561F">
          <w:rPr>
            <w:noProof/>
            <w:webHidden/>
          </w:rPr>
        </w:r>
        <w:r w:rsidR="00C4561F">
          <w:rPr>
            <w:noProof/>
            <w:webHidden/>
          </w:rPr>
          <w:fldChar w:fldCharType="separate"/>
        </w:r>
        <w:r w:rsidR="00C4561F">
          <w:rPr>
            <w:noProof/>
            <w:webHidden/>
          </w:rPr>
          <w:t>xix</w:t>
        </w:r>
        <w:r w:rsidR="00C4561F">
          <w:rPr>
            <w:noProof/>
            <w:webHidden/>
          </w:rPr>
          <w:fldChar w:fldCharType="end"/>
        </w:r>
      </w:hyperlink>
    </w:p>
    <w:p w14:paraId="39EE2388" w14:textId="473C446D" w:rsidR="00731483" w:rsidRPr="00731483" w:rsidRDefault="00731483" w:rsidP="00731483">
      <w:r>
        <w:fldChar w:fldCharType="end"/>
      </w:r>
    </w:p>
    <w:p w14:paraId="5C9331DC" w14:textId="0F1C4C30" w:rsidR="00DB463E" w:rsidRPr="002C5909" w:rsidRDefault="00DB463E" w:rsidP="00DF2943">
      <w:pPr>
        <w:pStyle w:val="Heading1"/>
      </w:pPr>
      <w:bookmarkStart w:id="15" w:name="_Toc55731594"/>
      <w:r w:rsidRPr="002C5909">
        <w:t>List of Symbols</w:t>
      </w:r>
      <w:bookmarkEnd w:id="12"/>
      <w:bookmarkEnd w:id="13"/>
      <w:bookmarkEnd w:id="15"/>
    </w:p>
    <w:p w14:paraId="15ECB7DD" w14:textId="77777777" w:rsidR="00DB463E" w:rsidRPr="002C5909" w:rsidRDefault="00DB463E" w:rsidP="00DF2943"/>
    <w:p w14:paraId="6388A1F1" w14:textId="086AA893" w:rsidR="002C5909" w:rsidRPr="002C5909" w:rsidRDefault="002C5909" w:rsidP="00DF2943">
      <w:pPr>
        <w:rPr>
          <w:rFonts w:eastAsia="Times New Roman" w:cs="Times New Roman"/>
        </w:rPr>
      </w:pPr>
      <w:r w:rsidRPr="002C5909">
        <w:rPr>
          <w:rFonts w:eastAsia="Times New Roman" w:cs="Times New Roman"/>
          <w:shd w:val="clear" w:color="auto" w:fill="FFFFFF"/>
        </w:rPr>
        <w:t>±</w:t>
      </w:r>
      <w:r w:rsidR="00171827" w:rsidRPr="002C5909">
        <w:rPr>
          <w:rFonts w:cs="Times New Roman"/>
        </w:rPr>
        <w:tab/>
      </w:r>
      <w:r w:rsidR="00171827" w:rsidRPr="002C5909">
        <w:rPr>
          <w:rFonts w:cs="Times New Roman"/>
        </w:rPr>
        <w:tab/>
      </w:r>
      <w:r w:rsidR="00171827" w:rsidRPr="002C5909">
        <w:rPr>
          <w:rFonts w:cs="Times New Roman"/>
        </w:rPr>
        <w:tab/>
      </w:r>
      <w:r w:rsidRPr="002C5909">
        <w:rPr>
          <w:rFonts w:cs="Times New Roman"/>
        </w:rPr>
        <w:t>P</w:t>
      </w:r>
      <w:r w:rsidR="00171827" w:rsidRPr="002C5909">
        <w:rPr>
          <w:rFonts w:cs="Times New Roman"/>
        </w:rPr>
        <w:t>lus-minus</w:t>
      </w:r>
    </w:p>
    <w:p w14:paraId="4B1C272D" w14:textId="56ACB7E2" w:rsidR="002C5909" w:rsidRPr="002C5909" w:rsidRDefault="002C5909" w:rsidP="00DF2943">
      <w:pPr>
        <w:rPr>
          <w:rFonts w:cs="Times New Roman"/>
          <w:color w:val="000000" w:themeColor="text1"/>
        </w:rPr>
      </w:pPr>
      <w:r w:rsidRPr="002C5909">
        <w:rPr>
          <w:rFonts w:eastAsia="Times New Roman" w:cs="Times New Roman"/>
          <w:color w:val="000000" w:themeColor="text1"/>
          <w:shd w:val="clear" w:color="auto" w:fill="FFFFFF"/>
        </w:rPr>
        <w:t>μm</w:t>
      </w:r>
      <w:r w:rsidR="00171827" w:rsidRPr="002C5909">
        <w:rPr>
          <w:rFonts w:cs="Times New Roman"/>
          <w:color w:val="000000" w:themeColor="text1"/>
        </w:rPr>
        <w:t xml:space="preserve">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A1270A">
        <w:rPr>
          <w:rFonts w:cs="Times New Roman"/>
          <w:color w:val="000000" w:themeColor="text1"/>
        </w:rPr>
        <w:t>M</w:t>
      </w:r>
      <w:r w:rsidR="00171827" w:rsidRPr="00A1270A">
        <w:rPr>
          <w:rFonts w:cs="Times New Roman"/>
          <w:color w:val="000000" w:themeColor="text1"/>
        </w:rPr>
        <w:t>icr</w:t>
      </w:r>
      <w:r w:rsidRPr="00A1270A">
        <w:rPr>
          <w:rFonts w:cs="Times New Roman"/>
          <w:color w:val="000000" w:themeColor="text1"/>
        </w:rPr>
        <w:t>omet</w:t>
      </w:r>
      <w:r w:rsidR="00A1270A" w:rsidRPr="00A1270A">
        <w:rPr>
          <w:rFonts w:cs="Times New Roman"/>
          <w:color w:val="000000" w:themeColor="text1"/>
        </w:rPr>
        <w:t>re</w:t>
      </w:r>
      <w:r w:rsidRPr="002C5909">
        <w:rPr>
          <w:rFonts w:cs="Times New Roman"/>
          <w:color w:val="000000" w:themeColor="text1"/>
        </w:rPr>
        <w:t xml:space="preserve"> (10</w:t>
      </w:r>
      <w:r w:rsidRPr="002C5909">
        <w:rPr>
          <w:rFonts w:cs="Times New Roman"/>
          <w:color w:val="000000" w:themeColor="text1"/>
          <w:vertAlign w:val="superscript"/>
        </w:rPr>
        <w:t>-6</w:t>
      </w:r>
      <w:r w:rsidRPr="002C5909">
        <w:rPr>
          <w:rFonts w:cs="Times New Roman"/>
          <w:color w:val="000000" w:themeColor="text1"/>
        </w:rPr>
        <w:t xml:space="preserve"> m)</w:t>
      </w:r>
    </w:p>
    <w:p w14:paraId="5E8CEECA" w14:textId="3A0F6EC8" w:rsidR="00171827" w:rsidRPr="002C5909" w:rsidRDefault="002C5909" w:rsidP="00DF2943">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Parts per thousand</w:t>
      </w:r>
    </w:p>
    <w:p w14:paraId="5BA656F8" w14:textId="5B9BAD11" w:rsidR="00171827" w:rsidRPr="002C5909" w:rsidRDefault="002C5909" w:rsidP="00DF2943">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 xml:space="preserve">C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t>Degrees Celsius</w:t>
      </w:r>
    </w:p>
    <w:p w14:paraId="6508B42E" w14:textId="65696101" w:rsidR="00EB46DF" w:rsidRPr="002C5909" w:rsidRDefault="00EB46DF" w:rsidP="00DF2943">
      <w:pPr>
        <w:rPr>
          <w:rFonts w:cs="Times New Roman"/>
          <w:color w:val="000000" w:themeColor="text1"/>
        </w:rPr>
      </w:pPr>
      <w:r w:rsidRPr="002C5909">
        <w:rPr>
          <w:rFonts w:cs="Times New Roman"/>
          <w:color w:val="000000" w:themeColor="text1"/>
        </w:rPr>
        <w:br w:type="page"/>
      </w:r>
    </w:p>
    <w:p w14:paraId="41340C53" w14:textId="7DE53D2C" w:rsidR="00EB46DF" w:rsidRDefault="00EB46DF" w:rsidP="00DF2943">
      <w:pPr>
        <w:pStyle w:val="Heading1"/>
      </w:pPr>
      <w:bookmarkStart w:id="16" w:name="_Toc55731595"/>
      <w:r w:rsidRPr="00987FD4">
        <w:t>List of Abbreviations</w:t>
      </w:r>
      <w:bookmarkEnd w:id="16"/>
    </w:p>
    <w:p w14:paraId="58C6CFCA" w14:textId="77777777" w:rsidR="00A0573F" w:rsidRPr="00A0573F" w:rsidRDefault="00A0573F" w:rsidP="00DF2943"/>
    <w:p w14:paraId="62C1F0F2" w14:textId="06FBE288" w:rsidR="008F3081" w:rsidRDefault="008F3081" w:rsidP="00DF2943">
      <w:pPr>
        <w:rPr>
          <w:rFonts w:cs="Times New Roman"/>
        </w:rPr>
      </w:pPr>
      <w:r>
        <w:rPr>
          <w:rFonts w:cs="Times New Roman"/>
        </w:rPr>
        <w:t>AHC</w:t>
      </w:r>
      <w:r>
        <w:rPr>
          <w:rFonts w:cs="Times New Roman"/>
        </w:rPr>
        <w:tab/>
      </w:r>
      <w:r>
        <w:rPr>
          <w:rFonts w:cs="Times New Roman"/>
        </w:rPr>
        <w:tab/>
      </w:r>
      <w:r>
        <w:rPr>
          <w:rFonts w:cs="Times New Roman"/>
        </w:rPr>
        <w:tab/>
        <w:t>Agglomerative hierarchical clustering</w:t>
      </w:r>
    </w:p>
    <w:p w14:paraId="04C9B129" w14:textId="755897BC" w:rsidR="00EB46DF" w:rsidRDefault="00A0573F" w:rsidP="00DF2943">
      <w:pPr>
        <w:rPr>
          <w:rFonts w:cs="Times New Roman"/>
        </w:rPr>
      </w:pPr>
      <w:r>
        <w:rPr>
          <w:rFonts w:cs="Times New Roman"/>
        </w:rPr>
        <w:t xml:space="preserve">B.C. </w:t>
      </w:r>
      <w:r>
        <w:rPr>
          <w:rFonts w:cs="Times New Roman"/>
        </w:rPr>
        <w:tab/>
      </w:r>
      <w:r>
        <w:rPr>
          <w:rFonts w:cs="Times New Roman"/>
        </w:rPr>
        <w:tab/>
      </w:r>
      <w:r>
        <w:rPr>
          <w:rFonts w:cs="Times New Roman"/>
        </w:rPr>
        <w:tab/>
        <w:t>British Columbia</w:t>
      </w:r>
    </w:p>
    <w:p w14:paraId="144F7880" w14:textId="590D27C4" w:rsidR="00A0573F" w:rsidRDefault="00A0573F" w:rsidP="00DF2943">
      <w:pPr>
        <w:rPr>
          <w:rFonts w:cs="Times New Roman"/>
        </w:rPr>
      </w:pPr>
      <w:r>
        <w:rPr>
          <w:rFonts w:cs="Times New Roman"/>
        </w:rPr>
        <w:t xml:space="preserve">BW </w:t>
      </w:r>
      <w:r>
        <w:rPr>
          <w:rFonts w:cs="Times New Roman"/>
        </w:rPr>
        <w:tab/>
      </w:r>
      <w:r>
        <w:rPr>
          <w:rFonts w:cs="Times New Roman"/>
        </w:rPr>
        <w:tab/>
      </w:r>
      <w:r>
        <w:rPr>
          <w:rFonts w:cs="Times New Roman"/>
        </w:rPr>
        <w:tab/>
        <w:t>Body weight</w:t>
      </w:r>
    </w:p>
    <w:p w14:paraId="561408D1" w14:textId="24DDBBD8" w:rsidR="00AC286C" w:rsidRDefault="00AC286C" w:rsidP="00DF2943">
      <w:pPr>
        <w:rPr>
          <w:rFonts w:cs="Times New Roman"/>
        </w:rPr>
      </w:pPr>
      <w:r>
        <w:rPr>
          <w:rFonts w:cs="Times New Roman"/>
        </w:rPr>
        <w:t xml:space="preserve">DI </w:t>
      </w:r>
      <w:r>
        <w:rPr>
          <w:rFonts w:cs="Times New Roman"/>
        </w:rPr>
        <w:tab/>
      </w:r>
      <w:r>
        <w:rPr>
          <w:rFonts w:cs="Times New Roman"/>
        </w:rPr>
        <w:tab/>
      </w:r>
      <w:r>
        <w:rPr>
          <w:rFonts w:cs="Times New Roman"/>
        </w:rPr>
        <w:tab/>
        <w:t>Discovery Islands</w:t>
      </w:r>
    </w:p>
    <w:p w14:paraId="697C10FA" w14:textId="5F90C975" w:rsidR="001612F9" w:rsidRDefault="001612F9" w:rsidP="00DF2943">
      <w:pPr>
        <w:rPr>
          <w:rFonts w:cs="Times New Roman"/>
        </w:rPr>
      </w:pPr>
      <w:r>
        <w:rPr>
          <w:rFonts w:cs="Times New Roman"/>
        </w:rPr>
        <w:t xml:space="preserve">DI-JS </w:t>
      </w:r>
      <w:r>
        <w:rPr>
          <w:rFonts w:cs="Times New Roman"/>
        </w:rPr>
        <w:tab/>
      </w:r>
      <w:r>
        <w:rPr>
          <w:rFonts w:cs="Times New Roman"/>
        </w:rPr>
        <w:tab/>
      </w:r>
      <w:r>
        <w:rPr>
          <w:rFonts w:cs="Times New Roman"/>
        </w:rPr>
        <w:tab/>
        <w:t>Discovery Islands and Johnstone Strait</w:t>
      </w:r>
    </w:p>
    <w:p w14:paraId="2E607F14" w14:textId="7E8002A2" w:rsidR="00A0573F" w:rsidRDefault="00A0573F" w:rsidP="00DF2943">
      <w:pPr>
        <w:rPr>
          <w:rFonts w:cs="Times New Roman"/>
        </w:rPr>
      </w:pPr>
      <w:r>
        <w:rPr>
          <w:rFonts w:cs="Times New Roman"/>
        </w:rPr>
        <w:t xml:space="preserve">FL </w:t>
      </w:r>
      <w:r>
        <w:rPr>
          <w:rFonts w:cs="Times New Roman"/>
        </w:rPr>
        <w:tab/>
      </w:r>
      <w:r>
        <w:rPr>
          <w:rFonts w:cs="Times New Roman"/>
        </w:rPr>
        <w:tab/>
      </w:r>
      <w:r>
        <w:rPr>
          <w:rFonts w:cs="Times New Roman"/>
        </w:rPr>
        <w:tab/>
        <w:t>Fork length</w:t>
      </w:r>
    </w:p>
    <w:p w14:paraId="489E1FAD" w14:textId="2E3887E6" w:rsidR="00EB46DF" w:rsidRDefault="00AC286C" w:rsidP="00DF2943">
      <w:pPr>
        <w:rPr>
          <w:rFonts w:cs="Times New Roman"/>
        </w:rPr>
      </w:pPr>
      <w:r>
        <w:rPr>
          <w:rFonts w:cs="Times New Roman"/>
        </w:rPr>
        <w:t xml:space="preserve">GFI </w:t>
      </w:r>
      <w:r>
        <w:rPr>
          <w:rFonts w:cs="Times New Roman"/>
        </w:rPr>
        <w:tab/>
      </w:r>
      <w:r>
        <w:rPr>
          <w:rFonts w:cs="Times New Roman"/>
        </w:rPr>
        <w:tab/>
      </w:r>
      <w:r>
        <w:rPr>
          <w:rFonts w:cs="Times New Roman"/>
        </w:rPr>
        <w:tab/>
        <w:t>Gut fullness index</w:t>
      </w:r>
    </w:p>
    <w:p w14:paraId="4E10A9E9" w14:textId="2641D43C" w:rsidR="00AC286C" w:rsidRDefault="00AC286C" w:rsidP="00DF2943">
      <w:pPr>
        <w:rPr>
          <w:rFonts w:cs="Times New Roman"/>
        </w:rPr>
      </w:pPr>
      <w:r>
        <w:rPr>
          <w:rFonts w:cs="Times New Roman"/>
        </w:rPr>
        <w:t xml:space="preserve">JS </w:t>
      </w:r>
      <w:r>
        <w:rPr>
          <w:rFonts w:cs="Times New Roman"/>
        </w:rPr>
        <w:tab/>
      </w:r>
      <w:r>
        <w:rPr>
          <w:rFonts w:cs="Times New Roman"/>
        </w:rPr>
        <w:tab/>
      </w:r>
      <w:r>
        <w:rPr>
          <w:rFonts w:cs="Times New Roman"/>
        </w:rPr>
        <w:tab/>
        <w:t>Johnstone Strait</w:t>
      </w:r>
    </w:p>
    <w:p w14:paraId="4677C4B5" w14:textId="6BD49D67" w:rsidR="00A0573F" w:rsidRDefault="00A0573F" w:rsidP="00DF2943">
      <w:pPr>
        <w:rPr>
          <w:rFonts w:cs="Times New Roman"/>
        </w:rPr>
      </w:pPr>
      <w:r>
        <w:rPr>
          <w:rFonts w:cs="Times New Roman"/>
        </w:rPr>
        <w:t xml:space="preserve">mm </w:t>
      </w:r>
      <w:r>
        <w:rPr>
          <w:rFonts w:cs="Times New Roman"/>
        </w:rPr>
        <w:tab/>
      </w:r>
      <w:r>
        <w:rPr>
          <w:rFonts w:cs="Times New Roman"/>
        </w:rPr>
        <w:tab/>
      </w:r>
      <w:r>
        <w:rPr>
          <w:rFonts w:cs="Times New Roman"/>
        </w:rPr>
        <w:tab/>
        <w:t>Millimetres</w:t>
      </w:r>
    </w:p>
    <w:p w14:paraId="3AF243C2" w14:textId="09EB51E9" w:rsidR="00171827" w:rsidRDefault="00171827" w:rsidP="00DF2943">
      <w:pPr>
        <w:rPr>
          <w:rFonts w:cs="Times New Roman"/>
        </w:rPr>
      </w:pPr>
      <w:r>
        <w:rPr>
          <w:rFonts w:cs="Times New Roman"/>
        </w:rPr>
        <w:t xml:space="preserve">NMDS </w:t>
      </w:r>
      <w:r>
        <w:rPr>
          <w:rFonts w:cs="Times New Roman"/>
        </w:rPr>
        <w:tab/>
      </w:r>
      <w:r>
        <w:rPr>
          <w:rFonts w:cs="Times New Roman"/>
        </w:rPr>
        <w:tab/>
        <w:t>Non-</w:t>
      </w:r>
      <w:r w:rsidRPr="00A0573F">
        <w:rPr>
          <w:rFonts w:cs="Times New Roman"/>
        </w:rPr>
        <w:t>metric</w:t>
      </w:r>
      <w:r>
        <w:rPr>
          <w:rFonts w:cs="Times New Roman"/>
        </w:rPr>
        <w:t xml:space="preserve"> multidimensional scaling</w:t>
      </w:r>
    </w:p>
    <w:p w14:paraId="23B2152A" w14:textId="18053D0D" w:rsidR="00BB1569" w:rsidRDefault="00BB1569" w:rsidP="00DF2943">
      <w:pPr>
        <w:rPr>
          <w:rFonts w:cs="Times New Roman"/>
        </w:rPr>
      </w:pPr>
      <w:proofErr w:type="spellStart"/>
      <w:r>
        <w:rPr>
          <w:rFonts w:cs="Times New Roman"/>
        </w:rPr>
        <w:t>NSoG</w:t>
      </w:r>
      <w:proofErr w:type="spellEnd"/>
      <w:r>
        <w:rPr>
          <w:rFonts w:cs="Times New Roman"/>
        </w:rPr>
        <w:tab/>
      </w:r>
      <w:r>
        <w:rPr>
          <w:rFonts w:cs="Times New Roman"/>
        </w:rPr>
        <w:tab/>
      </w:r>
      <w:r>
        <w:rPr>
          <w:rFonts w:cs="Times New Roman"/>
        </w:rPr>
        <w:tab/>
        <w:t>Northern Strait of Georgia</w:t>
      </w:r>
    </w:p>
    <w:p w14:paraId="11CE3DC0" w14:textId="2A85876D" w:rsidR="00171827" w:rsidRDefault="00171827" w:rsidP="00DF2943">
      <w:pPr>
        <w:rPr>
          <w:rFonts w:cs="Times New Roman"/>
        </w:rPr>
      </w:pPr>
      <w:r>
        <w:rPr>
          <w:rFonts w:cs="Times New Roman"/>
        </w:rPr>
        <w:t xml:space="preserve">PSI </w:t>
      </w:r>
      <w:r>
        <w:rPr>
          <w:rFonts w:cs="Times New Roman"/>
        </w:rPr>
        <w:tab/>
      </w:r>
      <w:r>
        <w:rPr>
          <w:rFonts w:cs="Times New Roman"/>
        </w:rPr>
        <w:tab/>
      </w:r>
      <w:r>
        <w:rPr>
          <w:rFonts w:cs="Times New Roman"/>
        </w:rPr>
        <w:tab/>
        <w:t>Percent similarity index</w:t>
      </w:r>
    </w:p>
    <w:p w14:paraId="06CB2B37" w14:textId="38D044CA" w:rsidR="00171827" w:rsidRDefault="00702E99" w:rsidP="00DF2943">
      <w:pPr>
        <w:rPr>
          <w:rFonts w:cs="Times New Roman"/>
        </w:rPr>
      </w:pPr>
      <w:r>
        <w:rPr>
          <w:rFonts w:cs="Times New Roman"/>
        </w:rPr>
        <w:t xml:space="preserve">QCSt </w:t>
      </w:r>
      <w:r>
        <w:rPr>
          <w:rFonts w:cs="Times New Roman"/>
        </w:rPr>
        <w:tab/>
      </w:r>
      <w:r>
        <w:rPr>
          <w:rFonts w:cs="Times New Roman"/>
        </w:rPr>
        <w:tab/>
      </w:r>
      <w:r>
        <w:rPr>
          <w:rFonts w:cs="Times New Roman"/>
        </w:rPr>
        <w:tab/>
        <w:t>Queen Charlotte Strait</w:t>
      </w:r>
    </w:p>
    <w:p w14:paraId="28EBDA6B" w14:textId="18AA23F3" w:rsidR="0014191B" w:rsidRDefault="0014191B" w:rsidP="00DF2943">
      <w:pPr>
        <w:rPr>
          <w:rFonts w:cs="Times New Roman"/>
        </w:rPr>
      </w:pPr>
      <w:r>
        <w:rPr>
          <w:rFonts w:cs="Times New Roman"/>
        </w:rPr>
        <w:t xml:space="preserve">SE </w:t>
      </w:r>
      <w:r>
        <w:rPr>
          <w:rFonts w:cs="Times New Roman"/>
        </w:rPr>
        <w:tab/>
      </w:r>
      <w:r>
        <w:rPr>
          <w:rFonts w:cs="Times New Roman"/>
        </w:rPr>
        <w:tab/>
      </w:r>
      <w:r>
        <w:rPr>
          <w:rFonts w:cs="Times New Roman"/>
        </w:rPr>
        <w:tab/>
        <w:t>Standard error</w:t>
      </w:r>
    </w:p>
    <w:p w14:paraId="205A9475" w14:textId="7D19B922" w:rsidR="00702E99" w:rsidRDefault="00702E99" w:rsidP="00DF2943">
      <w:pPr>
        <w:rPr>
          <w:rFonts w:cs="Times New Roman"/>
        </w:rPr>
      </w:pPr>
      <w:proofErr w:type="spellStart"/>
      <w:r>
        <w:rPr>
          <w:rFonts w:cs="Times New Roman"/>
        </w:rPr>
        <w:t>SoG</w:t>
      </w:r>
      <w:proofErr w:type="spellEnd"/>
      <w:r>
        <w:rPr>
          <w:rFonts w:cs="Times New Roman"/>
        </w:rPr>
        <w:t xml:space="preserve"> </w:t>
      </w:r>
      <w:r>
        <w:rPr>
          <w:rFonts w:cs="Times New Roman"/>
        </w:rPr>
        <w:tab/>
      </w:r>
      <w:r>
        <w:rPr>
          <w:rFonts w:cs="Times New Roman"/>
        </w:rPr>
        <w:tab/>
      </w:r>
      <w:r>
        <w:rPr>
          <w:rFonts w:cs="Times New Roman"/>
        </w:rPr>
        <w:tab/>
        <w:t>Strait of Georgia</w:t>
      </w:r>
    </w:p>
    <w:p w14:paraId="3B8C0174" w14:textId="0C330108" w:rsidR="002C5909" w:rsidRPr="00EB46DF" w:rsidRDefault="002C5909" w:rsidP="00DF2943">
      <w:pPr>
        <w:rPr>
          <w:rFonts w:cs="Times New Roman"/>
        </w:rPr>
      </w:pPr>
      <w:r>
        <w:rPr>
          <w:rFonts w:cs="Times New Roman"/>
        </w:rPr>
        <w:t xml:space="preserve">WW </w:t>
      </w:r>
      <w:r>
        <w:rPr>
          <w:rFonts w:cs="Times New Roman"/>
        </w:rPr>
        <w:tab/>
      </w:r>
      <w:r>
        <w:rPr>
          <w:rFonts w:cs="Times New Roman"/>
        </w:rPr>
        <w:tab/>
      </w:r>
      <w:r>
        <w:rPr>
          <w:rFonts w:cs="Times New Roman"/>
        </w:rPr>
        <w:tab/>
        <w:t>Wet weight</w:t>
      </w:r>
    </w:p>
    <w:p w14:paraId="16BB424D" w14:textId="5D1D9F16" w:rsidR="00EB46DF" w:rsidRPr="00EB46DF" w:rsidRDefault="00A0573F" w:rsidP="00DF2943">
      <w:pPr>
        <w:rPr>
          <w:rFonts w:cs="Times New Roman"/>
        </w:rPr>
      </w:pPr>
      <w:r>
        <w:rPr>
          <w:rFonts w:cs="Times New Roman"/>
        </w:rPr>
        <w:t xml:space="preserve">YSI </w:t>
      </w:r>
      <w:r>
        <w:rPr>
          <w:rFonts w:cs="Times New Roman"/>
        </w:rPr>
        <w:tab/>
      </w:r>
      <w:r>
        <w:rPr>
          <w:rFonts w:cs="Times New Roman"/>
        </w:rPr>
        <w:tab/>
      </w:r>
      <w:r>
        <w:rPr>
          <w:rFonts w:cs="Times New Roman"/>
        </w:rPr>
        <w:tab/>
        <w:t>Yellow Springs Instrument</w:t>
      </w:r>
    </w:p>
    <w:p w14:paraId="06E5C3D0" w14:textId="108CF1B2" w:rsidR="00EB46DF" w:rsidRPr="00EB46DF" w:rsidRDefault="00EB46DF" w:rsidP="00DF2943">
      <w:pPr>
        <w:rPr>
          <w:rFonts w:cs="Times New Roman"/>
        </w:rPr>
      </w:pPr>
      <w:r w:rsidRPr="00EB46DF">
        <w:rPr>
          <w:rFonts w:cs="Times New Roman"/>
        </w:rPr>
        <w:br w:type="page"/>
      </w:r>
    </w:p>
    <w:p w14:paraId="047ACA47" w14:textId="03073C9D" w:rsidR="00EB46DF" w:rsidRPr="00987FD4" w:rsidRDefault="00EB46DF" w:rsidP="00DF2943">
      <w:pPr>
        <w:pStyle w:val="Heading1"/>
      </w:pPr>
      <w:bookmarkStart w:id="17" w:name="_Toc153357232"/>
      <w:bookmarkStart w:id="18" w:name="_Toc157169040"/>
      <w:bookmarkStart w:id="19" w:name="_Toc55731596"/>
      <w:r w:rsidRPr="00987FD4">
        <w:t>Glossary</w:t>
      </w:r>
      <w:bookmarkEnd w:id="17"/>
      <w:bookmarkEnd w:id="18"/>
      <w:bookmarkEnd w:id="19"/>
    </w:p>
    <w:p w14:paraId="75AEC99A" w14:textId="43F2A475" w:rsidR="00EB46DF" w:rsidRDefault="00EB46DF" w:rsidP="00DF2943">
      <w:pPr>
        <w:rPr>
          <w:rFonts w:cs="Times New Roman"/>
        </w:rPr>
      </w:pPr>
    </w:p>
    <w:p w14:paraId="7CB5EFD8" w14:textId="6ABF321E" w:rsidR="007A02D2" w:rsidRPr="00EB46DF" w:rsidRDefault="00171827" w:rsidP="00DF2943">
      <w:pPr>
        <w:rPr>
          <w:rFonts w:cs="Times New Roman"/>
        </w:rPr>
      </w:pPr>
      <w:r>
        <w:rPr>
          <w:rFonts w:cs="Times New Roman"/>
        </w:rPr>
        <w:t xml:space="preserve">Littoral </w:t>
      </w:r>
      <w:r>
        <w:rPr>
          <w:rFonts w:cs="Times New Roman"/>
        </w:rPr>
        <w:tab/>
      </w:r>
      <w:r>
        <w:rPr>
          <w:rFonts w:cs="Times New Roman"/>
        </w:rPr>
        <w:tab/>
      </w:r>
      <w:r>
        <w:rPr>
          <w:rFonts w:cs="Times New Roman"/>
        </w:rPr>
        <w:tab/>
        <w:t>Nearshore</w:t>
      </w:r>
    </w:p>
    <w:p w14:paraId="0A20EB45" w14:textId="0A4EDB86" w:rsidR="00EB46DF" w:rsidRPr="00EB46DF" w:rsidRDefault="00EB46DF" w:rsidP="00DF2943">
      <w:pPr>
        <w:rPr>
          <w:rFonts w:cs="Times New Roman"/>
        </w:rPr>
      </w:pPr>
      <w:r w:rsidRPr="00EB46DF">
        <w:rPr>
          <w:rFonts w:cs="Times New Roman"/>
        </w:rPr>
        <w:br w:type="page"/>
      </w:r>
    </w:p>
    <w:p w14:paraId="595CE200" w14:textId="61137B12" w:rsidR="00EB46DF" w:rsidRPr="001612F9" w:rsidRDefault="00EB46DF" w:rsidP="00DF2943">
      <w:pPr>
        <w:pStyle w:val="Heading1"/>
      </w:pPr>
      <w:bookmarkStart w:id="20" w:name="_Toc153357233"/>
      <w:bookmarkStart w:id="21" w:name="_Toc157169041"/>
      <w:bookmarkStart w:id="22" w:name="_Toc55731597"/>
      <w:r w:rsidRPr="001612F9">
        <w:t>Acknowledgements</w:t>
      </w:r>
      <w:bookmarkEnd w:id="20"/>
      <w:bookmarkEnd w:id="21"/>
      <w:bookmarkEnd w:id="22"/>
    </w:p>
    <w:p w14:paraId="5B56F722" w14:textId="77777777" w:rsidR="00EB46DF" w:rsidRPr="00EB46DF" w:rsidRDefault="00EB46DF" w:rsidP="00DF2943">
      <w:pPr>
        <w:rPr>
          <w:rFonts w:cs="Times New Roman"/>
        </w:rPr>
      </w:pPr>
    </w:p>
    <w:p w14:paraId="246EB9F9" w14:textId="708B5E76" w:rsidR="00702E99" w:rsidRDefault="003B545F" w:rsidP="00DF2943">
      <w:pPr>
        <w:rPr>
          <w:rFonts w:cs="Times New Roman"/>
        </w:rPr>
      </w:pPr>
      <w:r w:rsidRPr="001612F9">
        <w:rPr>
          <w:rFonts w:cs="Times New Roman"/>
          <w:highlight w:val="yellow"/>
        </w:rPr>
        <w:t>TBD</w:t>
      </w:r>
      <w:r>
        <w:rPr>
          <w:rFonts w:cs="Times New Roman"/>
        </w:rPr>
        <w:t xml:space="preserve"> (committee, lab mates,</w:t>
      </w:r>
      <w:r w:rsidR="00F522E9">
        <w:rPr>
          <w:rFonts w:cs="Times New Roman"/>
        </w:rPr>
        <w:t xml:space="preserve"> lab volunteers,</w:t>
      </w:r>
      <w:r>
        <w:rPr>
          <w:rFonts w:cs="Times New Roman"/>
        </w:rPr>
        <w:t xml:space="preserve"> friends/family, funding, UBC FNHL</w:t>
      </w:r>
      <w:r w:rsidR="00F522E9">
        <w:rPr>
          <w:rFonts w:cs="Times New Roman"/>
        </w:rPr>
        <w:t xml:space="preserve">, and </w:t>
      </w:r>
      <w:r>
        <w:rPr>
          <w:rFonts w:cs="Times New Roman"/>
        </w:rPr>
        <w:t>salmon)</w:t>
      </w:r>
    </w:p>
    <w:p w14:paraId="53A2EEDF" w14:textId="77777777" w:rsidR="00EB46DF" w:rsidRPr="00EB46DF" w:rsidRDefault="00EB46DF" w:rsidP="00DF2943">
      <w:pPr>
        <w:rPr>
          <w:rFonts w:cs="Times New Roman"/>
        </w:rPr>
      </w:pPr>
    </w:p>
    <w:p w14:paraId="0E485F1A" w14:textId="55EBC372" w:rsidR="00EB46DF" w:rsidRPr="00EB46DF" w:rsidRDefault="00EB46DF" w:rsidP="00DF2943">
      <w:pPr>
        <w:rPr>
          <w:rFonts w:cs="Times New Roman"/>
        </w:rPr>
      </w:pPr>
      <w:r w:rsidRPr="00EB46DF">
        <w:rPr>
          <w:rFonts w:cs="Times New Roman"/>
        </w:rPr>
        <w:br w:type="page"/>
      </w:r>
    </w:p>
    <w:p w14:paraId="2118989B" w14:textId="18935FB4" w:rsidR="00EB46DF" w:rsidRPr="009D2E09" w:rsidRDefault="00EB46DF" w:rsidP="00DF2943">
      <w:pPr>
        <w:pStyle w:val="Heading1"/>
        <w:rPr>
          <w:color w:val="000000" w:themeColor="text1"/>
        </w:rPr>
      </w:pPr>
      <w:bookmarkStart w:id="23" w:name="_Toc153357234"/>
      <w:bookmarkStart w:id="24" w:name="_Toc157169042"/>
      <w:bookmarkStart w:id="25" w:name="_Toc55731598"/>
      <w:r w:rsidRPr="009D2E09">
        <w:rPr>
          <w:color w:val="000000" w:themeColor="text1"/>
        </w:rPr>
        <w:t>Dedication</w:t>
      </w:r>
      <w:bookmarkEnd w:id="23"/>
      <w:bookmarkEnd w:id="24"/>
      <w:bookmarkEnd w:id="25"/>
    </w:p>
    <w:p w14:paraId="748D5BC7" w14:textId="77777777" w:rsidR="00796E23" w:rsidRPr="00EB46DF" w:rsidRDefault="00796E23" w:rsidP="00DF2943">
      <w:pPr>
        <w:rPr>
          <w:rFonts w:cs="Times New Roman"/>
        </w:rPr>
      </w:pPr>
    </w:p>
    <w:p w14:paraId="27004C36" w14:textId="6349640C" w:rsidR="00640938" w:rsidRDefault="009D2E09" w:rsidP="00DF2943">
      <w:pPr>
        <w:jc w:val="center"/>
        <w:rPr>
          <w:rFonts w:cs="Times New Roman"/>
          <w:i/>
          <w:iCs/>
          <w:sz w:val="28"/>
          <w:szCs w:val="28"/>
        </w:rPr>
      </w:pPr>
      <w:r w:rsidRPr="009D2E09">
        <w:rPr>
          <w:rFonts w:cs="Times New Roman"/>
          <w:i/>
          <w:iCs/>
          <w:sz w:val="28"/>
          <w:szCs w:val="28"/>
        </w:rPr>
        <w:t>Naanii Sandy</w:t>
      </w:r>
      <w:r w:rsidR="007F12C8">
        <w:rPr>
          <w:rFonts w:cs="Times New Roman"/>
          <w:i/>
          <w:iCs/>
          <w:sz w:val="28"/>
          <w:szCs w:val="28"/>
        </w:rPr>
        <w:t xml:space="preserve"> </w:t>
      </w:r>
      <w:r w:rsidR="00640938">
        <w:rPr>
          <w:rFonts w:cs="Times New Roman"/>
          <w:i/>
          <w:iCs/>
          <w:sz w:val="28"/>
          <w:szCs w:val="28"/>
        </w:rPr>
        <w:t>gyaan iitl’</w:t>
      </w:r>
      <w:r w:rsidRPr="009D2E09">
        <w:rPr>
          <w:rFonts w:cs="Times New Roman"/>
          <w:i/>
          <w:iCs/>
          <w:sz w:val="28"/>
          <w:szCs w:val="28"/>
        </w:rPr>
        <w:t xml:space="preserve"> </w:t>
      </w:r>
      <w:r w:rsidR="00640938">
        <w:rPr>
          <w:rFonts w:cs="Times New Roman"/>
          <w:i/>
          <w:iCs/>
          <w:sz w:val="28"/>
          <w:szCs w:val="28"/>
        </w:rPr>
        <w:t>k</w:t>
      </w:r>
      <w:r w:rsidRPr="009D2E09">
        <w:rPr>
          <w:rFonts w:cs="Times New Roman"/>
          <w:i/>
          <w:iCs/>
          <w:sz w:val="28"/>
          <w:szCs w:val="28"/>
        </w:rPr>
        <w:t>uniisii</w:t>
      </w:r>
      <w:r w:rsidR="007F12C8">
        <w:rPr>
          <w:rFonts w:cs="Times New Roman"/>
          <w:i/>
          <w:iCs/>
          <w:sz w:val="28"/>
          <w:szCs w:val="28"/>
        </w:rPr>
        <w:t xml:space="preserve"> </w:t>
      </w:r>
      <w:r w:rsidR="00640938">
        <w:rPr>
          <w:rFonts w:cs="Times New Roman"/>
          <w:i/>
          <w:iCs/>
          <w:sz w:val="28"/>
          <w:szCs w:val="28"/>
        </w:rPr>
        <w:t>gyaan</w:t>
      </w:r>
      <w:r w:rsidRPr="009D2E09">
        <w:rPr>
          <w:rFonts w:cs="Times New Roman"/>
          <w:i/>
          <w:iCs/>
          <w:sz w:val="28"/>
          <w:szCs w:val="28"/>
        </w:rPr>
        <w:t xml:space="preserve"> </w:t>
      </w:r>
      <w:r>
        <w:rPr>
          <w:rFonts w:cs="Times New Roman"/>
          <w:i/>
          <w:iCs/>
          <w:sz w:val="28"/>
          <w:szCs w:val="28"/>
        </w:rPr>
        <w:t>S</w:t>
      </w:r>
      <w:r w:rsidR="00BE327B">
        <w:rPr>
          <w:rFonts w:cs="Times New Roman"/>
          <w:i/>
          <w:iCs/>
          <w:sz w:val="28"/>
          <w:szCs w:val="28"/>
        </w:rPr>
        <w:t>a</w:t>
      </w:r>
      <w:r w:rsidR="00136737">
        <w:rPr>
          <w:rFonts w:cs="Times New Roman"/>
          <w:i/>
          <w:iCs/>
          <w:sz w:val="28"/>
          <w:szCs w:val="28"/>
        </w:rPr>
        <w:t>h</w:t>
      </w:r>
      <w:r w:rsidR="00BE327B">
        <w:rPr>
          <w:rFonts w:cs="Times New Roman"/>
          <w:i/>
          <w:iCs/>
          <w:sz w:val="28"/>
          <w:szCs w:val="28"/>
        </w:rPr>
        <w:t>’</w:t>
      </w:r>
      <w:r w:rsidRPr="009D2E09">
        <w:rPr>
          <w:rFonts w:cs="Times New Roman"/>
          <w:i/>
          <w:iCs/>
          <w:sz w:val="28"/>
          <w:szCs w:val="28"/>
        </w:rPr>
        <w:t>laana</w:t>
      </w:r>
      <w:r w:rsidR="007F12C8">
        <w:rPr>
          <w:rFonts w:cs="Times New Roman"/>
          <w:i/>
          <w:iCs/>
          <w:sz w:val="28"/>
          <w:szCs w:val="28"/>
        </w:rPr>
        <w:t xml:space="preserve"> </w:t>
      </w:r>
    </w:p>
    <w:p w14:paraId="4A14CAB5" w14:textId="253445A1" w:rsidR="00796E23" w:rsidRDefault="00640938" w:rsidP="00DF2943">
      <w:pPr>
        <w:jc w:val="center"/>
        <w:rPr>
          <w:rFonts w:cs="Times New Roman"/>
          <w:i/>
          <w:iCs/>
          <w:sz w:val="28"/>
          <w:szCs w:val="28"/>
        </w:rPr>
      </w:pPr>
      <w:r>
        <w:rPr>
          <w:rFonts w:cs="Times New Roman"/>
          <w:i/>
          <w:iCs/>
          <w:sz w:val="28"/>
          <w:szCs w:val="28"/>
        </w:rPr>
        <w:t>gyaan tsiin – ts’at’saan gyaan skaaga</w:t>
      </w:r>
    </w:p>
    <w:p w14:paraId="39BB39D1" w14:textId="25BFAB21" w:rsidR="00796E23" w:rsidRPr="00640938" w:rsidRDefault="00640938" w:rsidP="00640938">
      <w:pPr>
        <w:jc w:val="center"/>
        <w:rPr>
          <w:rFonts w:cs="Times New Roman"/>
          <w:i/>
          <w:iCs/>
          <w:sz w:val="28"/>
          <w:szCs w:val="28"/>
        </w:rPr>
      </w:pPr>
      <w:r>
        <w:rPr>
          <w:rFonts w:cs="Times New Roman"/>
          <w:i/>
          <w:iCs/>
          <w:sz w:val="28"/>
          <w:szCs w:val="28"/>
        </w:rPr>
        <w:t>h</w:t>
      </w:r>
      <w:r w:rsidR="007F12C8" w:rsidRPr="007F12C8">
        <w:rPr>
          <w:rFonts w:cs="Times New Roman"/>
          <w:i/>
          <w:iCs/>
          <w:sz w:val="28"/>
          <w:szCs w:val="28"/>
        </w:rPr>
        <w:t>aw’aa dalang ‘waadluwaan ahl kil ‘laagang</w:t>
      </w:r>
    </w:p>
    <w:p w14:paraId="5C1ECE3A" w14:textId="67371DFD" w:rsidR="00796E23" w:rsidRDefault="00796E23" w:rsidP="00DF2943">
      <w:pPr>
        <w:jc w:val="center"/>
        <w:rPr>
          <w:noProof/>
        </w:rPr>
      </w:pPr>
    </w:p>
    <w:p w14:paraId="46119FA1" w14:textId="4514E98E" w:rsidR="00AC7860" w:rsidRDefault="00B76658" w:rsidP="00223132">
      <w:pPr>
        <w:jc w:val="center"/>
        <w:rPr>
          <w:rFonts w:cs="Times New Roman"/>
          <w:i/>
          <w:iCs/>
          <w:sz w:val="28"/>
          <w:szCs w:val="28"/>
        </w:rPr>
      </w:pPr>
      <w:r>
        <w:rPr>
          <w:rFonts w:cs="Times New Roman"/>
          <w:i/>
          <w:iCs/>
          <w:noProof/>
          <w:sz w:val="28"/>
          <w:szCs w:val="28"/>
        </w:rPr>
        <w:drawing>
          <wp:inline distT="0" distB="0" distL="0" distR="0" wp14:anchorId="699C62F3" wp14:editId="78C2FE59">
            <wp:extent cx="4636099" cy="5305990"/>
            <wp:effectExtent l="0" t="4763" r="0" b="0"/>
            <wp:docPr id="14" name="Picture 14"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food&#10;&#10;Description automatically generated"/>
                    <pic:cNvPicPr/>
                  </pic:nvPicPr>
                  <pic:blipFill rotWithShape="1">
                    <a:blip r:embed="rId9"/>
                    <a:srcRect t="19729" b="15796"/>
                    <a:stretch/>
                  </pic:blipFill>
                  <pic:spPr bwMode="auto">
                    <a:xfrm rot="16200000">
                      <a:off x="0" y="0"/>
                      <a:ext cx="4636135" cy="5306032"/>
                    </a:xfrm>
                    <a:prstGeom prst="rect">
                      <a:avLst/>
                    </a:prstGeom>
                    <a:ln>
                      <a:noFill/>
                    </a:ln>
                    <a:extLst>
                      <a:ext uri="{53640926-AAD7-44D8-BBD7-CCE9431645EC}">
                        <a14:shadowObscured xmlns:a14="http://schemas.microsoft.com/office/drawing/2010/main"/>
                      </a:ext>
                    </a:extLst>
                  </pic:spPr>
                </pic:pic>
              </a:graphicData>
            </a:graphic>
          </wp:inline>
        </w:drawing>
      </w:r>
    </w:p>
    <w:p w14:paraId="4E50BAE3" w14:textId="77777777" w:rsidR="00640938" w:rsidRPr="009D2E09" w:rsidRDefault="00640938" w:rsidP="00223132">
      <w:pPr>
        <w:jc w:val="center"/>
        <w:rPr>
          <w:rFonts w:cs="Times New Roman"/>
          <w:i/>
          <w:iCs/>
          <w:sz w:val="28"/>
          <w:szCs w:val="28"/>
        </w:rPr>
      </w:pPr>
    </w:p>
    <w:p w14:paraId="61F0EEA3" w14:textId="412C2E5F" w:rsidR="00640938" w:rsidRDefault="00796E23" w:rsidP="00640938">
      <w:pPr>
        <w:pStyle w:val="Heading8"/>
      </w:pPr>
      <w:bookmarkStart w:id="26" w:name="_Toc46480218"/>
      <w:bookmarkStart w:id="27" w:name="_Toc55660937"/>
      <w:bookmarkStart w:id="28" w:name="_Toc55660978"/>
      <w:bookmarkStart w:id="29" w:name="_Toc55825523"/>
      <w:r>
        <w:t xml:space="preserve">Illustration 1: </w:t>
      </w:r>
      <w:r w:rsidR="00C4561F" w:rsidRPr="00C4561F">
        <w:rPr>
          <w:highlight w:val="yellow"/>
        </w:rPr>
        <w:t>Placeholder</w:t>
      </w:r>
      <w:r w:rsidR="00C4561F">
        <w:t xml:space="preserve"> concept art:</w:t>
      </w:r>
      <w:r w:rsidR="00B62F8D" w:rsidRPr="00B62F8D">
        <w:rPr>
          <w:color w:val="000000" w:themeColor="text1"/>
        </w:rPr>
        <w:t xml:space="preserve"> </w:t>
      </w:r>
      <w:r w:rsidR="00B62F8D" w:rsidRPr="00B62F8D">
        <w:rPr>
          <w:color w:val="000000" w:themeColor="text1"/>
          <w:shd w:val="clear" w:color="auto" w:fill="FAFAFA"/>
        </w:rPr>
        <w:t>SGidGang.Xaal</w:t>
      </w:r>
      <w:r w:rsidR="003B545F">
        <w:t xml:space="preserve"> </w:t>
      </w:r>
      <w:r w:rsidRPr="00B62F8D">
        <w:rPr>
          <w:i/>
          <w:iCs w:val="0"/>
        </w:rPr>
        <w:t>Shoshannah Greene</w:t>
      </w:r>
      <w:r>
        <w:t>.</w:t>
      </w:r>
      <w:bookmarkEnd w:id="26"/>
      <w:bookmarkEnd w:id="27"/>
      <w:bookmarkEnd w:id="28"/>
      <w:r w:rsidR="00640938">
        <w:t xml:space="preserve"> </w:t>
      </w:r>
      <w:proofErr w:type="spellStart"/>
      <w:r w:rsidR="00640938">
        <w:t>Áajii</w:t>
      </w:r>
      <w:proofErr w:type="spellEnd"/>
      <w:r w:rsidR="00640938">
        <w:t xml:space="preserve"> </w:t>
      </w:r>
      <w:proofErr w:type="spellStart"/>
      <w:r w:rsidR="00640938">
        <w:t>wáadluuwáan</w:t>
      </w:r>
      <w:proofErr w:type="spellEnd"/>
      <w:r w:rsidR="00640938">
        <w:t xml:space="preserve"> </w:t>
      </w:r>
      <w:proofErr w:type="spellStart"/>
      <w:r w:rsidR="00640938">
        <w:t>uu</w:t>
      </w:r>
      <w:proofErr w:type="spellEnd"/>
      <w:r w:rsidR="00640938">
        <w:t xml:space="preserve"> </w:t>
      </w:r>
      <w:proofErr w:type="spellStart"/>
      <w:r w:rsidR="00640938">
        <w:t>gúu</w:t>
      </w:r>
      <w:proofErr w:type="spellEnd"/>
      <w:r w:rsidR="00640938">
        <w:t xml:space="preserve"> </w:t>
      </w:r>
      <w:proofErr w:type="spellStart"/>
      <w:r w:rsidR="00640938">
        <w:t>daahl</w:t>
      </w:r>
      <w:proofErr w:type="spellEnd"/>
      <w:r w:rsidR="00640938">
        <w:t xml:space="preserve"> </w:t>
      </w:r>
      <w:proofErr w:type="spellStart"/>
      <w:r w:rsidR="00640938" w:rsidRPr="00640938">
        <w:rPr>
          <w:u w:val="single"/>
        </w:rPr>
        <w:t>k</w:t>
      </w:r>
      <w:r w:rsidR="00640938">
        <w:t>íiwaagang</w:t>
      </w:r>
      <w:proofErr w:type="spellEnd"/>
      <w:r w:rsidR="00640938">
        <w:t xml:space="preserve">, </w:t>
      </w:r>
      <w:r w:rsidR="00640938" w:rsidRPr="00640938">
        <w:rPr>
          <w:i/>
          <w:iCs w:val="0"/>
        </w:rPr>
        <w:t>everything is related</w:t>
      </w:r>
      <w:r w:rsidR="00640938">
        <w:rPr>
          <w:i/>
          <w:iCs w:val="0"/>
        </w:rPr>
        <w:t>,</w:t>
      </w:r>
      <w:r w:rsidR="00640938" w:rsidRPr="00640938">
        <w:rPr>
          <w:i/>
          <w:iCs w:val="0"/>
        </w:rPr>
        <w:t xml:space="preserve"> and we need each other to survive</w:t>
      </w:r>
      <w:r w:rsidR="00640938">
        <w:t>.</w:t>
      </w:r>
      <w:bookmarkEnd w:id="29"/>
      <w:r w:rsidR="00640938">
        <w:t xml:space="preserve"> </w:t>
      </w:r>
    </w:p>
    <w:p w14:paraId="50B5CFFE" w14:textId="77777777" w:rsidR="00194981" w:rsidRPr="00EB46DF" w:rsidRDefault="00194981" w:rsidP="00DF2943">
      <w:pPr>
        <w:rPr>
          <w:rFonts w:cs="Times New Roman"/>
        </w:rPr>
        <w:sectPr w:rsidR="00194981" w:rsidRPr="00EB46DF" w:rsidSect="00194981">
          <w:footerReference w:type="even" r:id="rId10"/>
          <w:footerReference w:type="default" r:id="rId11"/>
          <w:pgSz w:w="12240" w:h="15840"/>
          <w:pgMar w:top="1440" w:right="1440" w:bottom="1440" w:left="1440" w:header="708" w:footer="708" w:gutter="0"/>
          <w:pgNumType w:fmt="lowerRoman"/>
          <w:cols w:space="708"/>
          <w:titlePg/>
          <w:docGrid w:linePitch="360"/>
        </w:sectPr>
      </w:pPr>
    </w:p>
    <w:p w14:paraId="41B5B6C6" w14:textId="4715179A" w:rsidR="007720AD" w:rsidRDefault="007720AD" w:rsidP="00DF2943">
      <w:pPr>
        <w:pStyle w:val="Heading2"/>
      </w:pPr>
      <w:bookmarkStart w:id="30" w:name="_Toc55731599"/>
      <w:r>
        <w:t>Introduction</w:t>
      </w:r>
      <w:bookmarkEnd w:id="30"/>
    </w:p>
    <w:p w14:paraId="089ED9F2" w14:textId="77777777" w:rsidR="009F6DC3" w:rsidRPr="009F6DC3" w:rsidRDefault="009F6DC3" w:rsidP="00DF2943"/>
    <w:p w14:paraId="4F6AD082" w14:textId="6B0A9032" w:rsidR="007720AD" w:rsidRDefault="00FA03B1" w:rsidP="00DF2943">
      <w:pPr>
        <w:pStyle w:val="Heading3"/>
      </w:pPr>
      <w:r>
        <w:t xml:space="preserve"> </w:t>
      </w:r>
      <w:bookmarkStart w:id="31" w:name="_Toc55731600"/>
      <w:r w:rsidR="009F6DC3">
        <w:t>Historical salmon coexistence</w:t>
      </w:r>
      <w:bookmarkEnd w:id="31"/>
    </w:p>
    <w:p w14:paraId="6D00FD04" w14:textId="59F78640" w:rsidR="0055436C" w:rsidRDefault="0055436C" w:rsidP="00DF2943"/>
    <w:p w14:paraId="78A31FA9" w14:textId="3A2180BF" w:rsidR="00AF48E0" w:rsidRDefault="0055436C" w:rsidP="00DF2943">
      <w:r>
        <w:tab/>
      </w:r>
      <w:r w:rsidR="00AF48E0">
        <w:t>Since time immemorial, humans have coexisted with Pacific salmon (</w:t>
      </w:r>
      <w:r w:rsidR="00AF48E0" w:rsidRPr="007B36CA">
        <w:rPr>
          <w:i/>
          <w:iCs/>
        </w:rPr>
        <w:t>Oncorhynchus</w:t>
      </w:r>
      <w:r w:rsidR="00AF48E0">
        <w:t xml:space="preserve"> spp.), with archaeological evidence dating back over 10,000 years </w:t>
      </w:r>
      <w:r w:rsidR="0046236D">
        <w:t>for</w:t>
      </w:r>
      <w:r w:rsidR="00AF48E0">
        <w:t xml:space="preserve"> anadromous salmon use. Both salmon and humans existed in areas of glacial refugia during the last major ice age, co-evolving and adapting into the expanse of complex river and lake systems of the modern age. Therefore, salmon stocks have evolved to their unique environments over thousands of years and humans played a role in shaping that evolution and understood the cyclical patterns of salmon. However, in the past couple hundred years, humans have</w:t>
      </w:r>
      <w:r w:rsidR="0046236D">
        <w:t xml:space="preserve"> since</w:t>
      </w:r>
      <w:r w:rsidR="00AF48E0">
        <w:t xml:space="preserve"> altered salmon habitats, the climate, the size and health of salmon stocks due to</w:t>
      </w:r>
      <w:r w:rsidR="0046236D">
        <w:t xml:space="preserve"> major</w:t>
      </w:r>
      <w:r w:rsidR="00AF48E0">
        <w:t xml:space="preserve"> industrialization and over-exploitation</w:t>
      </w:r>
      <w:r w:rsidR="0046236D">
        <w:t>. Therefore, understanding the survival of salmon is more complex than ever in the face of climate change and threatened stocks, and deep knowledge is crucial to improve salmon management.</w:t>
      </w:r>
    </w:p>
    <w:p w14:paraId="0B2F45EC" w14:textId="77777777" w:rsidR="00571ABD" w:rsidRPr="009F6DC3" w:rsidRDefault="00571ABD" w:rsidP="00DF2943"/>
    <w:p w14:paraId="3E7BB2F5" w14:textId="7F3A953B" w:rsidR="009F6DC3" w:rsidRDefault="009F6DC3" w:rsidP="00DF2943">
      <w:pPr>
        <w:pStyle w:val="Heading3"/>
      </w:pPr>
      <w:bookmarkStart w:id="32" w:name="_Toc55731601"/>
      <w:r>
        <w:t>Salmon species life history</w:t>
      </w:r>
      <w:bookmarkEnd w:id="32"/>
    </w:p>
    <w:p w14:paraId="057BE575" w14:textId="77777777" w:rsidR="00F049CC" w:rsidRPr="00F049CC" w:rsidRDefault="00F049CC" w:rsidP="00DF2943"/>
    <w:p w14:paraId="47167EBA" w14:textId="32F85601" w:rsidR="009F6DC3" w:rsidRDefault="009F6DC3" w:rsidP="00DF2943">
      <w:r>
        <w:tab/>
      </w:r>
      <w:r w:rsidR="00F049CC">
        <w:t>Pink salmon …</w:t>
      </w:r>
    </w:p>
    <w:p w14:paraId="7C0821A7" w14:textId="77777777" w:rsidR="00F049CC" w:rsidRDefault="00F049CC" w:rsidP="00DF2943"/>
    <w:p w14:paraId="1C385408" w14:textId="5EFFF3D6" w:rsidR="00F049CC" w:rsidRDefault="00F049CC" w:rsidP="00DF2943">
      <w:r>
        <w:tab/>
        <w:t>Chum salmon …</w:t>
      </w:r>
    </w:p>
    <w:p w14:paraId="1C3A2F70" w14:textId="77777777" w:rsidR="00F049CC" w:rsidRPr="009F6DC3" w:rsidRDefault="00F049CC" w:rsidP="00DF2943"/>
    <w:p w14:paraId="19667227" w14:textId="1A61A56D" w:rsidR="009F6DC3" w:rsidRDefault="009F6DC3" w:rsidP="00DF2943">
      <w:pPr>
        <w:pStyle w:val="Heading3"/>
      </w:pPr>
      <w:r>
        <w:tab/>
      </w:r>
      <w:bookmarkStart w:id="33" w:name="_Toc55731602"/>
      <w:r>
        <w:t>Current state of salmon stocks</w:t>
      </w:r>
      <w:bookmarkEnd w:id="33"/>
    </w:p>
    <w:p w14:paraId="5939849F" w14:textId="14F117B8" w:rsidR="009F6DC3" w:rsidRDefault="009F6DC3" w:rsidP="00DF2943">
      <w:r>
        <w:tab/>
      </w:r>
    </w:p>
    <w:p w14:paraId="1571DDEB" w14:textId="20FEE0A3" w:rsidR="00F049CC" w:rsidRDefault="00F049CC" w:rsidP="00DF2943">
      <w:pPr>
        <w:ind w:firstLine="720"/>
      </w:pPr>
      <w:r>
        <w:t xml:space="preserve">Many Pacific salmon stocks have been declining since the 1990’s, however due to differing levels of urbanization and salmon habitat loss, </w:t>
      </w:r>
    </w:p>
    <w:p w14:paraId="6CFC7E24" w14:textId="2D801C5F" w:rsidR="00F049CC" w:rsidRDefault="00F049CC" w:rsidP="00DF2943">
      <w:pPr>
        <w:ind w:firstLine="720"/>
      </w:pPr>
    </w:p>
    <w:p w14:paraId="5AAF85E4" w14:textId="0FB8BB54" w:rsidR="00F049CC" w:rsidRDefault="00F049CC" w:rsidP="00DF2943">
      <w:pPr>
        <w:ind w:firstLine="720"/>
      </w:pPr>
      <w:r>
        <w:t>In British Columbia …</w:t>
      </w:r>
    </w:p>
    <w:p w14:paraId="69D53457" w14:textId="77777777" w:rsidR="00F049CC" w:rsidRPr="009F6DC3" w:rsidRDefault="00F049CC" w:rsidP="00DF2943">
      <w:pPr>
        <w:ind w:firstLine="720"/>
      </w:pPr>
    </w:p>
    <w:p w14:paraId="6895342E" w14:textId="4DE3CDB2" w:rsidR="009F6DC3" w:rsidRDefault="009F6DC3" w:rsidP="00DF2943">
      <w:pPr>
        <w:pStyle w:val="Heading3"/>
      </w:pPr>
      <w:r>
        <w:tab/>
      </w:r>
      <w:bookmarkStart w:id="34" w:name="_Toc55731603"/>
      <w:r>
        <w:t xml:space="preserve">Salmon </w:t>
      </w:r>
      <w:r w:rsidR="00F522E9">
        <w:t>early marine migration</w:t>
      </w:r>
      <w:bookmarkEnd w:id="34"/>
    </w:p>
    <w:p w14:paraId="5C01BCEF" w14:textId="6A0531F9" w:rsidR="009F6DC3" w:rsidRDefault="009F6DC3" w:rsidP="00DF2943">
      <w:r>
        <w:tab/>
      </w:r>
    </w:p>
    <w:p w14:paraId="645B03CF" w14:textId="22E6F891" w:rsidR="00F049CC" w:rsidRDefault="00F049CC" w:rsidP="00DF2943">
      <w:pPr>
        <w:ind w:left="720"/>
      </w:pPr>
      <w:r>
        <w:t xml:space="preserve">Juvenile salmon migrate through the Discovery Islands and Johnstone Strait area … </w:t>
      </w:r>
    </w:p>
    <w:p w14:paraId="3776E74A" w14:textId="77777777" w:rsidR="00F049CC" w:rsidRPr="009F6DC3" w:rsidRDefault="00F049CC" w:rsidP="00DF2943"/>
    <w:p w14:paraId="798EA66A" w14:textId="53A9446A" w:rsidR="009F6DC3" w:rsidRDefault="009F6DC3" w:rsidP="00DF2943">
      <w:pPr>
        <w:pStyle w:val="Heading3"/>
      </w:pPr>
      <w:r>
        <w:tab/>
      </w:r>
      <w:bookmarkStart w:id="35" w:name="_Toc55731604"/>
      <w:r>
        <w:t xml:space="preserve">Pink and chum salmon </w:t>
      </w:r>
      <w:r w:rsidR="001965D6">
        <w:t>feeding</w:t>
      </w:r>
      <w:r>
        <w:t xml:space="preserve"> and competition</w:t>
      </w:r>
      <w:bookmarkEnd w:id="35"/>
    </w:p>
    <w:p w14:paraId="521AAEC8" w14:textId="77777777" w:rsidR="00F049CC" w:rsidRDefault="009F6DC3" w:rsidP="00DF2943">
      <w:r>
        <w:tab/>
      </w:r>
    </w:p>
    <w:p w14:paraId="7495FD20" w14:textId="18D6870F" w:rsidR="00D37F43" w:rsidRDefault="00F049CC" w:rsidP="00DF2943">
      <w:pPr>
        <w:ind w:firstLine="720"/>
      </w:pPr>
      <w:r>
        <w:t xml:space="preserve">Pink and chum salmon are planktivorous feeders who often overlap in time and space and thus </w:t>
      </w:r>
      <w:r w:rsidR="00D37F43">
        <w:t xml:space="preserve">compete for a limited pool of prey resources. … </w:t>
      </w:r>
    </w:p>
    <w:p w14:paraId="1BC54C9D" w14:textId="77777777" w:rsidR="00D37F43" w:rsidRDefault="00D37F43" w:rsidP="00DF2943">
      <w:pPr>
        <w:ind w:firstLine="720"/>
      </w:pPr>
    </w:p>
    <w:p w14:paraId="5FE13201" w14:textId="07745217" w:rsidR="007720AD" w:rsidRPr="009F6DC3" w:rsidRDefault="00D37F43" w:rsidP="00DF2943">
      <w:pPr>
        <w:ind w:firstLine="720"/>
      </w:pPr>
      <w:r>
        <w:t>This study analyzed 312 juvenile pink and chum salmon stomachs from the Discovery Islands and Johnstone Strait and quantified diets, trophic niches, and interspecific competition. The basis of Chapter 1 described diets along the migration route during peak outmigration in June 2016, in areas of high and low feeding opportunities to determine how species respond. Chapter 2 included diets during the outmigration period from May to July in 2015 and 2016, to investigate seasonal and interannual variability in species interactions and predator-prey ratios. Therefore, this thesis presented in-depth coverage of juvenile salmon diets in tidally mixed waters across time and space to relate species interactions to</w:t>
      </w:r>
      <w:r w:rsidR="002E001F">
        <w:t xml:space="preserve"> shifts in</w:t>
      </w:r>
      <w:r>
        <w:t xml:space="preserve"> prey and ocean conditions.</w:t>
      </w:r>
      <w:r w:rsidR="007720AD">
        <w:rPr>
          <w:b/>
          <w:bCs/>
        </w:rPr>
        <w:br w:type="page"/>
      </w:r>
    </w:p>
    <w:p w14:paraId="6A0E4AB1" w14:textId="23CEAC4E" w:rsidR="00372150" w:rsidRPr="00EB46DF" w:rsidRDefault="000B7AAD" w:rsidP="00DF2943">
      <w:pPr>
        <w:pStyle w:val="Heading2"/>
      </w:pPr>
      <w:bookmarkStart w:id="36" w:name="_Toc55731605"/>
      <w:r w:rsidRPr="00EB46DF">
        <w:t xml:space="preserve">Juvenile pink and chum salmon divide prey resources in response to </w:t>
      </w:r>
      <w:r w:rsidR="001A0DC9">
        <w:t>poor</w:t>
      </w:r>
      <w:r w:rsidRPr="00EB46DF">
        <w:t xml:space="preserve"> foraging</w:t>
      </w:r>
      <w:r w:rsidR="001A0DC9">
        <w:t xml:space="preserve"> conditions</w:t>
      </w:r>
      <w:bookmarkEnd w:id="36"/>
    </w:p>
    <w:p w14:paraId="41545506" w14:textId="77777777" w:rsidR="00372150" w:rsidRPr="00EB46DF" w:rsidRDefault="00372150" w:rsidP="00DF2943">
      <w:pPr>
        <w:rPr>
          <w:rFonts w:eastAsia="Times New Roman" w:cs="Times New Roman"/>
        </w:rPr>
      </w:pPr>
    </w:p>
    <w:p w14:paraId="5B4E9029" w14:textId="756D1777" w:rsidR="00372150" w:rsidRDefault="00372150" w:rsidP="00DF2943">
      <w:pPr>
        <w:pStyle w:val="Heading3"/>
      </w:pPr>
      <w:bookmarkStart w:id="37" w:name="_Toc55731606"/>
      <w:r w:rsidRPr="00EB46DF">
        <w:t>Introduction</w:t>
      </w:r>
      <w:bookmarkEnd w:id="37"/>
    </w:p>
    <w:p w14:paraId="752A37DA" w14:textId="77777777" w:rsidR="006138DB" w:rsidRPr="006138DB" w:rsidRDefault="006138DB" w:rsidP="00DF2943"/>
    <w:p w14:paraId="6FFD4B95" w14:textId="02ECA6F8" w:rsidR="00372150" w:rsidRPr="00EB46DF" w:rsidRDefault="006138DB" w:rsidP="00DF2943">
      <w:pPr>
        <w:rPr>
          <w:rFonts w:eastAsia="Times New Roman" w:cs="Times New Roman"/>
        </w:rPr>
      </w:pPr>
      <w:r>
        <w:rPr>
          <w:rFonts w:eastAsia="Times New Roman" w:cs="Times New Roman"/>
          <w:color w:val="000000"/>
        </w:rPr>
        <w:tab/>
      </w:r>
      <w:r w:rsidRPr="00EB46DF">
        <w:rPr>
          <w:rFonts w:eastAsia="Times New Roman" w:cs="Times New Roman"/>
          <w:color w:val="000000"/>
        </w:rPr>
        <w:t>Pacific salmon (</w:t>
      </w:r>
      <w:r w:rsidRPr="00EB46DF">
        <w:rPr>
          <w:rFonts w:eastAsia="Times New Roman" w:cs="Times New Roman"/>
          <w:i/>
          <w:iCs/>
          <w:color w:val="000000"/>
        </w:rPr>
        <w:t xml:space="preserve">Oncorhynchus </w:t>
      </w:r>
      <w:r w:rsidRPr="00EB46DF">
        <w:rPr>
          <w:rFonts w:eastAsia="Times New Roman" w:cs="Times New Roman"/>
          <w:color w:val="000000"/>
        </w:rPr>
        <w:t>spp.) are irreplaceable to the cultures, food security and ecosystems within the Pacific Northwest, migrating from freshwater to the Pacific Ocean then returning to their natal habitats</w:t>
      </w:r>
      <w:r>
        <w:rPr>
          <w:rFonts w:eastAsia="Times New Roman" w:cs="Times New Roman"/>
          <w:color w:val="000000"/>
        </w:rPr>
        <w:t>, thereby bringing important nutrients into multiple environments</w:t>
      </w:r>
    </w:p>
    <w:p w14:paraId="63499966" w14:textId="052EC7D6" w:rsidR="00BE1091" w:rsidRPr="00EB46DF" w:rsidRDefault="00DF7973" w:rsidP="00DF2943">
      <w:pPr>
        <w:rPr>
          <w:rFonts w:eastAsia="Times New Roman" w:cs="Times New Roman"/>
          <w:color w:val="000000"/>
        </w:rPr>
      </w:pPr>
      <w:r w:rsidRPr="00EB46DF">
        <w:rPr>
          <w:rFonts w:eastAsia="Times New Roman" w:cs="Times New Roman"/>
          <w:color w:val="000000"/>
        </w:rPr>
        <w:fldChar w:fldCharType="begin" w:fldLock="1"/>
      </w:r>
      <w:r w:rsidR="00223132">
        <w:rPr>
          <w:rFonts w:eastAsia="Times New Roman" w:cs="Times New Roman"/>
          <w:color w:val="000000"/>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(Marushka et al., 2019; Quinn, 2018; Wyllie de Echeverria &amp; Thornton, 2019)</w:t>
      </w:r>
      <w:r w:rsidRPr="00EB46DF">
        <w:rPr>
          <w:rFonts w:eastAsia="Times New Roman" w:cs="Times New Roman"/>
          <w:color w:val="000000"/>
        </w:rPr>
        <w:fldChar w:fldCharType="end"/>
      </w:r>
      <w:r w:rsidRPr="00EB46DF">
        <w:rPr>
          <w:rFonts w:eastAsia="Times New Roman" w:cs="Times New Roman"/>
          <w:color w:val="000000"/>
        </w:rPr>
        <w:t>.</w:t>
      </w:r>
      <w:r w:rsidR="00400564" w:rsidRPr="00EB46DF">
        <w:rPr>
          <w:rFonts w:eastAsia="Times New Roman" w:cs="Times New Roman"/>
          <w:color w:val="000000"/>
        </w:rPr>
        <w:t xml:space="preserve"> </w:t>
      </w:r>
      <w:r w:rsidR="008E6F8D" w:rsidRPr="00EB46DF">
        <w:rPr>
          <w:rFonts w:eastAsia="Times New Roman" w:cs="Times New Roman"/>
          <w:color w:val="000000"/>
        </w:rPr>
        <w:t>While pink</w:t>
      </w:r>
      <w:r w:rsidR="00EC7D5B" w:rsidRPr="00EB46DF">
        <w:rPr>
          <w:rFonts w:eastAsia="Times New Roman" w:cs="Times New Roman"/>
          <w:color w:val="000000"/>
        </w:rPr>
        <w:t xml:space="preserve"> (</w:t>
      </w:r>
      <w:r w:rsidR="00EC7D5B" w:rsidRPr="00EB46DF">
        <w:rPr>
          <w:rFonts w:eastAsia="Times New Roman" w:cs="Times New Roman"/>
          <w:i/>
          <w:iCs/>
          <w:color w:val="000000"/>
        </w:rPr>
        <w:t xml:space="preserve">O. </w:t>
      </w:r>
      <w:proofErr w:type="spellStart"/>
      <w:r w:rsidR="00EC7D5B" w:rsidRPr="00EB46DF">
        <w:rPr>
          <w:rFonts w:eastAsia="Times New Roman" w:cs="Times New Roman"/>
          <w:i/>
          <w:iCs/>
          <w:color w:val="000000"/>
        </w:rPr>
        <w:t>gorbuscha</w:t>
      </w:r>
      <w:proofErr w:type="spellEnd"/>
      <w:r w:rsidR="00EC7D5B" w:rsidRPr="00EB46DF">
        <w:rPr>
          <w:rFonts w:eastAsia="Times New Roman" w:cs="Times New Roman"/>
          <w:color w:val="000000"/>
        </w:rPr>
        <w:t>)</w:t>
      </w:r>
      <w:r w:rsidR="008E6F8D" w:rsidRPr="00EB46DF">
        <w:rPr>
          <w:rFonts w:eastAsia="Times New Roman" w:cs="Times New Roman"/>
          <w:color w:val="000000"/>
        </w:rPr>
        <w:t xml:space="preserve"> and chum salmon</w:t>
      </w:r>
      <w:r w:rsidR="00EC7D5B" w:rsidRPr="00EB46DF">
        <w:rPr>
          <w:rFonts w:eastAsia="Times New Roman" w:cs="Times New Roman"/>
          <w:color w:val="000000"/>
        </w:rPr>
        <w:t xml:space="preserve"> (</w:t>
      </w:r>
      <w:r w:rsidR="00EC7D5B" w:rsidRPr="00EB46DF">
        <w:rPr>
          <w:rFonts w:eastAsia="Times New Roman" w:cs="Times New Roman"/>
          <w:i/>
          <w:iCs/>
          <w:color w:val="000000"/>
        </w:rPr>
        <w:t>O. keta</w:t>
      </w:r>
      <w:r w:rsidR="00EC7D5B" w:rsidRPr="00EB46DF">
        <w:rPr>
          <w:rFonts w:eastAsia="Times New Roman" w:cs="Times New Roman"/>
          <w:color w:val="000000"/>
        </w:rPr>
        <w:t>)</w:t>
      </w:r>
      <w:r w:rsidR="008E6F8D" w:rsidRPr="00EB46DF">
        <w:rPr>
          <w:rFonts w:eastAsia="Times New Roman" w:cs="Times New Roman"/>
          <w:color w:val="000000"/>
        </w:rPr>
        <w:t xml:space="preserve"> </w:t>
      </w:r>
      <w:r w:rsidR="00AC0522">
        <w:rPr>
          <w:rFonts w:eastAsia="Times New Roman" w:cs="Times New Roman"/>
          <w:color w:val="000000"/>
        </w:rPr>
        <w:t xml:space="preserve">currently </w:t>
      </w:r>
      <w:r w:rsidR="008E6F8D" w:rsidRPr="00EB46DF">
        <w:rPr>
          <w:rFonts w:eastAsia="Times New Roman" w:cs="Times New Roman"/>
          <w:color w:val="000000"/>
        </w:rPr>
        <w:t xml:space="preserve">have the highest abundance and biomass (respectively) of all salmon species </w:t>
      </w:r>
      <w:r w:rsidR="000B6ECE">
        <w:rPr>
          <w:rFonts w:eastAsia="Times New Roman" w:cs="Times New Roman"/>
          <w:color w:val="000000"/>
        </w:rPr>
        <w:t>in the North Pacific</w:t>
      </w:r>
      <w:r w:rsidR="008E6F8D" w:rsidRPr="00EB46DF">
        <w:rPr>
          <w:rFonts w:eastAsia="Times New Roman" w:cs="Times New Roman"/>
          <w:color w:val="000000"/>
        </w:rPr>
        <w:t>, there have been regional declines</w:t>
      </w:r>
      <w:r w:rsidR="00B776B3">
        <w:rPr>
          <w:rFonts w:eastAsia="Times New Roman" w:cs="Times New Roman"/>
          <w:color w:val="000000"/>
        </w:rPr>
        <w:t xml:space="preserve"> of </w:t>
      </w:r>
      <w:r w:rsidR="002B2559">
        <w:rPr>
          <w:rFonts w:eastAsia="Times New Roman" w:cs="Times New Roman"/>
          <w:color w:val="000000"/>
        </w:rPr>
        <w:t xml:space="preserve">these </w:t>
      </w:r>
      <w:r w:rsidR="00B776B3">
        <w:rPr>
          <w:rFonts w:eastAsia="Times New Roman" w:cs="Times New Roman"/>
          <w:color w:val="000000"/>
        </w:rPr>
        <w:t>salmon stocks</w:t>
      </w:r>
      <w:r w:rsidR="008E6F8D" w:rsidRPr="00EB46DF">
        <w:rPr>
          <w:rFonts w:eastAsia="Times New Roman" w:cs="Times New Roman"/>
          <w:color w:val="000000"/>
        </w:rPr>
        <w:t xml:space="preserve"> in British Columbia</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(Malick &amp; Cox, 2016; Ruggerone &amp; Irvine, 2018)</w:t>
      </w:r>
      <w:r w:rsidRPr="00EB46DF">
        <w:rPr>
          <w:rFonts w:eastAsia="Times New Roman" w:cs="Times New Roman"/>
          <w:color w:val="000000"/>
        </w:rPr>
        <w:fldChar w:fldCharType="end"/>
      </w:r>
      <w:r w:rsidR="008E6F8D" w:rsidRPr="00EB46DF">
        <w:rPr>
          <w:rFonts w:eastAsia="Times New Roman" w:cs="Times New Roman"/>
          <w:color w:val="000000"/>
        </w:rPr>
        <w:t>. Commercial fisheries for salmon have decreased in response to declining stocks and tradition</w:t>
      </w:r>
      <w:r w:rsidR="00EC7D5B" w:rsidRPr="00EB46DF">
        <w:rPr>
          <w:rFonts w:eastAsia="Times New Roman" w:cs="Times New Roman"/>
          <w:color w:val="000000"/>
        </w:rPr>
        <w:t>al</w:t>
      </w:r>
      <w:r w:rsidR="008E6F8D" w:rsidRPr="00EB46DF">
        <w:rPr>
          <w:rFonts w:eastAsia="Times New Roman" w:cs="Times New Roman"/>
          <w:color w:val="000000"/>
        </w:rPr>
        <w:t xml:space="preserve"> harvest for </w:t>
      </w:r>
      <w:r w:rsidR="00EC7D5B" w:rsidRPr="00EB46DF">
        <w:rPr>
          <w:rFonts w:eastAsia="Times New Roman" w:cs="Times New Roman"/>
          <w:color w:val="000000"/>
        </w:rPr>
        <w:t>many</w:t>
      </w:r>
      <w:r w:rsidR="008E6F8D" w:rsidRPr="00EB46DF">
        <w:rPr>
          <w:rFonts w:eastAsia="Times New Roman" w:cs="Times New Roman"/>
          <w:color w:val="000000"/>
        </w:rPr>
        <w:t xml:space="preserve"> </w:t>
      </w:r>
      <w:r w:rsidR="000B6ECE">
        <w:rPr>
          <w:rFonts w:eastAsia="Times New Roman" w:cs="Times New Roman"/>
          <w:color w:val="000000"/>
        </w:rPr>
        <w:t>B.C.</w:t>
      </w:r>
      <w:r w:rsidR="008E6F8D" w:rsidRPr="00EB46DF">
        <w:rPr>
          <w:rFonts w:eastAsia="Times New Roman" w:cs="Times New Roman"/>
          <w:color w:val="000000"/>
        </w:rPr>
        <w:t xml:space="preserve"> First Nations </w:t>
      </w:r>
      <w:r w:rsidR="000C4477" w:rsidRPr="00EB46DF">
        <w:rPr>
          <w:rFonts w:eastAsia="Times New Roman" w:cs="Times New Roman"/>
          <w:color w:val="000000"/>
        </w:rPr>
        <w:t>ha</w:t>
      </w:r>
      <w:r w:rsidR="000C4477">
        <w:rPr>
          <w:rFonts w:eastAsia="Times New Roman" w:cs="Times New Roman"/>
          <w:color w:val="000000"/>
        </w:rPr>
        <w:t>ve</w:t>
      </w:r>
      <w:r w:rsidR="000C4477" w:rsidRPr="00EB46DF">
        <w:rPr>
          <w:rFonts w:eastAsia="Times New Roman" w:cs="Times New Roman"/>
          <w:color w:val="000000"/>
        </w:rPr>
        <w:t xml:space="preserve"> </w:t>
      </w:r>
      <w:r w:rsidR="008E6F8D" w:rsidRPr="00EB46DF">
        <w:rPr>
          <w:rFonts w:eastAsia="Times New Roman" w:cs="Times New Roman"/>
          <w:color w:val="000000"/>
        </w:rPr>
        <w:t xml:space="preserve">also been </w:t>
      </w:r>
      <w:r w:rsidR="002B2559">
        <w:rPr>
          <w:rFonts w:eastAsia="Times New Roman" w:cs="Times New Roman"/>
          <w:color w:val="000000"/>
        </w:rPr>
        <w:t xml:space="preserve">greatly </w:t>
      </w:r>
      <w:r w:rsidR="008E6F8D" w:rsidRPr="00EB46DF">
        <w:rPr>
          <w:rFonts w:eastAsia="Times New Roman" w:cs="Times New Roman"/>
          <w:color w:val="000000"/>
        </w:rPr>
        <w:t>reduced</w:t>
      </w:r>
      <w:r w:rsidR="001E3EBB" w:rsidRPr="00EB46DF">
        <w:rPr>
          <w:rFonts w:eastAsia="Times New Roman" w:cs="Times New Roman"/>
          <w:color w:val="000000"/>
        </w:rPr>
        <w:t xml:space="preserve"> </w:t>
      </w:r>
      <w:r w:rsidR="001E3EBB"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EB46DF">
        <w:rPr>
          <w:rFonts w:eastAsia="Times New Roman" w:cs="Times New Roman"/>
          <w:color w:val="000000"/>
        </w:rPr>
        <w:fldChar w:fldCharType="separate"/>
      </w:r>
      <w:r w:rsidR="00024A60" w:rsidRPr="00EB46DF">
        <w:rPr>
          <w:rFonts w:eastAsia="Times New Roman" w:cs="Times New Roman"/>
          <w:noProof/>
          <w:color w:val="000000"/>
        </w:rPr>
        <w:t>(Garner &amp; Parfitt, 2006; Michael C. Healey, 2009)</w:t>
      </w:r>
      <w:r w:rsidR="001E3EBB" w:rsidRPr="00EB46DF">
        <w:rPr>
          <w:rFonts w:eastAsia="Times New Roman" w:cs="Times New Roman"/>
          <w:color w:val="000000"/>
        </w:rPr>
        <w:fldChar w:fldCharType="end"/>
      </w:r>
      <w:r w:rsidR="008E6F8D" w:rsidRPr="00EB46DF">
        <w:rPr>
          <w:rFonts w:eastAsia="Times New Roman" w:cs="Times New Roman"/>
          <w:color w:val="000000"/>
        </w:rPr>
        <w:t>.</w:t>
      </w:r>
      <w:r w:rsidR="00EC7D5B" w:rsidRPr="00EB46DF">
        <w:rPr>
          <w:rFonts w:eastAsia="Times New Roman" w:cs="Times New Roman"/>
          <w:color w:val="000000"/>
        </w:rPr>
        <w:t xml:space="preserve"> Despite </w:t>
      </w:r>
      <w:r w:rsidR="001A599A" w:rsidRPr="00EB46DF">
        <w:rPr>
          <w:rFonts w:eastAsia="Times New Roman" w:cs="Times New Roman"/>
          <w:color w:val="000000"/>
        </w:rPr>
        <w:t>ongoing</w:t>
      </w:r>
      <w:r w:rsidR="00EC7D5B" w:rsidRPr="00EB46DF">
        <w:rPr>
          <w:rFonts w:eastAsia="Times New Roman" w:cs="Times New Roman"/>
          <w:color w:val="000000"/>
        </w:rPr>
        <w:t xml:space="preserve"> research on salmon, predictions of adults returning to spawn are </w:t>
      </w:r>
      <w:r w:rsidR="000374C3" w:rsidRPr="00EB46DF">
        <w:rPr>
          <w:rFonts w:eastAsia="Times New Roman" w:cs="Times New Roman"/>
          <w:color w:val="000000"/>
        </w:rPr>
        <w:t xml:space="preserve">highly </w:t>
      </w:r>
      <w:r w:rsidR="00EC7D5B" w:rsidRPr="00EB46DF">
        <w:rPr>
          <w:rFonts w:eastAsia="Times New Roman" w:cs="Times New Roman"/>
          <w:color w:val="000000"/>
        </w:rPr>
        <w:t xml:space="preserve">variable, often lower than expected, and salmon fisheries </w:t>
      </w:r>
      <w:r w:rsidR="001A599A" w:rsidRPr="00EB46DF">
        <w:rPr>
          <w:rFonts w:eastAsia="Times New Roman" w:cs="Times New Roman"/>
          <w:color w:val="000000"/>
        </w:rPr>
        <w:t xml:space="preserve">have </w:t>
      </w:r>
      <w:r w:rsidR="00EC7D5B" w:rsidRPr="00EB46DF">
        <w:rPr>
          <w:rFonts w:eastAsia="Times New Roman" w:cs="Times New Roman"/>
          <w:color w:val="000000"/>
        </w:rPr>
        <w:t xml:space="preserve">become </w:t>
      </w:r>
      <w:r w:rsidR="001A599A" w:rsidRPr="00EB46DF">
        <w:rPr>
          <w:rFonts w:eastAsia="Times New Roman" w:cs="Times New Roman"/>
          <w:color w:val="000000"/>
        </w:rPr>
        <w:t xml:space="preserve">increasingly </w:t>
      </w:r>
      <w:r w:rsidR="00EC7D5B" w:rsidRPr="00EB46DF">
        <w:rPr>
          <w:rFonts w:eastAsia="Times New Roman" w:cs="Times New Roman"/>
          <w:color w:val="000000"/>
        </w:rPr>
        <w:t>difficult to manage</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(Beamish 2017)</w:t>
      </w:r>
      <w:r w:rsidRPr="00EB46DF">
        <w:rPr>
          <w:rFonts w:eastAsia="Times New Roman" w:cs="Times New Roman"/>
          <w:color w:val="000000"/>
        </w:rPr>
        <w:fldChar w:fldCharType="end"/>
      </w:r>
      <w:r w:rsidR="00EC7D5B" w:rsidRPr="00EB46DF">
        <w:rPr>
          <w:rFonts w:eastAsia="Times New Roman" w:cs="Times New Roman"/>
          <w:color w:val="000000"/>
        </w:rPr>
        <w:t>.</w:t>
      </w:r>
    </w:p>
    <w:p w14:paraId="198ECB14" w14:textId="77777777" w:rsidR="00EE0173" w:rsidRPr="00EB46DF" w:rsidRDefault="00EE0173" w:rsidP="00DF2943">
      <w:pPr>
        <w:rPr>
          <w:rFonts w:eastAsia="Times New Roman" w:cs="Times New Roman"/>
          <w:color w:val="000000"/>
        </w:rPr>
      </w:pPr>
    </w:p>
    <w:p w14:paraId="16117CC2" w14:textId="1F0C9E06" w:rsidR="000D2776" w:rsidRPr="00EB46DF" w:rsidRDefault="00EE0173" w:rsidP="00DF2943">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 xml:space="preserve">Chum and pink salmon are species that leave freshwater </w:t>
      </w:r>
      <w:r w:rsidR="000A6300" w:rsidRPr="00EB46DF">
        <w:rPr>
          <w:rFonts w:eastAsia="Times New Roman" w:cs="Times New Roman"/>
          <w:color w:val="000000"/>
        </w:rPr>
        <w:t>soon</w:t>
      </w:r>
      <w:r w:rsidR="000D2776" w:rsidRPr="00EB46DF">
        <w:rPr>
          <w:rFonts w:eastAsia="Times New Roman" w:cs="Times New Roman"/>
          <w:color w:val="000000"/>
        </w:rPr>
        <w:t xml:space="preserve"> after </w:t>
      </w:r>
      <w:r w:rsidR="00150C0A">
        <w:rPr>
          <w:rFonts w:eastAsia="Times New Roman" w:cs="Times New Roman"/>
          <w:color w:val="000000"/>
        </w:rPr>
        <w:t>fry</w:t>
      </w:r>
      <w:r w:rsidR="00B776B3">
        <w:rPr>
          <w:rFonts w:eastAsia="Times New Roman" w:cs="Times New Roman"/>
          <w:color w:val="000000"/>
        </w:rPr>
        <w:t xml:space="preserve"> </w:t>
      </w:r>
      <w:r w:rsidR="000D2776" w:rsidRPr="00EB46DF">
        <w:rPr>
          <w:rFonts w:eastAsia="Times New Roman" w:cs="Times New Roman"/>
          <w:color w:val="000000"/>
        </w:rPr>
        <w:t>emerge</w:t>
      </w:r>
      <w:r w:rsidR="000A6300" w:rsidRPr="00EB46DF">
        <w:rPr>
          <w:rFonts w:eastAsia="Times New Roman" w:cs="Times New Roman"/>
          <w:color w:val="000000"/>
        </w:rPr>
        <w:t xml:space="preserve">, </w:t>
      </w:r>
      <w:r w:rsidR="000D2776" w:rsidRPr="00EB46DF">
        <w:rPr>
          <w:rFonts w:eastAsia="Times New Roman" w:cs="Times New Roman"/>
          <w:color w:val="000000"/>
        </w:rPr>
        <w:t>head</w:t>
      </w:r>
      <w:r w:rsidR="000A6300" w:rsidRPr="00EB46DF">
        <w:rPr>
          <w:rFonts w:eastAsia="Times New Roman" w:cs="Times New Roman"/>
          <w:color w:val="000000"/>
        </w:rPr>
        <w:t>ing</w:t>
      </w:r>
      <w:r w:rsidR="000D2776" w:rsidRPr="00EB46DF">
        <w:rPr>
          <w:rFonts w:eastAsia="Times New Roman" w:cs="Times New Roman"/>
          <w:color w:val="000000"/>
        </w:rPr>
        <w:t xml:space="preserve"> strai</w:t>
      </w:r>
      <w:r w:rsidR="002B2430" w:rsidRPr="00EB46DF">
        <w:rPr>
          <w:rFonts w:eastAsia="Times New Roman" w:cs="Times New Roman"/>
          <w:color w:val="000000"/>
        </w:rPr>
        <w:t>gh</w:t>
      </w:r>
      <w:r w:rsidR="000D2776" w:rsidRPr="00EB46DF">
        <w:rPr>
          <w:rFonts w:eastAsia="Times New Roman" w:cs="Times New Roman"/>
          <w:color w:val="000000"/>
        </w:rPr>
        <w:t>t towards the estuary and the ocean</w:t>
      </w:r>
      <w:r w:rsidR="001A599A" w:rsidRPr="00EB46DF">
        <w:rPr>
          <w:rFonts w:eastAsia="Times New Roman" w:cs="Times New Roman"/>
          <w:color w:val="000000"/>
        </w:rPr>
        <w:t xml:space="preserve"> at a relatively small size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(Groot &amp; Margolis, 1991)</w:t>
      </w:r>
      <w:r w:rsidR="00674289" w:rsidRPr="00EB46DF">
        <w:rPr>
          <w:rStyle w:val="FootnoteReference"/>
          <w:rFonts w:eastAsia="Times New Roman" w:cs="Times New Roman"/>
          <w:color w:val="000000"/>
        </w:rPr>
        <w:fldChar w:fldCharType="end"/>
      </w:r>
      <w:r w:rsidR="001A599A" w:rsidRPr="00EB46DF">
        <w:rPr>
          <w:rFonts w:eastAsia="Times New Roman" w:cs="Times New Roman"/>
          <w:color w:val="000000"/>
        </w:rPr>
        <w:t xml:space="preserve">. The juveniles must </w:t>
      </w:r>
      <w:r w:rsidR="000D2776" w:rsidRPr="00EB46DF">
        <w:rPr>
          <w:rFonts w:eastAsia="Times New Roman" w:cs="Times New Roman"/>
          <w:color w:val="000000"/>
        </w:rPr>
        <w:t>contend with the physiological challenges of smoltification</w:t>
      </w:r>
      <w:r w:rsidR="001A599A" w:rsidRPr="00EB46DF">
        <w:rPr>
          <w:rFonts w:eastAsia="Times New Roman" w:cs="Times New Roman"/>
          <w:color w:val="000000"/>
        </w:rPr>
        <w:t xml:space="preserve">, multiple potential </w:t>
      </w:r>
      <w:r w:rsidR="000D2776" w:rsidRPr="00EB46DF">
        <w:rPr>
          <w:rFonts w:eastAsia="Times New Roman" w:cs="Times New Roman"/>
          <w:color w:val="000000"/>
        </w:rPr>
        <w:t>predator</w:t>
      </w:r>
      <w:r w:rsidR="001A599A" w:rsidRPr="00EB46DF">
        <w:rPr>
          <w:rFonts w:eastAsia="Times New Roman" w:cs="Times New Roman"/>
          <w:color w:val="000000"/>
        </w:rPr>
        <w:t xml:space="preserve">s, and a </w:t>
      </w:r>
      <w:r w:rsidR="000D2776" w:rsidRPr="00EB46DF">
        <w:rPr>
          <w:rFonts w:eastAsia="Times New Roman" w:cs="Times New Roman"/>
          <w:color w:val="000000"/>
        </w:rPr>
        <w:t xml:space="preserve">new </w:t>
      </w:r>
      <w:r w:rsidR="001A599A" w:rsidRPr="00EB46DF">
        <w:rPr>
          <w:rFonts w:eastAsia="Times New Roman" w:cs="Times New Roman"/>
          <w:color w:val="000000"/>
        </w:rPr>
        <w:t xml:space="preserve">foraging </w:t>
      </w:r>
      <w:r w:rsidR="000D2776" w:rsidRPr="00EB46DF">
        <w:rPr>
          <w:rFonts w:eastAsia="Times New Roman" w:cs="Times New Roman"/>
          <w:color w:val="000000"/>
        </w:rPr>
        <w:t>environment</w:t>
      </w:r>
      <w:r w:rsidR="00C26FE7"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(Levings, 2016)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 xml:space="preserve">. </w:t>
      </w:r>
      <w:r w:rsidR="0028260B" w:rsidRPr="00EB46DF">
        <w:rPr>
          <w:rFonts w:eastAsia="Times New Roman" w:cs="Times New Roman"/>
          <w:color w:val="000000"/>
        </w:rPr>
        <w:t xml:space="preserve">Mortality </w:t>
      </w:r>
      <w:r w:rsidR="000D2776" w:rsidRPr="00EB46DF">
        <w:rPr>
          <w:rFonts w:eastAsia="Times New Roman" w:cs="Times New Roman"/>
          <w:color w:val="000000"/>
        </w:rPr>
        <w:t>for salmon smolts</w:t>
      </w:r>
      <w:r w:rsidR="0028260B" w:rsidRPr="00EB46DF">
        <w:rPr>
          <w:rFonts w:eastAsia="Times New Roman" w:cs="Times New Roman"/>
          <w:color w:val="000000"/>
        </w:rPr>
        <w:t xml:space="preserve"> can be high</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and </w:t>
      </w:r>
      <w:r w:rsidR="000D2776" w:rsidRPr="00EB46DF">
        <w:rPr>
          <w:rFonts w:eastAsia="Times New Roman" w:cs="Times New Roman"/>
          <w:color w:val="000000"/>
        </w:rPr>
        <w:t xml:space="preserve">research has shown </w:t>
      </w:r>
      <w:r w:rsidR="00237B22" w:rsidRPr="00EB46DF">
        <w:rPr>
          <w:rFonts w:eastAsia="Times New Roman" w:cs="Times New Roman"/>
          <w:color w:val="000000"/>
        </w:rPr>
        <w:t xml:space="preserve">that </w:t>
      </w:r>
      <w:r w:rsidR="000D2776" w:rsidRPr="00EB46DF">
        <w:rPr>
          <w:rFonts w:eastAsia="Times New Roman" w:cs="Times New Roman"/>
          <w:color w:val="000000"/>
        </w:rPr>
        <w:t xml:space="preserve">growth </w:t>
      </w:r>
      <w:r w:rsidR="00237B22" w:rsidRPr="00EB46DF">
        <w:rPr>
          <w:rFonts w:eastAsia="Times New Roman" w:cs="Times New Roman"/>
          <w:color w:val="000000"/>
        </w:rPr>
        <w:t xml:space="preserve">during </w:t>
      </w:r>
      <w:r w:rsidR="000D2776" w:rsidRPr="00EB46DF">
        <w:rPr>
          <w:rFonts w:eastAsia="Times New Roman" w:cs="Times New Roman"/>
          <w:color w:val="000000"/>
        </w:rPr>
        <w:t xml:space="preserve">the early marine phase </w:t>
      </w:r>
      <w:r w:rsidR="00B776B3">
        <w:rPr>
          <w:rFonts w:eastAsia="Times New Roman" w:cs="Times New Roman"/>
          <w:color w:val="000000"/>
        </w:rPr>
        <w:t>i</w:t>
      </w:r>
      <w:r w:rsidR="0028260B" w:rsidRPr="00EB46DF">
        <w:rPr>
          <w:rFonts w:eastAsia="Times New Roman" w:cs="Times New Roman"/>
          <w:color w:val="000000"/>
        </w:rPr>
        <w:t xml:space="preserve">s an important </w:t>
      </w:r>
      <w:r w:rsidR="000D2776" w:rsidRPr="00EB46DF">
        <w:rPr>
          <w:rFonts w:eastAsia="Times New Roman" w:cs="Times New Roman"/>
          <w:color w:val="000000"/>
        </w:rPr>
        <w:t>determin</w:t>
      </w:r>
      <w:r w:rsidR="0028260B" w:rsidRPr="00EB46DF">
        <w:rPr>
          <w:rFonts w:eastAsia="Times New Roman" w:cs="Times New Roman"/>
          <w:color w:val="000000"/>
        </w:rPr>
        <w:t>ant</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of </w:t>
      </w:r>
      <w:r w:rsidR="000D2776" w:rsidRPr="00EB46DF">
        <w:rPr>
          <w:rFonts w:eastAsia="Times New Roman" w:cs="Times New Roman"/>
          <w:color w:val="000000"/>
        </w:rPr>
        <w:t xml:space="preserve">the cohort strength during the first winter at sea and </w:t>
      </w:r>
      <w:r w:rsidR="00237B22" w:rsidRPr="00EB46DF">
        <w:rPr>
          <w:rFonts w:eastAsia="Times New Roman" w:cs="Times New Roman"/>
          <w:color w:val="000000"/>
        </w:rPr>
        <w:t xml:space="preserve">the likelihood of </w:t>
      </w:r>
      <w:r w:rsidR="000D2776" w:rsidRPr="00EB46DF">
        <w:rPr>
          <w:rFonts w:eastAsia="Times New Roman" w:cs="Times New Roman"/>
          <w:color w:val="000000"/>
        </w:rPr>
        <w:t>adult survival</w:t>
      </w:r>
      <w:r w:rsidR="00400564"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(Beamish &amp; Mahnken, 2001)</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p>
    <w:p w14:paraId="37EBE4AF" w14:textId="77777777" w:rsidR="000D2776" w:rsidRPr="00EB46DF" w:rsidRDefault="000D2776" w:rsidP="00DF2943">
      <w:pPr>
        <w:rPr>
          <w:rFonts w:eastAsia="Times New Roman" w:cs="Times New Roman"/>
          <w:color w:val="000000"/>
        </w:rPr>
      </w:pPr>
    </w:p>
    <w:p w14:paraId="54C362BB" w14:textId="44ABF0A6" w:rsidR="00580FEA" w:rsidRPr="00EB46DF" w:rsidRDefault="000D2776" w:rsidP="00DF2943">
      <w:pPr>
        <w:rPr>
          <w:rFonts w:eastAsia="Times New Roman" w:cs="Times New Roman"/>
          <w:color w:val="000000"/>
        </w:rPr>
      </w:pPr>
      <w:r w:rsidRPr="00EB46DF">
        <w:rPr>
          <w:rFonts w:eastAsia="Times New Roman" w:cs="Times New Roman"/>
          <w:color w:val="000000"/>
        </w:rPr>
        <w:tab/>
        <w:t xml:space="preserve">Prey availability and salmon foraging behaviour are important factors </w:t>
      </w:r>
      <w:r w:rsidR="00CB61B8" w:rsidRPr="00EB46DF">
        <w:rPr>
          <w:rFonts w:eastAsia="Times New Roman" w:cs="Times New Roman"/>
          <w:color w:val="000000"/>
        </w:rPr>
        <w:t>for</w:t>
      </w:r>
      <w:r w:rsidRPr="00EB46DF">
        <w:rPr>
          <w:rFonts w:eastAsia="Times New Roman" w:cs="Times New Roman"/>
          <w:color w:val="000000"/>
        </w:rPr>
        <w:t xml:space="preserve"> grow</w:t>
      </w:r>
      <w:r w:rsidR="00CB61B8" w:rsidRPr="00EB46DF">
        <w:rPr>
          <w:rFonts w:eastAsia="Times New Roman" w:cs="Times New Roman"/>
          <w:color w:val="000000"/>
        </w:rPr>
        <w:t>ing</w:t>
      </w:r>
      <w:r w:rsidRPr="00EB46DF">
        <w:rPr>
          <w:rFonts w:eastAsia="Times New Roman" w:cs="Times New Roman"/>
          <w:color w:val="000000"/>
        </w:rPr>
        <w:t xml:space="preserve"> quickly during </w:t>
      </w:r>
      <w:r w:rsidR="00581E14" w:rsidRPr="00EB46DF">
        <w:rPr>
          <w:rFonts w:eastAsia="Times New Roman" w:cs="Times New Roman"/>
          <w:color w:val="000000"/>
        </w:rPr>
        <w:t xml:space="preserve">the </w:t>
      </w:r>
      <w:r w:rsidRPr="00EB46DF">
        <w:rPr>
          <w:rFonts w:eastAsia="Times New Roman" w:cs="Times New Roman"/>
          <w:color w:val="000000"/>
        </w:rPr>
        <w:t xml:space="preserve">early marine life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noProof/>
          <w:color w:val="000000"/>
        </w:rPr>
        <w:t>(Brodeur, 1990)</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Patchiness of zooplankton in the ocean </w:t>
      </w:r>
      <w:r w:rsidR="00580FEA" w:rsidRPr="00EB46DF">
        <w:rPr>
          <w:rFonts w:eastAsia="Times New Roman" w:cs="Times New Roman"/>
          <w:color w:val="000000"/>
        </w:rPr>
        <w:t xml:space="preserve">leads to relatively generalist salmon feeding </w:t>
      </w:r>
      <w:r w:rsidR="00580FEA" w:rsidRPr="00EB46DF">
        <w:rPr>
          <w:rFonts w:eastAsia="Times New Roman" w:cs="Times New Roman"/>
          <w:color w:val="000000"/>
        </w:rPr>
        <w:fldChar w:fldCharType="begin" w:fldLock="1"/>
      </w:r>
      <w:r w:rsidR="00A90378" w:rsidRPr="00EB46DF">
        <w:rPr>
          <w:rFonts w:eastAsia="Times New Roman" w:cs="Times New Roman"/>
          <w:color w:val="000000"/>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EB46DF">
        <w:rPr>
          <w:rFonts w:eastAsia="Times New Roman" w:cs="Times New Roman"/>
          <w:color w:val="000000"/>
        </w:rPr>
        <w:fldChar w:fldCharType="separate"/>
      </w:r>
      <w:r w:rsidR="00580FEA" w:rsidRPr="00EB46DF">
        <w:rPr>
          <w:rFonts w:eastAsia="Times New Roman" w:cs="Times New Roman"/>
          <w:noProof/>
          <w:color w:val="000000"/>
        </w:rPr>
        <w:t>(Osgood et al., 2016)</w:t>
      </w:r>
      <w:r w:rsidR="00580FEA" w:rsidRPr="00EB46DF">
        <w:rPr>
          <w:rFonts w:eastAsia="Times New Roman" w:cs="Times New Roman"/>
          <w:color w:val="000000"/>
        </w:rPr>
        <w:fldChar w:fldCharType="end"/>
      </w:r>
      <w:r w:rsidR="00580FEA" w:rsidRPr="00EB46DF">
        <w:rPr>
          <w:rFonts w:eastAsia="Times New Roman" w:cs="Times New Roman"/>
          <w:color w:val="000000"/>
        </w:rPr>
        <w:t xml:space="preserve">. However, there are energetic </w:t>
      </w:r>
      <w:r w:rsidRPr="00EB46DF">
        <w:rPr>
          <w:rFonts w:eastAsia="Times New Roman" w:cs="Times New Roman"/>
          <w:color w:val="000000"/>
        </w:rPr>
        <w:t>trade-offs and decisions regarding effort</w:t>
      </w:r>
      <w:r w:rsidR="001A599A" w:rsidRPr="00EB46DF">
        <w:rPr>
          <w:rFonts w:eastAsia="Times New Roman" w:cs="Times New Roman"/>
          <w:color w:val="000000"/>
        </w:rPr>
        <w:t xml:space="preserve"> required to</w:t>
      </w:r>
      <w:r w:rsidRPr="00EB46DF">
        <w:rPr>
          <w:rFonts w:eastAsia="Times New Roman" w:cs="Times New Roman"/>
          <w:color w:val="000000"/>
        </w:rPr>
        <w:t xml:space="preserve"> captur</w:t>
      </w:r>
      <w:r w:rsidR="001A599A" w:rsidRPr="00EB46DF">
        <w:rPr>
          <w:rFonts w:eastAsia="Times New Roman" w:cs="Times New Roman"/>
          <w:color w:val="000000"/>
        </w:rPr>
        <w:t>e</w:t>
      </w:r>
      <w:r w:rsidRPr="00EB46DF">
        <w:rPr>
          <w:rFonts w:eastAsia="Times New Roman" w:cs="Times New Roman"/>
          <w:color w:val="000000"/>
        </w:rPr>
        <w:t xml:space="preserve"> prey</w:t>
      </w:r>
      <w:r w:rsidR="001A599A" w:rsidRPr="00EB46DF">
        <w:rPr>
          <w:rFonts w:eastAsia="Times New Roman" w:cs="Times New Roman"/>
          <w:color w:val="000000"/>
        </w:rPr>
        <w:t xml:space="preserve">, </w:t>
      </w:r>
      <w:r w:rsidR="00D8035C" w:rsidRPr="00EB46DF">
        <w:rPr>
          <w:rFonts w:eastAsia="Times New Roman" w:cs="Times New Roman"/>
          <w:color w:val="000000"/>
        </w:rPr>
        <w:t>leading to the species specific trophic niches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(Gill, 2003)</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w:t>
      </w:r>
      <w:r w:rsidR="00BE54A2" w:rsidRPr="00EB46DF">
        <w:rPr>
          <w:rFonts w:eastAsia="Times New Roman" w:cs="Times New Roman"/>
          <w:color w:val="000000"/>
        </w:rPr>
        <w:t xml:space="preserve"> </w:t>
      </w:r>
      <w:r w:rsidR="00581E14" w:rsidRPr="00EB46DF">
        <w:rPr>
          <w:rFonts w:eastAsia="Times New Roman" w:cs="Times New Roman"/>
          <w:color w:val="000000"/>
        </w:rPr>
        <w:t xml:space="preserve">Indeed, </w:t>
      </w:r>
      <w:r w:rsidR="00BE54A2" w:rsidRPr="00EB46DF">
        <w:rPr>
          <w:rFonts w:eastAsia="Times New Roman" w:cs="Times New Roman"/>
          <w:color w:val="000000"/>
        </w:rPr>
        <w:t>salmon species have unique foraging behaviour and preferences</w:t>
      </w:r>
      <w:r w:rsidR="001A599A" w:rsidRPr="00EB46DF">
        <w:rPr>
          <w:rFonts w:eastAsia="Times New Roman" w:cs="Times New Roman"/>
          <w:color w:val="000000"/>
        </w:rPr>
        <w:t>,</w:t>
      </w:r>
      <w:r w:rsidR="00581E14" w:rsidRPr="00EB46DF">
        <w:rPr>
          <w:rFonts w:eastAsia="Times New Roman" w:cs="Times New Roman"/>
          <w:color w:val="000000"/>
        </w:rPr>
        <w:t xml:space="preserve"> allowing them to portion available prey resources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86DC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EB46DF">
        <w:rPr>
          <w:rFonts w:eastAsia="Times New Roman" w:cs="Times New Roman"/>
          <w:color w:val="000000"/>
        </w:rPr>
        <w:fldChar w:fldCharType="separate"/>
      </w:r>
      <w:r w:rsidR="00542DC2" w:rsidRPr="00542DC2">
        <w:rPr>
          <w:rFonts w:eastAsia="Times New Roman" w:cs="Times New Roman"/>
          <w:noProof/>
          <w:color w:val="000000"/>
        </w:rPr>
        <w:t>(Healey, 1991)</w:t>
      </w:r>
      <w:r w:rsidR="00C12468" w:rsidRPr="00EB46DF">
        <w:rPr>
          <w:rFonts w:eastAsia="Times New Roman" w:cs="Times New Roman"/>
          <w:color w:val="000000"/>
        </w:rPr>
        <w:fldChar w:fldCharType="end"/>
      </w:r>
      <w:r w:rsidR="00581E14" w:rsidRPr="00EB46DF">
        <w:rPr>
          <w:rFonts w:eastAsia="Times New Roman" w:cs="Times New Roman"/>
          <w:color w:val="000000"/>
        </w:rPr>
        <w:t>.</w:t>
      </w:r>
      <w:r w:rsidR="00C12468" w:rsidRPr="00EB46DF">
        <w:rPr>
          <w:rFonts w:eastAsia="Times New Roman" w:cs="Times New Roman"/>
          <w:color w:val="000000"/>
        </w:rPr>
        <w:t xml:space="preserve"> </w:t>
      </w:r>
      <w:r w:rsidR="00581E14" w:rsidRPr="00EB46DF">
        <w:rPr>
          <w:rFonts w:eastAsia="Times New Roman" w:cs="Times New Roman"/>
          <w:color w:val="000000"/>
        </w:rPr>
        <w:t>F</w:t>
      </w:r>
      <w:r w:rsidR="00BE54A2" w:rsidRPr="00EB46DF">
        <w:rPr>
          <w:rFonts w:eastAsia="Times New Roman" w:cs="Times New Roman"/>
          <w:color w:val="000000"/>
        </w:rPr>
        <w:t xml:space="preserve">or example, </w:t>
      </w:r>
      <w:r w:rsidR="00CB61B8" w:rsidRPr="00EB46DF">
        <w:rPr>
          <w:rFonts w:eastAsia="Times New Roman" w:cs="Times New Roman"/>
          <w:color w:val="000000"/>
        </w:rPr>
        <w:t>pink</w:t>
      </w:r>
      <w:r w:rsidR="00580FEA" w:rsidRPr="00EB46DF">
        <w:rPr>
          <w:rFonts w:eastAsia="Times New Roman" w:cs="Times New Roman"/>
          <w:color w:val="000000"/>
        </w:rPr>
        <w:t>,</w:t>
      </w:r>
      <w:r w:rsidR="00CB61B8" w:rsidRPr="00EB46DF">
        <w:rPr>
          <w:rFonts w:eastAsia="Times New Roman" w:cs="Times New Roman"/>
          <w:color w:val="000000"/>
        </w:rPr>
        <w:t xml:space="preserve"> chum </w:t>
      </w:r>
      <w:r w:rsidR="00580FEA" w:rsidRPr="00EB46DF">
        <w:rPr>
          <w:rFonts w:eastAsia="Times New Roman" w:cs="Times New Roman"/>
          <w:color w:val="000000"/>
        </w:rPr>
        <w:t xml:space="preserve">and sockeye </w:t>
      </w:r>
      <w:r w:rsidR="00CB61B8" w:rsidRPr="00EB46DF">
        <w:rPr>
          <w:rFonts w:eastAsia="Times New Roman" w:cs="Times New Roman"/>
          <w:color w:val="000000"/>
        </w:rPr>
        <w:t>salmon are planktivorous during early marine life</w:t>
      </w:r>
      <w:r w:rsidR="00580FEA" w:rsidRPr="00EB46DF">
        <w:rPr>
          <w:rFonts w:eastAsia="Times New Roman" w:cs="Times New Roman"/>
          <w:color w:val="000000"/>
        </w:rPr>
        <w:t xml:space="preserve">, whereas chinook and </w:t>
      </w:r>
      <w:proofErr w:type="spellStart"/>
      <w:r w:rsidR="00580FEA" w:rsidRPr="00EB46DF">
        <w:rPr>
          <w:rFonts w:eastAsia="Times New Roman" w:cs="Times New Roman"/>
          <w:color w:val="000000"/>
        </w:rPr>
        <w:t>coho</w:t>
      </w:r>
      <w:proofErr w:type="spellEnd"/>
      <w:r w:rsidR="00580FEA" w:rsidRPr="00EB46DF">
        <w:rPr>
          <w:rFonts w:eastAsia="Times New Roman" w:cs="Times New Roman"/>
          <w:color w:val="000000"/>
        </w:rPr>
        <w:t xml:space="preserve"> salmon are piscivorous</w:t>
      </w:r>
      <w:r w:rsidR="000B18FB" w:rsidRPr="00EB46DF">
        <w:rPr>
          <w:rFonts w:eastAsia="Times New Roman" w:cs="Times New Roman"/>
          <w:color w:val="000000"/>
        </w:rPr>
        <w:t xml:space="preserve"> </w:t>
      </w:r>
      <w:r w:rsidR="00D85112">
        <w:rPr>
          <w:rFonts w:eastAsia="Times New Roman" w:cs="Times New Roman"/>
          <w:color w:val="000000"/>
        </w:rPr>
        <w:fldChar w:fldCharType="begin" w:fldLock="1"/>
      </w:r>
      <w:r w:rsidR="0057055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D85112">
        <w:rPr>
          <w:rFonts w:eastAsia="Times New Roman" w:cs="Times New Roman"/>
          <w:color w:val="000000"/>
        </w:rPr>
        <w:fldChar w:fldCharType="separate"/>
      </w:r>
      <w:r w:rsidR="00D85112" w:rsidRPr="00D85112">
        <w:rPr>
          <w:rFonts w:eastAsia="Times New Roman" w:cs="Times New Roman"/>
          <w:noProof/>
          <w:color w:val="000000"/>
        </w:rPr>
        <w:t>(Daly et al., 2019)</w:t>
      </w:r>
      <w:r w:rsidR="00D85112">
        <w:rPr>
          <w:rFonts w:eastAsia="Times New Roman" w:cs="Times New Roman"/>
          <w:color w:val="000000"/>
        </w:rPr>
        <w:fldChar w:fldCharType="end"/>
      </w:r>
      <w:r w:rsidR="00580FEA" w:rsidRPr="00EB46DF">
        <w:rPr>
          <w:rFonts w:eastAsia="Times New Roman" w:cs="Times New Roman"/>
          <w:color w:val="000000"/>
        </w:rPr>
        <w:t>.</w:t>
      </w:r>
      <w:r w:rsidR="000B18FB" w:rsidRPr="00EB46DF">
        <w:rPr>
          <w:rFonts w:eastAsia="Times New Roman" w:cs="Times New Roman"/>
          <w:color w:val="000000"/>
        </w:rPr>
        <w:t xml:space="preserve"> </w:t>
      </w:r>
      <w:r w:rsidR="00580FEA" w:rsidRPr="00EB46DF">
        <w:rPr>
          <w:rFonts w:eastAsia="Times New Roman" w:cs="Times New Roman"/>
          <w:color w:val="000000"/>
        </w:rPr>
        <w:t xml:space="preserve"> </w:t>
      </w:r>
      <w:r w:rsidR="009C36C9" w:rsidRPr="00EB46DF">
        <w:rPr>
          <w:rFonts w:eastAsia="Times New Roman" w:cs="Times New Roman"/>
          <w:color w:val="000000"/>
        </w:rPr>
        <w:t xml:space="preserve"> </w:t>
      </w:r>
    </w:p>
    <w:p w14:paraId="758ECAB6" w14:textId="10B07DC8" w:rsidR="00580FEA" w:rsidRPr="00EB46DF" w:rsidRDefault="00580FEA" w:rsidP="00DF2943">
      <w:pPr>
        <w:rPr>
          <w:rFonts w:eastAsia="Times New Roman" w:cs="Times New Roman"/>
          <w:color w:val="000000"/>
        </w:rPr>
      </w:pPr>
    </w:p>
    <w:p w14:paraId="5D905EAF" w14:textId="5ADFEC51" w:rsidR="00CA6BD3" w:rsidRPr="00EB46DF" w:rsidRDefault="000B18FB" w:rsidP="00DF2943">
      <w:pPr>
        <w:rPr>
          <w:rFonts w:eastAsia="Times New Roman" w:cs="Times New Roman"/>
          <w:color w:val="000000"/>
        </w:rPr>
      </w:pPr>
      <w:r w:rsidRPr="00EB46DF">
        <w:rPr>
          <w:rFonts w:eastAsia="Times New Roman" w:cs="Times New Roman"/>
          <w:color w:val="000000"/>
        </w:rPr>
        <w:tab/>
        <w:t xml:space="preserve">Pink and chum diets vary in response to prey availability, size, intra- and interspecific competition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(Beamish et al., 2003)</w:t>
      </w:r>
      <w:r w:rsidR="00542DC2">
        <w:rPr>
          <w:rFonts w:eastAsia="Times New Roman" w:cs="Times New Roman"/>
          <w:color w:val="000000"/>
        </w:rPr>
        <w:fldChar w:fldCharType="end"/>
      </w:r>
      <w:r w:rsidRPr="00EB46DF">
        <w:rPr>
          <w:rFonts w:eastAsia="Times New Roman" w:cs="Times New Roman"/>
          <w:color w:val="000000"/>
        </w:rPr>
        <w:t>.</w:t>
      </w:r>
      <w:r w:rsidR="00B64F00">
        <w:rPr>
          <w:rFonts w:eastAsia="Times New Roman" w:cs="Times New Roman"/>
          <w:color w:val="000000"/>
        </w:rPr>
        <w:t xml:space="preserve"> Small pink and chum salmon often forage in the nearshore coastal environment, consuming prey such as harpacticoids </w:t>
      </w:r>
      <w:r w:rsidR="0057055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Pr>
          <w:rFonts w:eastAsia="Times New Roman" w:cs="Times New Roman"/>
          <w:color w:val="000000"/>
        </w:rPr>
        <w:fldChar w:fldCharType="separate"/>
      </w:r>
      <w:r w:rsidR="0057055F" w:rsidRPr="0057055F">
        <w:rPr>
          <w:rFonts w:eastAsia="Times New Roman" w:cs="Times New Roman"/>
          <w:noProof/>
          <w:color w:val="000000"/>
        </w:rPr>
        <w:t>(Godin, 1981; Healey, 1979)</w:t>
      </w:r>
      <w:r w:rsidR="0057055F">
        <w:rPr>
          <w:rFonts w:eastAsia="Times New Roman" w:cs="Times New Roman"/>
          <w:color w:val="000000"/>
        </w:rPr>
        <w:fldChar w:fldCharType="end"/>
      </w:r>
      <w:r w:rsidR="00B64F00">
        <w:rPr>
          <w:rFonts w:eastAsia="Times New Roman" w:cs="Times New Roman"/>
          <w:color w:val="000000"/>
        </w:rPr>
        <w:t xml:space="preserve">, shifting to larger calanoids, decapods, appendicularians, amphipods and euphausiids as salmon size increases </w:t>
      </w:r>
      <w:r w:rsidR="00542DC2">
        <w:rPr>
          <w:rFonts w:eastAsia="Times New Roman" w:cs="Times New Roman"/>
          <w:color w:val="000000"/>
        </w:rPr>
        <w:fldChar w:fldCharType="begin" w:fldLock="1"/>
      </w:r>
      <w:r w:rsidR="006533DE">
        <w:rPr>
          <w:rFonts w:eastAsia="Times New Roman" w:cs="Times New Roman"/>
          <w:color w:val="000000"/>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R. Ian Perry et al., 1996)","manualFormatting":"(Manzer, 1969; Perry et al., 1996)","plainTextFormattedCitation":"(Manzer, 1969; R. Ian Perry et al., 1996)","previouslyFormattedCitation":"(Manzer, 1969; R. Ian Perry et al., 1996)"},"properties":{"noteIndex":0},"schema":"https://github.com/citation-style-language/schema/raw/master/csl-citation.json"}</w:instrText>
      </w:r>
      <w:r w:rsidR="00542DC2">
        <w:rPr>
          <w:rFonts w:eastAsia="Times New Roman" w:cs="Times New Roman"/>
          <w:color w:val="000000"/>
        </w:rPr>
        <w:fldChar w:fldCharType="separate"/>
      </w:r>
      <w:r w:rsidR="008B29D2" w:rsidRPr="008B29D2">
        <w:rPr>
          <w:rFonts w:eastAsia="Times New Roman" w:cs="Times New Roman"/>
          <w:noProof/>
          <w:color w:val="000000"/>
        </w:rPr>
        <w:t>(Manzer, 1969; Perry et al., 1996)</w:t>
      </w:r>
      <w:r w:rsidR="00542DC2">
        <w:rPr>
          <w:rFonts w:eastAsia="Times New Roman" w:cs="Times New Roman"/>
          <w:color w:val="000000"/>
        </w:rPr>
        <w:fldChar w:fldCharType="end"/>
      </w:r>
      <w:r w:rsidR="00B64F00">
        <w:rPr>
          <w:rFonts w:eastAsia="Times New Roman" w:cs="Times New Roman"/>
          <w:color w:val="000000"/>
        </w:rPr>
        <w:t>.</w:t>
      </w:r>
      <w:r w:rsidRPr="00EB46DF">
        <w:rPr>
          <w:rFonts w:eastAsia="Times New Roman" w:cs="Times New Roman"/>
          <w:color w:val="000000"/>
        </w:rPr>
        <w:t xml:space="preserve"> </w:t>
      </w:r>
      <w:r w:rsidR="00BA5652" w:rsidRPr="00EB46DF">
        <w:rPr>
          <w:rFonts w:eastAsia="Times New Roman" w:cs="Times New Roman"/>
          <w:color w:val="000000"/>
        </w:rPr>
        <w:t>Pink and chum salmon</w:t>
      </w:r>
      <w:r w:rsidR="009C36C9" w:rsidRPr="00EB46DF">
        <w:rPr>
          <w:rFonts w:eastAsia="Times New Roman" w:cs="Times New Roman"/>
          <w:color w:val="000000"/>
        </w:rPr>
        <w:t xml:space="preserve"> therefore </w:t>
      </w:r>
      <w:r w:rsidR="00CB61B8" w:rsidRPr="00EB46DF">
        <w:rPr>
          <w:rFonts w:eastAsia="Times New Roman" w:cs="Times New Roman"/>
          <w:color w:val="000000"/>
        </w:rPr>
        <w:t>have the potential to compete for food or occupy different trophic niches</w:t>
      </w:r>
      <w:r w:rsidR="00B776B3">
        <w:rPr>
          <w:rFonts w:eastAsia="Times New Roman" w:cs="Times New Roman"/>
          <w:color w:val="000000"/>
        </w:rPr>
        <w:t xml:space="preserve"> to reduce competition</w:t>
      </w:r>
      <w:r w:rsidR="00BA5652" w:rsidRPr="00EB46DF">
        <w:rPr>
          <w:rFonts w:eastAsia="Times New Roman" w:cs="Times New Roman"/>
          <w:color w:val="000000"/>
        </w:rPr>
        <w:t xml:space="preserve">, which has been studied with stable isotopes </w:t>
      </w:r>
      <w:r w:rsidR="00AC0522" w:rsidRPr="00EB46DF">
        <w:rPr>
          <w:rFonts w:eastAsia="Times New Roman" w:cs="Times New Roman"/>
          <w:color w:val="000000"/>
        </w:rPr>
        <w:t xml:space="preserve">but </w:t>
      </w:r>
      <w:r w:rsidR="00BA5652" w:rsidRPr="00EB46DF">
        <w:rPr>
          <w:rFonts w:eastAsia="Times New Roman" w:cs="Times New Roman"/>
          <w:color w:val="000000"/>
        </w:rPr>
        <w:t>not stomach contents</w:t>
      </w:r>
      <w:r w:rsidR="00CB61B8" w:rsidRPr="00EB46DF">
        <w:rPr>
          <w:rFonts w:eastAsia="Times New Roman" w:cs="Times New Roman"/>
          <w:color w:val="000000"/>
        </w:rPr>
        <w:t xml:space="preserve"> </w:t>
      </w:r>
      <w:r w:rsidR="00CB61B8"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EB46DF">
        <w:rPr>
          <w:rStyle w:val="FootnoteReference"/>
          <w:rFonts w:eastAsia="Times New Roman" w:cs="Times New Roman"/>
          <w:color w:val="000000"/>
        </w:rPr>
        <w:fldChar w:fldCharType="separate"/>
      </w:r>
      <w:r w:rsidR="00A90378" w:rsidRPr="00EB46DF">
        <w:rPr>
          <w:rFonts w:eastAsia="Times New Roman" w:cs="Times New Roman"/>
          <w:noProof/>
          <w:color w:val="000000"/>
        </w:rPr>
        <w:t>(Jenkins, 2011; Pocheville, 2015)</w:t>
      </w:r>
      <w:r w:rsidR="00CB61B8" w:rsidRPr="00EB46DF">
        <w:rPr>
          <w:rStyle w:val="FootnoteReference"/>
          <w:rFonts w:eastAsia="Times New Roman" w:cs="Times New Roman"/>
          <w:color w:val="000000"/>
        </w:rPr>
        <w:fldChar w:fldCharType="end"/>
      </w:r>
      <w:r w:rsidR="00CB61B8" w:rsidRPr="00EB46DF">
        <w:rPr>
          <w:rFonts w:eastAsia="Times New Roman" w:cs="Times New Roman"/>
          <w:color w:val="000000"/>
        </w:rPr>
        <w:t>.</w:t>
      </w:r>
      <w:r w:rsidR="00AC0522">
        <w:rPr>
          <w:rFonts w:eastAsia="Times New Roman" w:cs="Times New Roman"/>
          <w:color w:val="000000"/>
        </w:rPr>
        <w:t xml:space="preserve"> </w:t>
      </w:r>
      <w:r w:rsidR="00C538A9">
        <w:rPr>
          <w:rFonts w:eastAsia="Times New Roman" w:cs="Times New Roman"/>
          <w:color w:val="000000"/>
        </w:rPr>
        <w:t>Stable isotope analysis of salmon muscle tissue reflects more broad diet patterns of carbon and nitrogen signatures of zooplankton prey integrated over</w:t>
      </w:r>
      <w:r w:rsidR="00C538A9" w:rsidRPr="00150C0A">
        <w:rPr>
          <w:rFonts w:eastAsia="Times New Roman" w:cs="Times New Roman"/>
          <w:color w:val="000000"/>
        </w:rPr>
        <w:t xml:space="preserve"> </w:t>
      </w:r>
      <w:r w:rsidR="00C538A9">
        <w:rPr>
          <w:rFonts w:eastAsia="Times New Roman" w:cs="Times New Roman"/>
          <w:color w:val="000000"/>
        </w:rPr>
        <w:t xml:space="preserve">longer time periods, whereas </w:t>
      </w:r>
      <w:r w:rsidR="00456F19">
        <w:rPr>
          <w:rFonts w:eastAsia="Times New Roman" w:cs="Times New Roman"/>
          <w:color w:val="000000"/>
        </w:rPr>
        <w:t xml:space="preserve">stomach </w:t>
      </w:r>
      <w:r w:rsidR="00456F19" w:rsidRPr="00C538A9">
        <w:rPr>
          <w:rFonts w:eastAsia="Times New Roman" w:cs="Times New Roman"/>
          <w:color w:val="000000"/>
        </w:rPr>
        <w:t>analysis</w:t>
      </w:r>
      <w:r w:rsidR="00C538A9">
        <w:rPr>
          <w:rFonts w:eastAsia="Times New Roman" w:cs="Times New Roman"/>
          <w:color w:val="000000"/>
        </w:rPr>
        <w:t xml:space="preserve"> is a more refined snapshot that can reflect the nuances of specific zooplankton prey.</w:t>
      </w:r>
    </w:p>
    <w:p w14:paraId="60D813FA" w14:textId="5C833DF4" w:rsidR="008E06FB" w:rsidRPr="00EB46DF" w:rsidRDefault="008E06FB" w:rsidP="00DF2943">
      <w:pPr>
        <w:rPr>
          <w:rFonts w:eastAsia="Times New Roman" w:cs="Times New Roman"/>
          <w:color w:val="000000"/>
        </w:rPr>
      </w:pPr>
    </w:p>
    <w:p w14:paraId="1733A2C8" w14:textId="3CC527B2" w:rsidR="007C1E89" w:rsidRPr="00EB46DF" w:rsidRDefault="008E06FB" w:rsidP="00DF2943">
      <w:pPr>
        <w:rPr>
          <w:rFonts w:eastAsia="Times New Roman" w:cs="Times New Roman"/>
          <w:color w:val="000000"/>
        </w:rPr>
      </w:pPr>
      <w:r w:rsidRPr="00EB46DF">
        <w:rPr>
          <w:rFonts w:eastAsia="Times New Roman" w:cs="Times New Roman"/>
          <w:color w:val="000000"/>
        </w:rPr>
        <w:tab/>
        <w:t xml:space="preserve">Niche can be defined as a combination of the conditions allowing a species to satisfy the minimum requirements </w:t>
      </w:r>
      <w:r w:rsidR="00150C0A">
        <w:rPr>
          <w:rFonts w:eastAsia="Times New Roman" w:cs="Times New Roman"/>
          <w:color w:val="000000"/>
        </w:rPr>
        <w:t>for</w:t>
      </w:r>
      <w:r w:rsidRPr="00EB46DF">
        <w:rPr>
          <w:rFonts w:eastAsia="Times New Roman" w:cs="Times New Roman"/>
          <w:color w:val="000000"/>
        </w:rPr>
        <w:t xml:space="preserve"> survival and the impact of th</w:t>
      </w:r>
      <w:r w:rsidR="00150C0A">
        <w:rPr>
          <w:rFonts w:eastAsia="Times New Roman" w:cs="Times New Roman"/>
          <w:color w:val="000000"/>
        </w:rPr>
        <w:t>at</w:t>
      </w:r>
      <w:r w:rsidRPr="00EB46DF">
        <w:rPr>
          <w:rFonts w:eastAsia="Times New Roman" w:cs="Times New Roman"/>
          <w:color w:val="000000"/>
        </w:rPr>
        <w:t xml:space="preserve"> species on </w:t>
      </w:r>
      <w:r w:rsidR="00612189">
        <w:rPr>
          <w:rFonts w:eastAsia="Times New Roman" w:cs="Times New Roman"/>
          <w:color w:val="000000"/>
        </w:rPr>
        <w:t>ecosystem processes</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3E451F" w:rsidRPr="00EB46DF">
        <w:rPr>
          <w:rFonts w:eastAsia="Times New Roman" w:cs="Times New Roman"/>
          <w:color w:val="000000"/>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(Chase &amp; Leibold, 2003)</w:t>
      </w:r>
      <w:r w:rsidR="003E451F" w:rsidRPr="00EB46DF">
        <w:rPr>
          <w:rFonts w:eastAsia="Times New Roman" w:cs="Times New Roman"/>
          <w:color w:val="000000"/>
        </w:rPr>
        <w:fldChar w:fldCharType="end"/>
      </w:r>
      <w:r w:rsidRPr="00EB46DF">
        <w:rPr>
          <w:rFonts w:eastAsia="Times New Roman" w:cs="Times New Roman"/>
          <w:color w:val="000000"/>
        </w:rPr>
        <w:t>. Therefore,</w:t>
      </w:r>
      <w:r w:rsidR="00150C0A">
        <w:rPr>
          <w:rFonts w:eastAsia="Times New Roman" w:cs="Times New Roman"/>
          <w:color w:val="000000"/>
        </w:rPr>
        <w:t xml:space="preserve"> the</w:t>
      </w:r>
      <w:r w:rsidRPr="00EB46DF">
        <w:rPr>
          <w:rFonts w:eastAsia="Times New Roman" w:cs="Times New Roman"/>
          <w:color w:val="000000"/>
        </w:rPr>
        <w:t xml:space="preserve"> “trophic niche” </w:t>
      </w:r>
      <w:r w:rsidR="00A90378" w:rsidRPr="00EB46DF">
        <w:rPr>
          <w:rFonts w:eastAsia="Times New Roman" w:cs="Times New Roman"/>
          <w:color w:val="000000"/>
        </w:rPr>
        <w:t xml:space="preserve">of </w:t>
      </w:r>
      <w:r w:rsidR="00150C0A">
        <w:rPr>
          <w:rFonts w:eastAsia="Times New Roman" w:cs="Times New Roman"/>
          <w:color w:val="000000"/>
        </w:rPr>
        <w:t xml:space="preserve">a </w:t>
      </w:r>
      <w:r w:rsidR="00702E99">
        <w:rPr>
          <w:rFonts w:eastAsia="Times New Roman" w:cs="Times New Roman"/>
          <w:color w:val="000000"/>
        </w:rPr>
        <w:t xml:space="preserve">salmon </w:t>
      </w:r>
      <w:r w:rsidR="00A90378" w:rsidRPr="00EB46DF">
        <w:rPr>
          <w:rFonts w:eastAsia="Times New Roman" w:cs="Times New Roman"/>
          <w:color w:val="000000"/>
        </w:rPr>
        <w:t xml:space="preserve">species </w:t>
      </w:r>
      <w:r w:rsidRPr="00EB46DF">
        <w:rPr>
          <w:rFonts w:eastAsia="Times New Roman" w:cs="Times New Roman"/>
          <w:color w:val="000000"/>
        </w:rPr>
        <w:t xml:space="preserve">can be </w:t>
      </w:r>
      <w:r w:rsidR="002562E4">
        <w:rPr>
          <w:rFonts w:eastAsia="Times New Roman" w:cs="Times New Roman"/>
          <w:color w:val="000000"/>
        </w:rPr>
        <w:t xml:space="preserve">identified as </w:t>
      </w:r>
      <w:r w:rsidRPr="00EB46DF">
        <w:rPr>
          <w:rFonts w:eastAsia="Times New Roman" w:cs="Times New Roman"/>
          <w:color w:val="000000"/>
        </w:rPr>
        <w:t xml:space="preserve">prey resources consumed to meet energetic demands and the effect of </w:t>
      </w:r>
      <w:r w:rsidR="00702E99">
        <w:rPr>
          <w:rFonts w:eastAsia="Times New Roman" w:cs="Times New Roman"/>
          <w:color w:val="000000"/>
        </w:rPr>
        <w:t>salmon</w:t>
      </w:r>
      <w:r w:rsidR="00702E99" w:rsidRPr="00EB46DF">
        <w:rPr>
          <w:rFonts w:eastAsia="Times New Roman" w:cs="Times New Roman"/>
          <w:color w:val="000000"/>
        </w:rPr>
        <w:t xml:space="preserve"> </w:t>
      </w:r>
      <w:r w:rsidRPr="00EB46DF">
        <w:rPr>
          <w:rFonts w:eastAsia="Times New Roman" w:cs="Times New Roman"/>
          <w:color w:val="000000"/>
        </w:rPr>
        <w:t>foraging on the zooplankton community and other species</w:t>
      </w:r>
      <w:r w:rsidR="000A705A" w:rsidRPr="00EB46DF">
        <w:rPr>
          <w:rFonts w:eastAsia="Times New Roman" w:cs="Times New Roman"/>
          <w:color w:val="000000"/>
        </w:rPr>
        <w:t xml:space="preserve"> </w:t>
      </w:r>
      <w:r w:rsidR="000A705A" w:rsidRPr="00EB46DF">
        <w:rPr>
          <w:rFonts w:eastAsia="Times New Roman" w:cs="Times New Roman"/>
          <w:color w:val="000000"/>
        </w:rPr>
        <w:fldChar w:fldCharType="begin" w:fldLock="1"/>
      </w:r>
      <w:r w:rsidR="00006881">
        <w:rPr>
          <w:rFonts w:eastAsia="Times New Roman" w:cs="Times New Roman"/>
          <w:color w:val="000000"/>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EB46DF">
        <w:rPr>
          <w:rFonts w:eastAsia="Times New Roman" w:cs="Times New Roman"/>
          <w:color w:val="000000"/>
        </w:rPr>
        <w:fldChar w:fldCharType="separate"/>
      </w:r>
      <w:r w:rsidR="000A705A" w:rsidRPr="00EB46DF">
        <w:rPr>
          <w:rFonts w:eastAsia="Times New Roman" w:cs="Times New Roman"/>
          <w:noProof/>
          <w:color w:val="000000"/>
        </w:rPr>
        <w:t>(Jenkins, 2011)</w:t>
      </w:r>
      <w:r w:rsidR="000A705A" w:rsidRPr="00EB46DF">
        <w:rPr>
          <w:rFonts w:eastAsia="Times New Roman" w:cs="Times New Roman"/>
          <w:color w:val="000000"/>
        </w:rPr>
        <w:fldChar w:fldCharType="end"/>
      </w:r>
      <w:r w:rsidRPr="00EB46DF">
        <w:rPr>
          <w:rFonts w:eastAsia="Times New Roman" w:cs="Times New Roman"/>
          <w:color w:val="000000"/>
        </w:rPr>
        <w:t xml:space="preserve">. </w:t>
      </w:r>
      <w:r w:rsidR="00150C0A" w:rsidRPr="00EB46DF">
        <w:rPr>
          <w:rFonts w:eastAsia="Times New Roman" w:cs="Times New Roman"/>
          <w:color w:val="000000"/>
        </w:rPr>
        <w:t xml:space="preserve">Essentially, trophic niche is an organism’s role within the food web; it can be dynamic over time and coexisting species cannot occupy the same niche as this leads to </w:t>
      </w:r>
      <w:r w:rsidR="00150C0A">
        <w:rPr>
          <w:rFonts w:eastAsia="Times New Roman" w:cs="Times New Roman"/>
          <w:color w:val="000000"/>
        </w:rPr>
        <w:t xml:space="preserve">a </w:t>
      </w:r>
      <w:r w:rsidR="00150C0A" w:rsidRPr="00EB46DF">
        <w:rPr>
          <w:rFonts w:eastAsia="Times New Roman" w:cs="Times New Roman"/>
          <w:color w:val="000000"/>
        </w:rPr>
        <w:t xml:space="preserve">competitive exclusion </w:t>
      </w:r>
      <w:r w:rsidR="00150C0A" w:rsidRPr="00EB46DF">
        <w:rPr>
          <w:rFonts w:eastAsia="Times New Roman" w:cs="Times New Roman"/>
          <w:color w:val="000000"/>
        </w:rPr>
        <w:fldChar w:fldCharType="begin" w:fldLock="1"/>
      </w:r>
      <w:r w:rsidR="00150C0A" w:rsidRPr="00EB46DF">
        <w:rPr>
          <w:rFonts w:eastAsia="Times New Roman" w:cs="Times New Roman"/>
          <w:color w:val="000000"/>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(Hardin, 1960)</w:t>
      </w:r>
      <w:r w:rsidR="00150C0A" w:rsidRPr="00EB46DF">
        <w:rPr>
          <w:rFonts w:eastAsia="Times New Roman" w:cs="Times New Roman"/>
          <w:color w:val="000000"/>
        </w:rPr>
        <w:fldChar w:fldCharType="end"/>
      </w:r>
      <w:r w:rsidR="00150C0A" w:rsidRPr="00EB46DF">
        <w:rPr>
          <w:rFonts w:eastAsia="Times New Roman" w:cs="Times New Roman"/>
          <w:color w:val="000000"/>
        </w:rPr>
        <w:t>.</w:t>
      </w:r>
      <w:r w:rsidR="00D944B4">
        <w:rPr>
          <w:rFonts w:eastAsia="Times New Roman" w:cs="Times New Roman"/>
          <w:color w:val="000000"/>
        </w:rPr>
        <w:t xml:space="preserve"> </w:t>
      </w:r>
      <w:r w:rsidR="002562E4">
        <w:rPr>
          <w:rFonts w:eastAsia="Times New Roman" w:cs="Times New Roman"/>
          <w:color w:val="000000"/>
        </w:rPr>
        <w:t>Previous s</w:t>
      </w:r>
      <w:r w:rsidR="00600EAF">
        <w:rPr>
          <w:rFonts w:eastAsia="Times New Roman" w:cs="Times New Roman"/>
          <w:color w:val="000000"/>
        </w:rPr>
        <w:t xml:space="preserve">tudies have shown </w:t>
      </w:r>
      <w:r w:rsidR="002562E4">
        <w:rPr>
          <w:rFonts w:eastAsia="Times New Roman" w:cs="Times New Roman"/>
          <w:color w:val="000000"/>
        </w:rPr>
        <w:t xml:space="preserve">that </w:t>
      </w:r>
      <w:r w:rsidR="00600EAF">
        <w:rPr>
          <w:rFonts w:eastAsia="Times New Roman" w:cs="Times New Roman"/>
          <w:color w:val="000000"/>
        </w:rPr>
        <w:t xml:space="preserve">climate forcing and prey availability </w:t>
      </w:r>
      <w:r w:rsidR="002562E4">
        <w:rPr>
          <w:rFonts w:eastAsia="Times New Roman" w:cs="Times New Roman"/>
          <w:color w:val="000000"/>
        </w:rPr>
        <w:t>may</w:t>
      </w:r>
      <w:r w:rsidR="00600EAF">
        <w:rPr>
          <w:rFonts w:eastAsia="Times New Roman" w:cs="Times New Roman"/>
          <w:color w:val="000000"/>
        </w:rPr>
        <w:t xml:space="preserve"> influence competition and trophic niches of juvenile pink and chum salmon, whe</w:t>
      </w:r>
      <w:r w:rsidR="002562E4">
        <w:rPr>
          <w:rFonts w:eastAsia="Times New Roman" w:cs="Times New Roman"/>
          <w:color w:val="000000"/>
        </w:rPr>
        <w:t>n</w:t>
      </w:r>
      <w:r w:rsidR="00600EAF">
        <w:rPr>
          <w:rFonts w:eastAsia="Times New Roman" w:cs="Times New Roman"/>
          <w:color w:val="000000"/>
        </w:rPr>
        <w:t xml:space="preserve"> </w:t>
      </w:r>
      <w:r w:rsidR="002562E4">
        <w:rPr>
          <w:rFonts w:eastAsia="Times New Roman" w:cs="Times New Roman"/>
          <w:color w:val="000000"/>
        </w:rPr>
        <w:t>under</w:t>
      </w:r>
      <w:r w:rsidR="00600EAF">
        <w:rPr>
          <w:rFonts w:eastAsia="Times New Roman" w:cs="Times New Roman"/>
          <w:color w:val="000000"/>
        </w:rPr>
        <w:t xml:space="preserve"> poorer feeding conditions salmon</w:t>
      </w:r>
      <w:r w:rsidR="002562E4">
        <w:rPr>
          <w:rFonts w:eastAsia="Times New Roman" w:cs="Times New Roman"/>
          <w:color w:val="000000"/>
        </w:rPr>
        <w:t xml:space="preserve"> species</w:t>
      </w:r>
      <w:r w:rsidR="00600EAF">
        <w:rPr>
          <w:rFonts w:eastAsia="Times New Roman" w:cs="Times New Roman"/>
          <w:color w:val="000000"/>
        </w:rPr>
        <w:t xml:space="preserve"> tend to have higher diet overlap </w:t>
      </w:r>
      <w:r w:rsidR="002562E4">
        <w:rPr>
          <w:rFonts w:eastAsia="Times New Roman" w:cs="Times New Roman"/>
          <w:color w:val="000000"/>
        </w:rPr>
        <w:t xml:space="preserve">by </w:t>
      </w:r>
      <w:r w:rsidR="00600EAF">
        <w:rPr>
          <w:rFonts w:eastAsia="Times New Roman" w:cs="Times New Roman"/>
          <w:color w:val="000000"/>
        </w:rPr>
        <w:t>compet</w:t>
      </w:r>
      <w:r w:rsidR="002562E4">
        <w:rPr>
          <w:rFonts w:eastAsia="Times New Roman" w:cs="Times New Roman"/>
          <w:color w:val="000000"/>
        </w:rPr>
        <w:t>ing</w:t>
      </w:r>
      <w:r w:rsidR="00600EAF">
        <w:rPr>
          <w:rFonts w:eastAsia="Times New Roman" w:cs="Times New Roman"/>
          <w:color w:val="000000"/>
        </w:rPr>
        <w:t xml:space="preserve"> for the same </w:t>
      </w:r>
      <w:r w:rsidR="00991F3B">
        <w:rPr>
          <w:rFonts w:eastAsia="Times New Roman" w:cs="Times New Roman"/>
          <w:color w:val="000000"/>
        </w:rPr>
        <w:t xml:space="preserve">resources </w:t>
      </w:r>
      <w:r w:rsidR="00991F3B">
        <w:rPr>
          <w:rFonts w:eastAsia="Times New Roman" w:cs="Times New Roman"/>
          <w:color w:val="000000"/>
        </w:rPr>
        <w:fldChar w:fldCharType="begin" w:fldLock="1"/>
      </w:r>
      <w:r w:rsidR="00006881">
        <w:rPr>
          <w:rFonts w:eastAsia="Times New Roman" w:cs="Times New Roman"/>
          <w:color w:val="000000"/>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Pr>
          <w:rFonts w:eastAsia="Times New Roman" w:cs="Times New Roman"/>
          <w:color w:val="000000"/>
        </w:rPr>
        <w:fldChar w:fldCharType="separate"/>
      </w:r>
      <w:r w:rsidR="00991F3B" w:rsidRPr="00991F3B">
        <w:rPr>
          <w:rFonts w:eastAsia="Times New Roman" w:cs="Times New Roman"/>
          <w:noProof/>
          <w:color w:val="000000"/>
        </w:rPr>
        <w:t>(Gulbransen, 2014; Jenkins, 2011)</w:t>
      </w:r>
      <w:r w:rsidR="00991F3B">
        <w:rPr>
          <w:rFonts w:eastAsia="Times New Roman" w:cs="Times New Roman"/>
          <w:color w:val="000000"/>
        </w:rPr>
        <w:fldChar w:fldCharType="end"/>
      </w:r>
      <w:r w:rsidR="00991F3B">
        <w:rPr>
          <w:rFonts w:eastAsia="Times New Roman" w:cs="Times New Roman"/>
          <w:color w:val="000000"/>
        </w:rPr>
        <w:t>.</w:t>
      </w:r>
    </w:p>
    <w:p w14:paraId="233AD0DF" w14:textId="0F07463D" w:rsidR="00CA6BD3" w:rsidRPr="00EB46DF" w:rsidRDefault="00CA6BD3" w:rsidP="00DF2943">
      <w:pPr>
        <w:rPr>
          <w:rFonts w:eastAsia="Times New Roman" w:cs="Times New Roman"/>
          <w:color w:val="000000"/>
        </w:rPr>
      </w:pPr>
    </w:p>
    <w:p w14:paraId="3AE91519" w14:textId="2FF9E017" w:rsidR="00CB61B8" w:rsidRPr="00EB46DF" w:rsidRDefault="00CB61B8" w:rsidP="00DF2943">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Pink salmon are</w:t>
      </w:r>
      <w:r w:rsidR="008E06FB" w:rsidRPr="00EB46DF">
        <w:rPr>
          <w:rFonts w:eastAsia="Times New Roman" w:cs="Times New Roman"/>
          <w:color w:val="000000"/>
        </w:rPr>
        <w:t xml:space="preserve"> an example of </w:t>
      </w:r>
      <w:r w:rsidR="000D2776" w:rsidRPr="00EB46DF">
        <w:rPr>
          <w:rFonts w:eastAsia="Times New Roman" w:cs="Times New Roman"/>
          <w:color w:val="000000"/>
        </w:rPr>
        <w:t>dominant competitors for food resources</w:t>
      </w:r>
      <w:r w:rsidR="00371D32" w:rsidRPr="00EB46DF">
        <w:rPr>
          <w:rFonts w:eastAsia="Times New Roman" w:cs="Times New Roman"/>
          <w:color w:val="000000"/>
        </w:rPr>
        <w:t xml:space="preserve">. </w:t>
      </w:r>
      <w:r w:rsidR="001F521B" w:rsidRPr="00EB46DF">
        <w:rPr>
          <w:rFonts w:eastAsia="Times New Roman" w:cs="Times New Roman"/>
          <w:color w:val="000000"/>
        </w:rPr>
        <w:t>They a</w:t>
      </w:r>
      <w:r w:rsidR="000D2776" w:rsidRPr="00EB46DF">
        <w:rPr>
          <w:rFonts w:eastAsia="Times New Roman" w:cs="Times New Roman"/>
          <w:color w:val="000000"/>
        </w:rPr>
        <w:t>ctively feed on crustacean zooplankton</w:t>
      </w:r>
      <w:r w:rsidR="00371D32" w:rsidRPr="00EB46DF">
        <w:rPr>
          <w:rFonts w:eastAsia="Times New Roman" w:cs="Times New Roman"/>
          <w:color w:val="000000"/>
        </w:rPr>
        <w:t xml:space="preserve"> </w:t>
      </w:r>
      <w:r w:rsidR="001F521B" w:rsidRPr="00EB46DF">
        <w:rPr>
          <w:rFonts w:eastAsia="Times New Roman" w:cs="Times New Roman"/>
          <w:color w:val="000000"/>
        </w:rPr>
        <w:t xml:space="preserve">and in </w:t>
      </w:r>
      <w:r w:rsidR="000D2776" w:rsidRPr="00EB46DF">
        <w:rPr>
          <w:rFonts w:eastAsia="Times New Roman" w:cs="Times New Roman"/>
          <w:color w:val="000000"/>
        </w:rPr>
        <w:t>high abundance years can cause trophic cascades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(Batten et al., 2018; Ruggerone &amp; Nielsen, 2004)</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Pr="00EB46DF">
        <w:rPr>
          <w:rFonts w:eastAsia="Times New Roman" w:cs="Times New Roman"/>
          <w:color w:val="000000"/>
        </w:rPr>
        <w:t xml:space="preserve"> </w:t>
      </w:r>
      <w:r w:rsidR="003B6DBD" w:rsidRPr="00EB46DF">
        <w:rPr>
          <w:rFonts w:eastAsia="Times New Roman" w:cs="Times New Roman"/>
          <w:color w:val="000000"/>
        </w:rPr>
        <w:t>Emerging studies on competition have</w:t>
      </w:r>
      <w:r w:rsidRPr="00EB46DF">
        <w:rPr>
          <w:rFonts w:eastAsia="Times New Roman" w:cs="Times New Roman"/>
          <w:color w:val="000000"/>
        </w:rPr>
        <w:t xml:space="preserve"> shown pink salmon to negatively affect the growth and survival of other salmonids, herring, sea birds and killer whales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(Beamish et al., 2010; Pearson et al., 2012; Ruggerone et al., 2019; Springer et al., 2018)</w:t>
      </w:r>
      <w:r w:rsidR="00C12468" w:rsidRPr="00EB46DF">
        <w:rPr>
          <w:rFonts w:eastAsia="Times New Roman" w:cs="Times New Roman"/>
          <w:color w:val="000000"/>
        </w:rPr>
        <w:fldChar w:fldCharType="end"/>
      </w:r>
      <w:r w:rsidR="00C12468" w:rsidRPr="00EB46DF">
        <w:rPr>
          <w:rFonts w:eastAsia="Times New Roman" w:cs="Times New Roman"/>
          <w:color w:val="000000"/>
        </w:rPr>
        <w:t xml:space="preserve">. </w:t>
      </w:r>
      <w:r w:rsidR="000D2776" w:rsidRPr="00EB46DF">
        <w:rPr>
          <w:rFonts w:eastAsia="Times New Roman" w:cs="Times New Roman"/>
          <w:color w:val="000000"/>
        </w:rPr>
        <w:t xml:space="preserve">Chum salmon, on the other hand, have more </w:t>
      </w:r>
      <w:r w:rsidR="00371D32" w:rsidRPr="00EB46DF">
        <w:rPr>
          <w:rFonts w:eastAsia="Times New Roman" w:cs="Times New Roman"/>
          <w:color w:val="000000"/>
        </w:rPr>
        <w:t xml:space="preserve">flexible </w:t>
      </w:r>
      <w:r w:rsidR="000D2776" w:rsidRPr="00EB46DF">
        <w:rPr>
          <w:rFonts w:eastAsia="Times New Roman" w:cs="Times New Roman"/>
          <w:color w:val="000000"/>
        </w:rPr>
        <w:t xml:space="preserve">feeding strategies, with the tendency </w:t>
      </w:r>
      <w:r w:rsidR="001F521B" w:rsidRPr="00EB46DF">
        <w:rPr>
          <w:rFonts w:eastAsia="Times New Roman" w:cs="Times New Roman"/>
          <w:color w:val="000000"/>
        </w:rPr>
        <w:t xml:space="preserve">to </w:t>
      </w:r>
      <w:r w:rsidR="000D2776" w:rsidRPr="00EB46DF">
        <w:rPr>
          <w:rFonts w:eastAsia="Times New Roman" w:cs="Times New Roman"/>
          <w:color w:val="000000"/>
        </w:rPr>
        <w:t>prey shift towards gelatinous zooplankton in response to competition or limited food resources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12468" w:rsidRPr="00EB46DF">
        <w:rPr>
          <w:rFonts w:eastAsia="Times New Roman" w:cs="Times New Roman"/>
          <w:bCs/>
          <w:noProof/>
          <w:color w:val="000000"/>
        </w:rPr>
        <w:t>(Johnson &amp; Schindler, 2009; Tadokoro et al., 1996)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00E10448" w:rsidRPr="00EB46DF">
        <w:rPr>
          <w:rFonts w:eastAsia="Times New Roman" w:cs="Times New Roman"/>
          <w:color w:val="000000"/>
        </w:rPr>
        <w:t xml:space="preserve"> </w:t>
      </w:r>
      <w:r w:rsidR="0028260B" w:rsidRPr="00EB46DF">
        <w:rPr>
          <w:rFonts w:eastAsia="Times New Roman" w:cs="Times New Roman"/>
          <w:color w:val="000000"/>
        </w:rPr>
        <w:t>Chum salmon have a substantially larger stomach than other salmon which enables them to specialize on large gelatinous prey</w:t>
      </w:r>
      <w:r w:rsidR="00ED6720" w:rsidRPr="00EB46DF">
        <w:rPr>
          <w:rFonts w:eastAsia="Times New Roman" w:cs="Times New Roman"/>
          <w:color w:val="000000"/>
        </w:rPr>
        <w:t xml:space="preserve"> to meet their energetic </w:t>
      </w:r>
      <w:r w:rsidR="008E06FB" w:rsidRPr="00EB46DF">
        <w:rPr>
          <w:rFonts w:eastAsia="Times New Roman" w:cs="Times New Roman"/>
          <w:color w:val="000000"/>
        </w:rPr>
        <w:t>requirements</w:t>
      </w:r>
      <w:r w:rsidR="0028260B"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(Welch, 1997)</w:t>
      </w:r>
      <w:r w:rsidR="000374C3" w:rsidRPr="00EB46DF">
        <w:rPr>
          <w:rFonts w:eastAsia="Times New Roman" w:cs="Times New Roman"/>
          <w:color w:val="000000"/>
        </w:rPr>
        <w:fldChar w:fldCharType="end"/>
      </w:r>
      <w:r w:rsidR="000374C3" w:rsidRPr="00EB46DF">
        <w:rPr>
          <w:rFonts w:eastAsia="Times New Roman" w:cs="Times New Roman"/>
          <w:color w:val="000000"/>
        </w:rPr>
        <w:t>.</w:t>
      </w:r>
      <w:r w:rsidR="00702E99">
        <w:rPr>
          <w:rFonts w:eastAsia="Times New Roman" w:cs="Times New Roman"/>
          <w:color w:val="000000"/>
        </w:rPr>
        <w:t xml:space="preserve"> While these</w:t>
      </w:r>
      <w:r w:rsidR="00BE327B">
        <w:rPr>
          <w:rFonts w:eastAsia="Times New Roman" w:cs="Times New Roman"/>
          <w:color w:val="000000"/>
        </w:rPr>
        <w:t xml:space="preserve"> foraging</w:t>
      </w:r>
      <w:r w:rsidR="00702E99">
        <w:rPr>
          <w:rFonts w:eastAsia="Times New Roman" w:cs="Times New Roman"/>
          <w:color w:val="000000"/>
        </w:rPr>
        <w:t xml:space="preserve"> trends for pink and chum salmon have been shown in adults, </w:t>
      </w:r>
      <w:r w:rsidR="007C14AC">
        <w:rPr>
          <w:rFonts w:eastAsia="Times New Roman" w:cs="Times New Roman"/>
          <w:color w:val="000000"/>
        </w:rPr>
        <w:t xml:space="preserve">similar </w:t>
      </w:r>
      <w:r w:rsidR="00702E99">
        <w:rPr>
          <w:rFonts w:eastAsia="Times New Roman" w:cs="Times New Roman"/>
          <w:color w:val="000000"/>
        </w:rPr>
        <w:t xml:space="preserve">research is limited for outmigrating juveniles. </w:t>
      </w:r>
    </w:p>
    <w:p w14:paraId="1ADB2445" w14:textId="31EED275" w:rsidR="000D2776" w:rsidRPr="00EB46DF" w:rsidRDefault="000D2776" w:rsidP="00DF2943">
      <w:pPr>
        <w:rPr>
          <w:rFonts w:eastAsia="Times New Roman" w:cs="Times New Roman"/>
          <w:color w:val="000000"/>
        </w:rPr>
      </w:pPr>
      <w:r w:rsidRPr="00EB46DF">
        <w:rPr>
          <w:rFonts w:eastAsia="Times New Roman" w:cs="Times New Roman"/>
          <w:color w:val="000000"/>
        </w:rPr>
        <w:tab/>
        <w:t xml:space="preserve">The zooplankton communities migrating salmon encounter are largely </w:t>
      </w:r>
      <w:r w:rsidR="00151721">
        <w:rPr>
          <w:rFonts w:eastAsia="Times New Roman" w:cs="Times New Roman"/>
          <w:color w:val="000000"/>
        </w:rPr>
        <w:t xml:space="preserve">supported </w:t>
      </w:r>
      <w:r w:rsidRPr="00EB46DF">
        <w:rPr>
          <w:rFonts w:eastAsia="Times New Roman" w:cs="Times New Roman"/>
          <w:color w:val="000000"/>
        </w:rPr>
        <w:t xml:space="preserve">by bottom up </w:t>
      </w:r>
      <w:r w:rsidR="00151721">
        <w:rPr>
          <w:rFonts w:eastAsia="Times New Roman" w:cs="Times New Roman"/>
          <w:color w:val="000000"/>
        </w:rPr>
        <w:t>processes</w:t>
      </w:r>
      <w:r w:rsidR="00EE43A3" w:rsidRPr="00EB46DF">
        <w:rPr>
          <w:rFonts w:eastAsia="Times New Roman" w:cs="Times New Roman"/>
          <w:color w:val="000000"/>
        </w:rPr>
        <w:t xml:space="preserve"> such as</w:t>
      </w:r>
      <w:r w:rsidRPr="00EB46DF">
        <w:rPr>
          <w:rFonts w:eastAsia="Times New Roman" w:cs="Times New Roman"/>
          <w:color w:val="000000"/>
        </w:rPr>
        <w:t xml:space="preserve"> </w:t>
      </w:r>
      <w:r w:rsidR="00F761E7">
        <w:rPr>
          <w:rFonts w:eastAsia="Times New Roman" w:cs="Times New Roman"/>
          <w:color w:val="000000"/>
        </w:rPr>
        <w:t xml:space="preserve">ocean </w:t>
      </w:r>
      <w:r w:rsidRPr="00EB46DF">
        <w:rPr>
          <w:rFonts w:eastAsia="Times New Roman" w:cs="Times New Roman"/>
          <w:color w:val="000000"/>
        </w:rPr>
        <w:t>mixing, nutrients, temperature, salinity</w:t>
      </w:r>
      <w:r w:rsidR="00EE43A3" w:rsidRPr="00EB46DF">
        <w:rPr>
          <w:rFonts w:eastAsia="Times New Roman" w:cs="Times New Roman"/>
          <w:color w:val="000000"/>
        </w:rPr>
        <w:t>,</w:t>
      </w:r>
      <w:r w:rsidRPr="00EB46DF">
        <w:rPr>
          <w:rFonts w:eastAsia="Times New Roman" w:cs="Times New Roman"/>
          <w:color w:val="000000"/>
        </w:rPr>
        <w:t xml:space="preserve"> and phytoplankton</w:t>
      </w:r>
      <w:r w:rsidR="00EE43A3" w:rsidRPr="00EB46DF">
        <w:rPr>
          <w:rFonts w:eastAsia="Times New Roman" w:cs="Times New Roman"/>
          <w:color w:val="000000"/>
        </w:rPr>
        <w:t xml:space="preserve"> productivity</w:t>
      </w:r>
      <w:r w:rsidR="00A47833"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(Mackas et al., 2001)</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In southern British Columbia,</w:t>
      </w:r>
      <w:r w:rsidR="00ED6720" w:rsidRPr="00EB46DF">
        <w:rPr>
          <w:rFonts w:eastAsia="Times New Roman" w:cs="Times New Roman"/>
          <w:color w:val="000000"/>
        </w:rPr>
        <w:t xml:space="preserve"> the majority of pink and chum salmon originate from the Fraser River and the</w:t>
      </w:r>
      <w:r w:rsidRPr="00EB46DF">
        <w:rPr>
          <w:rFonts w:eastAsia="Times New Roman" w:cs="Times New Roman"/>
          <w:color w:val="000000"/>
        </w:rPr>
        <w:t xml:space="preserve"> juvenile</w:t>
      </w:r>
      <w:r w:rsidR="00ED6720" w:rsidRPr="00EB46DF">
        <w:rPr>
          <w:rFonts w:eastAsia="Times New Roman" w:cs="Times New Roman"/>
          <w:color w:val="000000"/>
        </w:rPr>
        <w:t>s</w:t>
      </w:r>
      <w:r w:rsidRPr="00EB46DF">
        <w:rPr>
          <w:rFonts w:eastAsia="Times New Roman" w:cs="Times New Roman"/>
          <w:color w:val="000000"/>
        </w:rPr>
        <w:t xml:space="preserve"> migrate northward through the Strait of Georgia, a seasonally stratified and productive region</w:t>
      </w:r>
      <w:r w:rsidR="004415A1" w:rsidRPr="00EB46DF">
        <w:rPr>
          <w:rFonts w:eastAsia="Times New Roman" w:cs="Times New Roman"/>
          <w:color w:val="000000"/>
        </w:rPr>
        <w:t xml:space="preserve"> </w:t>
      </w:r>
      <w:r w:rsidR="004415A1" w:rsidRPr="00EB46DF">
        <w:rPr>
          <w:rFonts w:eastAsia="Times New Roman" w:cs="Times New Roman"/>
          <w:color w:val="000000"/>
        </w:rPr>
        <w:fldChar w:fldCharType="begin" w:fldLock="1"/>
      </w:r>
      <w:r w:rsidR="001F0B67">
        <w:rPr>
          <w:rFonts w:eastAsia="Times New Roman" w:cs="Times New Roman"/>
          <w:color w:val="000000"/>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EB46DF">
        <w:rPr>
          <w:rFonts w:eastAsia="Times New Roman" w:cs="Times New Roman"/>
          <w:color w:val="000000"/>
        </w:rPr>
        <w:fldChar w:fldCharType="separate"/>
      </w:r>
      <w:r w:rsidR="003F3A41" w:rsidRPr="003F3A41">
        <w:rPr>
          <w:rFonts w:eastAsia="Times New Roman" w:cs="Times New Roman"/>
          <w:noProof/>
          <w:color w:val="000000"/>
        </w:rPr>
        <w:t>(DFO, 2020; Harrison et al., 1983)</w:t>
      </w:r>
      <w:r w:rsidR="004415A1" w:rsidRPr="00EB46DF">
        <w:rPr>
          <w:rFonts w:eastAsia="Times New Roman" w:cs="Times New Roman"/>
          <w:color w:val="000000"/>
        </w:rPr>
        <w:fldChar w:fldCharType="end"/>
      </w:r>
      <w:r w:rsidR="004415A1" w:rsidRPr="00EB46DF">
        <w:rPr>
          <w:rFonts w:eastAsia="Times New Roman" w:cs="Times New Roman"/>
          <w:color w:val="000000"/>
        </w:rPr>
        <w:t>.</w:t>
      </w:r>
      <w:r w:rsidRPr="00EB46DF">
        <w:rPr>
          <w:rFonts w:eastAsia="Times New Roman" w:cs="Times New Roman"/>
          <w:color w:val="000000"/>
        </w:rPr>
        <w:t xml:space="preserve"> </w:t>
      </w:r>
      <w:r w:rsidR="00ED6720" w:rsidRPr="00EB46DF">
        <w:rPr>
          <w:rFonts w:eastAsia="Times New Roman" w:cs="Times New Roman"/>
          <w:color w:val="000000"/>
        </w:rPr>
        <w:t xml:space="preserve">North of the Strait of Georgia </w:t>
      </w:r>
      <w:r w:rsidR="00063D72" w:rsidRPr="00EB46DF">
        <w:rPr>
          <w:rFonts w:eastAsia="Times New Roman" w:cs="Times New Roman"/>
          <w:color w:val="000000"/>
        </w:rPr>
        <w:t>are</w:t>
      </w:r>
      <w:r w:rsidR="00ED6720" w:rsidRPr="00EB46DF">
        <w:rPr>
          <w:rFonts w:eastAsia="Times New Roman" w:cs="Times New Roman"/>
          <w:color w:val="000000"/>
        </w:rPr>
        <w:t xml:space="preserve"> the complex</w:t>
      </w:r>
      <w:r w:rsidR="00063D72" w:rsidRPr="00EB46DF">
        <w:rPr>
          <w:rFonts w:eastAsia="Times New Roman" w:cs="Times New Roman"/>
          <w:color w:val="000000"/>
        </w:rPr>
        <w:t xml:space="preserve"> and</w:t>
      </w:r>
      <w:r w:rsidR="00ED6720" w:rsidRPr="00EB46DF">
        <w:rPr>
          <w:rFonts w:eastAsia="Times New Roman" w:cs="Times New Roman"/>
          <w:color w:val="000000"/>
        </w:rPr>
        <w:t xml:space="preserve"> tidally mixed </w:t>
      </w:r>
      <w:r w:rsidR="00063D72" w:rsidRPr="00EB46DF">
        <w:rPr>
          <w:rFonts w:eastAsia="Times New Roman" w:cs="Times New Roman"/>
          <w:color w:val="000000"/>
        </w:rPr>
        <w:t>areas</w:t>
      </w:r>
      <w:r w:rsidR="00ED6720" w:rsidRPr="00EB46DF">
        <w:rPr>
          <w:rFonts w:eastAsia="Times New Roman" w:cs="Times New Roman"/>
          <w:color w:val="000000"/>
        </w:rPr>
        <w:t xml:space="preserve"> of </w:t>
      </w:r>
      <w:r w:rsidR="00063D72" w:rsidRPr="00EB46DF">
        <w:rPr>
          <w:rFonts w:eastAsia="Times New Roman" w:cs="Times New Roman"/>
          <w:color w:val="000000"/>
        </w:rPr>
        <w:t xml:space="preserve">the </w:t>
      </w:r>
      <w:r w:rsidR="00ED6720" w:rsidRPr="00EB46DF">
        <w:rPr>
          <w:rFonts w:eastAsia="Times New Roman" w:cs="Times New Roman"/>
          <w:color w:val="000000"/>
        </w:rPr>
        <w:t xml:space="preserve">Discovery Islands and Johnstone Strait, </w:t>
      </w:r>
      <w:r w:rsidR="00150C0A" w:rsidRPr="00EB46DF">
        <w:rPr>
          <w:rFonts w:eastAsia="Times New Roman" w:cs="Times New Roman"/>
          <w:color w:val="000000"/>
        </w:rPr>
        <w:t xml:space="preserve">which differ in oceanographic properties and zooplankton communities </w:t>
      </w:r>
      <w:r w:rsidR="00150C0A" w:rsidRPr="00EB46DF">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(Khangaonkar et al., 2017; Mahara, 2018)</w:t>
      </w:r>
      <w:r w:rsidR="00150C0A" w:rsidRPr="00EB46DF">
        <w:rPr>
          <w:rFonts w:eastAsia="Times New Roman" w:cs="Times New Roman"/>
          <w:color w:val="000000"/>
        </w:rPr>
        <w:fldChar w:fldCharType="end"/>
      </w:r>
      <w:r w:rsidR="00150C0A" w:rsidRPr="00EB46DF">
        <w:rPr>
          <w:rFonts w:eastAsia="Times New Roman" w:cs="Times New Roman"/>
          <w:color w:val="000000"/>
        </w:rPr>
        <w:t xml:space="preserve">. </w:t>
      </w:r>
      <w:r w:rsidR="00600EAF">
        <w:rPr>
          <w:rFonts w:eastAsia="Times New Roman" w:cs="Times New Roman"/>
          <w:color w:val="000000"/>
        </w:rPr>
        <w:t xml:space="preserve">Specifically, </w:t>
      </w:r>
      <w:r w:rsidR="00BE327B">
        <w:rPr>
          <w:rFonts w:eastAsia="Times New Roman" w:cs="Times New Roman"/>
          <w:color w:val="000000"/>
        </w:rPr>
        <w:t>The Discovery Islands</w:t>
      </w:r>
      <w:r w:rsidR="00600EAF">
        <w:rPr>
          <w:rFonts w:eastAsia="Times New Roman" w:cs="Times New Roman"/>
          <w:color w:val="000000"/>
        </w:rPr>
        <w:t xml:space="preserve"> </w:t>
      </w:r>
      <w:r w:rsidR="00151721">
        <w:rPr>
          <w:rFonts w:eastAsia="Times New Roman" w:cs="Times New Roman"/>
          <w:color w:val="000000"/>
        </w:rPr>
        <w:t>are</w:t>
      </w:r>
      <w:r w:rsidR="00600EAF">
        <w:rPr>
          <w:rFonts w:eastAsia="Times New Roman" w:cs="Times New Roman"/>
          <w:color w:val="000000"/>
        </w:rPr>
        <w:t xml:space="preserve"> characterized as warmer and fresher, with small zooplankton and meroplankton</w:t>
      </w:r>
      <w:r w:rsidR="00151721">
        <w:rPr>
          <w:rFonts w:eastAsia="Times New Roman" w:cs="Times New Roman"/>
          <w:color w:val="000000"/>
        </w:rPr>
        <w:t xml:space="preserve"> dominating</w:t>
      </w:r>
      <w:r w:rsidR="00600EAF">
        <w:rPr>
          <w:rFonts w:eastAsia="Times New Roman" w:cs="Times New Roman"/>
          <w:color w:val="000000"/>
        </w:rPr>
        <w:t xml:space="preserve">, relative to </w:t>
      </w:r>
      <w:r w:rsidR="002B2559">
        <w:rPr>
          <w:rFonts w:eastAsia="Times New Roman" w:cs="Times New Roman"/>
          <w:color w:val="000000"/>
        </w:rPr>
        <w:t>the Johnstone Strait</w:t>
      </w:r>
      <w:r w:rsidR="00600EAF">
        <w:rPr>
          <w:rFonts w:eastAsia="Times New Roman" w:cs="Times New Roman"/>
          <w:color w:val="000000"/>
        </w:rPr>
        <w:t xml:space="preserve">, which is cooler and more saline, with higher proportions of </w:t>
      </w:r>
      <w:r w:rsidR="00BE327B">
        <w:rPr>
          <w:rFonts w:eastAsia="Times New Roman" w:cs="Times New Roman"/>
          <w:color w:val="000000"/>
        </w:rPr>
        <w:t xml:space="preserve">larger </w:t>
      </w:r>
      <w:r w:rsidR="00600EAF">
        <w:rPr>
          <w:rFonts w:eastAsia="Times New Roman" w:cs="Times New Roman"/>
          <w:color w:val="000000"/>
        </w:rPr>
        <w:t>calanoid</w:t>
      </w:r>
      <w:r w:rsidR="00151721">
        <w:rPr>
          <w:rFonts w:eastAsia="Times New Roman" w:cs="Times New Roman"/>
          <w:color w:val="000000"/>
        </w:rPr>
        <w:t xml:space="preserve"> </w:t>
      </w:r>
      <w:r w:rsidR="00600EAF">
        <w:rPr>
          <w:rFonts w:eastAsia="Times New Roman" w:cs="Times New Roman"/>
          <w:color w:val="000000"/>
        </w:rPr>
        <w:t xml:space="preserve">copepods </w:t>
      </w:r>
      <w:r w:rsidR="00D16F11">
        <w:rPr>
          <w:rFonts w:eastAsia="Times New Roman" w:cs="Times New Roman"/>
          <w:color w:val="000000"/>
        </w:rPr>
        <w:fldChar w:fldCharType="begin" w:fldLock="1"/>
      </w:r>
      <w:r w:rsidR="00006881">
        <w:rPr>
          <w:rFonts w:eastAsia="Times New Roman" w:cs="Times New Roman"/>
          <w:color w:val="000000"/>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Pr>
          <w:rFonts w:eastAsia="Times New Roman" w:cs="Times New Roman"/>
          <w:color w:val="000000"/>
        </w:rPr>
        <w:fldChar w:fldCharType="separate"/>
      </w:r>
      <w:r w:rsidR="00D16F11" w:rsidRPr="00D16F11">
        <w:rPr>
          <w:rFonts w:eastAsia="Times New Roman" w:cs="Times New Roman"/>
          <w:noProof/>
          <w:color w:val="000000"/>
        </w:rPr>
        <w:t>(Mahara, 2018)</w:t>
      </w:r>
      <w:r w:rsidR="00D16F11">
        <w:rPr>
          <w:rFonts w:eastAsia="Times New Roman" w:cs="Times New Roman"/>
          <w:color w:val="000000"/>
        </w:rPr>
        <w:fldChar w:fldCharType="end"/>
      </w:r>
      <w:r w:rsidR="00D16F11">
        <w:rPr>
          <w:rFonts w:eastAsia="Times New Roman" w:cs="Times New Roman"/>
          <w:color w:val="000000"/>
        </w:rPr>
        <w:t xml:space="preserve">. </w:t>
      </w:r>
      <w:r w:rsidR="00063D72" w:rsidRPr="00EB46DF">
        <w:rPr>
          <w:rFonts w:eastAsia="Times New Roman" w:cs="Times New Roman"/>
          <w:color w:val="000000"/>
        </w:rPr>
        <w:t xml:space="preserve">Recent studies have hypothesized these regions to be a </w:t>
      </w:r>
      <w:r w:rsidR="00814F85" w:rsidRPr="00EB46DF">
        <w:rPr>
          <w:rFonts w:eastAsia="Times New Roman" w:cs="Times New Roman"/>
          <w:color w:val="000000"/>
        </w:rPr>
        <w:t>“</w:t>
      </w:r>
      <w:r w:rsidR="00063D72" w:rsidRPr="00EB46DF">
        <w:rPr>
          <w:rFonts w:eastAsia="Times New Roman" w:cs="Times New Roman"/>
          <w:color w:val="000000"/>
        </w:rPr>
        <w:t>trophic gauntlet</w:t>
      </w:r>
      <w:r w:rsidR="00814F85" w:rsidRPr="00EB46DF">
        <w:rPr>
          <w:rFonts w:eastAsia="Times New Roman" w:cs="Times New Roman"/>
          <w:color w:val="000000"/>
        </w:rPr>
        <w:t>”</w:t>
      </w:r>
      <w:r w:rsidR="00063D72" w:rsidRPr="00EB46DF">
        <w:rPr>
          <w:rFonts w:eastAsia="Times New Roman" w:cs="Times New Roman"/>
          <w:color w:val="000000"/>
        </w:rPr>
        <w:t xml:space="preserve"> for juvenile salmon, </w:t>
      </w:r>
      <w:r w:rsidR="00711E92" w:rsidRPr="00EB46DF">
        <w:rPr>
          <w:rFonts w:eastAsia="Times New Roman" w:cs="Times New Roman"/>
          <w:color w:val="000000"/>
        </w:rPr>
        <w:t xml:space="preserve">and </w:t>
      </w:r>
      <w:r w:rsidR="00814F85" w:rsidRPr="00EB46DF">
        <w:rPr>
          <w:rFonts w:eastAsia="Times New Roman" w:cs="Times New Roman"/>
          <w:color w:val="000000"/>
        </w:rPr>
        <w:t xml:space="preserve">sockeye salmon </w:t>
      </w:r>
      <w:r w:rsidR="00711E92" w:rsidRPr="00EB46DF">
        <w:rPr>
          <w:rFonts w:eastAsia="Times New Roman" w:cs="Times New Roman"/>
          <w:color w:val="000000"/>
        </w:rPr>
        <w:t xml:space="preserve">have </w:t>
      </w:r>
      <w:r w:rsidR="00814F85" w:rsidRPr="00EB46DF">
        <w:rPr>
          <w:rFonts w:eastAsia="Times New Roman" w:cs="Times New Roman"/>
          <w:color w:val="000000"/>
        </w:rPr>
        <w:t xml:space="preserve">indeed </w:t>
      </w:r>
      <w:r w:rsidR="00711E92" w:rsidRPr="00EB46DF">
        <w:rPr>
          <w:rFonts w:eastAsia="Times New Roman" w:cs="Times New Roman"/>
          <w:color w:val="000000"/>
        </w:rPr>
        <w:t xml:space="preserve">been demonstrated to be </w:t>
      </w:r>
      <w:r w:rsidR="00814F85" w:rsidRPr="00EB46DF">
        <w:rPr>
          <w:rFonts w:eastAsia="Times New Roman" w:cs="Times New Roman"/>
          <w:color w:val="000000"/>
        </w:rPr>
        <w:t xml:space="preserve">food limited in these tidally mixed waters, </w:t>
      </w:r>
      <w:r w:rsidR="001005FA" w:rsidRPr="00EB46DF">
        <w:rPr>
          <w:rFonts w:eastAsia="Times New Roman" w:cs="Times New Roman"/>
          <w:color w:val="000000"/>
        </w:rPr>
        <w:t xml:space="preserve">with gut fullness </w:t>
      </w:r>
      <w:r w:rsidR="00814F85" w:rsidRPr="00EB46DF">
        <w:rPr>
          <w:rFonts w:eastAsia="Times New Roman" w:cs="Times New Roman"/>
          <w:color w:val="000000"/>
        </w:rPr>
        <w:t>&lt;</w:t>
      </w:r>
      <w:r w:rsidR="002B2559">
        <w:rPr>
          <w:rFonts w:eastAsia="Times New Roman" w:cs="Times New Roman"/>
          <w:color w:val="000000"/>
        </w:rPr>
        <w:t xml:space="preserve"> </w:t>
      </w:r>
      <w:r w:rsidR="00814F85" w:rsidRPr="00EB46DF">
        <w:rPr>
          <w:rFonts w:eastAsia="Times New Roman" w:cs="Times New Roman"/>
          <w:color w:val="000000"/>
        </w:rPr>
        <w:t>0.5% of their body weight</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(James et al., 2020; Mckinnell et al., 2014)</w:t>
      </w:r>
      <w:r w:rsidR="00776754" w:rsidRPr="00EB46DF">
        <w:rPr>
          <w:rFonts w:eastAsia="Times New Roman" w:cs="Times New Roman"/>
          <w:color w:val="000000"/>
        </w:rPr>
        <w:fldChar w:fldCharType="end"/>
      </w:r>
      <w:r w:rsidR="00814F85" w:rsidRPr="00EB46DF">
        <w:rPr>
          <w:rFonts w:eastAsia="Times New Roman" w:cs="Times New Roman"/>
          <w:color w:val="000000"/>
        </w:rPr>
        <w:t xml:space="preserve">. </w:t>
      </w:r>
      <w:r w:rsidR="00B64F00">
        <w:rPr>
          <w:rFonts w:eastAsia="Times New Roman" w:cs="Times New Roman"/>
          <w:color w:val="000000"/>
        </w:rPr>
        <w:t>S</w:t>
      </w:r>
      <w:r w:rsidRPr="00EB46DF">
        <w:rPr>
          <w:rFonts w:eastAsia="Times New Roman" w:cs="Times New Roman"/>
          <w:color w:val="000000"/>
        </w:rPr>
        <w:t xml:space="preserve">almon then migrate through </w:t>
      </w:r>
      <w:r w:rsidR="00203274">
        <w:rPr>
          <w:rFonts w:eastAsia="Times New Roman" w:cs="Times New Roman"/>
          <w:color w:val="000000"/>
        </w:rPr>
        <w:t xml:space="preserve">the </w:t>
      </w:r>
      <w:r w:rsidRPr="00EB46DF">
        <w:rPr>
          <w:rFonts w:eastAsia="Times New Roman" w:cs="Times New Roman"/>
          <w:color w:val="000000"/>
        </w:rPr>
        <w:t xml:space="preserve">Queen Charlotte Strait, where they may be able to </w:t>
      </w:r>
      <w:r w:rsidR="005F1EA6" w:rsidRPr="00EB46DF">
        <w:rPr>
          <w:rFonts w:eastAsia="Times New Roman" w:cs="Times New Roman"/>
          <w:color w:val="000000"/>
        </w:rPr>
        <w:t xml:space="preserve">forage successfully and </w:t>
      </w:r>
      <w:r w:rsidR="00B776B3" w:rsidRPr="00EB46DF">
        <w:rPr>
          <w:rFonts w:eastAsia="Times New Roman" w:cs="Times New Roman"/>
          <w:color w:val="000000"/>
        </w:rPr>
        <w:t>re</w:t>
      </w:r>
      <w:r w:rsidR="00B776B3">
        <w:rPr>
          <w:rFonts w:eastAsia="Times New Roman" w:cs="Times New Roman"/>
          <w:color w:val="000000"/>
        </w:rPr>
        <w:t>cover</w:t>
      </w:r>
      <w:r w:rsidR="00B776B3" w:rsidRPr="00EB46DF">
        <w:rPr>
          <w:rFonts w:eastAsia="Times New Roman" w:cs="Times New Roman"/>
          <w:color w:val="000000"/>
        </w:rPr>
        <w:t xml:space="preserve"> </w:t>
      </w:r>
      <w:r w:rsidR="00ED6720" w:rsidRPr="00EB46DF">
        <w:rPr>
          <w:rFonts w:eastAsia="Times New Roman" w:cs="Times New Roman"/>
          <w:color w:val="000000"/>
        </w:rPr>
        <w:t>from</w:t>
      </w:r>
      <w:r w:rsidR="00150C0A">
        <w:rPr>
          <w:rFonts w:eastAsia="Times New Roman" w:cs="Times New Roman"/>
          <w:color w:val="000000"/>
        </w:rPr>
        <w:t xml:space="preserve"> the</w:t>
      </w:r>
      <w:r w:rsidRPr="00EB46DF">
        <w:rPr>
          <w:rFonts w:eastAsia="Times New Roman" w:cs="Times New Roman"/>
          <w:color w:val="000000"/>
        </w:rPr>
        <w:t xml:space="preserve"> </w:t>
      </w:r>
      <w:r w:rsidR="005F1EA6" w:rsidRPr="00EB46DF">
        <w:rPr>
          <w:rFonts w:eastAsia="Times New Roman" w:cs="Times New Roman"/>
          <w:color w:val="000000"/>
        </w:rPr>
        <w:t>food shortages</w:t>
      </w:r>
      <w:r w:rsidR="00150C0A">
        <w:rPr>
          <w:rFonts w:eastAsia="Times New Roman" w:cs="Times New Roman"/>
          <w:color w:val="000000"/>
        </w:rPr>
        <w:t xml:space="preserve"> experience</w:t>
      </w:r>
      <w:r w:rsidR="002B2559">
        <w:rPr>
          <w:rFonts w:eastAsia="Times New Roman" w:cs="Times New Roman"/>
          <w:color w:val="000000"/>
        </w:rPr>
        <w:t>d</w:t>
      </w:r>
      <w:r w:rsidR="00150C0A">
        <w:rPr>
          <w:rFonts w:eastAsia="Times New Roman" w:cs="Times New Roman"/>
          <w:color w:val="000000"/>
        </w:rPr>
        <w:t xml:space="preserve"> in </w:t>
      </w:r>
      <w:r w:rsidR="002B2559">
        <w:rPr>
          <w:rFonts w:eastAsia="Times New Roman" w:cs="Times New Roman"/>
          <w:color w:val="000000"/>
        </w:rPr>
        <w:t>Discovery Islands</w:t>
      </w:r>
      <w:r w:rsidR="00150C0A">
        <w:rPr>
          <w:rFonts w:eastAsia="Times New Roman" w:cs="Times New Roman"/>
          <w:color w:val="000000"/>
        </w:rPr>
        <w:t xml:space="preserve"> and </w:t>
      </w:r>
      <w:r w:rsidR="002B2559">
        <w:rPr>
          <w:rFonts w:eastAsia="Times New Roman" w:cs="Times New Roman"/>
          <w:color w:val="000000"/>
        </w:rPr>
        <w:t>Johnstone Strait</w:t>
      </w:r>
      <w:r w:rsidR="00ED6720"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86DCF">
        <w:rPr>
          <w:rFonts w:eastAsia="Times New Roman" w:cs="Times New Roman"/>
          <w:color w:val="000000"/>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(Mcqueen &amp; Ware, 2006)</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w:t>
      </w:r>
      <w:r w:rsidR="00B64F00">
        <w:rPr>
          <w:rFonts w:eastAsia="Times New Roman" w:cs="Times New Roman"/>
          <w:color w:val="000000"/>
        </w:rPr>
        <w:t xml:space="preserve">Therefore, salmon are able to survive this challenging route of </w:t>
      </w:r>
      <w:r w:rsidR="002B2559">
        <w:rPr>
          <w:rFonts w:eastAsia="Times New Roman" w:cs="Times New Roman"/>
          <w:color w:val="000000"/>
        </w:rPr>
        <w:t>Discovery Islands and Johnstone Strait</w:t>
      </w:r>
      <w:r w:rsidR="00B64F00">
        <w:rPr>
          <w:rFonts w:eastAsia="Times New Roman" w:cs="Times New Roman"/>
          <w:color w:val="000000"/>
        </w:rPr>
        <w:t xml:space="preserve"> since it is book-ended with </w:t>
      </w:r>
      <w:r w:rsidR="00150C0A">
        <w:rPr>
          <w:rFonts w:eastAsia="Times New Roman" w:cs="Times New Roman"/>
          <w:color w:val="000000"/>
        </w:rPr>
        <w:t>productive</w:t>
      </w:r>
      <w:r w:rsidR="00B64F00">
        <w:rPr>
          <w:rFonts w:eastAsia="Times New Roman" w:cs="Times New Roman"/>
          <w:color w:val="000000"/>
        </w:rPr>
        <w:t xml:space="preserve"> feeding</w:t>
      </w:r>
      <w:r w:rsidR="00150C0A">
        <w:rPr>
          <w:rFonts w:eastAsia="Times New Roman" w:cs="Times New Roman"/>
          <w:color w:val="000000"/>
        </w:rPr>
        <w:t xml:space="preserve"> conditions</w:t>
      </w:r>
      <w:r w:rsidR="00B64F00">
        <w:rPr>
          <w:rFonts w:eastAsia="Times New Roman" w:cs="Times New Roman"/>
          <w:color w:val="000000"/>
        </w:rPr>
        <w:t xml:space="preserve"> in the</w:t>
      </w:r>
      <w:r w:rsidR="00BB1569">
        <w:rPr>
          <w:rFonts w:eastAsia="Times New Roman" w:cs="Times New Roman"/>
          <w:color w:val="000000"/>
        </w:rPr>
        <w:t xml:space="preserve"> northern Strait of Georgia</w:t>
      </w:r>
      <w:r w:rsidR="00B64F00">
        <w:rPr>
          <w:rFonts w:eastAsia="Times New Roman" w:cs="Times New Roman"/>
          <w:color w:val="000000"/>
        </w:rPr>
        <w:t xml:space="preserve"> and </w:t>
      </w:r>
      <w:r w:rsidR="002B2559">
        <w:rPr>
          <w:rFonts w:eastAsia="Times New Roman" w:cs="Times New Roman"/>
          <w:color w:val="000000"/>
        </w:rPr>
        <w:t>Queen Charlotte Strait</w:t>
      </w:r>
      <w:r w:rsidR="00B776B3">
        <w:rPr>
          <w:rFonts w:eastAsia="Times New Roman" w:cs="Times New Roman"/>
          <w:color w:val="000000"/>
        </w:rPr>
        <w:t xml:space="preserve">. </w:t>
      </w:r>
      <w:r w:rsidR="00B64F00" w:rsidRPr="00EB46DF">
        <w:rPr>
          <w:rFonts w:eastAsia="Times New Roman" w:cs="Times New Roman"/>
          <w:color w:val="000000"/>
        </w:rPr>
        <w:t xml:space="preserve">Since pink and chum salmon have similar foraging and migration patterns to sockeye, they are also exposed to the trophic gauntlet potentially </w:t>
      </w:r>
      <w:r w:rsidR="00B776B3">
        <w:rPr>
          <w:rFonts w:eastAsia="Times New Roman" w:cs="Times New Roman"/>
          <w:color w:val="000000"/>
        </w:rPr>
        <w:t>increasing</w:t>
      </w:r>
      <w:r w:rsidR="00B776B3" w:rsidRPr="00EB46DF">
        <w:rPr>
          <w:rFonts w:eastAsia="Times New Roman" w:cs="Times New Roman"/>
          <w:color w:val="000000"/>
        </w:rPr>
        <w:t xml:space="preserve"> </w:t>
      </w:r>
      <w:r w:rsidR="00B64F00" w:rsidRPr="00EB46DF">
        <w:rPr>
          <w:rFonts w:eastAsia="Times New Roman" w:cs="Times New Roman"/>
          <w:color w:val="000000"/>
        </w:rPr>
        <w:t xml:space="preserve">competition for resources and affecting juvenile growth and survival </w:t>
      </w:r>
      <w:r w:rsidR="00B64F00" w:rsidRPr="00EB46DF">
        <w:rPr>
          <w:rFonts w:eastAsia="Times New Roman" w:cs="Times New Roman"/>
          <w:color w:val="000000"/>
        </w:rPr>
        <w:fldChar w:fldCharType="begin" w:fldLock="1"/>
      </w:r>
      <w:r w:rsidR="00086DC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EB46DF">
        <w:rPr>
          <w:rFonts w:eastAsia="Times New Roman" w:cs="Times New Roman"/>
          <w:color w:val="000000"/>
        </w:rPr>
        <w:fldChar w:fldCharType="separate"/>
      </w:r>
      <w:r w:rsidR="00B64F00" w:rsidRPr="00EB46DF">
        <w:rPr>
          <w:rFonts w:eastAsia="Times New Roman" w:cs="Times New Roman"/>
          <w:noProof/>
          <w:color w:val="000000"/>
        </w:rPr>
        <w:t>(Healey, 1991)</w:t>
      </w:r>
      <w:r w:rsidR="00B64F00" w:rsidRPr="00EB46DF">
        <w:rPr>
          <w:rFonts w:eastAsia="Times New Roman" w:cs="Times New Roman"/>
          <w:color w:val="000000"/>
        </w:rPr>
        <w:fldChar w:fldCharType="end"/>
      </w:r>
      <w:r w:rsidR="00B64F00" w:rsidRPr="00EB46DF">
        <w:rPr>
          <w:rFonts w:eastAsia="Times New Roman" w:cs="Times New Roman"/>
          <w:color w:val="000000"/>
        </w:rPr>
        <w:t xml:space="preserve">. </w:t>
      </w:r>
    </w:p>
    <w:p w14:paraId="640B29C8" w14:textId="77777777" w:rsidR="000D2776" w:rsidRPr="00EB46DF" w:rsidRDefault="000D2776" w:rsidP="00DF2943">
      <w:pPr>
        <w:rPr>
          <w:rFonts w:eastAsia="Times New Roman" w:cs="Times New Roman"/>
          <w:color w:val="000000"/>
        </w:rPr>
      </w:pPr>
    </w:p>
    <w:p w14:paraId="1B4EB8C6" w14:textId="19D60D9A" w:rsidR="000D2776" w:rsidRPr="00EB46DF" w:rsidRDefault="000D2776" w:rsidP="00DF2943">
      <w:pPr>
        <w:rPr>
          <w:rFonts w:eastAsia="Times New Roman" w:cs="Times New Roman"/>
        </w:rPr>
      </w:pPr>
      <w:r w:rsidRPr="00EB46DF">
        <w:rPr>
          <w:rFonts w:eastAsia="Times New Roman" w:cs="Times New Roman"/>
          <w:color w:val="000000"/>
        </w:rPr>
        <w:tab/>
        <w:t xml:space="preserve">The conditions salmon encounter in this region of B.C. </w:t>
      </w:r>
      <w:r w:rsidR="00D67A2E" w:rsidRPr="00EB46DF">
        <w:rPr>
          <w:rFonts w:eastAsia="Times New Roman" w:cs="Times New Roman"/>
          <w:color w:val="000000"/>
        </w:rPr>
        <w:t>are</w:t>
      </w:r>
      <w:r w:rsidR="00804ABE" w:rsidRPr="00EB46DF">
        <w:rPr>
          <w:rFonts w:eastAsia="Times New Roman" w:cs="Times New Roman"/>
          <w:color w:val="000000"/>
        </w:rPr>
        <w:t xml:space="preserve"> representative of </w:t>
      </w:r>
      <w:r w:rsidRPr="00EB46DF">
        <w:rPr>
          <w:rFonts w:eastAsia="Times New Roman" w:cs="Times New Roman"/>
          <w:color w:val="000000"/>
        </w:rPr>
        <w:t xml:space="preserve">environments </w:t>
      </w:r>
      <w:r w:rsidR="00D67A2E" w:rsidRPr="00EB46DF">
        <w:rPr>
          <w:rFonts w:eastAsia="Times New Roman" w:cs="Times New Roman"/>
          <w:color w:val="000000"/>
        </w:rPr>
        <w:t xml:space="preserve">encountered by early marine phase juvenile salmon in other regions of the </w:t>
      </w:r>
      <w:r w:rsidR="001005FA" w:rsidRPr="00EB46DF">
        <w:rPr>
          <w:rFonts w:eastAsia="Times New Roman" w:cs="Times New Roman"/>
          <w:color w:val="000000"/>
        </w:rPr>
        <w:t>N</w:t>
      </w:r>
      <w:r w:rsidR="00D67A2E" w:rsidRPr="00EB46DF">
        <w:rPr>
          <w:rFonts w:eastAsia="Times New Roman" w:cs="Times New Roman"/>
          <w:color w:val="000000"/>
        </w:rPr>
        <w:t xml:space="preserve">ortheast Pacific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bCs/>
          <w:noProof/>
          <w:color w:val="000000"/>
        </w:rPr>
        <w:t>(Brodeur et al., 2007)</w:t>
      </w:r>
      <w:r w:rsidR="00674289" w:rsidRPr="00EB46DF">
        <w:rPr>
          <w:rStyle w:val="FootnoteReference"/>
          <w:rFonts w:eastAsia="Times New Roman" w:cs="Times New Roman"/>
          <w:color w:val="000000"/>
        </w:rPr>
        <w:fldChar w:fldCharType="end"/>
      </w:r>
      <w:r w:rsidR="001E4D0E" w:rsidRPr="00EB46DF">
        <w:rPr>
          <w:rFonts w:eastAsia="Times New Roman" w:cs="Times New Roman"/>
          <w:color w:val="000000"/>
        </w:rPr>
        <w:t xml:space="preserve">. </w:t>
      </w:r>
      <w:r w:rsidR="00F65A95" w:rsidRPr="00EB46DF">
        <w:rPr>
          <w:rFonts w:eastAsia="Times New Roman" w:cs="Times New Roman"/>
          <w:color w:val="000000"/>
        </w:rPr>
        <w:t>For example, Southeast Alaska has a similar coastal oceanography, with inlets, channels, archipelagos, and high amounts of tidal mixing that can influence salmon diets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(Weingartner et al., 2009)</w:t>
      </w:r>
      <w:r w:rsidR="001215CF" w:rsidRPr="00EB46DF">
        <w:rPr>
          <w:rFonts w:eastAsia="Times New Roman" w:cs="Times New Roman"/>
          <w:color w:val="000000"/>
        </w:rPr>
        <w:fldChar w:fldCharType="end"/>
      </w:r>
      <w:r w:rsidR="00F65A95" w:rsidRPr="00EB46DF">
        <w:rPr>
          <w:rFonts w:eastAsia="Times New Roman" w:cs="Times New Roman"/>
          <w:color w:val="000000"/>
        </w:rPr>
        <w:t xml:space="preserve">. </w:t>
      </w:r>
      <w:r w:rsidR="00373355">
        <w:rPr>
          <w:rFonts w:eastAsia="Times New Roman" w:cs="Times New Roman"/>
          <w:color w:val="000000"/>
        </w:rPr>
        <w:t>In Icy Strait</w:t>
      </w:r>
      <w:r w:rsidR="005E53AD">
        <w:rPr>
          <w:rFonts w:eastAsia="Times New Roman" w:cs="Times New Roman"/>
          <w:color w:val="000000"/>
        </w:rPr>
        <w:t xml:space="preserve">, Southeast Alaska, juvenile pink and chum salmon diets </w:t>
      </w:r>
      <w:r w:rsidR="00B776B3">
        <w:rPr>
          <w:rFonts w:eastAsia="Times New Roman" w:cs="Times New Roman"/>
          <w:color w:val="000000"/>
        </w:rPr>
        <w:t xml:space="preserve">comprised </w:t>
      </w:r>
      <w:r w:rsidR="00DF2860">
        <w:rPr>
          <w:rFonts w:eastAsia="Times New Roman" w:cs="Times New Roman"/>
          <w:color w:val="000000"/>
        </w:rPr>
        <w:t>calanoid copepods, euphausiids, appendicularians and amphipods</w:t>
      </w:r>
      <w:r w:rsidR="00542DC2">
        <w:rPr>
          <w:rFonts w:eastAsia="Times New Roman" w:cs="Times New Roman"/>
          <w:color w:val="000000"/>
        </w:rPr>
        <w:t xml:space="preserve"> </w:t>
      </w:r>
      <w:r w:rsidR="00542DC2">
        <w:rPr>
          <w:rFonts w:eastAsia="Times New Roman" w:cs="Times New Roman"/>
          <w:color w:val="000000"/>
        </w:rPr>
        <w:fldChar w:fldCharType="begin" w:fldLock="1"/>
      </w:r>
      <w:r w:rsidR="003F3A41">
        <w:rPr>
          <w:rFonts w:eastAsia="Times New Roman" w:cs="Times New Roman"/>
          <w:color w:val="000000"/>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Pr>
          <w:rFonts w:eastAsia="Times New Roman" w:cs="Times New Roman"/>
          <w:color w:val="000000"/>
        </w:rPr>
        <w:fldChar w:fldCharType="separate"/>
      </w:r>
      <w:r w:rsidR="003F3A41" w:rsidRPr="003F3A41">
        <w:rPr>
          <w:rFonts w:eastAsia="Times New Roman" w:cs="Times New Roman"/>
          <w:noProof/>
          <w:color w:val="000000"/>
        </w:rPr>
        <w:t>(Orsi et al., 2004; Sturdevant et al., 2004)</w:t>
      </w:r>
      <w:r w:rsidR="00542DC2">
        <w:rPr>
          <w:rFonts w:eastAsia="Times New Roman" w:cs="Times New Roman"/>
          <w:color w:val="000000"/>
        </w:rPr>
        <w:fldChar w:fldCharType="end"/>
      </w:r>
      <w:r w:rsidR="00DF2860">
        <w:rPr>
          <w:rFonts w:eastAsia="Times New Roman" w:cs="Times New Roman"/>
          <w:color w:val="000000"/>
        </w:rPr>
        <w:t xml:space="preserve">. </w:t>
      </w:r>
      <w:r w:rsidRPr="00EB46DF">
        <w:rPr>
          <w:rFonts w:eastAsia="Times New Roman" w:cs="Times New Roman"/>
          <w:color w:val="000000"/>
        </w:rPr>
        <w:t xml:space="preserve">Therefore, not only does the </w:t>
      </w:r>
      <w:r w:rsidR="00B36CFE" w:rsidRPr="00EB46DF">
        <w:rPr>
          <w:rFonts w:eastAsia="Times New Roman" w:cs="Times New Roman"/>
          <w:color w:val="000000"/>
        </w:rPr>
        <w:t>DI-JS</w:t>
      </w:r>
      <w:r w:rsidRPr="00EB46DF">
        <w:rPr>
          <w:rFonts w:eastAsia="Times New Roman" w:cs="Times New Roman"/>
          <w:color w:val="000000"/>
        </w:rPr>
        <w:t xml:space="preserve"> region represent an important section of the salmon migration route, </w:t>
      </w:r>
      <w:r w:rsidR="00D67A2E" w:rsidRPr="00EB46DF">
        <w:rPr>
          <w:rFonts w:eastAsia="Times New Roman" w:cs="Times New Roman"/>
          <w:color w:val="000000"/>
        </w:rPr>
        <w:t xml:space="preserve">but it is </w:t>
      </w:r>
      <w:r w:rsidRPr="00EB46DF">
        <w:rPr>
          <w:rFonts w:eastAsia="Times New Roman" w:cs="Times New Roman"/>
          <w:color w:val="000000"/>
        </w:rPr>
        <w:t>a microcosm of coastal conditions</w:t>
      </w:r>
      <w:r w:rsidR="00281143" w:rsidRPr="00EB46DF">
        <w:rPr>
          <w:rFonts w:eastAsia="Times New Roman" w:cs="Times New Roman"/>
          <w:color w:val="000000"/>
        </w:rPr>
        <w:t xml:space="preserve"> </w:t>
      </w:r>
      <w:r w:rsidR="00D67A2E" w:rsidRPr="00EB46DF">
        <w:rPr>
          <w:rFonts w:eastAsia="Times New Roman" w:cs="Times New Roman"/>
          <w:color w:val="000000"/>
        </w:rPr>
        <w:t>experienced by juvenile</w:t>
      </w:r>
      <w:r w:rsidR="00F65A95" w:rsidRPr="00EB46DF">
        <w:rPr>
          <w:rFonts w:eastAsia="Times New Roman" w:cs="Times New Roman"/>
          <w:color w:val="000000"/>
        </w:rPr>
        <w:t xml:space="preserve"> pink and chum salmon</w:t>
      </w:r>
      <w:r w:rsidR="00281143" w:rsidRPr="00EB46DF">
        <w:rPr>
          <w:rFonts w:eastAsia="Times New Roman" w:cs="Times New Roman"/>
          <w:color w:val="000000"/>
        </w:rPr>
        <w:t xml:space="preserve"> along the North</w:t>
      </w:r>
      <w:r w:rsidR="001005FA" w:rsidRPr="00EB46DF">
        <w:rPr>
          <w:rFonts w:eastAsia="Times New Roman" w:cs="Times New Roman"/>
          <w:color w:val="000000"/>
        </w:rPr>
        <w:t>e</w:t>
      </w:r>
      <w:r w:rsidR="00D67A2E" w:rsidRPr="00EB46DF">
        <w:rPr>
          <w:rFonts w:eastAsia="Times New Roman" w:cs="Times New Roman"/>
          <w:color w:val="000000"/>
        </w:rPr>
        <w:t xml:space="preserve">ast </w:t>
      </w:r>
      <w:r w:rsidR="00281143" w:rsidRPr="00EB46DF">
        <w:rPr>
          <w:rFonts w:eastAsia="Times New Roman" w:cs="Times New Roman"/>
          <w:color w:val="000000"/>
        </w:rPr>
        <w:t>Pacific coast</w:t>
      </w:r>
      <w:r w:rsidR="00F65A95" w:rsidRPr="00EB46DF">
        <w:rPr>
          <w:rFonts w:eastAsia="Times New Roman" w:cs="Times New Roman"/>
          <w:color w:val="000000"/>
        </w:rPr>
        <w:t>.</w:t>
      </w:r>
    </w:p>
    <w:p w14:paraId="2075DE2E" w14:textId="4146DC06" w:rsidR="00BB1CD8" w:rsidRDefault="00BB1CD8" w:rsidP="00DF2943">
      <w:pPr>
        <w:rPr>
          <w:rFonts w:eastAsia="Times New Roman" w:cs="Times New Roman"/>
          <w:color w:val="000000"/>
        </w:rPr>
      </w:pPr>
    </w:p>
    <w:p w14:paraId="47D05C87" w14:textId="4473DF4E" w:rsidR="00372150" w:rsidRDefault="00BB1CD8" w:rsidP="00DF2943">
      <w:pPr>
        <w:rPr>
          <w:rFonts w:eastAsia="Times New Roman" w:cs="Times New Roman"/>
          <w:color w:val="000000"/>
        </w:rPr>
      </w:pPr>
      <w:r>
        <w:rPr>
          <w:rFonts w:eastAsia="Times New Roman" w:cs="Times New Roman"/>
          <w:color w:val="000000"/>
        </w:rPr>
        <w:tab/>
        <w:t xml:space="preserve">This </w:t>
      </w:r>
      <w:r w:rsidR="00630BB7">
        <w:rPr>
          <w:rFonts w:eastAsia="Times New Roman" w:cs="Times New Roman"/>
          <w:color w:val="000000"/>
        </w:rPr>
        <w:t>study</w:t>
      </w:r>
      <w:r>
        <w:rPr>
          <w:rFonts w:eastAsia="Times New Roman" w:cs="Times New Roman"/>
          <w:color w:val="000000"/>
        </w:rPr>
        <w:t xml:space="preserve"> addressed a knowledge gap </w:t>
      </w:r>
      <w:r w:rsidR="00630BB7">
        <w:rPr>
          <w:rFonts w:eastAsia="Times New Roman" w:cs="Times New Roman"/>
          <w:color w:val="000000"/>
        </w:rPr>
        <w:t xml:space="preserve">in the foraging biology </w:t>
      </w:r>
      <w:r>
        <w:rPr>
          <w:rFonts w:eastAsia="Times New Roman" w:cs="Times New Roman"/>
          <w:color w:val="000000"/>
        </w:rPr>
        <w:t xml:space="preserve">of </w:t>
      </w:r>
      <w:r w:rsidR="00630BB7">
        <w:rPr>
          <w:rFonts w:eastAsia="Times New Roman" w:cs="Times New Roman"/>
          <w:color w:val="000000"/>
        </w:rPr>
        <w:t xml:space="preserve">juvenile </w:t>
      </w:r>
      <w:r>
        <w:rPr>
          <w:rFonts w:eastAsia="Times New Roman" w:cs="Times New Roman"/>
          <w:color w:val="000000"/>
        </w:rPr>
        <w:t xml:space="preserve">pink and chum </w:t>
      </w:r>
      <w:r w:rsidR="00630BB7">
        <w:rPr>
          <w:rFonts w:eastAsia="Times New Roman" w:cs="Times New Roman"/>
          <w:color w:val="000000"/>
        </w:rPr>
        <w:t xml:space="preserve">salmon across contrasting </w:t>
      </w:r>
      <w:r w:rsidR="001D077D">
        <w:rPr>
          <w:rFonts w:eastAsia="Times New Roman" w:cs="Times New Roman"/>
          <w:color w:val="000000"/>
        </w:rPr>
        <w:t>feeding conditions</w:t>
      </w:r>
      <w:r w:rsidR="005B1359">
        <w:rPr>
          <w:rFonts w:eastAsia="Times New Roman" w:cs="Times New Roman"/>
          <w:color w:val="000000"/>
        </w:rPr>
        <w:t xml:space="preserve"> in</w:t>
      </w:r>
      <w:r w:rsidR="00060858">
        <w:rPr>
          <w:rFonts w:eastAsia="Times New Roman" w:cs="Times New Roman"/>
          <w:color w:val="000000"/>
        </w:rPr>
        <w:t xml:space="preserve"> tidally mixed waters</w:t>
      </w:r>
      <w:r>
        <w:rPr>
          <w:rFonts w:eastAsia="Times New Roman" w:cs="Times New Roman"/>
          <w:color w:val="000000"/>
        </w:rPr>
        <w:t xml:space="preserve"> </w:t>
      </w:r>
      <w:r w:rsidR="00060858">
        <w:rPr>
          <w:rFonts w:eastAsia="Times New Roman" w:cs="Times New Roman"/>
          <w:color w:val="000000"/>
        </w:rPr>
        <w:t>during</w:t>
      </w:r>
      <w:r>
        <w:rPr>
          <w:rFonts w:eastAsia="Times New Roman" w:cs="Times New Roman"/>
          <w:color w:val="000000"/>
        </w:rPr>
        <w:t xml:space="preserve"> </w:t>
      </w:r>
      <w:r w:rsidR="00630BB7">
        <w:rPr>
          <w:rFonts w:eastAsia="Times New Roman" w:cs="Times New Roman"/>
          <w:color w:val="000000"/>
        </w:rPr>
        <w:t xml:space="preserve">coastal </w:t>
      </w:r>
      <w:r w:rsidR="00060858">
        <w:rPr>
          <w:rFonts w:eastAsia="Times New Roman" w:cs="Times New Roman"/>
          <w:color w:val="000000"/>
        </w:rPr>
        <w:t>migration</w:t>
      </w:r>
      <w:r>
        <w:rPr>
          <w:rFonts w:eastAsia="Times New Roman" w:cs="Times New Roman"/>
          <w:color w:val="000000"/>
        </w:rPr>
        <w:t xml:space="preserve">. </w:t>
      </w:r>
      <w:r w:rsidR="00AC7860">
        <w:rPr>
          <w:rFonts w:eastAsia="Times New Roman" w:cs="Times New Roman"/>
          <w:color w:val="000000"/>
        </w:rPr>
        <w:t xml:space="preserve"> </w:t>
      </w:r>
      <w:r w:rsidR="00630BB7">
        <w:rPr>
          <w:rFonts w:eastAsia="Times New Roman" w:cs="Times New Roman"/>
          <w:color w:val="000000"/>
        </w:rPr>
        <w:t>Specifically, t</w:t>
      </w:r>
      <w:r>
        <w:rPr>
          <w:rFonts w:eastAsia="Times New Roman" w:cs="Times New Roman"/>
          <w:color w:val="000000"/>
        </w:rPr>
        <w:t>his study aimed to (a) quantify and compare juvenile pink and chum salmon diets</w:t>
      </w:r>
      <w:r w:rsidR="00630BB7">
        <w:rPr>
          <w:rFonts w:eastAsia="Times New Roman" w:cs="Times New Roman"/>
          <w:color w:val="000000"/>
        </w:rPr>
        <w:t xml:space="preserve"> and </w:t>
      </w:r>
      <w:r w:rsidR="0038685D">
        <w:rPr>
          <w:rFonts w:eastAsia="Times New Roman" w:cs="Times New Roman"/>
          <w:color w:val="000000"/>
        </w:rPr>
        <w:t>trophic niches</w:t>
      </w:r>
      <w:r>
        <w:rPr>
          <w:rFonts w:eastAsia="Times New Roman" w:cs="Times New Roman"/>
          <w:color w:val="000000"/>
        </w:rPr>
        <w:t xml:space="preserve"> in areas of contrasting foraging conditions;</w:t>
      </w:r>
      <w:r w:rsidR="0038685D">
        <w:rPr>
          <w:rFonts w:eastAsia="Times New Roman" w:cs="Times New Roman"/>
          <w:color w:val="000000"/>
        </w:rPr>
        <w:t xml:space="preserve"> (b) assess </w:t>
      </w:r>
      <w:r w:rsidR="00325F59">
        <w:rPr>
          <w:rFonts w:eastAsia="Times New Roman" w:cs="Times New Roman"/>
          <w:color w:val="000000"/>
        </w:rPr>
        <w:t xml:space="preserve">the </w:t>
      </w:r>
      <w:r w:rsidR="0038685D">
        <w:rPr>
          <w:rFonts w:eastAsia="Times New Roman" w:cs="Times New Roman"/>
          <w:color w:val="000000"/>
        </w:rPr>
        <w:t>foraging success of juvenile pink and chum salmon in southern B.C. and (c) describe</w:t>
      </w:r>
      <w:r w:rsidR="00325F59">
        <w:rPr>
          <w:rFonts w:eastAsia="Times New Roman" w:cs="Times New Roman"/>
          <w:color w:val="000000"/>
        </w:rPr>
        <w:t xml:space="preserve"> the</w:t>
      </w:r>
      <w:r w:rsidR="0038685D">
        <w:rPr>
          <w:rFonts w:eastAsia="Times New Roman" w:cs="Times New Roman"/>
          <w:color w:val="000000"/>
        </w:rPr>
        <w:t xml:space="preserve"> potential interspecific competition between juvenile pink and chum salmon under contrasting feeding conditions. </w:t>
      </w:r>
      <w:r>
        <w:rPr>
          <w:rFonts w:eastAsia="Times New Roman" w:cs="Times New Roman"/>
          <w:color w:val="000000"/>
        </w:rPr>
        <w:t xml:space="preserve">The prediction was that low </w:t>
      </w:r>
      <w:r w:rsidR="00B776B3">
        <w:rPr>
          <w:rFonts w:eastAsia="Times New Roman" w:cs="Times New Roman"/>
          <w:color w:val="000000"/>
        </w:rPr>
        <w:t xml:space="preserve">prey </w:t>
      </w:r>
      <w:r>
        <w:rPr>
          <w:rFonts w:eastAsia="Times New Roman" w:cs="Times New Roman"/>
          <w:color w:val="000000"/>
        </w:rPr>
        <w:t>availability</w:t>
      </w:r>
      <w:r w:rsidR="00060858">
        <w:rPr>
          <w:rFonts w:eastAsia="Times New Roman" w:cs="Times New Roman"/>
          <w:color w:val="000000"/>
        </w:rPr>
        <w:t xml:space="preserve"> would </w:t>
      </w:r>
      <w:r w:rsidR="00C0082E">
        <w:rPr>
          <w:rFonts w:eastAsia="Times New Roman" w:cs="Times New Roman"/>
          <w:color w:val="000000"/>
        </w:rPr>
        <w:t>lead to</w:t>
      </w:r>
      <w:r>
        <w:rPr>
          <w:rFonts w:eastAsia="Times New Roman" w:cs="Times New Roman"/>
          <w:color w:val="000000"/>
        </w:rPr>
        <w:t xml:space="preserve"> juvenile pink and chum salmon compet</w:t>
      </w:r>
      <w:r w:rsidR="00060858">
        <w:rPr>
          <w:rFonts w:eastAsia="Times New Roman" w:cs="Times New Roman"/>
          <w:color w:val="000000"/>
        </w:rPr>
        <w:t>ition</w:t>
      </w:r>
      <w:r>
        <w:rPr>
          <w:rFonts w:eastAsia="Times New Roman" w:cs="Times New Roman"/>
          <w:color w:val="000000"/>
        </w:rPr>
        <w:t xml:space="preserve"> and separat</w:t>
      </w:r>
      <w:r w:rsidR="00060858">
        <w:rPr>
          <w:rFonts w:eastAsia="Times New Roman" w:cs="Times New Roman"/>
          <w:color w:val="000000"/>
        </w:rPr>
        <w:t>ion</w:t>
      </w:r>
      <w:r>
        <w:rPr>
          <w:rFonts w:eastAsia="Times New Roman" w:cs="Times New Roman"/>
          <w:color w:val="000000"/>
        </w:rPr>
        <w:t xml:space="preserve"> by nich</w:t>
      </w:r>
      <w:r w:rsidR="00060858">
        <w:rPr>
          <w:rFonts w:eastAsia="Times New Roman" w:cs="Times New Roman"/>
          <w:color w:val="000000"/>
        </w:rPr>
        <w:t>e.</w:t>
      </w:r>
    </w:p>
    <w:p w14:paraId="2C4A8409" w14:textId="4F3F42D2" w:rsidR="00AC7860" w:rsidRDefault="00AC7860" w:rsidP="00DF2943">
      <w:pPr>
        <w:rPr>
          <w:rFonts w:eastAsia="Times New Roman" w:cs="Times New Roman"/>
          <w:color w:val="000000"/>
        </w:rPr>
      </w:pPr>
    </w:p>
    <w:p w14:paraId="48F35040" w14:textId="395A788C" w:rsidR="00682558" w:rsidRDefault="00682558" w:rsidP="00DF2943">
      <w:pPr>
        <w:rPr>
          <w:rFonts w:eastAsia="Times New Roman" w:cs="Times New Roman"/>
          <w:color w:val="000000"/>
        </w:rPr>
      </w:pPr>
    </w:p>
    <w:p w14:paraId="5ECF6FC5" w14:textId="3FE80B69" w:rsidR="00682558" w:rsidRDefault="00682558" w:rsidP="00DF2943">
      <w:pPr>
        <w:rPr>
          <w:rFonts w:eastAsia="Times New Roman" w:cs="Times New Roman"/>
          <w:color w:val="000000"/>
        </w:rPr>
      </w:pPr>
    </w:p>
    <w:p w14:paraId="440A8FF7" w14:textId="77777777" w:rsidR="00682558" w:rsidRPr="00AC7860" w:rsidRDefault="00682558" w:rsidP="00DF2943">
      <w:pPr>
        <w:rPr>
          <w:rFonts w:eastAsia="Times New Roman" w:cs="Times New Roman"/>
          <w:color w:val="000000"/>
        </w:rPr>
      </w:pPr>
    </w:p>
    <w:p w14:paraId="1F7A83A8" w14:textId="7C9468D1" w:rsidR="00372150" w:rsidRDefault="00372150" w:rsidP="00DF2943">
      <w:pPr>
        <w:pStyle w:val="Heading3"/>
      </w:pPr>
      <w:bookmarkStart w:id="38" w:name="_Toc55731607"/>
      <w:r w:rsidRPr="00EB46DF">
        <w:t>Methods</w:t>
      </w:r>
      <w:bookmarkEnd w:id="38"/>
    </w:p>
    <w:p w14:paraId="6DCBEB8C" w14:textId="43184382" w:rsidR="00A1270A" w:rsidRDefault="00A1270A" w:rsidP="00DF2943"/>
    <w:p w14:paraId="14E2B090" w14:textId="2D8433DD" w:rsidR="00A1270A" w:rsidRPr="00A1270A" w:rsidRDefault="00A1270A" w:rsidP="00DF2943">
      <w:pPr>
        <w:pStyle w:val="Heading4"/>
      </w:pPr>
      <w:bookmarkStart w:id="39" w:name="_Toc55731608"/>
      <w:r>
        <w:t>Field sampling</w:t>
      </w:r>
      <w:bookmarkEnd w:id="39"/>
    </w:p>
    <w:p w14:paraId="3A198AFD" w14:textId="77777777" w:rsidR="00372150" w:rsidRPr="00EB46DF" w:rsidRDefault="00372150" w:rsidP="00DF2943">
      <w:pPr>
        <w:rPr>
          <w:rFonts w:eastAsia="Times New Roman" w:cs="Times New Roman"/>
        </w:rPr>
      </w:pPr>
    </w:p>
    <w:p w14:paraId="440415D3" w14:textId="0940EA59" w:rsidR="003E0C2D" w:rsidRPr="00EB46DF" w:rsidRDefault="00372150" w:rsidP="00DF2943">
      <w:pPr>
        <w:rPr>
          <w:rFonts w:eastAsia="Times New Roman" w:cs="Times New Roman"/>
          <w:color w:val="000000"/>
        </w:rPr>
      </w:pPr>
      <w:r w:rsidRPr="00EB46DF">
        <w:rPr>
          <w:rFonts w:eastAsia="Times New Roman" w:cs="Times New Roman"/>
          <w:color w:val="000000"/>
        </w:rPr>
        <w:tab/>
      </w:r>
      <w:r w:rsidR="00F53F3B" w:rsidRPr="00EB46DF">
        <w:rPr>
          <w:rFonts w:eastAsia="Times New Roman" w:cs="Times New Roman"/>
          <w:color w:val="000000"/>
        </w:rPr>
        <w:t xml:space="preserve">The Hakai Institute’s Juvenile Salmon Program </w:t>
      </w:r>
      <w:r w:rsidR="0022733A" w:rsidRPr="00EB46DF">
        <w:rPr>
          <w:rFonts w:eastAsia="Times New Roman" w:cs="Times New Roman"/>
          <w:color w:val="000000"/>
        </w:rPr>
        <w:t xml:space="preserve">was established in 2015 as a collaboration between </w:t>
      </w:r>
      <w:r w:rsidRPr="00EB46DF">
        <w:rPr>
          <w:rFonts w:eastAsia="Times New Roman" w:cs="Times New Roman"/>
          <w:color w:val="000000"/>
        </w:rPr>
        <w:t xml:space="preserve">the Hakai Institute, </w:t>
      </w:r>
      <w:r w:rsidR="003852C1" w:rsidRPr="00EB46DF">
        <w:rPr>
          <w:rFonts w:eastAsia="Times New Roman" w:cs="Times New Roman"/>
          <w:color w:val="000000"/>
        </w:rPr>
        <w:t xml:space="preserve">the </w:t>
      </w:r>
      <w:r w:rsidRPr="00EB46DF">
        <w:rPr>
          <w:rFonts w:eastAsia="Times New Roman" w:cs="Times New Roman"/>
          <w:color w:val="000000"/>
        </w:rPr>
        <w:t>U</w:t>
      </w:r>
      <w:r w:rsidR="003852C1" w:rsidRPr="00EB46DF">
        <w:rPr>
          <w:rFonts w:eastAsia="Times New Roman" w:cs="Times New Roman"/>
          <w:color w:val="000000"/>
        </w:rPr>
        <w:t xml:space="preserve">niversity of </w:t>
      </w:r>
      <w:r w:rsidRPr="00EB46DF">
        <w:rPr>
          <w:rFonts w:eastAsia="Times New Roman" w:cs="Times New Roman"/>
          <w:color w:val="000000"/>
        </w:rPr>
        <w:t>B</w:t>
      </w:r>
      <w:r w:rsidR="003852C1" w:rsidRPr="00EB46DF">
        <w:rPr>
          <w:rFonts w:eastAsia="Times New Roman" w:cs="Times New Roman"/>
          <w:color w:val="000000"/>
        </w:rPr>
        <w:t xml:space="preserve">ritish </w:t>
      </w:r>
      <w:r w:rsidRPr="00EB46DF">
        <w:rPr>
          <w:rFonts w:eastAsia="Times New Roman" w:cs="Times New Roman"/>
          <w:color w:val="000000"/>
        </w:rPr>
        <w:t>C</w:t>
      </w:r>
      <w:r w:rsidR="003852C1" w:rsidRPr="00EB46DF">
        <w:rPr>
          <w:rFonts w:eastAsia="Times New Roman" w:cs="Times New Roman"/>
          <w:color w:val="000000"/>
        </w:rPr>
        <w:t>olumbia</w:t>
      </w:r>
      <w:r w:rsidR="00E511DA" w:rsidRPr="00EB46DF">
        <w:rPr>
          <w:rFonts w:eastAsia="Times New Roman" w:cs="Times New Roman"/>
          <w:color w:val="000000"/>
        </w:rPr>
        <w:t>, S</w:t>
      </w:r>
      <w:r w:rsidR="003852C1" w:rsidRPr="00EB46DF">
        <w:rPr>
          <w:rFonts w:eastAsia="Times New Roman" w:cs="Times New Roman"/>
          <w:color w:val="000000"/>
        </w:rPr>
        <w:t xml:space="preserve">imon </w:t>
      </w:r>
      <w:r w:rsidR="00E511DA" w:rsidRPr="00EB46DF">
        <w:rPr>
          <w:rFonts w:eastAsia="Times New Roman" w:cs="Times New Roman"/>
          <w:color w:val="000000"/>
        </w:rPr>
        <w:t>F</w:t>
      </w:r>
      <w:r w:rsidR="003852C1" w:rsidRPr="00EB46DF">
        <w:rPr>
          <w:rFonts w:eastAsia="Times New Roman" w:cs="Times New Roman"/>
          <w:color w:val="000000"/>
        </w:rPr>
        <w:t xml:space="preserve">raser </w:t>
      </w:r>
      <w:r w:rsidR="00E511DA" w:rsidRPr="00EB46DF">
        <w:rPr>
          <w:rFonts w:eastAsia="Times New Roman" w:cs="Times New Roman"/>
          <w:color w:val="000000"/>
        </w:rPr>
        <w:t>U</w:t>
      </w:r>
      <w:r w:rsidR="003852C1" w:rsidRPr="00EB46DF">
        <w:rPr>
          <w:rFonts w:eastAsia="Times New Roman" w:cs="Times New Roman"/>
          <w:color w:val="000000"/>
        </w:rPr>
        <w:t>niversity</w:t>
      </w:r>
      <w:r w:rsidR="00E51FC4" w:rsidRPr="00EB46DF">
        <w:rPr>
          <w:rFonts w:eastAsia="Times New Roman" w:cs="Times New Roman"/>
          <w:color w:val="000000"/>
        </w:rPr>
        <w:t>,</w:t>
      </w:r>
      <w:r w:rsidR="00E511DA" w:rsidRPr="00EB46DF">
        <w:rPr>
          <w:rFonts w:eastAsia="Times New Roman" w:cs="Times New Roman"/>
          <w:color w:val="000000"/>
        </w:rPr>
        <w:t xml:space="preserve"> </w:t>
      </w:r>
      <w:r w:rsidR="003852C1" w:rsidRPr="00EB46DF">
        <w:rPr>
          <w:rFonts w:eastAsia="Times New Roman" w:cs="Times New Roman"/>
          <w:color w:val="000000"/>
        </w:rPr>
        <w:t xml:space="preserve">the </w:t>
      </w:r>
      <w:r w:rsidR="00E511DA" w:rsidRPr="00EB46DF">
        <w:rPr>
          <w:rFonts w:eastAsia="Times New Roman" w:cs="Times New Roman"/>
          <w:color w:val="000000"/>
        </w:rPr>
        <w:t>U</w:t>
      </w:r>
      <w:r w:rsidR="003852C1" w:rsidRPr="00EB46DF">
        <w:rPr>
          <w:rFonts w:eastAsia="Times New Roman" w:cs="Times New Roman"/>
          <w:color w:val="000000"/>
        </w:rPr>
        <w:t>niversity</w:t>
      </w:r>
      <w:r w:rsidR="00E511DA" w:rsidRPr="00EB46DF">
        <w:rPr>
          <w:rFonts w:eastAsia="Times New Roman" w:cs="Times New Roman"/>
          <w:color w:val="000000"/>
        </w:rPr>
        <w:t xml:space="preserve"> of T</w:t>
      </w:r>
      <w:r w:rsidR="003852C1" w:rsidRPr="00EB46DF">
        <w:rPr>
          <w:rFonts w:eastAsia="Times New Roman" w:cs="Times New Roman"/>
          <w:color w:val="000000"/>
        </w:rPr>
        <w:t>oronto</w:t>
      </w:r>
      <w:r w:rsidRPr="00EB46DF">
        <w:rPr>
          <w:rFonts w:eastAsia="Times New Roman" w:cs="Times New Roman"/>
          <w:color w:val="000000"/>
        </w:rPr>
        <w:t xml:space="preserve"> and Salmon Coast Field Station</w:t>
      </w:r>
      <w:r w:rsidR="0022733A" w:rsidRPr="00EB46DF">
        <w:rPr>
          <w:rFonts w:eastAsia="Times New Roman" w:cs="Times New Roman"/>
          <w:color w:val="000000"/>
        </w:rPr>
        <w:t xml:space="preserve">. This </w:t>
      </w:r>
      <w:r w:rsidR="00C0082E">
        <w:rPr>
          <w:rFonts w:eastAsia="Times New Roman" w:cs="Times New Roman"/>
          <w:color w:val="000000"/>
        </w:rPr>
        <w:t xml:space="preserve">ongoing </w:t>
      </w:r>
      <w:r w:rsidR="0022733A" w:rsidRPr="00EB46DF">
        <w:rPr>
          <w:rFonts w:eastAsia="Times New Roman" w:cs="Times New Roman"/>
          <w:color w:val="000000"/>
        </w:rPr>
        <w:t xml:space="preserve">program </w:t>
      </w:r>
      <w:r w:rsidR="005675E6" w:rsidRPr="00EB46DF">
        <w:rPr>
          <w:rFonts w:eastAsia="Times New Roman" w:cs="Times New Roman"/>
          <w:color w:val="000000"/>
        </w:rPr>
        <w:t>annually</w:t>
      </w:r>
      <w:r w:rsidR="0022733A" w:rsidRPr="00EB46DF">
        <w:rPr>
          <w:rFonts w:eastAsia="Times New Roman" w:cs="Times New Roman"/>
          <w:color w:val="000000"/>
        </w:rPr>
        <w:t xml:space="preserve"> samples juvenile salmon as they migrate through the Discovery Islands and Johnstone Strait during the main outmigration period (May to July).  The objective of the program </w:t>
      </w:r>
      <w:r w:rsidR="00C0082E">
        <w:rPr>
          <w:rFonts w:eastAsia="Times New Roman" w:cs="Times New Roman"/>
          <w:color w:val="000000"/>
        </w:rPr>
        <w:t>wa</w:t>
      </w:r>
      <w:r w:rsidR="0022733A" w:rsidRPr="00EB46DF">
        <w:rPr>
          <w:rFonts w:eastAsia="Times New Roman" w:cs="Times New Roman"/>
          <w:color w:val="000000"/>
        </w:rPr>
        <w:t>s to improve understanding of the early marine phase of Pacific salmon, particularly factors contributing to health and survival</w:t>
      </w:r>
      <w:r w:rsidR="000374C3"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(Hunt et al., 2018)</w:t>
      </w:r>
      <w:r w:rsidR="000374C3" w:rsidRPr="00EB46DF">
        <w:rPr>
          <w:rFonts w:eastAsia="Times New Roman" w:cs="Times New Roman"/>
          <w:color w:val="000000"/>
        </w:rPr>
        <w:fldChar w:fldCharType="end"/>
      </w:r>
      <w:r w:rsidR="005675E6" w:rsidRPr="00EB46DF">
        <w:rPr>
          <w:rFonts w:eastAsia="Times New Roman" w:cs="Times New Roman"/>
          <w:color w:val="000000"/>
        </w:rPr>
        <w:t xml:space="preserve">. This study focused on 2016, which had the largest spatial </w:t>
      </w:r>
      <w:r w:rsidR="001E3056" w:rsidRPr="00EB46DF">
        <w:rPr>
          <w:rFonts w:eastAsia="Times New Roman" w:cs="Times New Roman"/>
          <w:color w:val="000000"/>
        </w:rPr>
        <w:t xml:space="preserve">sampling </w:t>
      </w:r>
      <w:r w:rsidR="005675E6" w:rsidRPr="00EB46DF">
        <w:rPr>
          <w:rFonts w:eastAsia="Times New Roman" w:cs="Times New Roman"/>
          <w:color w:val="000000"/>
        </w:rPr>
        <w:t>coverage in an effort to resolve the primary migration pathways through the region.</w:t>
      </w:r>
      <w:r w:rsidR="004F586B" w:rsidRPr="00EB46DF">
        <w:rPr>
          <w:rFonts w:eastAsia="Times New Roman" w:cs="Times New Roman"/>
          <w:color w:val="000000"/>
        </w:rPr>
        <w:t xml:space="preserve"> The previous year</w:t>
      </w:r>
      <w:r w:rsidR="001E3056" w:rsidRPr="00EB46DF">
        <w:rPr>
          <w:rFonts w:eastAsia="Times New Roman" w:cs="Times New Roman"/>
          <w:color w:val="000000"/>
        </w:rPr>
        <w:t>,</w:t>
      </w:r>
      <w:r w:rsidR="004F586B" w:rsidRPr="00EB46DF">
        <w:rPr>
          <w:rFonts w:eastAsia="Times New Roman" w:cs="Times New Roman"/>
          <w:color w:val="000000"/>
        </w:rPr>
        <w:t xml:space="preserve"> 2015</w:t>
      </w:r>
      <w:r w:rsidR="001E3056" w:rsidRPr="00EB46DF">
        <w:rPr>
          <w:rFonts w:eastAsia="Times New Roman" w:cs="Times New Roman"/>
          <w:color w:val="000000"/>
        </w:rPr>
        <w:t>,</w:t>
      </w:r>
      <w:r w:rsidR="004F586B" w:rsidRPr="00EB46DF">
        <w:rPr>
          <w:rFonts w:eastAsia="Times New Roman" w:cs="Times New Roman"/>
          <w:color w:val="000000"/>
        </w:rPr>
        <w:t xml:space="preserve"> had similar spatial </w:t>
      </w:r>
      <w:r w:rsidR="005C34E9" w:rsidRPr="00EB46DF">
        <w:rPr>
          <w:rFonts w:eastAsia="Times New Roman" w:cs="Times New Roman"/>
          <w:color w:val="000000"/>
        </w:rPr>
        <w:t xml:space="preserve">sampling </w:t>
      </w:r>
      <w:r w:rsidR="004F586B" w:rsidRPr="00EB46DF">
        <w:rPr>
          <w:rFonts w:eastAsia="Times New Roman" w:cs="Times New Roman"/>
          <w:color w:val="000000"/>
        </w:rPr>
        <w:t>coverage but there was expected and observed lower pink abundance, due to their biennial life patterns.</w:t>
      </w:r>
    </w:p>
    <w:p w14:paraId="6F6D92CC" w14:textId="77777777" w:rsidR="003E0C2D" w:rsidRPr="00EB46DF" w:rsidRDefault="003E0C2D" w:rsidP="00DF2943">
      <w:pPr>
        <w:rPr>
          <w:rFonts w:eastAsia="Times New Roman" w:cs="Times New Roman"/>
          <w:color w:val="000000"/>
        </w:rPr>
      </w:pPr>
    </w:p>
    <w:p w14:paraId="745D8BFA" w14:textId="6D71AA13" w:rsidR="001C45E1" w:rsidRPr="00EB46DF" w:rsidRDefault="003E0C2D" w:rsidP="00DF2943">
      <w:pPr>
        <w:rPr>
          <w:rFonts w:eastAsia="Times New Roman" w:cs="Times New Roman"/>
          <w:color w:val="000000"/>
        </w:rPr>
      </w:pPr>
      <w:r w:rsidRPr="00EB46DF">
        <w:rPr>
          <w:rFonts w:eastAsia="Times New Roman" w:cs="Times New Roman"/>
          <w:color w:val="000000"/>
        </w:rPr>
        <w:tab/>
      </w:r>
      <w:r w:rsidR="001C45E1" w:rsidRPr="00EB46DF">
        <w:rPr>
          <w:rFonts w:eastAsia="Times New Roman" w:cs="Times New Roman"/>
          <w:color w:val="000000"/>
        </w:rPr>
        <w:t xml:space="preserve">In the Discovery Islands, </w:t>
      </w:r>
      <w:r w:rsidR="009827BE" w:rsidRPr="00EB46DF">
        <w:rPr>
          <w:rFonts w:eastAsia="Times New Roman" w:cs="Times New Roman"/>
          <w:color w:val="000000"/>
        </w:rPr>
        <w:t>12 sites were sampled in 2016</w:t>
      </w:r>
      <w:r w:rsidR="001C45E1" w:rsidRPr="00EB46DF">
        <w:rPr>
          <w:rFonts w:eastAsia="Times New Roman" w:cs="Times New Roman"/>
          <w:color w:val="000000"/>
        </w:rPr>
        <w:t xml:space="preserve">, and in Johnstone Strait, 10 sites were sampled, to provide coverage of all </w:t>
      </w:r>
      <w:r w:rsidR="004F586B" w:rsidRPr="00EB46DF">
        <w:rPr>
          <w:rFonts w:eastAsia="Times New Roman" w:cs="Times New Roman"/>
          <w:color w:val="000000"/>
        </w:rPr>
        <w:t xml:space="preserve">possible </w:t>
      </w:r>
      <w:r w:rsidR="001C45E1" w:rsidRPr="00EB46DF">
        <w:rPr>
          <w:rFonts w:eastAsia="Times New Roman" w:cs="Times New Roman"/>
          <w:color w:val="000000"/>
        </w:rPr>
        <w:t>salmon migration routes</w:t>
      </w:r>
      <w:r w:rsidR="004F586B" w:rsidRPr="00EB46DF">
        <w:rPr>
          <w:rFonts w:eastAsia="Times New Roman" w:cs="Times New Roman"/>
          <w:color w:val="000000"/>
        </w:rPr>
        <w:t xml:space="preserve"> through these regions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830B94"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(Hunt et al., 2018)</w:t>
      </w:r>
      <w:r w:rsidR="001215CF" w:rsidRPr="00EB46DF">
        <w:rPr>
          <w:rFonts w:eastAsia="Times New Roman" w:cs="Times New Roman"/>
          <w:color w:val="000000"/>
        </w:rPr>
        <w:fldChar w:fldCharType="end"/>
      </w:r>
      <w:r w:rsidR="001C45E1" w:rsidRPr="00EB46DF">
        <w:rPr>
          <w:rFonts w:eastAsia="Times New Roman" w:cs="Times New Roman"/>
          <w:color w:val="000000"/>
        </w:rPr>
        <w:t>.</w:t>
      </w:r>
      <w:r w:rsidR="00B65D7F">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0E2B0D">
        <w:rPr>
          <w:rFonts w:eastAsia="Times New Roman" w:cs="Times New Roman"/>
          <w:color w:val="000000"/>
        </w:rPr>
        <w:t>.</w:t>
      </w:r>
      <w:r w:rsidR="000E2B0D" w:rsidRPr="00EB46DF">
        <w:rPr>
          <w:rFonts w:eastAsia="Times New Roman" w:cs="Times New Roman"/>
          <w:color w:val="000000"/>
        </w:rPr>
        <w:t xml:space="preserve"> For this study, </w:t>
      </w:r>
      <w:r w:rsidR="000E2B0D">
        <w:rPr>
          <w:rFonts w:eastAsia="Times New Roman" w:cs="Times New Roman"/>
          <w:color w:val="000000"/>
        </w:rPr>
        <w:t>6</w:t>
      </w:r>
      <w:r w:rsidR="000E2B0D" w:rsidRPr="00EB46DF">
        <w:rPr>
          <w:rFonts w:eastAsia="Times New Roman" w:cs="Times New Roman"/>
          <w:color w:val="000000"/>
        </w:rPr>
        <w:t xml:space="preserve"> sites (</w:t>
      </w:r>
      <w:r w:rsidR="000E2B0D">
        <w:rPr>
          <w:rFonts w:eastAsia="Times New Roman" w:cs="Times New Roman"/>
          <w:color w:val="000000"/>
        </w:rPr>
        <w:t>three</w:t>
      </w:r>
      <w:r w:rsidR="000E2B0D" w:rsidRPr="00EB46DF">
        <w:rPr>
          <w:rFonts w:eastAsia="Times New Roman" w:cs="Times New Roman"/>
          <w:color w:val="000000"/>
        </w:rPr>
        <w:t xml:space="preserve"> from each region) </w:t>
      </w:r>
      <w:r w:rsidR="001C45E1" w:rsidRPr="00EB46DF">
        <w:rPr>
          <w:rFonts w:eastAsia="Times New Roman" w:cs="Times New Roman"/>
          <w:color w:val="000000"/>
        </w:rPr>
        <w:t xml:space="preserve">were selected, </w:t>
      </w:r>
      <w:r w:rsidR="002606FB" w:rsidRPr="00EB46DF">
        <w:rPr>
          <w:rFonts w:eastAsia="Times New Roman" w:cs="Times New Roman"/>
          <w:color w:val="000000"/>
        </w:rPr>
        <w:t>in order to obtain</w:t>
      </w:r>
      <w:r w:rsidR="001C45E1" w:rsidRPr="00EB46DF">
        <w:rPr>
          <w:rFonts w:eastAsia="Times New Roman" w:cs="Times New Roman"/>
          <w:color w:val="000000"/>
        </w:rPr>
        <w:t xml:space="preserve"> a sample size of 10 pink and 10 chum per set</w:t>
      </w:r>
      <w:r w:rsidR="002606FB" w:rsidRPr="00EB46DF">
        <w:rPr>
          <w:rFonts w:eastAsia="Times New Roman" w:cs="Times New Roman"/>
          <w:color w:val="000000"/>
        </w:rPr>
        <w:t xml:space="preserve"> (n=120 total)</w:t>
      </w:r>
      <w:r w:rsidR="001E3056" w:rsidRPr="00EB46DF">
        <w:rPr>
          <w:rFonts w:eastAsia="Times New Roman" w:cs="Times New Roman"/>
          <w:color w:val="000000"/>
        </w:rPr>
        <w:t xml:space="preserve"> while</w:t>
      </w:r>
      <w:r w:rsidR="001C45E1" w:rsidRPr="00EB46DF">
        <w:rPr>
          <w:rFonts w:eastAsia="Times New Roman" w:cs="Times New Roman"/>
          <w:color w:val="000000"/>
        </w:rPr>
        <w:t xml:space="preserve"> still acquiring sufficient coverage for each region</w:t>
      </w:r>
      <w:r w:rsidR="00B65D7F">
        <w:rPr>
          <w:rFonts w:eastAsia="Times New Roman" w:cs="Times New Roman"/>
          <w:color w:val="000000"/>
        </w:rPr>
        <w:t xml:space="preserve">, focusing on the central pathway of Discovery Islands through </w:t>
      </w:r>
      <w:proofErr w:type="spellStart"/>
      <w:r w:rsidR="00B65D7F">
        <w:rPr>
          <w:rFonts w:eastAsia="Times New Roman" w:cs="Times New Roman"/>
          <w:color w:val="000000"/>
        </w:rPr>
        <w:t>O</w:t>
      </w:r>
      <w:r w:rsidR="006A4D87">
        <w:rPr>
          <w:rFonts w:eastAsia="Times New Roman" w:cs="Times New Roman"/>
          <w:color w:val="000000"/>
        </w:rPr>
        <w:t>ki</w:t>
      </w:r>
      <w:r w:rsidR="00B65D7F">
        <w:rPr>
          <w:rFonts w:eastAsia="Times New Roman" w:cs="Times New Roman"/>
          <w:color w:val="000000"/>
        </w:rPr>
        <w:t>sollo</w:t>
      </w:r>
      <w:proofErr w:type="spellEnd"/>
      <w:r w:rsidR="00B65D7F">
        <w:rPr>
          <w:rFonts w:eastAsia="Times New Roman" w:cs="Times New Roman"/>
          <w:color w:val="000000"/>
        </w:rPr>
        <w:t xml:space="preserve"> Channel</w:t>
      </w:r>
      <w:r w:rsidR="00EA3021">
        <w:rPr>
          <w:rFonts w:eastAsia="Times New Roman" w:cs="Times New Roman"/>
          <w:color w:val="000000"/>
        </w:rPr>
        <w:t xml:space="preserve"> (</w:t>
      </w:r>
      <w:r w:rsidR="002E001F">
        <w:rPr>
          <w:rFonts w:eastAsia="Times New Roman" w:cs="Times New Roman"/>
          <w:color w:val="000000"/>
        </w:rPr>
        <w:fldChar w:fldCharType="begin"/>
      </w:r>
      <w:r w:rsidR="002E001F">
        <w:rPr>
          <w:rFonts w:eastAsia="Times New Roman" w:cs="Times New Roman"/>
          <w:color w:val="000000"/>
        </w:rPr>
        <w:instrText xml:space="preserve"> REF _Ref55035113 \h </w:instrText>
      </w:r>
      <w:r w:rsidR="00DF2943">
        <w:rPr>
          <w:rFonts w:eastAsia="Times New Roman" w:cs="Times New Roman"/>
          <w:color w:val="000000"/>
        </w:rPr>
        <w:instrText xml:space="preserve"> \* MERGEFORMAT </w:instrText>
      </w:r>
      <w:r w:rsidR="002E001F">
        <w:rPr>
          <w:rFonts w:eastAsia="Times New Roman" w:cs="Times New Roman"/>
          <w:color w:val="000000"/>
        </w:rPr>
      </w:r>
      <w:r w:rsidR="002E001F">
        <w:rPr>
          <w:rFonts w:eastAsia="Times New Roman" w:cs="Times New Roman"/>
          <w:color w:val="000000"/>
        </w:rPr>
        <w:fldChar w:fldCharType="separate"/>
      </w:r>
      <w:r w:rsidR="00821AC3">
        <w:t xml:space="preserve">Figure </w:t>
      </w:r>
      <w:r w:rsidR="00821AC3">
        <w:rPr>
          <w:noProof/>
        </w:rPr>
        <w:t>2.1</w:t>
      </w:r>
      <w:r w:rsidR="002E001F">
        <w:rPr>
          <w:rFonts w:eastAsia="Times New Roman" w:cs="Times New Roman"/>
          <w:color w:val="000000"/>
        </w:rPr>
        <w:fldChar w:fldCharType="end"/>
      </w:r>
      <w:r w:rsidR="00EA3021">
        <w:rPr>
          <w:rFonts w:eastAsia="Times New Roman" w:cs="Times New Roman"/>
          <w:color w:val="000000"/>
        </w:rPr>
        <w:t>)</w:t>
      </w:r>
      <w:r w:rsidR="001C45E1" w:rsidRPr="00EB46DF">
        <w:rPr>
          <w:rFonts w:eastAsia="Times New Roman" w:cs="Times New Roman"/>
          <w:color w:val="000000"/>
        </w:rPr>
        <w:t>.</w:t>
      </w:r>
      <w:r w:rsidR="00600EAF">
        <w:rPr>
          <w:rFonts w:eastAsia="Times New Roman" w:cs="Times New Roman"/>
          <w:color w:val="000000"/>
        </w:rPr>
        <w:t xml:space="preserve"> The entire length of the sample area encompasses 140 km, with the distance between sites ranging from 15</w:t>
      </w:r>
      <w:r w:rsidR="00075DEF">
        <w:rPr>
          <w:rFonts w:eastAsia="Times New Roman" w:cs="Times New Roman"/>
          <w:color w:val="000000"/>
        </w:rPr>
        <w:t xml:space="preserve"> to </w:t>
      </w:r>
      <w:r w:rsidR="00600EAF">
        <w:rPr>
          <w:rFonts w:eastAsia="Times New Roman" w:cs="Times New Roman"/>
          <w:color w:val="000000"/>
        </w:rPr>
        <w:t>30</w:t>
      </w:r>
      <w:r w:rsidR="00C538A9">
        <w:rPr>
          <w:rFonts w:eastAsia="Times New Roman" w:cs="Times New Roman"/>
          <w:color w:val="000000"/>
        </w:rPr>
        <w:t xml:space="preserve"> km and distance between the two regions</w:t>
      </w:r>
      <w:r w:rsidR="00325F59">
        <w:rPr>
          <w:rFonts w:eastAsia="Times New Roman" w:cs="Times New Roman"/>
          <w:color w:val="000000"/>
        </w:rPr>
        <w:t xml:space="preserve"> was</w:t>
      </w:r>
      <w:r w:rsidR="00C538A9">
        <w:rPr>
          <w:rFonts w:eastAsia="Times New Roman" w:cs="Times New Roman"/>
          <w:color w:val="000000"/>
        </w:rPr>
        <w:t xml:space="preserve"> around 50 km. </w:t>
      </w:r>
      <w:r w:rsidR="001E3056" w:rsidRPr="00EB46DF">
        <w:rPr>
          <w:rFonts w:eastAsia="Times New Roman" w:cs="Times New Roman"/>
          <w:color w:val="000000"/>
        </w:rPr>
        <w:t xml:space="preserve">Samples for this analysis were selected from </w:t>
      </w:r>
      <w:r w:rsidR="009827BE" w:rsidRPr="00EB46DF">
        <w:rPr>
          <w:rFonts w:eastAsia="Times New Roman" w:cs="Times New Roman"/>
          <w:color w:val="000000"/>
        </w:rPr>
        <w:t>mid-June (</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9827BE" w:rsidRPr="00EB46DF">
        <w:rPr>
          <w:rFonts w:eastAsia="Times New Roman" w:cs="Times New Roman"/>
          <w:color w:val="000000"/>
        </w:rPr>
        <w:t>) to align with the peak out-migration of salmon</w:t>
      </w:r>
      <w:r w:rsidR="00C538A9">
        <w:rPr>
          <w:rFonts w:eastAsia="Times New Roman" w:cs="Times New Roman"/>
          <w:color w:val="000000"/>
        </w:rPr>
        <w:t>, when 50% of a species migrates through the area</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(Johnson et al., 2019)</w:t>
      </w:r>
      <w:r w:rsidR="00C12468" w:rsidRPr="00EB46DF">
        <w:rPr>
          <w:rFonts w:eastAsia="Times New Roman" w:cs="Times New Roman"/>
          <w:color w:val="000000"/>
        </w:rPr>
        <w:fldChar w:fldCharType="end"/>
      </w:r>
      <w:r w:rsidR="009827BE" w:rsidRPr="00EB46DF">
        <w:rPr>
          <w:rFonts w:eastAsia="Times New Roman" w:cs="Times New Roman"/>
          <w:color w:val="000000"/>
        </w:rPr>
        <w:t>.</w:t>
      </w:r>
      <w:r w:rsidR="00AC7860">
        <w:rPr>
          <w:rFonts w:eastAsia="Times New Roman" w:cs="Times New Roman"/>
          <w:color w:val="000000"/>
        </w:rPr>
        <w:t xml:space="preserve"> </w:t>
      </w:r>
      <w:r w:rsidR="00C538A9">
        <w:rPr>
          <w:rFonts w:eastAsia="Times New Roman" w:cs="Times New Roman"/>
          <w:color w:val="000000"/>
        </w:rPr>
        <w:t xml:space="preserve">The peak outmigration of juvenile chum salmon was </w:t>
      </w:r>
      <w:r w:rsidR="00C538A9" w:rsidRPr="00682558">
        <w:rPr>
          <w:rFonts w:eastAsia="Times New Roman" w:cs="Times New Roman"/>
          <w:color w:val="000000"/>
          <w:highlight w:val="yellow"/>
        </w:rPr>
        <w:t>June 10</w:t>
      </w:r>
      <w:r w:rsidR="00C538A9" w:rsidRPr="00682558">
        <w:rPr>
          <w:rFonts w:eastAsia="Times New Roman" w:cs="Times New Roman"/>
          <w:color w:val="000000"/>
          <w:highlight w:val="yellow"/>
          <w:vertAlign w:val="superscript"/>
        </w:rPr>
        <w:t>th</w:t>
      </w:r>
      <w:r w:rsidR="00C538A9" w:rsidRPr="00682558">
        <w:rPr>
          <w:rFonts w:eastAsia="Times New Roman" w:cs="Times New Roman"/>
          <w:color w:val="000000"/>
          <w:highlight w:val="yellow"/>
        </w:rPr>
        <w:t>, 2016 and pink salmon, June 11</w:t>
      </w:r>
      <w:r w:rsidR="00C538A9" w:rsidRPr="00682558">
        <w:rPr>
          <w:rFonts w:eastAsia="Times New Roman" w:cs="Times New Roman"/>
          <w:color w:val="000000"/>
          <w:highlight w:val="yellow"/>
          <w:vertAlign w:val="superscript"/>
        </w:rPr>
        <w:t>th</w:t>
      </w:r>
      <w:r w:rsidR="00C538A9" w:rsidRPr="00682558">
        <w:rPr>
          <w:rFonts w:eastAsia="Times New Roman" w:cs="Times New Roman"/>
          <w:color w:val="000000"/>
          <w:highlight w:val="yellow"/>
        </w:rPr>
        <w:t>,</w:t>
      </w:r>
      <w:r w:rsidR="00C538A9">
        <w:rPr>
          <w:rFonts w:eastAsia="Times New Roman" w:cs="Times New Roman"/>
          <w:color w:val="000000"/>
        </w:rPr>
        <w:t xml:space="preserve"> 2016 (Table A.1 * </w:t>
      </w:r>
      <w:r w:rsidR="00C538A9" w:rsidRPr="00600EAF">
        <w:rPr>
          <w:rFonts w:eastAsia="Times New Roman" w:cs="Times New Roman"/>
          <w:color w:val="000000"/>
          <w:highlight w:val="yellow"/>
        </w:rPr>
        <w:t>not yet created</w:t>
      </w:r>
      <w:r w:rsidR="00C538A9">
        <w:rPr>
          <w:rFonts w:eastAsia="Times New Roman" w:cs="Times New Roman"/>
          <w:color w:val="000000"/>
        </w:rPr>
        <w:t>).</w:t>
      </w:r>
    </w:p>
    <w:p w14:paraId="75A0A7C2" w14:textId="77777777" w:rsidR="001C45E1" w:rsidRPr="00EB46DF" w:rsidRDefault="001C45E1" w:rsidP="00DF2943">
      <w:pPr>
        <w:rPr>
          <w:rFonts w:eastAsia="Times New Roman" w:cs="Times New Roman"/>
          <w:color w:val="000000"/>
        </w:rPr>
      </w:pPr>
    </w:p>
    <w:p w14:paraId="060A8B73" w14:textId="1249E32B" w:rsidR="0078618D" w:rsidRPr="00EB46DF" w:rsidRDefault="001C45E1" w:rsidP="00DF2943">
      <w:pPr>
        <w:rPr>
          <w:rFonts w:eastAsia="Times New Roman" w:cs="Times New Roman"/>
          <w:color w:val="000000"/>
        </w:rPr>
      </w:pPr>
      <w:r w:rsidRPr="00EB46DF">
        <w:rPr>
          <w:rFonts w:eastAsia="Times New Roman" w:cs="Times New Roman"/>
          <w:color w:val="000000"/>
        </w:rPr>
        <w:tab/>
      </w:r>
      <w:r w:rsidR="001E3056" w:rsidRPr="00EB46DF">
        <w:rPr>
          <w:rFonts w:eastAsia="Times New Roman" w:cs="Times New Roman"/>
          <w:color w:val="000000"/>
        </w:rPr>
        <w:t>Fish were capture</w:t>
      </w:r>
      <w:r w:rsidR="006648E5" w:rsidRPr="00EB46DF">
        <w:rPr>
          <w:rFonts w:eastAsia="Times New Roman" w:cs="Times New Roman"/>
          <w:color w:val="000000"/>
        </w:rPr>
        <w:t>d</w:t>
      </w:r>
      <w:r w:rsidR="001E3056" w:rsidRPr="00EB46DF">
        <w:rPr>
          <w:rFonts w:eastAsia="Times New Roman" w:cs="Times New Roman"/>
          <w:color w:val="000000"/>
        </w:rPr>
        <w:t xml:space="preserve"> using a purse seine</w:t>
      </w:r>
      <w:r w:rsidR="0072731E" w:rsidRPr="00EB46DF">
        <w:rPr>
          <w:rFonts w:eastAsia="Times New Roman" w:cs="Times New Roman"/>
          <w:color w:val="000000"/>
        </w:rPr>
        <w:t xml:space="preserve"> </w:t>
      </w:r>
      <w:r w:rsidR="00EE17C2" w:rsidRPr="00EB46DF">
        <w:rPr>
          <w:rFonts w:eastAsia="Times New Roman" w:cs="Times New Roman"/>
          <w:color w:val="000000"/>
        </w:rPr>
        <w:t>with bunt dimensions of 27 m × 9 m with 13 mm mesh and tow area dimensions of 46 m × 9 m with 76 mm mesh</w:t>
      </w:r>
      <w:r w:rsidR="0072731E" w:rsidRPr="00EB46DF">
        <w:rPr>
          <w:rFonts w:eastAsia="Times New Roman" w:cs="Times New Roman"/>
          <w:color w:val="000000"/>
        </w:rPr>
        <w:t>. On</w:t>
      </w:r>
      <w:r w:rsidR="00EE17C2" w:rsidRPr="00EB46DF">
        <w:rPr>
          <w:rFonts w:eastAsia="Times New Roman" w:cs="Times New Roman"/>
          <w:color w:val="000000"/>
        </w:rPr>
        <w:t>ce</w:t>
      </w:r>
      <w:r w:rsidR="0072731E" w:rsidRPr="00EB46DF">
        <w:rPr>
          <w:rFonts w:eastAsia="Times New Roman" w:cs="Times New Roman"/>
          <w:color w:val="000000"/>
        </w:rPr>
        <w:t xml:space="preserve"> arriv</w:t>
      </w:r>
      <w:r w:rsidR="00EE17C2" w:rsidRPr="00EB46DF">
        <w:rPr>
          <w:rFonts w:eastAsia="Times New Roman" w:cs="Times New Roman"/>
          <w:color w:val="000000"/>
        </w:rPr>
        <w:t>ed</w:t>
      </w:r>
      <w:r w:rsidR="0072731E" w:rsidRPr="00EB46DF">
        <w:rPr>
          <w:rFonts w:eastAsia="Times New Roman" w:cs="Times New Roman"/>
          <w:color w:val="000000"/>
        </w:rPr>
        <w:t xml:space="preserve"> at a site, </w:t>
      </w:r>
      <w:r w:rsidR="00AC3D53" w:rsidRPr="00EB46DF">
        <w:rPr>
          <w:rFonts w:eastAsia="Times New Roman" w:cs="Times New Roman"/>
          <w:color w:val="000000"/>
        </w:rPr>
        <w:t xml:space="preserve">weather and sea state </w:t>
      </w:r>
      <w:r w:rsidR="0072731E" w:rsidRPr="00EB46DF">
        <w:rPr>
          <w:rFonts w:eastAsia="Times New Roman" w:cs="Times New Roman"/>
          <w:color w:val="000000"/>
        </w:rPr>
        <w:t>were recorded</w:t>
      </w:r>
      <w:r w:rsidR="00C12468" w:rsidRPr="00EB46DF">
        <w:rPr>
          <w:rFonts w:eastAsia="Times New Roman" w:cs="Times New Roman"/>
          <w:color w:val="000000"/>
        </w:rPr>
        <w:t>, followed</w:t>
      </w:r>
      <w:r w:rsidR="00AC3D53" w:rsidRPr="00EB46DF">
        <w:rPr>
          <w:rFonts w:eastAsia="Times New Roman" w:cs="Times New Roman"/>
          <w:color w:val="000000"/>
        </w:rPr>
        <w:t xml:space="preserve"> by </w:t>
      </w:r>
      <w:r w:rsidR="00372150" w:rsidRPr="00EB46DF">
        <w:rPr>
          <w:rFonts w:eastAsia="Times New Roman" w:cs="Times New Roman"/>
          <w:color w:val="000000"/>
        </w:rPr>
        <w:t>a visual survey of salmon surface activity</w:t>
      </w:r>
      <w:r w:rsidR="005D22F3" w:rsidRPr="00EB46DF">
        <w:rPr>
          <w:rFonts w:eastAsia="Times New Roman" w:cs="Times New Roman"/>
          <w:color w:val="000000"/>
        </w:rPr>
        <w:t>.</w:t>
      </w:r>
      <w:r w:rsidR="00372150" w:rsidRPr="00EB46DF">
        <w:rPr>
          <w:rFonts w:eastAsia="Times New Roman" w:cs="Times New Roman"/>
          <w:color w:val="000000"/>
        </w:rPr>
        <w:t xml:space="preserve"> </w:t>
      </w:r>
      <w:r w:rsidR="0072731E" w:rsidRPr="00EB46DF">
        <w:rPr>
          <w:rFonts w:eastAsia="Times New Roman" w:cs="Times New Roman"/>
          <w:color w:val="000000"/>
        </w:rPr>
        <w:t>T</w:t>
      </w:r>
      <w:r w:rsidR="00372150" w:rsidRPr="00EB46DF">
        <w:rPr>
          <w:rFonts w:eastAsia="Times New Roman" w:cs="Times New Roman"/>
          <w:color w:val="000000"/>
        </w:rPr>
        <w:t>he purse seine net</w:t>
      </w:r>
      <w:r w:rsidR="005D22F3" w:rsidRPr="00EB46DF">
        <w:rPr>
          <w:rFonts w:eastAsia="Times New Roman" w:cs="Times New Roman"/>
          <w:color w:val="000000"/>
        </w:rPr>
        <w:t xml:space="preserve"> </w:t>
      </w:r>
      <w:r w:rsidR="0072731E" w:rsidRPr="00EB46DF">
        <w:rPr>
          <w:rFonts w:eastAsia="Times New Roman" w:cs="Times New Roman"/>
          <w:color w:val="000000"/>
        </w:rPr>
        <w:t xml:space="preserve">was then set </w:t>
      </w:r>
      <w:r w:rsidR="00372150" w:rsidRPr="00EB46DF">
        <w:rPr>
          <w:rFonts w:eastAsia="Times New Roman" w:cs="Times New Roman"/>
          <w:color w:val="000000"/>
        </w:rPr>
        <w:t>on a targeted school of fish</w:t>
      </w:r>
      <w:r w:rsidR="0072731E" w:rsidRPr="00EB46DF">
        <w:rPr>
          <w:rFonts w:eastAsia="Times New Roman" w:cs="Times New Roman"/>
          <w:color w:val="000000"/>
        </w:rPr>
        <w:t>. U</w:t>
      </w:r>
      <w:r w:rsidR="00372150" w:rsidRPr="00EB46DF">
        <w:rPr>
          <w:rFonts w:eastAsia="Times New Roman" w:cs="Times New Roman"/>
          <w:color w:val="000000"/>
        </w:rPr>
        <w:t xml:space="preserve">p to </w:t>
      </w:r>
      <w:r w:rsidR="005675E6" w:rsidRPr="00EB46DF">
        <w:rPr>
          <w:rFonts w:eastAsia="Times New Roman" w:cs="Times New Roman"/>
          <w:color w:val="000000"/>
        </w:rPr>
        <w:t xml:space="preserve">30 </w:t>
      </w:r>
      <w:r w:rsidR="00372150" w:rsidRPr="00EB46DF">
        <w:rPr>
          <w:rFonts w:eastAsia="Times New Roman" w:cs="Times New Roman"/>
          <w:color w:val="000000"/>
        </w:rPr>
        <w:t xml:space="preserve">sockeye, 10 pink and 10 chum salmon </w:t>
      </w:r>
      <w:r w:rsidR="006648E5" w:rsidRPr="00EB46DF">
        <w:rPr>
          <w:rFonts w:eastAsia="Times New Roman" w:cs="Times New Roman"/>
          <w:color w:val="000000"/>
        </w:rPr>
        <w:t xml:space="preserve">were </w:t>
      </w:r>
      <w:r w:rsidR="005D22F3" w:rsidRPr="00EB46DF">
        <w:rPr>
          <w:rFonts w:eastAsia="Times New Roman" w:cs="Times New Roman"/>
          <w:color w:val="000000"/>
        </w:rPr>
        <w:t xml:space="preserve">retained, </w:t>
      </w:r>
      <w:r w:rsidR="0072731E" w:rsidRPr="00EB46DF">
        <w:rPr>
          <w:rFonts w:eastAsia="Times New Roman" w:cs="Times New Roman"/>
          <w:color w:val="000000"/>
        </w:rPr>
        <w:t xml:space="preserve">and </w:t>
      </w:r>
      <w:r w:rsidR="005D22F3" w:rsidRPr="00EB46DF">
        <w:rPr>
          <w:rFonts w:eastAsia="Times New Roman" w:cs="Times New Roman"/>
          <w:color w:val="000000"/>
        </w:rPr>
        <w:t>the remaining salmon</w:t>
      </w:r>
      <w:r w:rsidR="006648E5" w:rsidRPr="00EB46DF">
        <w:rPr>
          <w:rFonts w:eastAsia="Times New Roman" w:cs="Times New Roman"/>
          <w:color w:val="000000"/>
        </w:rPr>
        <w:t xml:space="preserve"> were</w:t>
      </w:r>
      <w:r w:rsidR="005D22F3" w:rsidRPr="00EB46DF">
        <w:rPr>
          <w:rFonts w:eastAsia="Times New Roman" w:cs="Times New Roman"/>
          <w:color w:val="000000"/>
        </w:rPr>
        <w:t xml:space="preserve"> counted and released</w:t>
      </w:r>
      <w:r w:rsidR="00E511DA"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(Hunt et al., 2018)</w:t>
      </w:r>
      <w:r w:rsidR="00674289" w:rsidRPr="00EB46DF">
        <w:rPr>
          <w:rStyle w:val="FootnoteReference"/>
          <w:rFonts w:eastAsia="Times New Roman" w:cs="Times New Roman"/>
          <w:color w:val="000000"/>
        </w:rPr>
        <w:fldChar w:fldCharType="end"/>
      </w:r>
      <w:r w:rsidR="00372150" w:rsidRPr="00EB46DF">
        <w:rPr>
          <w:rFonts w:eastAsia="Times New Roman" w:cs="Times New Roman"/>
          <w:color w:val="000000"/>
        </w:rPr>
        <w:t>.</w:t>
      </w:r>
      <w:r w:rsidR="00D86058" w:rsidRPr="00EB46DF">
        <w:rPr>
          <w:rFonts w:eastAsia="Times New Roman" w:cs="Times New Roman"/>
          <w:color w:val="000000"/>
        </w:rPr>
        <w:t xml:space="preserve"> </w:t>
      </w:r>
      <w:r w:rsidR="0072731E" w:rsidRPr="00EB46DF">
        <w:rPr>
          <w:rFonts w:eastAsia="Times New Roman" w:cs="Times New Roman"/>
          <w:color w:val="000000"/>
        </w:rPr>
        <w:t xml:space="preserve">All retained fish were individually </w:t>
      </w:r>
      <w:r w:rsidR="00D86058" w:rsidRPr="00EB46DF">
        <w:rPr>
          <w:rFonts w:eastAsia="Times New Roman" w:cs="Times New Roman"/>
          <w:color w:val="000000"/>
        </w:rPr>
        <w:t xml:space="preserve">euthanized with tricaine </w:t>
      </w:r>
      <w:r w:rsidR="00024A60" w:rsidRPr="00EB46DF">
        <w:rPr>
          <w:rFonts w:eastAsia="Times New Roman" w:cs="Times New Roman"/>
          <w:color w:val="000000"/>
        </w:rPr>
        <w:t>methane sulfonate</w:t>
      </w:r>
      <w:r w:rsidR="00D86058" w:rsidRPr="00EB46DF">
        <w:rPr>
          <w:rFonts w:eastAsia="Times New Roman" w:cs="Times New Roman"/>
          <w:color w:val="000000"/>
        </w:rPr>
        <w:t xml:space="preserve"> (MS-222) upon removal from the seine net, lengths and weights recorded, and preserved at -196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with liquid nitrogen in a dry shipper until the salmon samples were stored in the -80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freezer at the lab. </w:t>
      </w:r>
    </w:p>
    <w:p w14:paraId="621B17DE" w14:textId="4366D09E" w:rsidR="00185709" w:rsidRDefault="00185709" w:rsidP="00DF2943">
      <w:pPr>
        <w:rPr>
          <w:rFonts w:eastAsia="Times New Roman" w:cs="Times New Roman"/>
          <w:color w:val="000000"/>
        </w:rPr>
      </w:pPr>
    </w:p>
    <w:p w14:paraId="5A5E1DD4" w14:textId="76D309C1" w:rsidR="00FA59E5" w:rsidRDefault="00FA59E5" w:rsidP="00DF2943">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sidR="00AC0522">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72DA7FD4" w14:textId="77777777" w:rsidR="00FA59E5" w:rsidRPr="00FA59E5" w:rsidRDefault="00FA59E5" w:rsidP="00DF2943">
      <w:pPr>
        <w:rPr>
          <w:rFonts w:eastAsia="Times New Roman" w:cs="Times New Roman"/>
        </w:rPr>
      </w:pPr>
    </w:p>
    <w:p w14:paraId="609A8B5C" w14:textId="3AB7B9DD" w:rsidR="00A1270A" w:rsidRDefault="00A1270A" w:rsidP="00DF2943">
      <w:pPr>
        <w:pStyle w:val="Heading4"/>
      </w:pPr>
      <w:bookmarkStart w:id="40" w:name="_Toc55731609"/>
      <w:r>
        <w:t>Zooplankton and salmon stomach content analysis</w:t>
      </w:r>
      <w:bookmarkEnd w:id="40"/>
    </w:p>
    <w:p w14:paraId="1AD4A833" w14:textId="77777777" w:rsidR="00A1270A" w:rsidRDefault="00A1270A" w:rsidP="00DF2943">
      <w:pPr>
        <w:rPr>
          <w:rFonts w:eastAsia="Times New Roman" w:cs="Times New Roman"/>
          <w:color w:val="000000"/>
        </w:rPr>
      </w:pPr>
    </w:p>
    <w:p w14:paraId="0E101D16" w14:textId="6E3D76F3" w:rsidR="00185709" w:rsidRPr="00EB46DF" w:rsidRDefault="00185709" w:rsidP="00DF2943">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sidR="00D0733D">
        <w:rPr>
          <w:rFonts w:eastAsia="Times New Roman" w:cs="Times New Roman"/>
          <w:color w:val="000000"/>
        </w:rPr>
        <w:t>If</w:t>
      </w:r>
      <w:r w:rsidR="00D0733D" w:rsidRPr="00EB46DF">
        <w:rPr>
          <w:rFonts w:eastAsia="Times New Roman" w:cs="Times New Roman"/>
          <w:color w:val="000000"/>
        </w:rPr>
        <w:t xml:space="preserve"> necessary</w:t>
      </w:r>
      <w:r w:rsidR="00D0733D">
        <w:rPr>
          <w:rFonts w:eastAsia="Times New Roman" w:cs="Times New Roman"/>
          <w:color w:val="000000"/>
        </w:rPr>
        <w:t>,</w:t>
      </w:r>
      <w:r w:rsidR="00D0733D" w:rsidRPr="00EB46DF">
        <w:rPr>
          <w:rFonts w:eastAsia="Times New Roman" w:cs="Times New Roman"/>
          <w:color w:val="000000"/>
        </w:rPr>
        <w:t xml:space="preserve"> </w:t>
      </w:r>
      <w:r w:rsidR="00D0733D">
        <w:rPr>
          <w:rFonts w:eastAsia="Times New Roman" w:cs="Times New Roman"/>
          <w:color w:val="000000"/>
        </w:rPr>
        <w:t>e</w:t>
      </w:r>
      <w:r w:rsidRPr="00EB46DF">
        <w:rPr>
          <w:rFonts w:eastAsia="Times New Roman" w:cs="Times New Roman"/>
          <w:color w:val="000000"/>
        </w:rPr>
        <w:t>ach size fraction of zooplankton</w:t>
      </w:r>
      <w:r w:rsidR="00D0733D">
        <w:rPr>
          <w:rFonts w:eastAsia="Times New Roman" w:cs="Times New Roman"/>
          <w:color w:val="000000"/>
        </w:rPr>
        <w:t xml:space="preserve"> was </w:t>
      </w:r>
      <w:r w:rsidR="00D0733D" w:rsidRPr="00EB46DF">
        <w:rPr>
          <w:rFonts w:eastAsia="Times New Roman" w:cs="Times New Roman"/>
          <w:color w:val="000000"/>
        </w:rPr>
        <w:t xml:space="preserve">subsampled </w:t>
      </w:r>
      <w:r w:rsidR="00D0733D">
        <w:rPr>
          <w:rFonts w:eastAsia="Times New Roman" w:cs="Times New Roman"/>
          <w:color w:val="000000"/>
        </w:rPr>
        <w:t>with</w:t>
      </w:r>
      <w:r w:rsidR="00D0733D" w:rsidRPr="00EB46DF">
        <w:rPr>
          <w:rFonts w:eastAsia="Times New Roman" w:cs="Times New Roman"/>
          <w:color w:val="000000"/>
        </w:rPr>
        <w:t xml:space="preserve"> a </w:t>
      </w:r>
      <w:proofErr w:type="spellStart"/>
      <w:r w:rsidR="00D0733D" w:rsidRPr="00EB46DF">
        <w:rPr>
          <w:rFonts w:eastAsia="Times New Roman" w:cs="Times New Roman"/>
          <w:color w:val="000000"/>
        </w:rPr>
        <w:t>Motodo</w:t>
      </w:r>
      <w:proofErr w:type="spellEnd"/>
      <w:r w:rsidR="00D0733D">
        <w:rPr>
          <w:rFonts w:eastAsia="Times New Roman" w:cs="Times New Roman"/>
          <w:color w:val="000000"/>
        </w:rPr>
        <w:t xml:space="preserve"> plankton</w:t>
      </w:r>
      <w:r w:rsidR="00D0733D" w:rsidRPr="00EB46DF">
        <w:rPr>
          <w:rFonts w:eastAsia="Times New Roman" w:cs="Times New Roman"/>
          <w:color w:val="000000"/>
        </w:rPr>
        <w:t xml:space="preserve"> splitter.</w:t>
      </w:r>
      <w:r w:rsidR="00D0733D">
        <w:rPr>
          <w:rFonts w:eastAsia="Times New Roman" w:cs="Times New Roman"/>
          <w:color w:val="000000"/>
        </w:rPr>
        <w:t xml:space="preserve"> Zooplankton </w:t>
      </w:r>
      <w:r w:rsidRPr="00EB46DF">
        <w:rPr>
          <w:rFonts w:eastAsia="Times New Roman" w:cs="Times New Roman"/>
          <w:color w:val="000000"/>
        </w:rPr>
        <w:t>w</w:t>
      </w:r>
      <w:r w:rsidR="00D0733D">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life stage and the finest taxonomic resolution possible</w:t>
      </w:r>
      <w:r w:rsidR="00D0733D">
        <w:rPr>
          <w:rFonts w:eastAsia="Times New Roman" w:cs="Times New Roman"/>
          <w:color w:val="000000"/>
        </w:rPr>
        <w:t>, e</w:t>
      </w:r>
      <w:r>
        <w:rPr>
          <w:rFonts w:eastAsia="Times New Roman" w:cs="Times New Roman"/>
          <w:color w:val="000000"/>
        </w:rPr>
        <w:t xml:space="preserve">ach group was then </w:t>
      </w:r>
      <w:r w:rsidRPr="00EB46DF">
        <w:rPr>
          <w:rFonts w:eastAsia="Times New Roman" w:cs="Times New Roman"/>
          <w:color w:val="000000"/>
        </w:rPr>
        <w:t>enumerated and measured with an ocular micrometer</w:t>
      </w:r>
      <w:r w:rsidR="00D0733D">
        <w:rPr>
          <w:rFonts w:eastAsia="Times New Roman" w:cs="Times New Roman"/>
          <w:color w:val="000000"/>
        </w:rPr>
        <w:t>.</w:t>
      </w:r>
    </w:p>
    <w:p w14:paraId="4DFB54A8" w14:textId="28A302BB" w:rsidR="00185709" w:rsidRDefault="00D0733D" w:rsidP="00DF2943">
      <w:pPr>
        <w:rPr>
          <w:rFonts w:eastAsia="Times New Roman" w:cs="Times New Roman"/>
        </w:rPr>
      </w:pPr>
      <w:r>
        <w:rPr>
          <w:rFonts w:eastAsia="Times New Roman" w:cs="Times New Roman"/>
        </w:rPr>
        <w:tab/>
      </w:r>
    </w:p>
    <w:p w14:paraId="43F66360" w14:textId="12000D6E" w:rsidR="00A1270A" w:rsidRPr="009D617B" w:rsidRDefault="00D0733D" w:rsidP="00DF2943">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00893DEA" w:rsidRPr="00EB46DF">
        <w:rPr>
          <w:rFonts w:eastAsia="Times New Roman" w:cs="Times New Roman"/>
          <w:color w:val="000000"/>
        </w:rPr>
        <w:t xml:space="preserve">Prior to analysis, </w:t>
      </w:r>
      <w:r w:rsidR="00372150" w:rsidRPr="00EB46DF">
        <w:rPr>
          <w:rFonts w:eastAsia="Times New Roman" w:cs="Times New Roman"/>
          <w:color w:val="000000"/>
        </w:rPr>
        <w:t xml:space="preserve">salmon stomachs </w:t>
      </w:r>
      <w:r w:rsidR="007F2F83" w:rsidRPr="00EB46DF">
        <w:rPr>
          <w:rFonts w:eastAsia="Times New Roman" w:cs="Times New Roman"/>
          <w:color w:val="000000"/>
        </w:rPr>
        <w:t xml:space="preserve">were </w:t>
      </w:r>
      <w:r w:rsidR="00372150" w:rsidRPr="00EB46DF">
        <w:rPr>
          <w:rFonts w:eastAsia="Times New Roman" w:cs="Times New Roman"/>
          <w:color w:val="000000"/>
        </w:rPr>
        <w:t>remov</w:t>
      </w:r>
      <w:r w:rsidR="007F2F83" w:rsidRPr="00EB46DF">
        <w:rPr>
          <w:rFonts w:eastAsia="Times New Roman" w:cs="Times New Roman"/>
          <w:color w:val="000000"/>
        </w:rPr>
        <w:t xml:space="preserve">ed </w:t>
      </w:r>
      <w:r w:rsidR="004C2951" w:rsidRPr="00EB46DF">
        <w:rPr>
          <w:rFonts w:eastAsia="Times New Roman" w:cs="Times New Roman"/>
          <w:color w:val="000000"/>
        </w:rPr>
        <w:t>from ethanol</w:t>
      </w:r>
      <w:r w:rsidR="00372150" w:rsidRPr="00EB46DF">
        <w:rPr>
          <w:rFonts w:eastAsia="Times New Roman" w:cs="Times New Roman"/>
          <w:color w:val="000000"/>
        </w:rPr>
        <w:t xml:space="preserve"> and soak</w:t>
      </w:r>
      <w:r w:rsidR="007F2F83" w:rsidRPr="00EB46DF">
        <w:rPr>
          <w:rFonts w:eastAsia="Times New Roman" w:cs="Times New Roman"/>
          <w:color w:val="000000"/>
        </w:rPr>
        <w:t>ed</w:t>
      </w:r>
      <w:r w:rsidR="00372150" w:rsidRPr="00EB46DF">
        <w:rPr>
          <w:rFonts w:eastAsia="Times New Roman" w:cs="Times New Roman"/>
          <w:color w:val="000000"/>
        </w:rPr>
        <w:t xml:space="preserve"> for 30 minutes in </w:t>
      </w:r>
      <w:r w:rsidR="00912321" w:rsidRPr="00EB46DF">
        <w:rPr>
          <w:rFonts w:eastAsia="Times New Roman" w:cs="Times New Roman"/>
          <w:color w:val="000000"/>
        </w:rPr>
        <w:t xml:space="preserve">tap </w:t>
      </w:r>
      <w:r w:rsidR="00372150" w:rsidRPr="00EB46DF">
        <w:rPr>
          <w:rFonts w:eastAsia="Times New Roman" w:cs="Times New Roman"/>
          <w:color w:val="000000"/>
        </w:rPr>
        <w:t xml:space="preserve">water to reduce </w:t>
      </w:r>
      <w:r w:rsidR="007F2F83" w:rsidRPr="00EB46DF">
        <w:rPr>
          <w:rFonts w:eastAsia="Times New Roman" w:cs="Times New Roman"/>
          <w:color w:val="000000"/>
        </w:rPr>
        <w:t xml:space="preserve">the </w:t>
      </w:r>
      <w:r w:rsidR="00372150" w:rsidRPr="00EB46DF">
        <w:rPr>
          <w:rFonts w:eastAsia="Times New Roman" w:cs="Times New Roman"/>
          <w:color w:val="000000"/>
        </w:rPr>
        <w:t xml:space="preserve">brittleness of </w:t>
      </w:r>
      <w:r w:rsidR="007F2F83" w:rsidRPr="00EB46DF">
        <w:rPr>
          <w:rFonts w:eastAsia="Times New Roman" w:cs="Times New Roman"/>
          <w:color w:val="000000"/>
        </w:rPr>
        <w:t xml:space="preserve">the </w:t>
      </w:r>
      <w:r w:rsidR="00372150" w:rsidRPr="00EB46DF">
        <w:rPr>
          <w:rFonts w:eastAsia="Times New Roman" w:cs="Times New Roman"/>
          <w:color w:val="000000"/>
        </w:rPr>
        <w:t>sample</w:t>
      </w:r>
      <w:r w:rsidR="007F2F83" w:rsidRPr="00EB46DF">
        <w:rPr>
          <w:rFonts w:eastAsia="Times New Roman" w:cs="Times New Roman"/>
          <w:color w:val="000000"/>
        </w:rPr>
        <w:t xml:space="preserve">. The stomach was then </w:t>
      </w:r>
      <w:r w:rsidR="00372150" w:rsidRPr="00EB46DF">
        <w:rPr>
          <w:rFonts w:eastAsia="Times New Roman" w:cs="Times New Roman"/>
          <w:color w:val="000000"/>
        </w:rPr>
        <w:t>dissect</w:t>
      </w:r>
      <w:r w:rsidR="007F2F83" w:rsidRPr="00EB46DF">
        <w:rPr>
          <w:rFonts w:eastAsia="Times New Roman" w:cs="Times New Roman"/>
          <w:color w:val="000000"/>
        </w:rPr>
        <w:t xml:space="preserve">ed </w:t>
      </w:r>
      <w:r w:rsidR="00372150" w:rsidRPr="00EB46DF">
        <w:rPr>
          <w:rFonts w:eastAsia="Times New Roman" w:cs="Times New Roman"/>
          <w:color w:val="000000"/>
        </w:rPr>
        <w:t>open</w:t>
      </w:r>
      <w:r w:rsidR="007F2F83" w:rsidRPr="00EB46DF">
        <w:rPr>
          <w:rFonts w:eastAsia="Times New Roman" w:cs="Times New Roman"/>
          <w:color w:val="000000"/>
        </w:rPr>
        <w:t xml:space="preserve"> and </w:t>
      </w:r>
      <w:r w:rsidR="00372150" w:rsidRPr="00EB46DF">
        <w:rPr>
          <w:rFonts w:eastAsia="Times New Roman" w:cs="Times New Roman"/>
          <w:color w:val="000000"/>
        </w:rPr>
        <w:t>the food contents removed</w:t>
      </w:r>
      <w:r w:rsidR="007F2F83" w:rsidRPr="00EB46DF">
        <w:rPr>
          <w:rFonts w:eastAsia="Times New Roman" w:cs="Times New Roman"/>
          <w:color w:val="000000"/>
        </w:rPr>
        <w:t>. T</w:t>
      </w:r>
      <w:r w:rsidR="00372150" w:rsidRPr="00EB46DF">
        <w:rPr>
          <w:rFonts w:eastAsia="Times New Roman" w:cs="Times New Roman"/>
          <w:color w:val="000000"/>
        </w:rPr>
        <w:t xml:space="preserve">he entire </w:t>
      </w:r>
      <w:r w:rsidR="007F2F83" w:rsidRPr="00EB46DF">
        <w:rPr>
          <w:rFonts w:eastAsia="Times New Roman" w:cs="Times New Roman"/>
          <w:color w:val="000000"/>
        </w:rPr>
        <w:t xml:space="preserve">food </w:t>
      </w:r>
      <w:r w:rsidR="00372150" w:rsidRPr="00EB46DF">
        <w:rPr>
          <w:rFonts w:eastAsia="Times New Roman" w:cs="Times New Roman"/>
          <w:color w:val="000000"/>
        </w:rPr>
        <w:t>bolus was weighed</w:t>
      </w:r>
      <w:r w:rsidR="000205D4" w:rsidRPr="00EB46DF">
        <w:rPr>
          <w:rFonts w:eastAsia="Times New Roman" w:cs="Times New Roman"/>
          <w:color w:val="000000"/>
        </w:rPr>
        <w:t xml:space="preserve"> on an analytical balance and wet weight recorded</w:t>
      </w:r>
      <w:r w:rsidR="005C4F22" w:rsidRPr="00EB46DF">
        <w:rPr>
          <w:rFonts w:eastAsia="Times New Roman" w:cs="Times New Roman"/>
          <w:color w:val="000000"/>
        </w:rPr>
        <w:t xml:space="preserve"> to the nearest 0.1 </w:t>
      </w:r>
      <w:r w:rsidR="009A44D9" w:rsidRPr="00EB46DF">
        <w:rPr>
          <w:rFonts w:eastAsia="Times New Roman" w:cs="Times New Roman"/>
          <w:color w:val="000000"/>
        </w:rPr>
        <w:t>m</w:t>
      </w:r>
      <w:r w:rsidR="005C4F22" w:rsidRPr="00EB46DF">
        <w:rPr>
          <w:rFonts w:eastAsia="Times New Roman" w:cs="Times New Roman"/>
          <w:color w:val="000000"/>
        </w:rPr>
        <w:t>g</w:t>
      </w:r>
      <w:r w:rsidR="000205D4" w:rsidRPr="00EB46DF">
        <w:rPr>
          <w:rFonts w:eastAsia="Times New Roman" w:cs="Times New Roman"/>
          <w:color w:val="000000"/>
        </w:rPr>
        <w:t xml:space="preserve">. The bolus was then </w:t>
      </w:r>
      <w:r w:rsidR="00372150" w:rsidRPr="00EB46DF">
        <w:rPr>
          <w:rFonts w:eastAsia="Times New Roman" w:cs="Times New Roman"/>
          <w:color w:val="000000"/>
        </w:rPr>
        <w:t xml:space="preserve">placed on a petri dish with water added, </w:t>
      </w:r>
      <w:r w:rsidR="007F2F83" w:rsidRPr="00EB46DF">
        <w:rPr>
          <w:rFonts w:eastAsia="Times New Roman" w:cs="Times New Roman"/>
          <w:color w:val="000000"/>
        </w:rPr>
        <w:t xml:space="preserve">and prey </w:t>
      </w:r>
      <w:r w:rsidR="00372150" w:rsidRPr="00EB46DF">
        <w:rPr>
          <w:rFonts w:eastAsia="Times New Roman" w:cs="Times New Roman"/>
          <w:color w:val="000000"/>
        </w:rPr>
        <w:t>rearrange</w:t>
      </w:r>
      <w:r w:rsidR="007F2F83" w:rsidRPr="00EB46DF">
        <w:rPr>
          <w:rFonts w:eastAsia="Times New Roman" w:cs="Times New Roman"/>
          <w:color w:val="000000"/>
        </w:rPr>
        <w:t>d</w:t>
      </w:r>
      <w:r w:rsidR="00372150" w:rsidRPr="00EB46DF">
        <w:rPr>
          <w:rFonts w:eastAsia="Times New Roman" w:cs="Times New Roman"/>
          <w:color w:val="000000"/>
        </w:rPr>
        <w:t xml:space="preserve"> by species, size, life stage and digestive state.</w:t>
      </w:r>
      <w:r w:rsidR="005C4F22" w:rsidRPr="00EB46DF">
        <w:rPr>
          <w:rFonts w:eastAsia="Times New Roman" w:cs="Times New Roman"/>
          <w:color w:val="000000"/>
        </w:rPr>
        <w:t xml:space="preserve"> Digestive states </w:t>
      </w:r>
      <w:r w:rsidR="00C6340E" w:rsidRPr="00EB46DF">
        <w:rPr>
          <w:rFonts w:eastAsia="Times New Roman" w:cs="Times New Roman"/>
          <w:color w:val="000000"/>
        </w:rPr>
        <w:t>were</w:t>
      </w:r>
      <w:r w:rsidR="005C4F22" w:rsidRPr="00EB46DF">
        <w:rPr>
          <w:rFonts w:eastAsia="Times New Roman" w:cs="Times New Roman"/>
          <w:color w:val="000000"/>
        </w:rPr>
        <w:t xml:space="preserve"> defined as 1) fresh prey, intact, 2) semi-fresh prey, with lost appendages or color, 3) semi-digested prey, </w:t>
      </w:r>
      <w:r w:rsidR="007F01FE">
        <w:rPr>
          <w:rFonts w:eastAsia="Times New Roman" w:cs="Times New Roman"/>
          <w:color w:val="000000"/>
        </w:rPr>
        <w:t xml:space="preserve">only </w:t>
      </w:r>
      <w:r w:rsidR="00C6340E" w:rsidRPr="00EB46DF">
        <w:rPr>
          <w:rFonts w:eastAsia="Times New Roman" w:cs="Times New Roman"/>
          <w:color w:val="000000"/>
        </w:rPr>
        <w:t>identifi</w:t>
      </w:r>
      <w:r w:rsidR="007F01FE">
        <w:rPr>
          <w:rFonts w:eastAsia="Times New Roman" w:cs="Times New Roman"/>
          <w:color w:val="000000"/>
        </w:rPr>
        <w:t>able</w:t>
      </w:r>
      <w:r w:rsidR="00C6340E" w:rsidRPr="00EB46DF">
        <w:rPr>
          <w:rFonts w:eastAsia="Times New Roman" w:cs="Times New Roman"/>
          <w:color w:val="000000"/>
        </w:rPr>
        <w:t xml:space="preserve"> to group, </w:t>
      </w:r>
      <w:r w:rsidR="005C4F22" w:rsidRPr="00EB46DF">
        <w:rPr>
          <w:rFonts w:eastAsia="Times New Roman" w:cs="Times New Roman"/>
          <w:color w:val="000000"/>
        </w:rPr>
        <w:t>and 4) fully digested prey</w:t>
      </w:r>
      <w:r w:rsidR="007F01FE">
        <w:rPr>
          <w:rFonts w:eastAsia="Times New Roman" w:cs="Times New Roman"/>
          <w:color w:val="000000"/>
        </w:rPr>
        <w:t>, unidentifiable</w:t>
      </w:r>
      <w:r w:rsidR="005C4F22" w:rsidRPr="00EB46DF">
        <w:rPr>
          <w:rFonts w:eastAsia="Times New Roman" w:cs="Times New Roman"/>
          <w:color w:val="000000"/>
        </w:rPr>
        <w:t>.</w:t>
      </w:r>
      <w:r w:rsidR="00372150" w:rsidRPr="00EB46DF">
        <w:rPr>
          <w:rFonts w:eastAsia="Times New Roman" w:cs="Times New Roman"/>
          <w:color w:val="000000"/>
        </w:rPr>
        <w:t xml:space="preserve"> </w:t>
      </w:r>
      <w:r w:rsidR="00257D50" w:rsidRPr="00EB46DF">
        <w:rPr>
          <w:rFonts w:eastAsia="Times New Roman" w:cs="Times New Roman"/>
          <w:color w:val="000000"/>
        </w:rPr>
        <w:t xml:space="preserve">If prey could not be identified to species, it was identified to the most detailed taxonomic group possible, e.g. Ctenophora and Cnidaria jellyfish, collectively grouped as “gelatinous” hereafter. </w:t>
      </w:r>
      <w:r w:rsidR="00372150" w:rsidRPr="00EB46DF">
        <w:rPr>
          <w:rFonts w:eastAsia="Times New Roman" w:cs="Times New Roman"/>
          <w:color w:val="000000"/>
        </w:rPr>
        <w:t xml:space="preserve">For each prey group, minimum and maximum lengths were measured with an ocular micrometer, individuals were counted, and the group </w:t>
      </w:r>
      <w:r w:rsidR="00257D50" w:rsidRPr="00EB46DF">
        <w:rPr>
          <w:rFonts w:eastAsia="Times New Roman" w:cs="Times New Roman"/>
          <w:color w:val="000000"/>
        </w:rPr>
        <w:t xml:space="preserve">wet weight recorded to nearest 0.1 mg. If a stomach sample had </w:t>
      </w:r>
      <w:r w:rsidR="00C6340E" w:rsidRPr="00EB46DF">
        <w:rPr>
          <w:rFonts w:eastAsia="Times New Roman" w:cs="Times New Roman"/>
          <w:color w:val="000000"/>
        </w:rPr>
        <w:t>over</w:t>
      </w:r>
      <w:r w:rsidR="00257D50" w:rsidRPr="00EB46DF">
        <w:rPr>
          <w:rFonts w:eastAsia="Times New Roman" w:cs="Times New Roman"/>
          <w:color w:val="000000"/>
        </w:rPr>
        <w:t xml:space="preserve"> 1,000 prey of similar </w:t>
      </w:r>
      <w:r w:rsidRPr="00EB46DF">
        <w:rPr>
          <w:rFonts w:eastAsia="Times New Roman" w:cs="Times New Roman"/>
          <w:color w:val="000000"/>
        </w:rPr>
        <w:t>size,</w:t>
      </w:r>
      <w:r w:rsidR="001A6E5F" w:rsidRPr="00EB46DF">
        <w:rPr>
          <w:rFonts w:eastAsia="Times New Roman" w:cs="Times New Roman"/>
          <w:color w:val="000000"/>
        </w:rPr>
        <w:t xml:space="preserve"> </w:t>
      </w:r>
      <w:r w:rsidR="00257D50" w:rsidRPr="00EB46DF">
        <w:rPr>
          <w:rFonts w:eastAsia="Times New Roman" w:cs="Times New Roman"/>
          <w:color w:val="000000"/>
        </w:rPr>
        <w:t xml:space="preserve">a </w:t>
      </w:r>
      <w:r w:rsidR="00050ACA" w:rsidRPr="00EB46DF">
        <w:rPr>
          <w:rFonts w:eastAsia="Times New Roman" w:cs="Times New Roman"/>
          <w:color w:val="000000"/>
        </w:rPr>
        <w:t xml:space="preserve">¼ </w:t>
      </w:r>
      <w:r w:rsidR="00257D50" w:rsidRPr="00EB46DF">
        <w:rPr>
          <w:rFonts w:eastAsia="Times New Roman" w:cs="Times New Roman"/>
          <w:color w:val="000000"/>
        </w:rPr>
        <w:t xml:space="preserve">subsample </w:t>
      </w:r>
      <w:r w:rsidR="001A6E5F" w:rsidRPr="00EB46DF">
        <w:rPr>
          <w:rFonts w:eastAsia="Times New Roman" w:cs="Times New Roman"/>
          <w:color w:val="000000"/>
        </w:rPr>
        <w:t>was</w:t>
      </w:r>
      <w:r w:rsidR="00257D50" w:rsidRPr="00EB46DF">
        <w:rPr>
          <w:rFonts w:eastAsia="Times New Roman" w:cs="Times New Roman"/>
          <w:color w:val="000000"/>
        </w:rPr>
        <w:t xml:space="preserve"> processed</w:t>
      </w:r>
      <w:r>
        <w:rPr>
          <w:rFonts w:eastAsia="Times New Roman" w:cs="Times New Roman"/>
          <w:color w:val="000000"/>
        </w:rPr>
        <w:t xml:space="preserve">, after removing and recording large and/or rare prey. </w:t>
      </w:r>
      <w:r w:rsidR="00D472CE" w:rsidRPr="00EB46DF">
        <w:rPr>
          <w:rFonts w:eastAsia="Times New Roman" w:cs="Times New Roman"/>
          <w:color w:val="000000"/>
        </w:rPr>
        <w:t xml:space="preserve"> </w:t>
      </w:r>
    </w:p>
    <w:p w14:paraId="1DF31700" w14:textId="0C825503" w:rsidR="00A1270A" w:rsidRPr="00EB46DF" w:rsidRDefault="00A1270A" w:rsidP="00DF2943">
      <w:pPr>
        <w:pStyle w:val="Heading4"/>
      </w:pPr>
      <w:bookmarkStart w:id="41" w:name="_Toc55731610"/>
      <w:r>
        <w:t>Data analysis</w:t>
      </w:r>
      <w:bookmarkEnd w:id="41"/>
    </w:p>
    <w:p w14:paraId="011412CD" w14:textId="77777777" w:rsidR="00C6340E" w:rsidRPr="00EB46DF" w:rsidRDefault="00C6340E" w:rsidP="00DF2943">
      <w:pPr>
        <w:rPr>
          <w:rFonts w:eastAsia="Times New Roman" w:cs="Times New Roman"/>
        </w:rPr>
      </w:pPr>
    </w:p>
    <w:p w14:paraId="5D06BFD4" w14:textId="293B6B6F" w:rsidR="00F9754A" w:rsidRPr="00F9754A" w:rsidRDefault="00372150" w:rsidP="00DF2943">
      <w:pPr>
        <w:rPr>
          <w:rFonts w:eastAsia="Times New Roman" w:cs="Times New Roman"/>
          <w:color w:val="000000"/>
        </w:rPr>
      </w:pPr>
      <w:r w:rsidRPr="00EB46DF">
        <w:rPr>
          <w:rFonts w:eastAsia="Times New Roman" w:cs="Times New Roman"/>
          <w:color w:val="000000"/>
        </w:rPr>
        <w:tab/>
      </w:r>
      <w:r w:rsidR="000B23A6" w:rsidRPr="00EB46DF">
        <w:rPr>
          <w:rFonts w:eastAsia="Times New Roman" w:cs="Times New Roman"/>
          <w:color w:val="000000"/>
        </w:rPr>
        <w:t xml:space="preserve">The spatial variation in prey composition was </w:t>
      </w:r>
      <w:r w:rsidR="00E74AF6" w:rsidRPr="00EB46DF">
        <w:rPr>
          <w:rFonts w:eastAsia="Times New Roman" w:cs="Times New Roman"/>
          <w:color w:val="000000"/>
        </w:rPr>
        <w:t>analyzed</w:t>
      </w:r>
      <w:r w:rsidR="000B23A6" w:rsidRPr="00EB46DF">
        <w:rPr>
          <w:rFonts w:eastAsia="Times New Roman" w:cs="Times New Roman"/>
          <w:color w:val="000000"/>
        </w:rPr>
        <w:t xml:space="preserve"> using a multivariate approach. Prior to the </w:t>
      </w:r>
      <w:r w:rsidRPr="00EB46DF">
        <w:rPr>
          <w:rFonts w:eastAsia="Times New Roman" w:cs="Times New Roman"/>
          <w:color w:val="000000"/>
        </w:rPr>
        <w:t>analysis</w:t>
      </w:r>
      <w:r w:rsidR="000B23A6" w:rsidRPr="00EB46DF">
        <w:rPr>
          <w:rFonts w:eastAsia="Times New Roman" w:cs="Times New Roman"/>
          <w:color w:val="000000"/>
        </w:rPr>
        <w:t xml:space="preserve">, </w:t>
      </w:r>
      <w:r w:rsidRPr="00EB46DF">
        <w:rPr>
          <w:rFonts w:eastAsia="Times New Roman" w:cs="Times New Roman"/>
          <w:color w:val="000000"/>
        </w:rPr>
        <w:t>rare taxonomic prey categories (</w:t>
      </w:r>
      <w:r w:rsidR="00BE68F8" w:rsidRPr="00EB46DF">
        <w:rPr>
          <w:rFonts w:eastAsia="Times New Roman" w:cs="Times New Roman"/>
          <w:color w:val="000000"/>
        </w:rPr>
        <w:t>occurring</w:t>
      </w:r>
      <w:r w:rsidRPr="00EB46DF">
        <w:rPr>
          <w:rFonts w:eastAsia="Times New Roman" w:cs="Times New Roman"/>
          <w:color w:val="000000"/>
        </w:rPr>
        <w:t xml:space="preserve"> in less than three stomachs) </w:t>
      </w:r>
      <w:r w:rsidR="000B23A6" w:rsidRPr="00EB46DF">
        <w:rPr>
          <w:rFonts w:eastAsia="Times New Roman" w:cs="Times New Roman"/>
          <w:color w:val="000000"/>
        </w:rPr>
        <w:t xml:space="preserve">were combined into </w:t>
      </w:r>
      <w:r w:rsidRPr="00EB46DF">
        <w:rPr>
          <w:rFonts w:eastAsia="Times New Roman" w:cs="Times New Roman"/>
          <w:color w:val="000000"/>
        </w:rPr>
        <w:t>higher level groupings</w:t>
      </w:r>
      <w:r w:rsidR="000B23A6" w:rsidRPr="00EB46DF">
        <w:rPr>
          <w:rFonts w:eastAsia="Times New Roman" w:cs="Times New Roman"/>
          <w:color w:val="000000"/>
        </w:rPr>
        <w:t>,</w:t>
      </w:r>
      <w:r w:rsidRPr="00EB46DF">
        <w:rPr>
          <w:rFonts w:eastAsia="Times New Roman" w:cs="Times New Roman"/>
          <w:color w:val="000000"/>
        </w:rPr>
        <w:t xml:space="preserve"> ignoring “digested food.” </w:t>
      </w:r>
      <w:r w:rsidR="00BD3083" w:rsidRPr="00EB46DF">
        <w:rPr>
          <w:rFonts w:eastAsia="Times New Roman" w:cs="Times New Roman"/>
          <w:color w:val="000000"/>
        </w:rPr>
        <w:t xml:space="preserve">Fish stomach content </w:t>
      </w:r>
      <w:r w:rsidR="000B23A6" w:rsidRPr="00EB46DF">
        <w:rPr>
          <w:rFonts w:eastAsia="Times New Roman" w:cs="Times New Roman"/>
          <w:color w:val="000000"/>
        </w:rPr>
        <w:t xml:space="preserve">wet </w:t>
      </w:r>
      <w:r w:rsidR="00BD3083" w:rsidRPr="00EB46DF">
        <w:rPr>
          <w:rFonts w:eastAsia="Times New Roman" w:cs="Times New Roman"/>
          <w:color w:val="000000"/>
        </w:rPr>
        <w:t xml:space="preserve">weight was multiplied by 1.54 to correct weights </w:t>
      </w:r>
      <w:r w:rsidR="000B23A6" w:rsidRPr="00EB46DF">
        <w:rPr>
          <w:rFonts w:eastAsia="Times New Roman" w:cs="Times New Roman"/>
          <w:color w:val="000000"/>
        </w:rPr>
        <w:t xml:space="preserve">for water loss </w:t>
      </w:r>
      <w:r w:rsidR="00BD3083" w:rsidRPr="00EB46DF">
        <w:rPr>
          <w:rFonts w:eastAsia="Times New Roman" w:cs="Times New Roman"/>
          <w:color w:val="000000"/>
        </w:rPr>
        <w:t xml:space="preserve">after storage in ethanol </w:t>
      </w:r>
      <w:r w:rsidR="00674289"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(James, 2019)</w:t>
      </w:r>
      <w:r w:rsidR="00674289" w:rsidRPr="00EB46DF">
        <w:rPr>
          <w:rStyle w:val="FootnoteReference"/>
          <w:rFonts w:eastAsia="Times New Roman" w:cs="Times New Roman"/>
          <w:color w:val="000000"/>
        </w:rPr>
        <w:fldChar w:fldCharType="end"/>
      </w:r>
      <w:r w:rsidR="00BD3083" w:rsidRPr="00EB46DF">
        <w:rPr>
          <w:rFonts w:eastAsia="Times New Roman" w:cs="Times New Roman"/>
          <w:color w:val="000000"/>
        </w:rPr>
        <w:t xml:space="preserve">. </w:t>
      </w:r>
      <w:r w:rsidR="000B23A6" w:rsidRPr="00EB46DF">
        <w:rPr>
          <w:rFonts w:eastAsia="Times New Roman" w:cs="Times New Roman"/>
          <w:color w:val="000000"/>
        </w:rPr>
        <w:t>R</w:t>
      </w:r>
      <w:r w:rsidRPr="00EB46DF">
        <w:rPr>
          <w:rFonts w:eastAsia="Times New Roman" w:cs="Times New Roman"/>
          <w:color w:val="000000"/>
        </w:rPr>
        <w:t>elative prey biomass for each stomach was calculated and arcsine square root transformed</w:t>
      </w:r>
      <w:r w:rsidR="000B23A6" w:rsidRPr="00EB46DF">
        <w:rPr>
          <w:rFonts w:eastAsia="Times New Roman" w:cs="Times New Roman"/>
          <w:color w:val="000000"/>
        </w:rPr>
        <w:t xml:space="preserve"> before calculating</w:t>
      </w:r>
      <w:r w:rsidRPr="00EB46DF">
        <w:rPr>
          <w:rFonts w:eastAsia="Times New Roman" w:cs="Times New Roman"/>
          <w:color w:val="000000"/>
        </w:rPr>
        <w:t xml:space="preserve"> Bray-Curtis </w:t>
      </w:r>
      <w:r w:rsidR="004C2951" w:rsidRPr="00EB46DF">
        <w:rPr>
          <w:rFonts w:eastAsia="Times New Roman" w:cs="Times New Roman"/>
          <w:color w:val="000000"/>
        </w:rPr>
        <w:t>dissimilarity.</w:t>
      </w:r>
      <w:r w:rsidR="002B1CEB" w:rsidRPr="00EB46DF">
        <w:rPr>
          <w:rFonts w:eastAsia="Times New Roman" w:cs="Times New Roman"/>
          <w:color w:val="000000"/>
        </w:rPr>
        <w:t xml:space="preserve"> The dissimilarity matrix was used </w:t>
      </w:r>
      <w:r w:rsidRPr="00EB46DF">
        <w:rPr>
          <w:rFonts w:eastAsia="Times New Roman" w:cs="Times New Roman"/>
          <w:color w:val="000000"/>
        </w:rPr>
        <w:t xml:space="preserve">for non-metric multidimensional scaling (NMDS) </w:t>
      </w:r>
      <w:r w:rsidR="002B1CEB" w:rsidRPr="00EB46DF">
        <w:rPr>
          <w:rFonts w:eastAsia="Times New Roman" w:cs="Times New Roman"/>
          <w:color w:val="000000"/>
        </w:rPr>
        <w:t xml:space="preserve">ordination </w:t>
      </w:r>
      <w:r w:rsidRPr="00EB46DF">
        <w:rPr>
          <w:rFonts w:eastAsia="Times New Roman" w:cs="Times New Roman"/>
          <w:color w:val="000000"/>
        </w:rPr>
        <w:t>and agglomerative hierarchical cluster</w:t>
      </w:r>
      <w:r w:rsidR="00364458" w:rsidRPr="00EB46DF">
        <w:rPr>
          <w:rFonts w:eastAsia="Times New Roman" w:cs="Times New Roman"/>
          <w:color w:val="000000"/>
        </w:rPr>
        <w:t>ing</w:t>
      </w:r>
      <w:r w:rsidRPr="00EB46DF">
        <w:rPr>
          <w:rFonts w:eastAsia="Times New Roman" w:cs="Times New Roman"/>
          <w:color w:val="000000"/>
        </w:rPr>
        <w:t xml:space="preserve"> (AHC).</w:t>
      </w:r>
      <w:r w:rsidR="008F3081">
        <w:rPr>
          <w:rFonts w:eastAsia="Times New Roman" w:cs="Times New Roman"/>
          <w:color w:val="000000"/>
        </w:rPr>
        <w:t xml:space="preserve"> </w:t>
      </w:r>
      <w:r w:rsidR="00D751BB">
        <w:rPr>
          <w:rFonts w:eastAsia="Times New Roman" w:cs="Times New Roman"/>
          <w:color w:val="000000"/>
        </w:rPr>
        <w:t xml:space="preserve">Outlier samples that were excluded from </w:t>
      </w:r>
      <w:r w:rsidR="008F3081">
        <w:rPr>
          <w:rFonts w:eastAsia="Times New Roman" w:cs="Times New Roman"/>
          <w:color w:val="000000"/>
        </w:rPr>
        <w:t xml:space="preserve">the </w:t>
      </w:r>
      <w:r w:rsidR="00D751BB">
        <w:rPr>
          <w:rFonts w:eastAsia="Times New Roman" w:cs="Times New Roman"/>
          <w:color w:val="000000"/>
        </w:rPr>
        <w:t>NMDS ordination were determined from</w:t>
      </w:r>
      <w:r w:rsidR="008F3081">
        <w:rPr>
          <w:rFonts w:eastAsia="Times New Roman" w:cs="Times New Roman"/>
          <w:color w:val="000000"/>
        </w:rPr>
        <w:t xml:space="preserve"> single clusters in the AHC that had</w:t>
      </w:r>
      <w:r w:rsidR="00D751BB">
        <w:rPr>
          <w:rFonts w:eastAsia="Times New Roman" w:cs="Times New Roman"/>
          <w:color w:val="000000"/>
        </w:rPr>
        <w:t xml:space="preserve"> </w:t>
      </w:r>
      <w:r w:rsidR="008F3081">
        <w:rPr>
          <w:rFonts w:eastAsia="Times New Roman" w:cs="Times New Roman"/>
          <w:color w:val="000000"/>
        </w:rPr>
        <w:t>&gt;95% dissimilarity to all other samples.</w:t>
      </w:r>
    </w:p>
    <w:p w14:paraId="0F622F44" w14:textId="77777777" w:rsidR="00372150" w:rsidRPr="00EB46DF" w:rsidRDefault="00372150" w:rsidP="00DF2943">
      <w:pPr>
        <w:rPr>
          <w:rFonts w:eastAsia="Times New Roman" w:cs="Times New Roman"/>
        </w:rPr>
      </w:pPr>
    </w:p>
    <w:p w14:paraId="4F54A042" w14:textId="7942F8C9" w:rsidR="00266C78" w:rsidRPr="00F522E9" w:rsidRDefault="00372150" w:rsidP="00DF2943">
      <w:pPr>
        <w:rPr>
          <w:rFonts w:eastAsia="Times New Roman" w:cs="Times New Roman"/>
        </w:rPr>
      </w:pPr>
      <w:r w:rsidRPr="00EB46DF">
        <w:rPr>
          <w:rFonts w:eastAsia="Times New Roman" w:cs="Times New Roman"/>
          <w:color w:val="000000"/>
        </w:rPr>
        <w:tab/>
        <w:t>In addition to the multivariate statistics, various indices were calculated from the raw data</w:t>
      </w:r>
      <w:r w:rsidR="00407993" w:rsidRPr="00EB46DF">
        <w:rPr>
          <w:rFonts w:eastAsia="Times New Roman" w:cs="Times New Roman"/>
          <w:color w:val="000000"/>
        </w:rPr>
        <w:t xml:space="preserve">. </w:t>
      </w:r>
      <w:r w:rsidR="00F522E9">
        <w:rPr>
          <w:rFonts w:eastAsia="Times New Roman" w:cs="Times New Roman"/>
        </w:rPr>
        <w:t xml:space="preserve"> </w:t>
      </w:r>
      <w:r w:rsidRPr="00EB46DF">
        <w:rPr>
          <w:rFonts w:eastAsia="Times New Roman" w:cs="Times New Roman"/>
          <w:color w:val="000000"/>
        </w:rPr>
        <w:t xml:space="preserve">Gut fullness indices </w:t>
      </w:r>
      <w:r w:rsidR="003424A0" w:rsidRPr="00EB46DF">
        <w:rPr>
          <w:rFonts w:eastAsia="Times New Roman" w:cs="Times New Roman"/>
          <w:color w:val="000000"/>
        </w:rPr>
        <w:t xml:space="preserve">(GFI) </w:t>
      </w:r>
      <w:r w:rsidRPr="00EB46DF">
        <w:rPr>
          <w:rFonts w:eastAsia="Times New Roman" w:cs="Times New Roman"/>
          <w:color w:val="000000"/>
        </w:rPr>
        <w:t>were calculated</w:t>
      </w:r>
      <w:r w:rsidR="003424A0" w:rsidRPr="00EB46DF">
        <w:rPr>
          <w:rFonts w:eastAsia="Times New Roman" w:cs="Times New Roman"/>
          <w:color w:val="000000"/>
        </w:rPr>
        <w:t xml:space="preserve"> for each fish,</w:t>
      </w:r>
      <w:r w:rsidRPr="00EB46DF">
        <w:rPr>
          <w:rFonts w:eastAsia="Times New Roman" w:cs="Times New Roman"/>
          <w:color w:val="000000"/>
        </w:rPr>
        <w:t xml:space="preserve"> express</w:t>
      </w:r>
      <w:r w:rsidR="003424A0" w:rsidRPr="00EB46DF">
        <w:rPr>
          <w:rFonts w:eastAsia="Times New Roman" w:cs="Times New Roman"/>
          <w:color w:val="000000"/>
        </w:rPr>
        <w:t>ed</w:t>
      </w:r>
      <w:r w:rsidRPr="00EB46DF">
        <w:rPr>
          <w:rFonts w:eastAsia="Times New Roman" w:cs="Times New Roman"/>
          <w:color w:val="000000"/>
        </w:rPr>
        <w:t xml:space="preserve"> as percent body weight</w:t>
      </w:r>
      <w:r w:rsidR="003424A0" w:rsidRPr="00EB46DF">
        <w:rPr>
          <w:rFonts w:eastAsia="Times New Roman" w:cs="Times New Roman"/>
          <w:color w:val="000000"/>
        </w:rPr>
        <w:t>:</w:t>
      </w:r>
    </w:p>
    <w:p w14:paraId="205A2308" w14:textId="3CFEB403" w:rsidR="00F9754A" w:rsidRPr="00EB46DF" w:rsidRDefault="00266C78" w:rsidP="00DF2943">
      <w:pPr>
        <w:jc w:val="center"/>
        <w:rPr>
          <w:rFonts w:eastAsia="Times New Roman" w:cs="Times New Roman"/>
          <w:color w:val="000000"/>
        </w:rPr>
      </w:pPr>
      <w:r w:rsidRPr="00EB46DF">
        <w:rPr>
          <w:rFonts w:eastAsia="Times New Roman" w:cs="Times New Roman"/>
          <w:color w:val="000000"/>
        </w:rPr>
        <w:t>GFI = (food bolus weight / fish weight) * 100</w:t>
      </w:r>
    </w:p>
    <w:p w14:paraId="211E63CD" w14:textId="339F26A9" w:rsidR="00F9754A" w:rsidRDefault="00F9754A" w:rsidP="00DF2943">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490B7092" w14:textId="7B9AF709" w:rsidR="00F9754A" w:rsidRDefault="00F9754A" w:rsidP="00DF2943">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388C5A25" w14:textId="33293BD1" w:rsidR="00266C78" w:rsidRPr="00EB46DF" w:rsidRDefault="00F9754A" w:rsidP="00DF2943">
      <w:pPr>
        <w:rPr>
          <w:rFonts w:eastAsia="Times New Roman" w:cs="Times New Roman"/>
          <w:color w:val="000000"/>
        </w:rPr>
      </w:pPr>
      <w:r>
        <w:rPr>
          <w:rFonts w:eastAsia="Times New Roman" w:cs="Times New Roman"/>
          <w:color w:val="000000"/>
        </w:rPr>
        <w:t xml:space="preserve">Weight </w:t>
      </w:r>
      <w:r w:rsidR="00B776B3">
        <w:rPr>
          <w:rFonts w:eastAsia="Times New Roman" w:cs="Times New Roman"/>
          <w:color w:val="000000"/>
        </w:rPr>
        <w:t>wa</w:t>
      </w:r>
      <w:r>
        <w:rPr>
          <w:rFonts w:eastAsia="Times New Roman" w:cs="Times New Roman"/>
          <w:color w:val="000000"/>
        </w:rPr>
        <w:t>s measured in grams and fork length in millimetres</w:t>
      </w:r>
      <w:r w:rsidR="001F0B67">
        <w:rPr>
          <w:rFonts w:eastAsia="Times New Roman" w:cs="Times New Roman"/>
          <w:color w:val="000000"/>
        </w:rPr>
        <w:t xml:space="preserve">, K=1 indicates average condition, &gt;1 means relatively healthy and &lt;1 </w:t>
      </w:r>
      <w:r w:rsidR="00B776B3">
        <w:rPr>
          <w:rFonts w:eastAsia="Times New Roman" w:cs="Times New Roman"/>
          <w:color w:val="000000"/>
        </w:rPr>
        <w:t>was</w:t>
      </w:r>
      <w:r w:rsidR="001F0B67">
        <w:rPr>
          <w:rFonts w:eastAsia="Times New Roman" w:cs="Times New Roman"/>
          <w:color w:val="000000"/>
        </w:rPr>
        <w:t xml:space="preserve"> poor condition </w:t>
      </w:r>
      <w:r w:rsidR="001F0B67">
        <w:rPr>
          <w:rFonts w:eastAsia="Times New Roman" w:cs="Times New Roman"/>
          <w:color w:val="000000"/>
        </w:rPr>
        <w:fldChar w:fldCharType="begin" w:fldLock="1"/>
      </w:r>
      <w:r w:rsidR="00FE0CC6">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Pr>
          <w:rFonts w:eastAsia="Times New Roman" w:cs="Times New Roman"/>
          <w:color w:val="000000"/>
        </w:rPr>
        <w:fldChar w:fldCharType="separate"/>
      </w:r>
      <w:r w:rsidR="001F0B67" w:rsidRPr="001F0B67">
        <w:rPr>
          <w:rFonts w:eastAsia="Times New Roman" w:cs="Times New Roman"/>
          <w:noProof/>
          <w:color w:val="000000"/>
        </w:rPr>
        <w:t>(Beamish et al., 2012; Jones et al., 1999)</w:t>
      </w:r>
      <w:r w:rsidR="001F0B67">
        <w:rPr>
          <w:rFonts w:eastAsia="Times New Roman" w:cs="Times New Roman"/>
          <w:color w:val="000000"/>
        </w:rPr>
        <w:fldChar w:fldCharType="end"/>
      </w:r>
      <w:r w:rsidR="001F0B67">
        <w:rPr>
          <w:rFonts w:eastAsia="Times New Roman" w:cs="Times New Roman"/>
          <w:color w:val="000000"/>
        </w:rPr>
        <w:t>.</w:t>
      </w:r>
      <w:r w:rsidR="00B776B3">
        <w:rPr>
          <w:rFonts w:eastAsia="Times New Roman" w:cs="Times New Roman"/>
          <w:color w:val="000000"/>
        </w:rPr>
        <w:t xml:space="preserve"> </w:t>
      </w:r>
      <w:r w:rsidR="007D1086" w:rsidRPr="00EB46DF">
        <w:rPr>
          <w:rFonts w:eastAsia="Times New Roman" w:cs="Times New Roman"/>
          <w:color w:val="000000"/>
        </w:rPr>
        <w:t xml:space="preserve">The </w:t>
      </w:r>
      <w:r w:rsidR="00372150" w:rsidRPr="00EB46DF">
        <w:rPr>
          <w:rFonts w:eastAsia="Times New Roman" w:cs="Times New Roman"/>
          <w:color w:val="000000"/>
        </w:rPr>
        <w:t>Schoene</w:t>
      </w:r>
      <w:r w:rsidR="007D1086" w:rsidRPr="00EB46DF">
        <w:rPr>
          <w:rFonts w:eastAsia="Times New Roman" w:cs="Times New Roman"/>
          <w:color w:val="000000"/>
        </w:rPr>
        <w:t>r</w:t>
      </w:r>
      <w:r w:rsidR="00372150" w:rsidRPr="00EB46DF">
        <w:rPr>
          <w:rFonts w:eastAsia="Times New Roman" w:cs="Times New Roman"/>
          <w:color w:val="000000"/>
        </w:rPr>
        <w:t xml:space="preserve"> </w:t>
      </w:r>
      <w:r w:rsidR="003424A0" w:rsidRPr="00EB46DF">
        <w:rPr>
          <w:rFonts w:eastAsia="Times New Roman" w:cs="Times New Roman"/>
          <w:color w:val="000000"/>
        </w:rPr>
        <w:t>percent similarity</w:t>
      </w:r>
      <w:r w:rsidR="00372150" w:rsidRPr="00EB46DF">
        <w:rPr>
          <w:rFonts w:eastAsia="Times New Roman" w:cs="Times New Roman"/>
          <w:color w:val="000000"/>
        </w:rPr>
        <w:t xml:space="preserve"> index</w:t>
      </w:r>
      <w:r w:rsidR="003424A0" w:rsidRPr="00EB46DF">
        <w:rPr>
          <w:rFonts w:eastAsia="Times New Roman" w:cs="Times New Roman"/>
          <w:color w:val="000000"/>
        </w:rPr>
        <w:t xml:space="preserve"> (PSI) for species diet overlap</w:t>
      </w:r>
      <w:r w:rsidR="00372150" w:rsidRPr="00EB46DF">
        <w:rPr>
          <w:rFonts w:eastAsia="Times New Roman" w:cs="Times New Roman"/>
          <w:color w:val="000000"/>
        </w:rPr>
        <w:t xml:space="preserve"> was calculated for each site</w:t>
      </w:r>
      <w:r w:rsidR="003424A0" w:rsidRPr="00EB46DF">
        <w:rPr>
          <w:rFonts w:eastAsia="Times New Roman" w:cs="Times New Roman"/>
          <w:color w:val="000000"/>
        </w:rPr>
        <w:t>:</w:t>
      </w:r>
    </w:p>
    <w:p w14:paraId="6AC23FFC" w14:textId="391DA4CD" w:rsidR="00830B94" w:rsidRPr="00EB46DF" w:rsidRDefault="00266C78" w:rsidP="00DF2943">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08517878" w14:textId="1CEF095A" w:rsidR="00830B94" w:rsidRPr="00EB46DF" w:rsidRDefault="00830B94" w:rsidP="00DF2943">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6746CAF9" w14:textId="016C7A4D" w:rsidR="009A7C9E" w:rsidRPr="009A7C9E" w:rsidRDefault="00050ACA" w:rsidP="00DF2943">
      <w:pPr>
        <w:rPr>
          <w:rFonts w:eastAsia="Times New Roman" w:cs="Times New Roman"/>
          <w:color w:val="000000"/>
        </w:rPr>
      </w:pPr>
      <w:r w:rsidRPr="00EB46DF">
        <w:rPr>
          <w:rFonts w:eastAsia="Times New Roman" w:cs="Times New Roman"/>
          <w:color w:val="000000"/>
        </w:rPr>
        <w:t>T</w:t>
      </w:r>
      <w:r w:rsidR="00372150" w:rsidRPr="00EB46DF">
        <w:rPr>
          <w:rFonts w:eastAsia="Times New Roman" w:cs="Times New Roman"/>
          <w:color w:val="000000"/>
        </w:rPr>
        <w:t xml:space="preserve">he empty stomachs (those with no identifiable prey) in this study were excluded from the multivariate </w:t>
      </w:r>
      <w:r w:rsidR="00DF2860">
        <w:rPr>
          <w:rFonts w:eastAsia="Times New Roman" w:cs="Times New Roman"/>
          <w:color w:val="000000"/>
        </w:rPr>
        <w:t xml:space="preserve">dissimilarity calculations </w:t>
      </w:r>
      <w:r w:rsidR="0061405B" w:rsidRPr="00EB46DF">
        <w:rPr>
          <w:rFonts w:eastAsia="Times New Roman" w:cs="Times New Roman"/>
          <w:color w:val="000000"/>
        </w:rPr>
        <w:t>but</w:t>
      </w:r>
      <w:r w:rsidR="00372150" w:rsidRPr="00EB46DF">
        <w:rPr>
          <w:rFonts w:eastAsia="Times New Roman" w:cs="Times New Roman"/>
          <w:color w:val="000000"/>
        </w:rPr>
        <w:t xml:space="preserve"> were included in the calculation of the above indices.</w:t>
      </w:r>
      <w:r w:rsidR="009C420C" w:rsidRPr="00EB46DF">
        <w:rPr>
          <w:rFonts w:eastAsia="Times New Roman" w:cs="Times New Roman"/>
          <w:color w:val="000000"/>
        </w:rPr>
        <w:t xml:space="preserve"> The prey taxonomic detail was retained in analyses, but for summary tables and figures, “other” </w:t>
      </w:r>
      <w:r w:rsidR="00B776B3">
        <w:rPr>
          <w:rFonts w:eastAsia="Times New Roman" w:cs="Times New Roman"/>
          <w:color w:val="000000"/>
        </w:rPr>
        <w:t>wa</w:t>
      </w:r>
      <w:r w:rsidR="009C420C" w:rsidRPr="00EB46DF">
        <w:rPr>
          <w:rFonts w:eastAsia="Times New Roman" w:cs="Times New Roman"/>
          <w:color w:val="000000"/>
        </w:rPr>
        <w:t>s prey grouped together that does</w:t>
      </w:r>
      <w:r w:rsidR="006A4D87">
        <w:rPr>
          <w:rFonts w:eastAsia="Times New Roman" w:cs="Times New Roman"/>
          <w:color w:val="000000"/>
        </w:rPr>
        <w:t xml:space="preserve"> not</w:t>
      </w:r>
      <w:r w:rsidR="009C420C" w:rsidRPr="00EB46DF">
        <w:rPr>
          <w:rFonts w:eastAsia="Times New Roman" w:cs="Times New Roman"/>
          <w:color w:val="000000"/>
        </w:rPr>
        <w:t xml:space="preserve"> contribute substantially to diets</w:t>
      </w:r>
      <w:r w:rsidR="008F3081">
        <w:rPr>
          <w:rFonts w:eastAsia="Times New Roman" w:cs="Times New Roman"/>
          <w:color w:val="000000"/>
        </w:rPr>
        <w:t xml:space="preserve"> (&lt;10% weight)</w:t>
      </w:r>
      <w:r w:rsidR="009C420C" w:rsidRPr="00EB46DF">
        <w:rPr>
          <w:rFonts w:eastAsia="Times New Roman" w:cs="Times New Roman"/>
          <w:color w:val="000000"/>
        </w:rPr>
        <w:t>,</w:t>
      </w:r>
      <w:r w:rsidR="008F3081">
        <w:rPr>
          <w:rFonts w:eastAsia="Times New Roman" w:cs="Times New Roman"/>
          <w:color w:val="000000"/>
        </w:rPr>
        <w:t xml:space="preserve"> e.g. fish l</w:t>
      </w:r>
      <w:r w:rsidR="008F3081" w:rsidRPr="00EB46DF">
        <w:rPr>
          <w:rFonts w:eastAsia="Times New Roman" w:cs="Times New Roman"/>
          <w:color w:val="000000"/>
        </w:rPr>
        <w:t xml:space="preserve">arvae/eggs, </w:t>
      </w:r>
      <w:r w:rsidR="00270F2E">
        <w:rPr>
          <w:rFonts w:eastAsia="Times New Roman" w:cs="Times New Roman"/>
          <w:color w:val="000000"/>
        </w:rPr>
        <w:t>cyclopoids</w:t>
      </w:r>
      <w:r w:rsidR="009C420C" w:rsidRPr="00EB46DF">
        <w:rPr>
          <w:rFonts w:eastAsia="Times New Roman" w:cs="Times New Roman"/>
          <w:color w:val="000000"/>
        </w:rPr>
        <w:t xml:space="preserve">, barnacle larvae, bivalve larvae, cladocerans, pteropods, </w:t>
      </w:r>
      <w:r w:rsidR="008F3081">
        <w:rPr>
          <w:rFonts w:eastAsia="Times New Roman" w:cs="Times New Roman"/>
          <w:color w:val="000000"/>
        </w:rPr>
        <w:t xml:space="preserve">and </w:t>
      </w:r>
      <w:r w:rsidR="009C420C" w:rsidRPr="00EB46DF">
        <w:rPr>
          <w:rFonts w:eastAsia="Times New Roman" w:cs="Times New Roman"/>
          <w:color w:val="000000"/>
        </w:rPr>
        <w:t>polychaetes</w:t>
      </w:r>
      <w:r w:rsidR="008F3081">
        <w:rPr>
          <w:rFonts w:eastAsia="Times New Roman" w:cs="Times New Roman"/>
          <w:color w:val="000000"/>
        </w:rPr>
        <w:t>.</w:t>
      </w:r>
      <w:r w:rsidR="009A7C9E">
        <w:rPr>
          <w:rFonts w:eastAsia="Times New Roman" w:cs="Times New Roman"/>
          <w:color w:val="000000"/>
        </w:rPr>
        <w:t xml:space="preserve"> Diet richness was determined through cumulative prey curves for juvenile pink and chum salmon stomachs. All analyses were performed in R (v4.0.2.), using the </w:t>
      </w:r>
      <w:r w:rsidR="009A7C9E" w:rsidRPr="009A7C9E">
        <w:rPr>
          <w:rFonts w:eastAsia="Times New Roman" w:cs="Times New Roman"/>
          <w:i/>
          <w:iCs/>
          <w:color w:val="000000"/>
        </w:rPr>
        <w:t>vegan</w:t>
      </w:r>
      <w:r w:rsidR="009A7C9E">
        <w:rPr>
          <w:rFonts w:eastAsia="Times New Roman" w:cs="Times New Roman"/>
          <w:color w:val="000000"/>
        </w:rPr>
        <w:t xml:space="preserve"> package v2.5-6 </w:t>
      </w:r>
      <w:r w:rsidR="009A7C9E">
        <w:rPr>
          <w:rFonts w:eastAsia="Times New Roman" w:cs="Times New Roman"/>
          <w:color w:val="000000"/>
        </w:rPr>
        <w:fldChar w:fldCharType="begin" w:fldLock="1"/>
      </w:r>
      <w:r w:rsidR="00D85112">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Pr>
          <w:rFonts w:eastAsia="Times New Roman" w:cs="Times New Roman"/>
          <w:color w:val="000000"/>
        </w:rPr>
        <w:fldChar w:fldCharType="separate"/>
      </w:r>
      <w:r w:rsidR="005E14B5" w:rsidRPr="005E14B5">
        <w:rPr>
          <w:rFonts w:eastAsia="Times New Roman" w:cs="Times New Roman"/>
          <w:noProof/>
          <w:color w:val="000000"/>
        </w:rPr>
        <w:t>(Oksanen et al., 2019; R Core Team, 2020)</w:t>
      </w:r>
      <w:r w:rsidR="009A7C9E">
        <w:rPr>
          <w:rFonts w:eastAsia="Times New Roman" w:cs="Times New Roman"/>
          <w:color w:val="000000"/>
        </w:rPr>
        <w:fldChar w:fldCharType="end"/>
      </w:r>
      <w:r w:rsidR="009A7C9E">
        <w:rPr>
          <w:rFonts w:eastAsia="Times New Roman" w:cs="Times New Roman"/>
          <w:color w:val="000000"/>
        </w:rPr>
        <w:t>.</w:t>
      </w:r>
    </w:p>
    <w:p w14:paraId="5A58CA5A" w14:textId="77777777" w:rsidR="00372150" w:rsidRPr="00EB46DF" w:rsidRDefault="00372150" w:rsidP="00DF2943">
      <w:pPr>
        <w:rPr>
          <w:rFonts w:eastAsia="Times New Roman" w:cs="Times New Roman"/>
        </w:rPr>
      </w:pPr>
    </w:p>
    <w:p w14:paraId="1B57B28B" w14:textId="597F2CF5" w:rsidR="00372150" w:rsidRDefault="00372150" w:rsidP="00DF2943">
      <w:pPr>
        <w:pStyle w:val="Heading3"/>
      </w:pPr>
      <w:bookmarkStart w:id="42" w:name="_Toc55731611"/>
      <w:r w:rsidRPr="00EB46DF">
        <w:t>Results</w:t>
      </w:r>
      <w:bookmarkEnd w:id="42"/>
    </w:p>
    <w:p w14:paraId="66AE93BA" w14:textId="5266383C" w:rsidR="00A1270A" w:rsidRDefault="00A1270A" w:rsidP="00DF2943"/>
    <w:p w14:paraId="368844B1" w14:textId="5D1F5ED5" w:rsidR="00A1270A" w:rsidRPr="00A1270A" w:rsidRDefault="00A1270A" w:rsidP="00DF2943">
      <w:pPr>
        <w:pStyle w:val="Heading4"/>
      </w:pPr>
      <w:bookmarkStart w:id="43" w:name="_Toc55731612"/>
      <w:r>
        <w:t>Environmental conditions and zooplankton</w:t>
      </w:r>
      <w:bookmarkEnd w:id="43"/>
    </w:p>
    <w:p w14:paraId="0E693BCA" w14:textId="77777777" w:rsidR="00372150" w:rsidRPr="00EB46DF" w:rsidRDefault="00372150" w:rsidP="00DF2943">
      <w:pPr>
        <w:rPr>
          <w:rFonts w:eastAsia="Times New Roman" w:cs="Times New Roman"/>
        </w:rPr>
      </w:pPr>
    </w:p>
    <w:p w14:paraId="55BC8DD1" w14:textId="785146EA" w:rsidR="003B1A9D" w:rsidRDefault="00372150" w:rsidP="00DF2943">
      <w:pPr>
        <w:rPr>
          <w:rFonts w:eastAsia="Times New Roman" w:cs="Times New Roman"/>
          <w:color w:val="000000"/>
        </w:rPr>
      </w:pPr>
      <w:r w:rsidRPr="00EB46DF">
        <w:rPr>
          <w:rFonts w:eastAsia="Times New Roman" w:cs="Times New Roman"/>
          <w:color w:val="000000"/>
        </w:rPr>
        <w:tab/>
        <w:t xml:space="preserve">The environment of Discovery Islands </w:t>
      </w:r>
      <w:r w:rsidR="001005FA" w:rsidRPr="00EB46DF">
        <w:rPr>
          <w:rFonts w:eastAsia="Times New Roman" w:cs="Times New Roman"/>
          <w:color w:val="000000"/>
        </w:rPr>
        <w:t>wa</w:t>
      </w:r>
      <w:r w:rsidRPr="00EB46DF">
        <w:rPr>
          <w:rFonts w:eastAsia="Times New Roman" w:cs="Times New Roman"/>
          <w:color w:val="000000"/>
        </w:rPr>
        <w:t xml:space="preserve">s characterized as warmer and fresher and Johnstone Strait </w:t>
      </w:r>
      <w:r w:rsidR="001005FA" w:rsidRPr="00EB46DF">
        <w:rPr>
          <w:rFonts w:eastAsia="Times New Roman" w:cs="Times New Roman"/>
          <w:color w:val="000000"/>
        </w:rPr>
        <w:t>wa</w:t>
      </w:r>
      <w:r w:rsidRPr="00EB46DF">
        <w:rPr>
          <w:rFonts w:eastAsia="Times New Roman" w:cs="Times New Roman"/>
          <w:color w:val="000000"/>
        </w:rPr>
        <w:t xml:space="preserve">s </w:t>
      </w:r>
      <w:r w:rsidR="00DB4669" w:rsidRPr="00EB46DF">
        <w:rPr>
          <w:rFonts w:eastAsia="Times New Roman" w:cs="Times New Roman"/>
          <w:color w:val="000000"/>
        </w:rPr>
        <w:t>colder and more saline</w:t>
      </w:r>
      <w:r w:rsidR="00307C83">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307C83">
        <w:rPr>
          <w:rFonts w:eastAsia="Times New Roman" w:cs="Times New Roman"/>
          <w:color w:val="000000"/>
        </w:rPr>
        <w:t>)</w:t>
      </w:r>
      <w:r w:rsidRPr="00EB46DF">
        <w:rPr>
          <w:rFonts w:eastAsia="Times New Roman" w:cs="Times New Roman"/>
          <w:color w:val="000000"/>
        </w:rPr>
        <w:t xml:space="preserve">. </w:t>
      </w:r>
      <w:r w:rsidR="00901FAA">
        <w:rPr>
          <w:rFonts w:eastAsia="Times New Roman" w:cs="Times New Roman"/>
          <w:color w:val="000000"/>
        </w:rPr>
        <w:t xml:space="preserve">The site nearest the northern Strait of Georgia, </w:t>
      </w:r>
      <w:r w:rsidRPr="00EB46DF">
        <w:rPr>
          <w:rFonts w:eastAsia="Times New Roman" w:cs="Times New Roman"/>
          <w:color w:val="000000"/>
        </w:rPr>
        <w:t>D07</w:t>
      </w:r>
      <w:r w:rsidR="00901FAA">
        <w:rPr>
          <w:rFonts w:eastAsia="Times New Roman" w:cs="Times New Roman"/>
          <w:color w:val="000000"/>
        </w:rPr>
        <w:t>,</w:t>
      </w:r>
      <w:r w:rsidRPr="00EB46DF">
        <w:rPr>
          <w:rFonts w:eastAsia="Times New Roman" w:cs="Times New Roman"/>
          <w:color w:val="000000"/>
        </w:rPr>
        <w:t xml:space="preserve"> </w:t>
      </w:r>
      <w:r w:rsidR="00771B10" w:rsidRPr="00EB46DF">
        <w:rPr>
          <w:rFonts w:eastAsia="Times New Roman" w:cs="Times New Roman"/>
          <w:color w:val="000000"/>
        </w:rPr>
        <w:t>had high freshwater influence</w:t>
      </w:r>
      <w:r w:rsidR="00771B10">
        <w:rPr>
          <w:rFonts w:eastAsia="Times New Roman" w:cs="Times New Roman"/>
          <w:color w:val="000000"/>
        </w:rPr>
        <w:t xml:space="preserve"> (salinity = 24.9) and warmest temperature (</w:t>
      </w:r>
      <w:r w:rsidR="00771B10" w:rsidRPr="00EB46DF">
        <w:rPr>
          <w:rFonts w:eastAsia="Times New Roman" w:cs="Times New Roman"/>
          <w:color w:val="000000"/>
        </w:rPr>
        <w:t>17</w:t>
      </w:r>
      <w:r w:rsidR="00771B10" w:rsidRPr="00EB46DF">
        <w:rPr>
          <w:rFonts w:eastAsia="Times New Roman" w:cs="Times New Roman"/>
          <w:color w:val="000000"/>
          <w:vertAlign w:val="superscript"/>
        </w:rPr>
        <w:t>o</w:t>
      </w:r>
      <w:r w:rsidR="00771B10" w:rsidRPr="00EB46DF">
        <w:rPr>
          <w:rFonts w:eastAsia="Times New Roman" w:cs="Times New Roman"/>
          <w:color w:val="000000"/>
        </w:rPr>
        <w:t>C</w:t>
      </w:r>
      <w:r w:rsidR="00771B10">
        <w:rPr>
          <w:rFonts w:eastAsia="Times New Roman" w:cs="Times New Roman"/>
          <w:color w:val="000000"/>
        </w:rPr>
        <w:t xml:space="preserve">), </w:t>
      </w:r>
      <w:r w:rsidR="00456F19">
        <w:rPr>
          <w:rFonts w:eastAsia="Times New Roman" w:cs="Times New Roman"/>
          <w:color w:val="000000"/>
        </w:rPr>
        <w:t xml:space="preserve">potentially </w:t>
      </w:r>
      <w:r w:rsidR="00771B10">
        <w:rPr>
          <w:rFonts w:eastAsia="Times New Roman" w:cs="Times New Roman"/>
          <w:color w:val="000000"/>
        </w:rPr>
        <w:t xml:space="preserve">indicative of stratified conditions  </w:t>
      </w:r>
      <w:r w:rsidR="00901FAA">
        <w:rPr>
          <w:rFonts w:eastAsia="Times New Roman" w:cs="Times New Roman"/>
          <w:color w:val="000000"/>
        </w:rPr>
        <w:t>(</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771B10">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_Ref55035113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Figure </w:t>
      </w:r>
      <w:r w:rsidR="00821AC3">
        <w:rPr>
          <w:noProof/>
        </w:rPr>
        <w:t>2.1</w:t>
      </w:r>
      <w:r w:rsidR="00D84B0E">
        <w:rPr>
          <w:rFonts w:eastAsia="Times New Roman" w:cs="Times New Roman"/>
          <w:color w:val="000000"/>
        </w:rPr>
        <w:fldChar w:fldCharType="end"/>
      </w:r>
      <w:r w:rsidR="00901FAA">
        <w:rPr>
          <w:rFonts w:eastAsia="Times New Roman" w:cs="Times New Roman"/>
          <w:color w:val="000000"/>
        </w:rPr>
        <w:t xml:space="preserve">). </w:t>
      </w:r>
      <w:r w:rsidR="003B1A9D">
        <w:rPr>
          <w:rFonts w:eastAsia="Times New Roman" w:cs="Times New Roman"/>
          <w:color w:val="000000"/>
        </w:rPr>
        <w:t>T</w:t>
      </w:r>
      <w:r w:rsidR="00901FAA">
        <w:rPr>
          <w:rFonts w:eastAsia="Times New Roman" w:cs="Times New Roman"/>
          <w:color w:val="000000"/>
        </w:rPr>
        <w:t xml:space="preserve">he other Discovery Islands sites </w:t>
      </w:r>
      <w:r w:rsidR="003B1A9D">
        <w:rPr>
          <w:rFonts w:eastAsia="Times New Roman" w:cs="Times New Roman"/>
          <w:color w:val="000000"/>
        </w:rPr>
        <w:t xml:space="preserve">(D09 and D11) cooler (&lt; </w:t>
      </w:r>
      <w:r w:rsidR="003B1A9D" w:rsidRPr="00EB46DF">
        <w:rPr>
          <w:rFonts w:eastAsia="Times New Roman" w:cs="Times New Roman"/>
          <w:color w:val="000000"/>
        </w:rPr>
        <w:t>12</w:t>
      </w:r>
      <w:r w:rsidR="003B1A9D" w:rsidRPr="00EB46DF">
        <w:rPr>
          <w:rFonts w:eastAsia="Times New Roman" w:cs="Times New Roman"/>
          <w:color w:val="000000"/>
          <w:vertAlign w:val="superscript"/>
        </w:rPr>
        <w:t>o</w:t>
      </w:r>
      <w:r w:rsidR="003B1A9D" w:rsidRPr="00EB46DF">
        <w:rPr>
          <w:rFonts w:eastAsia="Times New Roman" w:cs="Times New Roman"/>
          <w:color w:val="000000"/>
        </w:rPr>
        <w:t>C</w:t>
      </w:r>
      <w:r w:rsidR="003B1A9D">
        <w:rPr>
          <w:rFonts w:eastAsia="Times New Roman" w:cs="Times New Roman"/>
          <w:color w:val="000000"/>
        </w:rPr>
        <w:t xml:space="preserve">) and saltier (&gt; </w:t>
      </w:r>
      <w:r w:rsidR="003B1A9D" w:rsidRPr="00EB46DF">
        <w:rPr>
          <w:rFonts w:eastAsia="Times New Roman" w:cs="Times New Roman"/>
          <w:color w:val="000000"/>
        </w:rPr>
        <w:t>28.5</w:t>
      </w:r>
      <w:r w:rsidR="003B1A9D" w:rsidRPr="002C5909">
        <w:rPr>
          <w:rFonts w:eastAsia="Times New Roman" w:cs="Times New Roman"/>
          <w:color w:val="000000" w:themeColor="text1"/>
          <w:shd w:val="clear" w:color="auto" w:fill="FFFFFF"/>
        </w:rPr>
        <w:t>‰</w:t>
      </w:r>
      <w:r w:rsidR="003B1A9D">
        <w:rPr>
          <w:rFonts w:eastAsia="Times New Roman" w:cs="Times New Roman"/>
          <w:color w:val="000000" w:themeColor="text1"/>
          <w:shd w:val="clear" w:color="auto" w:fill="FFFFFF"/>
        </w:rPr>
        <w:t>), indicating that they were in the tidal mixing zone</w:t>
      </w:r>
      <w:r w:rsidR="008F3081">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EB46DF">
        <w:rPr>
          <w:rFonts w:eastAsia="Times New Roman" w:cs="Times New Roman"/>
          <w:color w:val="000000"/>
          <w:vertAlign w:val="superscript"/>
        </w:rPr>
        <w:t>o</w:t>
      </w:r>
      <w:r w:rsidR="008F3081">
        <w:rPr>
          <w:rFonts w:eastAsia="Times New Roman" w:cs="Times New Roman"/>
          <w:color w:val="000000" w:themeColor="text1"/>
          <w:shd w:val="clear" w:color="auto" w:fill="FFFFFF"/>
        </w:rPr>
        <w:t xml:space="preserve">C and salinities </w:t>
      </w:r>
      <w:r w:rsidR="003B1A9D">
        <w:rPr>
          <w:rFonts w:eastAsia="Times New Roman" w:cs="Times New Roman"/>
          <w:color w:val="000000" w:themeColor="text1"/>
          <w:shd w:val="clear" w:color="auto" w:fill="FFFFFF"/>
        </w:rPr>
        <w:t>from</w:t>
      </w:r>
      <w:r w:rsidR="008F3081">
        <w:rPr>
          <w:rFonts w:eastAsia="Times New Roman" w:cs="Times New Roman"/>
          <w:color w:val="000000" w:themeColor="text1"/>
          <w:shd w:val="clear" w:color="auto" w:fill="FFFFFF"/>
        </w:rPr>
        <w:t xml:space="preserve"> 30.9-32.2</w:t>
      </w:r>
      <w:r w:rsidR="008F3081" w:rsidRPr="002C5909">
        <w:rPr>
          <w:rFonts w:eastAsia="Times New Roman" w:cs="Times New Roman"/>
          <w:color w:val="000000" w:themeColor="text1"/>
          <w:shd w:val="clear" w:color="auto" w:fill="FFFFFF"/>
        </w:rPr>
        <w:t>‰</w:t>
      </w:r>
      <w:r w:rsidR="008F308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t>(</w:t>
      </w:r>
      <w:r w:rsidR="00D84B0E">
        <w:rPr>
          <w:rFonts w:eastAsia="Times New Roman" w:cs="Times New Roman"/>
          <w:color w:val="000000" w:themeColor="text1"/>
          <w:shd w:val="clear" w:color="auto" w:fill="FFFFFF"/>
        </w:rPr>
        <w:fldChar w:fldCharType="begin"/>
      </w:r>
      <w:r w:rsidR="00D84B0E">
        <w:rPr>
          <w:rFonts w:eastAsia="Times New Roman" w:cs="Times New Roman"/>
          <w:color w:val="000000" w:themeColor="text1"/>
          <w:shd w:val="clear" w:color="auto" w:fill="FFFFFF"/>
        </w:rPr>
        <w:instrText xml:space="preserve"> REF _Ref51599934 \h </w:instrText>
      </w:r>
      <w:r w:rsidR="00DF2943">
        <w:rPr>
          <w:rFonts w:eastAsia="Times New Roman" w:cs="Times New Roman"/>
          <w:color w:val="000000" w:themeColor="text1"/>
          <w:shd w:val="clear" w:color="auto" w:fill="FFFFFF"/>
        </w:rPr>
        <w:instrText xml:space="preserve"> \* MERGEFORMAT </w:instrText>
      </w:r>
      <w:r w:rsidR="00D84B0E">
        <w:rPr>
          <w:rFonts w:eastAsia="Times New Roman" w:cs="Times New Roman"/>
          <w:color w:val="000000" w:themeColor="text1"/>
          <w:shd w:val="clear" w:color="auto" w:fill="FFFFFF"/>
        </w:rPr>
      </w:r>
      <w:r w:rsidR="00D84B0E">
        <w:rPr>
          <w:rFonts w:eastAsia="Times New Roman" w:cs="Times New Roman"/>
          <w:color w:val="000000" w:themeColor="text1"/>
          <w:shd w:val="clear" w:color="auto" w:fill="FFFFFF"/>
        </w:rPr>
        <w:fldChar w:fldCharType="separate"/>
      </w:r>
      <w:r w:rsidR="00821AC3">
        <w:t xml:space="preserve">Table </w:t>
      </w:r>
      <w:r w:rsidR="00821AC3">
        <w:rPr>
          <w:noProof/>
        </w:rPr>
        <w:t>2.1</w:t>
      </w:r>
      <w:r w:rsidR="00D84B0E">
        <w:rPr>
          <w:rFonts w:eastAsia="Times New Roman" w:cs="Times New Roman"/>
          <w:color w:val="000000" w:themeColor="text1"/>
          <w:shd w:val="clear" w:color="auto" w:fill="FFFFFF"/>
        </w:rPr>
        <w:fldChar w:fldCharType="end"/>
      </w:r>
      <w:r w:rsidR="008F3081">
        <w:rPr>
          <w:rFonts w:eastAsia="Times New Roman" w:cs="Times New Roman"/>
          <w:color w:val="000000" w:themeColor="text1"/>
          <w:shd w:val="clear" w:color="auto" w:fill="FFFFFF"/>
        </w:rPr>
        <w:t>).</w:t>
      </w:r>
    </w:p>
    <w:p w14:paraId="42033622" w14:textId="77777777" w:rsidR="003B1A9D" w:rsidRDefault="003B1A9D" w:rsidP="00DF2943">
      <w:pPr>
        <w:rPr>
          <w:rFonts w:eastAsia="Times New Roman" w:cs="Times New Roman"/>
          <w:color w:val="000000"/>
        </w:rPr>
      </w:pPr>
    </w:p>
    <w:p w14:paraId="0A4A7D70" w14:textId="3EA11EC8" w:rsidR="00D33C8D" w:rsidRDefault="003B1A9D" w:rsidP="00DF2943">
      <w:pPr>
        <w:rPr>
          <w:rFonts w:eastAsia="Times New Roman" w:cs="Times New Roman"/>
          <w:color w:val="000000"/>
        </w:rPr>
      </w:pPr>
      <w:r>
        <w:rPr>
          <w:rFonts w:eastAsia="Times New Roman" w:cs="Times New Roman"/>
          <w:color w:val="000000"/>
        </w:rPr>
        <w:tab/>
      </w:r>
      <w:r w:rsidR="00756674">
        <w:rPr>
          <w:rFonts w:eastAsia="Times New Roman" w:cs="Times New Roman"/>
          <w:color w:val="000000"/>
        </w:rPr>
        <w:t>D</w:t>
      </w:r>
      <w:r w:rsidR="00756674" w:rsidRPr="00EB46DF">
        <w:rPr>
          <w:rFonts w:eastAsia="Times New Roman" w:cs="Times New Roman"/>
          <w:color w:val="000000"/>
        </w:rPr>
        <w:t xml:space="preserve">ifferent zooplankton </w:t>
      </w:r>
      <w:r w:rsidR="00756674">
        <w:rPr>
          <w:rFonts w:eastAsia="Times New Roman" w:cs="Times New Roman"/>
          <w:color w:val="000000"/>
        </w:rPr>
        <w:t>communities by biomass</w:t>
      </w:r>
      <w:r w:rsidR="00325F59">
        <w:rPr>
          <w:rFonts w:eastAsia="Times New Roman" w:cs="Times New Roman"/>
          <w:color w:val="000000"/>
        </w:rPr>
        <w:t xml:space="preserve"> (wet weight)</w:t>
      </w:r>
      <w:r w:rsidR="00756674">
        <w:rPr>
          <w:rFonts w:eastAsia="Times New Roman" w:cs="Times New Roman"/>
          <w:color w:val="000000"/>
        </w:rPr>
        <w:t xml:space="preserve"> characterized Discovery Islands and Johnstone Straight waters. </w:t>
      </w:r>
      <w:r w:rsidR="00756674" w:rsidRPr="00EB46DF">
        <w:rPr>
          <w:rFonts w:eastAsia="Times New Roman" w:cs="Times New Roman"/>
          <w:color w:val="000000"/>
        </w:rPr>
        <w:t>The zooplankton biomass throughout this area was mostly composed of small zooplankton, in the 250 μm size fraction or gelatinous zooplankton from the 2000 μm size fraction (</w:t>
      </w:r>
      <w:r w:rsidR="00A00136">
        <w:rPr>
          <w:rFonts w:eastAsia="Times New Roman" w:cs="Times New Roman"/>
          <w:color w:val="000000"/>
        </w:rPr>
        <w:fldChar w:fldCharType="begin"/>
      </w:r>
      <w:r w:rsidR="00A00136">
        <w:rPr>
          <w:rFonts w:eastAsia="Times New Roman" w:cs="Times New Roman"/>
          <w:color w:val="000000"/>
        </w:rPr>
        <w:instrText xml:space="preserve"> REF _Ref47176120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2.2</w:t>
      </w:r>
      <w:r w:rsidR="00A00136">
        <w:rPr>
          <w:rFonts w:eastAsia="Times New Roman" w:cs="Times New Roman"/>
          <w:color w:val="000000"/>
        </w:rPr>
        <w:fldChar w:fldCharType="end"/>
      </w:r>
      <w:r w:rsidR="00756674" w:rsidRPr="00EB46DF">
        <w:rPr>
          <w:rFonts w:eastAsia="Times New Roman" w:cs="Times New Roman"/>
          <w:color w:val="000000"/>
        </w:rPr>
        <w:t>)</w:t>
      </w:r>
      <w:r w:rsidR="00E97378">
        <w:rPr>
          <w:rFonts w:eastAsia="Times New Roman" w:cs="Times New Roman"/>
          <w:color w:val="000000"/>
        </w:rPr>
        <w:t>.</w:t>
      </w:r>
      <w:r w:rsidR="00756674" w:rsidRPr="00EB46DF">
        <w:rPr>
          <w:rFonts w:eastAsia="Times New Roman" w:cs="Times New Roman"/>
          <w:color w:val="000000"/>
        </w:rPr>
        <w:t xml:space="preserve"> </w:t>
      </w:r>
      <w:r w:rsidR="00E97378">
        <w:rPr>
          <w:rFonts w:eastAsia="Times New Roman" w:cs="Times New Roman"/>
          <w:color w:val="000000"/>
        </w:rPr>
        <w:t>A</w:t>
      </w:r>
      <w:r w:rsidR="00C538A9">
        <w:rPr>
          <w:rFonts w:eastAsia="Times New Roman" w:cs="Times New Roman"/>
          <w:color w:val="000000"/>
        </w:rPr>
        <w:t xml:space="preserve">t D07, there were almost equal amounts of small (250 </w:t>
      </w:r>
      <w:r w:rsidR="00C538A9" w:rsidRPr="00EB46DF">
        <w:rPr>
          <w:rFonts w:eastAsia="Times New Roman" w:cs="Times New Roman"/>
          <w:color w:val="000000"/>
        </w:rPr>
        <w:t>μ</w:t>
      </w:r>
      <w:r w:rsidR="00C538A9">
        <w:rPr>
          <w:rFonts w:eastAsia="Times New Roman" w:cs="Times New Roman"/>
          <w:color w:val="000000"/>
        </w:rPr>
        <w:t xml:space="preserve">m) and gelatinous (2000 </w:t>
      </w:r>
      <w:r w:rsidR="00C538A9" w:rsidRPr="00EB46DF">
        <w:rPr>
          <w:rFonts w:eastAsia="Times New Roman" w:cs="Times New Roman"/>
          <w:color w:val="000000"/>
        </w:rPr>
        <w:t>μ</w:t>
      </w:r>
      <w:r w:rsidR="00C538A9">
        <w:rPr>
          <w:rFonts w:eastAsia="Times New Roman" w:cs="Times New Roman"/>
          <w:color w:val="000000"/>
        </w:rPr>
        <w:t xml:space="preserve">m) zooplankton biomass, whereas only 250 </w:t>
      </w:r>
      <w:r w:rsidR="00C538A9" w:rsidRPr="00EB46DF">
        <w:rPr>
          <w:rFonts w:eastAsia="Times New Roman" w:cs="Times New Roman"/>
          <w:color w:val="000000"/>
        </w:rPr>
        <w:t>μ</w:t>
      </w:r>
      <w:r w:rsidR="00C538A9">
        <w:rPr>
          <w:rFonts w:eastAsia="Times New Roman" w:cs="Times New Roman"/>
          <w:color w:val="000000"/>
        </w:rPr>
        <w:t xml:space="preserve">m zooplankton comprised D09. At D11 and J06, there were similar amounts of 250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gelatinous zooplankton and at J08, the composition was dominated by small 250 </w:t>
      </w:r>
      <w:r w:rsidR="00C538A9" w:rsidRPr="00EB46DF">
        <w:rPr>
          <w:rFonts w:eastAsia="Times New Roman" w:cs="Times New Roman"/>
          <w:color w:val="000000"/>
        </w:rPr>
        <w:t>μ</w:t>
      </w:r>
      <w:r w:rsidR="00C538A9">
        <w:rPr>
          <w:rFonts w:eastAsia="Times New Roman" w:cs="Times New Roman"/>
          <w:color w:val="000000"/>
        </w:rPr>
        <w:t xml:space="preserve">m zooplankton. At sites D11, J06, and J08, there were 1000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non-gelatinous zooplankton present but </w:t>
      </w:r>
      <w:r w:rsidR="00325F59">
        <w:rPr>
          <w:rFonts w:eastAsia="Times New Roman" w:cs="Times New Roman"/>
          <w:color w:val="000000"/>
        </w:rPr>
        <w:t xml:space="preserve">the </w:t>
      </w:r>
      <w:r w:rsidR="00075DEF">
        <w:rPr>
          <w:rFonts w:eastAsia="Times New Roman" w:cs="Times New Roman"/>
          <w:color w:val="000000"/>
        </w:rPr>
        <w:t xml:space="preserve">biomass never exceeded </w:t>
      </w:r>
      <w:r w:rsidR="00C538A9">
        <w:rPr>
          <w:rFonts w:eastAsia="Times New Roman" w:cs="Times New Roman"/>
          <w:color w:val="000000"/>
        </w:rPr>
        <w:t>10 mg/m</w:t>
      </w:r>
      <w:r w:rsidR="00C538A9" w:rsidRPr="001B6D1C">
        <w:rPr>
          <w:rFonts w:eastAsia="Times New Roman" w:cs="Times New Roman"/>
          <w:color w:val="000000"/>
          <w:vertAlign w:val="superscript"/>
        </w:rPr>
        <w:t>3</w:t>
      </w:r>
      <w:r w:rsidR="00C538A9">
        <w:rPr>
          <w:rFonts w:eastAsia="Times New Roman" w:cs="Times New Roman"/>
          <w:color w:val="000000"/>
        </w:rPr>
        <w:t xml:space="preserve"> </w:t>
      </w:r>
      <w:r w:rsidR="00D7519F">
        <w:rPr>
          <w:rFonts w:eastAsia="Times New Roman" w:cs="Times New Roman"/>
          <w:color w:val="000000"/>
        </w:rPr>
        <w:t>(</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C538A9">
        <w:rPr>
          <w:rFonts w:eastAsia="Times New Roman" w:cs="Times New Roman"/>
          <w:color w:val="000000"/>
        </w:rPr>
        <w:t xml:space="preserve">). The total zooplankton biomass was relatively low throughout the study area </w:t>
      </w:r>
      <w:r w:rsidR="00D7519F">
        <w:rPr>
          <w:rFonts w:eastAsia="Times New Roman" w:cs="Times New Roman"/>
          <w:color w:val="000000"/>
        </w:rPr>
        <w:t>(</w:t>
      </w:r>
      <w:r w:rsidR="00D84B0E">
        <w:fldChar w:fldCharType="begin"/>
      </w:r>
      <w:r w:rsidR="00D84B0E">
        <w:rPr>
          <w:rFonts w:eastAsia="Times New Roman" w:cs="Times New Roman"/>
          <w:color w:val="000000"/>
        </w:rPr>
        <w:instrText xml:space="preserve"> REF _Ref51599934 \h </w:instrText>
      </w:r>
      <w:r w:rsidR="00DF2943">
        <w:instrText xml:space="preserve"> \* MERGEFORMAT </w:instrText>
      </w:r>
      <w:r w:rsidR="00D84B0E">
        <w:fldChar w:fldCharType="separate"/>
      </w:r>
      <w:r w:rsidR="00821AC3">
        <w:t xml:space="preserve">Table </w:t>
      </w:r>
      <w:r w:rsidR="00821AC3">
        <w:rPr>
          <w:noProof/>
        </w:rPr>
        <w:t>2.1</w:t>
      </w:r>
      <w:r w:rsidR="00D84B0E">
        <w:fldChar w:fldCharType="end"/>
      </w:r>
      <w:r w:rsidR="00C538A9">
        <w:rPr>
          <w:rFonts w:eastAsia="Times New Roman" w:cs="Times New Roman"/>
          <w:color w:val="000000"/>
        </w:rPr>
        <w:t xml:space="preserve">), </w:t>
      </w:r>
      <w:r w:rsidR="00D33C8D">
        <w:rPr>
          <w:rFonts w:eastAsia="Times New Roman" w:cs="Times New Roman"/>
          <w:color w:val="000000"/>
        </w:rPr>
        <w:t>ranging from 128.6 mg/m</w:t>
      </w:r>
      <w:r w:rsidR="00D33C8D" w:rsidRPr="0025513E">
        <w:rPr>
          <w:rFonts w:eastAsia="Times New Roman" w:cs="Times New Roman"/>
          <w:color w:val="000000"/>
          <w:vertAlign w:val="superscript"/>
        </w:rPr>
        <w:t>3</w:t>
      </w:r>
      <w:r w:rsidR="00D33C8D">
        <w:rPr>
          <w:rFonts w:eastAsia="Times New Roman" w:cs="Times New Roman"/>
          <w:color w:val="000000"/>
        </w:rPr>
        <w:t xml:space="preserve"> in Johnstone Strait (J06) to 569.0 mg/m</w:t>
      </w:r>
      <w:r w:rsidR="00D33C8D" w:rsidRPr="0025513E">
        <w:rPr>
          <w:rFonts w:eastAsia="Times New Roman" w:cs="Times New Roman"/>
          <w:color w:val="000000"/>
          <w:vertAlign w:val="superscript"/>
        </w:rPr>
        <w:t>3</w:t>
      </w:r>
      <w:r w:rsidR="00D33C8D">
        <w:rPr>
          <w:rFonts w:eastAsia="Times New Roman" w:cs="Times New Roman"/>
          <w:color w:val="000000"/>
        </w:rPr>
        <w:t xml:space="preserve"> in Discovery Islands (D09). </w:t>
      </w:r>
    </w:p>
    <w:p w14:paraId="0CC0D73A" w14:textId="77777777" w:rsidR="00D33C8D" w:rsidRDefault="00D33C8D" w:rsidP="00DF2943">
      <w:pPr>
        <w:rPr>
          <w:rFonts w:eastAsia="Times New Roman" w:cs="Times New Roman"/>
          <w:color w:val="000000"/>
        </w:rPr>
      </w:pPr>
    </w:p>
    <w:p w14:paraId="4FA116E7" w14:textId="4F631806" w:rsidR="0025513E" w:rsidRDefault="00D33C8D" w:rsidP="00DF2943">
      <w:pPr>
        <w:ind w:firstLine="720"/>
        <w:rPr>
          <w:rFonts w:eastAsia="Times New Roman" w:cs="Times New Roman"/>
          <w:color w:val="000000"/>
        </w:rPr>
      </w:pPr>
      <w:r>
        <w:rPr>
          <w:rFonts w:eastAsia="Times New Roman" w:cs="Times New Roman"/>
          <w:color w:val="000000"/>
        </w:rPr>
        <w:t>The zooplankton community composition varied regionally in both the Discovery Islands and Johnstone Strait. While calanoids always dominated zooplankton across the region, the highest proportions of calanoids (59.3-77%) were observed in the Johnstone Strait (J06 and J08;</w:t>
      </w:r>
      <w:r w:rsidR="009814B4">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_Ref47176131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2.3</w:t>
      </w:r>
      <w:r w:rsidR="00A00136">
        <w:rPr>
          <w:rFonts w:eastAsia="Times New Roman" w:cs="Times New Roman"/>
          <w:color w:val="000000"/>
        </w:rPr>
        <w:fldChar w:fldCharType="end"/>
      </w:r>
      <w:r w:rsidR="00D7519F">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_Ref47176143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2.2</w:t>
      </w:r>
      <w:r w:rsidR="00D84B0E">
        <w:rPr>
          <w:rFonts w:eastAsia="Times New Roman" w:cs="Times New Roman"/>
          <w:color w:val="000000"/>
        </w:rPr>
        <w:fldChar w:fldCharType="end"/>
      </w:r>
      <w:r w:rsidR="00D7519F">
        <w:rPr>
          <w:rFonts w:eastAsia="Times New Roman" w:cs="Times New Roman"/>
          <w:color w:val="000000"/>
        </w:rPr>
        <w:t>).</w:t>
      </w:r>
      <w:r>
        <w:rPr>
          <w:rFonts w:eastAsia="Times New Roman" w:cs="Times New Roman"/>
          <w:color w:val="000000"/>
        </w:rPr>
        <w:t xml:space="preserve"> Conversely, the Discovery Islands were characterized by higher proportions of appendicularians (8.6-10.9%) compared to Johnstone Strait (&lt; 3%). Also, there was higher amounts of bivalve veliger larvae at D07 (30.3%) and a dominance of small cyclopoid copepods at J02 (54.4%;</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_Ref47176143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2.2</w:t>
      </w:r>
      <w:r w:rsidR="00D84B0E">
        <w:rPr>
          <w:rFonts w:eastAsia="Times New Roman" w:cs="Times New Roman"/>
          <w:color w:val="000000"/>
        </w:rPr>
        <w:fldChar w:fldCharType="end"/>
      </w:r>
      <w:r w:rsidR="00D7519F">
        <w:rPr>
          <w:rFonts w:eastAsia="Times New Roman" w:cs="Times New Roman"/>
          <w:color w:val="000000"/>
        </w:rPr>
        <w:t>). Finally, there was often high amounts of ‘other’ prey, that included small zooplankton such as barnacle larvae and cladocerans</w:t>
      </w:r>
      <w:r w:rsidR="00E97378">
        <w:rPr>
          <w:rFonts w:eastAsia="Times New Roman" w:cs="Times New Roman"/>
          <w:color w:val="000000"/>
        </w:rPr>
        <w:t xml:space="preserve"> </w:t>
      </w:r>
      <w:r w:rsidR="00D7519F">
        <w:rPr>
          <w:rFonts w:eastAsia="Times New Roman" w:cs="Times New Roman"/>
          <w:color w:val="000000"/>
        </w:rPr>
        <w:t>(</w:t>
      </w:r>
      <w:r w:rsidR="00A00136">
        <w:rPr>
          <w:rFonts w:eastAsia="Times New Roman" w:cs="Times New Roman"/>
          <w:color w:val="000000"/>
        </w:rPr>
        <w:fldChar w:fldCharType="begin"/>
      </w:r>
      <w:r w:rsidR="00A00136">
        <w:rPr>
          <w:rFonts w:eastAsia="Times New Roman" w:cs="Times New Roman"/>
          <w:color w:val="000000"/>
        </w:rPr>
        <w:instrText xml:space="preserve"> REF _Ref47176131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2.3</w:t>
      </w:r>
      <w:r w:rsidR="00A00136">
        <w:rPr>
          <w:rFonts w:eastAsia="Times New Roman" w:cs="Times New Roman"/>
          <w:color w:val="000000"/>
        </w:rPr>
        <w:fldChar w:fldCharType="end"/>
      </w:r>
      <w:r w:rsidR="00D7519F">
        <w:rPr>
          <w:rFonts w:eastAsia="Times New Roman" w:cs="Times New Roman"/>
          <w:color w:val="000000"/>
        </w:rPr>
        <w:t>).</w:t>
      </w:r>
    </w:p>
    <w:p w14:paraId="6420CE0D" w14:textId="2016A2D5" w:rsidR="00372150" w:rsidRDefault="00372150" w:rsidP="00DF2943">
      <w:pPr>
        <w:rPr>
          <w:rFonts w:eastAsia="Times New Roman" w:cs="Times New Roman"/>
        </w:rPr>
      </w:pPr>
    </w:p>
    <w:p w14:paraId="1F717C01" w14:textId="77777777" w:rsidR="009D617B" w:rsidRDefault="009D617B" w:rsidP="00DF2943">
      <w:pPr>
        <w:rPr>
          <w:rFonts w:eastAsia="Times New Roman" w:cs="Times New Roman"/>
        </w:rPr>
      </w:pPr>
    </w:p>
    <w:p w14:paraId="471B105A" w14:textId="411D71DE" w:rsidR="00A1270A" w:rsidRDefault="00A1270A" w:rsidP="00DF2943">
      <w:pPr>
        <w:pStyle w:val="Heading4"/>
      </w:pPr>
      <w:bookmarkStart w:id="44" w:name="_Toc55731613"/>
      <w:r>
        <w:t>Salmon diet composition</w:t>
      </w:r>
      <w:bookmarkEnd w:id="44"/>
    </w:p>
    <w:p w14:paraId="19028536" w14:textId="10BD284F" w:rsidR="00FF38F4" w:rsidRDefault="00FF38F4" w:rsidP="00DF2943">
      <w:pPr>
        <w:rPr>
          <w:rFonts w:eastAsia="Times New Roman" w:cs="Times New Roman"/>
          <w:color w:val="000000"/>
        </w:rPr>
      </w:pPr>
    </w:p>
    <w:p w14:paraId="43C02150" w14:textId="26D24D92" w:rsidR="00FF38F4" w:rsidRDefault="00FF38F4" w:rsidP="00DF2943">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At t</w:t>
      </w:r>
      <w:r>
        <w:rPr>
          <w:rFonts w:eastAsia="Times New Roman" w:cs="Times New Roman"/>
          <w:color w:val="000000"/>
        </w:rPr>
        <w:t>he first</w:t>
      </w:r>
      <w:r w:rsidR="000721C6">
        <w:rPr>
          <w:rFonts w:eastAsia="Times New Roman" w:cs="Times New Roman"/>
          <w:color w:val="000000"/>
        </w:rPr>
        <w:t xml:space="preserve"> DI </w:t>
      </w:r>
      <w:r>
        <w:rPr>
          <w:rFonts w:eastAsia="Times New Roman" w:cs="Times New Roman"/>
          <w:color w:val="000000"/>
        </w:rPr>
        <w:t>site location D07, near the northern Strait of Georgia, chum salmon</w:t>
      </w:r>
      <w:r w:rsidR="000721C6">
        <w:rPr>
          <w:rFonts w:eastAsia="Times New Roman" w:cs="Times New Roman"/>
          <w:color w:val="000000"/>
        </w:rPr>
        <w:t xml:space="preserve"> had</w:t>
      </w:r>
      <w:r>
        <w:rPr>
          <w:rFonts w:eastAsia="Times New Roman" w:cs="Times New Roman"/>
          <w:color w:val="000000"/>
        </w:rPr>
        <w:t xml:space="preserve"> predominately consumed </w:t>
      </w:r>
      <w:r w:rsidR="00B776B3">
        <w:rPr>
          <w:rFonts w:eastAsia="Times New Roman" w:cs="Times New Roman"/>
          <w:color w:val="000000"/>
        </w:rPr>
        <w:t xml:space="preserve">appendicularians </w:t>
      </w:r>
      <w:r w:rsidRPr="00FF38F4">
        <w:rPr>
          <w:rFonts w:eastAsia="Times New Roman" w:cs="Times New Roman"/>
          <w:i/>
          <w:iCs/>
          <w:color w:val="000000"/>
        </w:rPr>
        <w:t>Oikopleura</w:t>
      </w:r>
      <w:r>
        <w:rPr>
          <w:rFonts w:eastAsia="Times New Roman" w:cs="Times New Roman"/>
          <w:color w:val="000000"/>
        </w:rPr>
        <w:t xml:space="preserve"> sp. (91% of diet by weight), whereas pink salmon</w:t>
      </w:r>
      <w:r w:rsidR="00B776B3">
        <w:rPr>
          <w:rFonts w:eastAsia="Times New Roman" w:cs="Times New Roman"/>
          <w:color w:val="000000"/>
        </w:rPr>
        <w:t xml:space="preserve"> diets were more diverse including</w:t>
      </w:r>
      <w:r>
        <w:rPr>
          <w:rFonts w:eastAsia="Times New Roman" w:cs="Times New Roman"/>
          <w:color w:val="000000"/>
        </w:rPr>
        <w:t xml:space="preserve"> calanoid copepods (19.8%), decapod larvae (28.4%) and ‘other’ small prey (21.1%</w:t>
      </w:r>
      <w:r w:rsidR="00EA3021">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2.3</w:t>
      </w:r>
      <w:r w:rsidR="00D84B0E">
        <w:rPr>
          <w:rFonts w:eastAsia="Times New Roman" w:cs="Times New Roman"/>
          <w:color w:val="000000"/>
        </w:rPr>
        <w:fldChar w:fldCharType="end"/>
      </w:r>
      <w:r>
        <w:rPr>
          <w:rFonts w:eastAsia="Times New Roman" w:cs="Times New Roman"/>
          <w:color w:val="000000"/>
        </w:rPr>
        <w:t xml:space="preserve">). </w:t>
      </w:r>
      <w:r w:rsidR="003B1A9D">
        <w:rPr>
          <w:rFonts w:eastAsia="Times New Roman" w:cs="Times New Roman"/>
          <w:color w:val="000000"/>
        </w:rPr>
        <w:t>Further north, at the</w:t>
      </w:r>
      <w:r w:rsidR="000721C6">
        <w:rPr>
          <w:rFonts w:eastAsia="Times New Roman" w:cs="Times New Roman"/>
          <w:color w:val="000000"/>
        </w:rPr>
        <w:t xml:space="preserve"> Discovery Island</w:t>
      </w:r>
      <w:r w:rsidR="00107517">
        <w:rPr>
          <w:rFonts w:eastAsia="Times New Roman" w:cs="Times New Roman"/>
          <w:color w:val="000000"/>
        </w:rPr>
        <w:t>s</w:t>
      </w:r>
      <w:r w:rsidR="000721C6">
        <w:rPr>
          <w:rFonts w:eastAsia="Times New Roman" w:cs="Times New Roman"/>
          <w:color w:val="000000"/>
        </w:rPr>
        <w:t xml:space="preserve"> sites D09 and D11, both salmon species continued to consume calanoids and</w:t>
      </w:r>
      <w:r w:rsidR="00B776B3">
        <w:rPr>
          <w:rFonts w:eastAsia="Times New Roman" w:cs="Times New Roman"/>
          <w:color w:val="000000"/>
        </w:rPr>
        <w:t xml:space="preserve"> appendicularians</w:t>
      </w:r>
      <w:r w:rsidR="000721C6">
        <w:rPr>
          <w:rFonts w:eastAsia="Times New Roman" w:cs="Times New Roman"/>
          <w:color w:val="000000"/>
        </w:rPr>
        <w:t xml:space="preserve">, in different proportions, </w:t>
      </w:r>
      <w:r w:rsidR="00B776B3">
        <w:rPr>
          <w:rFonts w:eastAsia="Times New Roman" w:cs="Times New Roman"/>
          <w:color w:val="000000"/>
        </w:rPr>
        <w:t xml:space="preserve">with </w:t>
      </w:r>
      <w:r w:rsidR="000721C6">
        <w:rPr>
          <w:rFonts w:eastAsia="Times New Roman" w:cs="Times New Roman"/>
          <w:color w:val="000000"/>
        </w:rPr>
        <w:t>chum salmon</w:t>
      </w:r>
      <w:r w:rsidR="00B776B3">
        <w:rPr>
          <w:rFonts w:eastAsia="Times New Roman" w:cs="Times New Roman"/>
          <w:color w:val="000000"/>
        </w:rPr>
        <w:t xml:space="preserve"> </w:t>
      </w:r>
      <w:r w:rsidR="003B1A9D">
        <w:rPr>
          <w:rFonts w:eastAsia="Times New Roman" w:cs="Times New Roman"/>
          <w:color w:val="000000"/>
        </w:rPr>
        <w:t>having a high contribution of</w:t>
      </w:r>
      <w:r w:rsidR="000721C6">
        <w:rPr>
          <w:rFonts w:eastAsia="Times New Roman" w:cs="Times New Roman"/>
          <w:color w:val="000000"/>
        </w:rPr>
        <w:t xml:space="preserve"> </w:t>
      </w:r>
      <w:r w:rsidR="000721C6" w:rsidRPr="00107517">
        <w:rPr>
          <w:rFonts w:eastAsia="Times New Roman" w:cs="Times New Roman"/>
          <w:i/>
          <w:iCs/>
          <w:color w:val="000000"/>
        </w:rPr>
        <w:t>Oikopleura</w:t>
      </w:r>
      <w:r w:rsidR="000721C6">
        <w:rPr>
          <w:rFonts w:eastAsia="Times New Roman" w:cs="Times New Roman"/>
          <w:color w:val="000000"/>
        </w:rPr>
        <w:t xml:space="preserve"> </w:t>
      </w:r>
      <w:r w:rsidR="00B776B3">
        <w:rPr>
          <w:rFonts w:eastAsia="Times New Roman" w:cs="Times New Roman"/>
          <w:color w:val="000000"/>
        </w:rPr>
        <w:t>(44.2-64.6%)</w:t>
      </w:r>
      <w:r w:rsidR="000721C6">
        <w:rPr>
          <w:rFonts w:eastAsia="Times New Roman" w:cs="Times New Roman"/>
          <w:color w:val="000000"/>
        </w:rPr>
        <w:t xml:space="preserve"> and pink salmon </w:t>
      </w:r>
      <w:r w:rsidR="00B776B3">
        <w:rPr>
          <w:rFonts w:eastAsia="Times New Roman" w:cs="Times New Roman"/>
          <w:color w:val="000000"/>
        </w:rPr>
        <w:t>consistently preying upon calanoids</w:t>
      </w:r>
      <w:r w:rsidR="000721C6">
        <w:rPr>
          <w:rFonts w:eastAsia="Times New Roman" w:cs="Times New Roman"/>
          <w:color w:val="000000"/>
        </w:rPr>
        <w:t xml:space="preserve"> </w:t>
      </w:r>
      <w:r w:rsidR="00B776B3">
        <w:rPr>
          <w:rFonts w:eastAsia="Times New Roman" w:cs="Times New Roman"/>
          <w:color w:val="000000"/>
        </w:rPr>
        <w:t>(</w:t>
      </w:r>
      <w:r w:rsidR="000721C6">
        <w:rPr>
          <w:rFonts w:eastAsia="Times New Roman" w:cs="Times New Roman"/>
          <w:color w:val="000000"/>
        </w:rPr>
        <w:t>30.2-57.2%</w:t>
      </w:r>
      <w:r w:rsidR="00B776B3">
        <w:rPr>
          <w:rFonts w:eastAsia="Times New Roman" w:cs="Times New Roman"/>
          <w:color w:val="000000"/>
        </w:rPr>
        <w:t>;</w:t>
      </w:r>
      <w:r w:rsidR="00107517">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2.4</w:t>
      </w:r>
      <w:r w:rsidR="00EA3021">
        <w:rPr>
          <w:rFonts w:eastAsia="Times New Roman" w:cs="Times New Roman"/>
          <w:color w:val="000000"/>
        </w:rPr>
        <w:fldChar w:fldCharType="end"/>
      </w:r>
      <w:r w:rsidR="00107517">
        <w:rPr>
          <w:rFonts w:eastAsia="Times New Roman" w:cs="Times New Roman"/>
          <w:color w:val="000000"/>
        </w:rPr>
        <w:t>)</w:t>
      </w:r>
      <w:r w:rsidR="000721C6">
        <w:rPr>
          <w:rFonts w:eastAsia="Times New Roman" w:cs="Times New Roman"/>
          <w:color w:val="000000"/>
        </w:rPr>
        <w:t>. At site D09, pink salmon consumed 25.1% harpacticoid copepods and 12.3% insects, indicating nearshore feeding.</w:t>
      </w:r>
    </w:p>
    <w:p w14:paraId="3F874092" w14:textId="1FDBF7E8" w:rsidR="000721C6" w:rsidRDefault="000721C6" w:rsidP="00DF2943">
      <w:pPr>
        <w:rPr>
          <w:rFonts w:eastAsia="Times New Roman" w:cs="Times New Roman"/>
          <w:color w:val="000000"/>
        </w:rPr>
      </w:pPr>
    </w:p>
    <w:p w14:paraId="598DC806" w14:textId="5DAFDA59" w:rsidR="00372150" w:rsidRDefault="000721C6" w:rsidP="00DF2943">
      <w:pPr>
        <w:rPr>
          <w:rFonts w:eastAsia="Times New Roman" w:cs="Times New Roman"/>
          <w:color w:val="000000"/>
        </w:rPr>
      </w:pPr>
      <w:r>
        <w:rPr>
          <w:rFonts w:eastAsia="Times New Roman" w:cs="Times New Roman"/>
          <w:color w:val="000000"/>
        </w:rPr>
        <w:tab/>
      </w:r>
      <w:r w:rsidR="00372150" w:rsidRPr="00EB46DF">
        <w:rPr>
          <w:rFonts w:eastAsia="Times New Roman" w:cs="Times New Roman"/>
          <w:color w:val="000000"/>
        </w:rPr>
        <w:t xml:space="preserve">At the first Johnstone Strait site </w:t>
      </w:r>
      <w:r w:rsidR="00F30F64" w:rsidRPr="00EB46DF">
        <w:rPr>
          <w:rFonts w:eastAsia="Times New Roman" w:cs="Times New Roman"/>
          <w:color w:val="000000"/>
        </w:rPr>
        <w:t>(</w:t>
      </w:r>
      <w:r w:rsidR="00372150" w:rsidRPr="00EB46DF">
        <w:rPr>
          <w:rFonts w:eastAsia="Times New Roman" w:cs="Times New Roman"/>
          <w:color w:val="000000"/>
        </w:rPr>
        <w:t>J06</w:t>
      </w:r>
      <w:r w:rsidR="00F30F64" w:rsidRPr="00EB46DF">
        <w:rPr>
          <w:rFonts w:eastAsia="Times New Roman" w:cs="Times New Roman"/>
          <w:color w:val="000000"/>
        </w:rPr>
        <w:t>)</w:t>
      </w:r>
      <w:r w:rsidR="00372150" w:rsidRPr="00EB46DF">
        <w:rPr>
          <w:rFonts w:eastAsia="Times New Roman" w:cs="Times New Roman"/>
          <w:color w:val="000000"/>
        </w:rPr>
        <w:t xml:space="preserve"> chum salmon </w:t>
      </w:r>
      <w:r w:rsidR="003B1A9D">
        <w:rPr>
          <w:rFonts w:eastAsia="Times New Roman" w:cs="Times New Roman"/>
          <w:color w:val="000000"/>
        </w:rPr>
        <w:t xml:space="preserve">diet comprised almost entirely </w:t>
      </w:r>
      <w:r w:rsidR="00372150" w:rsidRPr="00EB46DF">
        <w:rPr>
          <w:rFonts w:eastAsia="Times New Roman" w:cs="Times New Roman"/>
          <w:color w:val="000000"/>
        </w:rPr>
        <w:t>gelatinous prey</w:t>
      </w:r>
      <w:r w:rsidR="009A4741">
        <w:rPr>
          <w:rFonts w:eastAsia="Times New Roman" w:cs="Times New Roman"/>
          <w:color w:val="000000"/>
        </w:rPr>
        <w:t xml:space="preserve"> (96.2%)</w:t>
      </w:r>
      <w:r w:rsidR="003B1A9D">
        <w:rPr>
          <w:rFonts w:eastAsia="Times New Roman" w:cs="Times New Roman"/>
          <w:color w:val="000000"/>
        </w:rPr>
        <w:t xml:space="preserve">, while </w:t>
      </w:r>
      <w:r w:rsidR="00372150" w:rsidRPr="00EB46DF">
        <w:rPr>
          <w:rFonts w:eastAsia="Times New Roman" w:cs="Times New Roman"/>
          <w:color w:val="000000"/>
        </w:rPr>
        <w:t xml:space="preserve">pink salmon </w:t>
      </w:r>
      <w:r w:rsidR="003B1A9D">
        <w:rPr>
          <w:rFonts w:eastAsia="Times New Roman" w:cs="Times New Roman"/>
          <w:color w:val="000000"/>
        </w:rPr>
        <w:t>diets had a high contribution of</w:t>
      </w:r>
      <w:r w:rsidR="00372150" w:rsidRPr="00EB46DF">
        <w:rPr>
          <w:rFonts w:eastAsia="Times New Roman" w:cs="Times New Roman"/>
          <w:color w:val="000000"/>
        </w:rPr>
        <w:t xml:space="preserve"> nearshore prey, </w:t>
      </w:r>
      <w:r w:rsidR="00130CA0" w:rsidRPr="00EB46DF">
        <w:rPr>
          <w:rFonts w:eastAsia="Times New Roman" w:cs="Times New Roman"/>
          <w:color w:val="000000"/>
        </w:rPr>
        <w:t>such as harpacticoids (19.3%) and arachnids (16.7%</w:t>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Table </w:t>
      </w:r>
      <w:r w:rsidR="00821AC3">
        <w:rPr>
          <w:noProof/>
        </w:rPr>
        <w:t>2.3</w:t>
      </w:r>
      <w:r w:rsidR="00EA3021">
        <w:rPr>
          <w:rFonts w:eastAsia="Times New Roman" w:cs="Times New Roman"/>
          <w:color w:val="000000"/>
        </w:rPr>
        <w:fldChar w:fldCharType="end"/>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2.4</w:t>
      </w:r>
      <w:r w:rsidR="00EA3021">
        <w:rPr>
          <w:rFonts w:eastAsia="Times New Roman" w:cs="Times New Roman"/>
          <w:color w:val="000000"/>
        </w:rPr>
        <w:fldChar w:fldCharType="end"/>
      </w:r>
      <w:r w:rsidR="00130CA0" w:rsidRPr="00EB46DF">
        <w:rPr>
          <w:rFonts w:eastAsia="Times New Roman" w:cs="Times New Roman"/>
          <w:color w:val="000000"/>
        </w:rPr>
        <w:t>).</w:t>
      </w:r>
      <w:r w:rsidR="00254176" w:rsidRPr="00EB46DF">
        <w:rPr>
          <w:rFonts w:eastAsia="Times New Roman" w:cs="Times New Roman"/>
          <w:color w:val="000000"/>
        </w:rPr>
        <w:t xml:space="preserve"> At </w:t>
      </w:r>
      <w:r w:rsidR="003B1A9D">
        <w:rPr>
          <w:rFonts w:eastAsia="Times New Roman" w:cs="Times New Roman"/>
          <w:color w:val="000000"/>
        </w:rPr>
        <w:t xml:space="preserve">the </w:t>
      </w:r>
      <w:r w:rsidR="00372150" w:rsidRPr="00EB46DF">
        <w:rPr>
          <w:rFonts w:eastAsia="Times New Roman" w:cs="Times New Roman"/>
          <w:color w:val="000000"/>
        </w:rPr>
        <w:t xml:space="preserve">Johnstone Strait site J08, chum salmon </w:t>
      </w:r>
      <w:r w:rsidR="003B1A9D">
        <w:rPr>
          <w:rFonts w:eastAsia="Times New Roman" w:cs="Times New Roman"/>
          <w:color w:val="000000"/>
        </w:rPr>
        <w:t xml:space="preserve">diets </w:t>
      </w:r>
      <w:r w:rsidR="00372150" w:rsidRPr="00EB46DF">
        <w:rPr>
          <w:rFonts w:eastAsia="Times New Roman" w:cs="Times New Roman"/>
          <w:color w:val="000000"/>
        </w:rPr>
        <w:t xml:space="preserve">still </w:t>
      </w:r>
      <w:r w:rsidR="001B0A0A">
        <w:rPr>
          <w:rFonts w:eastAsia="Times New Roman" w:cs="Times New Roman"/>
          <w:color w:val="000000"/>
        </w:rPr>
        <w:t>had a high contribution of</w:t>
      </w:r>
      <w:r w:rsidR="00372150" w:rsidRPr="00EB46DF">
        <w:rPr>
          <w:rFonts w:eastAsia="Times New Roman" w:cs="Times New Roman"/>
          <w:color w:val="000000"/>
        </w:rPr>
        <w:t xml:space="preserve"> gelatinous prey</w:t>
      </w:r>
      <w:r w:rsidR="009A4741">
        <w:rPr>
          <w:rFonts w:eastAsia="Times New Roman" w:cs="Times New Roman"/>
          <w:color w:val="000000"/>
        </w:rPr>
        <w:t xml:space="preserve"> (76.1%)</w:t>
      </w:r>
      <w:r w:rsidR="00372150" w:rsidRPr="00EB46DF">
        <w:rPr>
          <w:rFonts w:eastAsia="Times New Roman" w:cs="Times New Roman"/>
          <w:color w:val="000000"/>
        </w:rPr>
        <w:t xml:space="preserve"> but</w:t>
      </w:r>
      <w:r w:rsidR="001B0A0A">
        <w:rPr>
          <w:rFonts w:eastAsia="Times New Roman" w:cs="Times New Roman"/>
          <w:color w:val="000000"/>
        </w:rPr>
        <w:t xml:space="preserve">, in addition, </w:t>
      </w:r>
      <w:r w:rsidR="00372150" w:rsidRPr="00EB46DF">
        <w:rPr>
          <w:rFonts w:eastAsia="Times New Roman" w:cs="Times New Roman"/>
          <w:color w:val="000000"/>
        </w:rPr>
        <w:t>ha</w:t>
      </w:r>
      <w:r w:rsidR="00163A6A" w:rsidRPr="00EB46DF">
        <w:rPr>
          <w:rFonts w:eastAsia="Times New Roman" w:cs="Times New Roman"/>
          <w:color w:val="000000"/>
        </w:rPr>
        <w:t>d</w:t>
      </w:r>
      <w:r w:rsidR="00372150" w:rsidRPr="00EB46DF">
        <w:rPr>
          <w:rFonts w:eastAsia="Times New Roman" w:cs="Times New Roman"/>
          <w:color w:val="000000"/>
        </w:rPr>
        <w:t xml:space="preserve"> higher amounts of large calanoid copepods</w:t>
      </w:r>
      <w:r w:rsidR="00130CA0" w:rsidRPr="00EB46DF">
        <w:rPr>
          <w:rFonts w:eastAsia="Times New Roman" w:cs="Times New Roman"/>
          <w:color w:val="000000"/>
        </w:rPr>
        <w:t xml:space="preserve"> (15.7%)</w:t>
      </w:r>
      <w:r w:rsidR="00372150" w:rsidRPr="00EB46DF">
        <w:rPr>
          <w:rFonts w:eastAsia="Times New Roman" w:cs="Times New Roman"/>
          <w:color w:val="000000"/>
        </w:rPr>
        <w:t xml:space="preserve">, </w:t>
      </w:r>
      <w:r w:rsidR="00163A6A" w:rsidRPr="00EB46DF">
        <w:rPr>
          <w:rFonts w:eastAsia="Times New Roman" w:cs="Times New Roman"/>
          <w:color w:val="000000"/>
        </w:rPr>
        <w:t>while</w:t>
      </w:r>
      <w:r w:rsidR="00372150" w:rsidRPr="00EB46DF">
        <w:rPr>
          <w:rFonts w:eastAsia="Times New Roman" w:cs="Times New Roman"/>
          <w:color w:val="000000"/>
        </w:rPr>
        <w:t xml:space="preserve"> pink salmon </w:t>
      </w:r>
      <w:r w:rsidR="00163A6A" w:rsidRPr="00EB46DF">
        <w:rPr>
          <w:rFonts w:eastAsia="Times New Roman" w:cs="Times New Roman"/>
          <w:color w:val="000000"/>
        </w:rPr>
        <w:t>pre</w:t>
      </w:r>
      <w:r w:rsidR="00372150" w:rsidRPr="00EB46DF">
        <w:rPr>
          <w:rFonts w:eastAsia="Times New Roman" w:cs="Times New Roman"/>
          <w:color w:val="000000"/>
        </w:rPr>
        <w:t xml:space="preserve">dominantly </w:t>
      </w:r>
      <w:r w:rsidR="00254176" w:rsidRPr="00EB46DF">
        <w:rPr>
          <w:rFonts w:eastAsia="Times New Roman" w:cs="Times New Roman"/>
          <w:color w:val="000000"/>
        </w:rPr>
        <w:t xml:space="preserve">ate </w:t>
      </w:r>
      <w:r w:rsidR="00372150" w:rsidRPr="00EB46DF">
        <w:rPr>
          <w:rFonts w:eastAsia="Times New Roman" w:cs="Times New Roman"/>
          <w:color w:val="000000"/>
        </w:rPr>
        <w:t>calanoids</w:t>
      </w:r>
      <w:r w:rsidR="00107517">
        <w:rPr>
          <w:rFonts w:eastAsia="Times New Roman" w:cs="Times New Roman"/>
          <w:color w:val="000000"/>
        </w:rPr>
        <w:t xml:space="preserve"> (85.5%)</w:t>
      </w:r>
      <w:r w:rsidR="00372150" w:rsidRPr="00EB46DF">
        <w:rPr>
          <w:rFonts w:eastAsia="Times New Roman" w:cs="Times New Roman"/>
          <w:color w:val="000000"/>
        </w:rPr>
        <w:t xml:space="preserve">. There </w:t>
      </w:r>
      <w:r w:rsidR="00F30F64" w:rsidRPr="00EB46DF">
        <w:rPr>
          <w:rFonts w:eastAsia="Times New Roman" w:cs="Times New Roman"/>
          <w:color w:val="000000"/>
        </w:rPr>
        <w:t>was</w:t>
      </w:r>
      <w:r w:rsidR="00372150" w:rsidRPr="00EB46DF">
        <w:rPr>
          <w:rFonts w:eastAsia="Times New Roman" w:cs="Times New Roman"/>
          <w:color w:val="000000"/>
        </w:rPr>
        <w:t xml:space="preserve"> a complete diet shift at the </w:t>
      </w:r>
      <w:r w:rsidR="001B0A0A">
        <w:rPr>
          <w:rFonts w:eastAsia="Times New Roman" w:cs="Times New Roman"/>
          <w:color w:val="000000"/>
        </w:rPr>
        <w:t>most northerly</w:t>
      </w:r>
      <w:r w:rsidR="00254176" w:rsidRPr="00EB46DF">
        <w:rPr>
          <w:rFonts w:eastAsia="Times New Roman" w:cs="Times New Roman"/>
          <w:color w:val="000000"/>
        </w:rPr>
        <w:t xml:space="preserve"> </w:t>
      </w:r>
      <w:r w:rsidR="00372150" w:rsidRPr="00EB46DF">
        <w:rPr>
          <w:rFonts w:eastAsia="Times New Roman" w:cs="Times New Roman"/>
          <w:color w:val="000000"/>
        </w:rPr>
        <w:t xml:space="preserve">Johnstone Strait site </w:t>
      </w:r>
      <w:r w:rsidR="00F30F64" w:rsidRPr="00EB46DF">
        <w:rPr>
          <w:rFonts w:eastAsia="Times New Roman" w:cs="Times New Roman"/>
          <w:color w:val="000000"/>
        </w:rPr>
        <w:t>(</w:t>
      </w:r>
      <w:r w:rsidR="00372150" w:rsidRPr="00EB46DF">
        <w:rPr>
          <w:rFonts w:eastAsia="Times New Roman" w:cs="Times New Roman"/>
          <w:color w:val="000000"/>
        </w:rPr>
        <w:t>J02</w:t>
      </w:r>
      <w:r w:rsidR="00F30F64" w:rsidRPr="00EB46DF">
        <w:rPr>
          <w:rFonts w:eastAsia="Times New Roman" w:cs="Times New Roman"/>
          <w:color w:val="000000"/>
        </w:rPr>
        <w:t>)</w:t>
      </w:r>
      <w:r w:rsidR="00372150" w:rsidRPr="00EB46DF">
        <w:rPr>
          <w:rFonts w:eastAsia="Times New Roman" w:cs="Times New Roman"/>
          <w:color w:val="000000"/>
        </w:rPr>
        <w:t>, where both salmon species consume</w:t>
      </w:r>
      <w:r w:rsidR="00163A6A" w:rsidRPr="00EB46DF">
        <w:rPr>
          <w:rFonts w:eastAsia="Times New Roman" w:cs="Times New Roman"/>
          <w:color w:val="000000"/>
        </w:rPr>
        <w:t>d, albeit in different proportions,</w:t>
      </w:r>
      <w:r w:rsidR="00372150" w:rsidRPr="00EB46DF">
        <w:rPr>
          <w:rFonts w:eastAsia="Times New Roman" w:cs="Times New Roman"/>
          <w:color w:val="000000"/>
        </w:rPr>
        <w:t xml:space="preserve"> calanoids</w:t>
      </w:r>
      <w:r w:rsidR="00130CA0" w:rsidRPr="00EB46DF">
        <w:rPr>
          <w:rFonts w:eastAsia="Times New Roman" w:cs="Times New Roman"/>
          <w:color w:val="000000"/>
        </w:rPr>
        <w:t xml:space="preserve"> (pink 61.9%, chum 18.7%)</w:t>
      </w:r>
      <w:r w:rsidR="00372150" w:rsidRPr="00EB46DF">
        <w:rPr>
          <w:rFonts w:eastAsia="Times New Roman" w:cs="Times New Roman"/>
          <w:color w:val="000000"/>
        </w:rPr>
        <w:t>, chaetognaths</w:t>
      </w:r>
      <w:r w:rsidR="00130CA0" w:rsidRPr="00EB46DF">
        <w:rPr>
          <w:rFonts w:eastAsia="Times New Roman" w:cs="Times New Roman"/>
          <w:color w:val="000000"/>
        </w:rPr>
        <w:t xml:space="preserve"> (pink 5.5%, chum 21.3%)</w:t>
      </w:r>
      <w:r w:rsidR="00372150" w:rsidRPr="00EB46DF">
        <w:rPr>
          <w:rFonts w:eastAsia="Times New Roman" w:cs="Times New Roman"/>
          <w:color w:val="000000"/>
        </w:rPr>
        <w:t xml:space="preserve"> and euphausiid</w:t>
      </w:r>
      <w:r w:rsidR="00163A6A" w:rsidRPr="00EB46DF">
        <w:rPr>
          <w:rFonts w:eastAsia="Times New Roman" w:cs="Times New Roman"/>
          <w:color w:val="000000"/>
        </w:rPr>
        <w:t>s</w:t>
      </w:r>
      <w:r w:rsidR="00372150" w:rsidRPr="00EB46DF">
        <w:rPr>
          <w:rFonts w:eastAsia="Times New Roman" w:cs="Times New Roman"/>
          <w:color w:val="000000"/>
        </w:rPr>
        <w:t xml:space="preserve"> </w:t>
      </w:r>
      <w:r w:rsidR="00130CA0" w:rsidRPr="00EB46DF">
        <w:rPr>
          <w:rFonts w:eastAsia="Times New Roman" w:cs="Times New Roman"/>
          <w:color w:val="000000"/>
        </w:rPr>
        <w:t>(pink 29.6%, chum 53.5%</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821AC3">
        <w:t xml:space="preserve">Table </w:t>
      </w:r>
      <w:r w:rsidR="00821AC3">
        <w:rPr>
          <w:noProof/>
        </w:rPr>
        <w:t>2.3</w:t>
      </w:r>
      <w:r w:rsidR="00B776B3">
        <w:rPr>
          <w:rFonts w:eastAsia="Times New Roman" w:cs="Times New Roman"/>
          <w:color w:val="000000"/>
        </w:rPr>
        <w:fldChar w:fldCharType="end"/>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821AC3">
        <w:t xml:space="preserve">Figure </w:t>
      </w:r>
      <w:r w:rsidR="00821AC3">
        <w:rPr>
          <w:noProof/>
        </w:rPr>
        <w:t>2.4</w:t>
      </w:r>
      <w:r w:rsidR="00B776B3">
        <w:rPr>
          <w:rFonts w:eastAsia="Times New Roman" w:cs="Times New Roman"/>
          <w:color w:val="000000"/>
        </w:rPr>
        <w:fldChar w:fldCharType="end"/>
      </w:r>
      <w:r w:rsidR="00130CA0" w:rsidRPr="00EB46DF">
        <w:rPr>
          <w:rFonts w:eastAsia="Times New Roman" w:cs="Times New Roman"/>
          <w:color w:val="000000"/>
        </w:rPr>
        <w:t>)</w:t>
      </w:r>
      <w:r w:rsidR="00372150" w:rsidRPr="00EB46DF">
        <w:rPr>
          <w:rFonts w:eastAsia="Times New Roman" w:cs="Times New Roman"/>
          <w:color w:val="000000"/>
        </w:rPr>
        <w:t xml:space="preserve">. </w:t>
      </w:r>
    </w:p>
    <w:p w14:paraId="6C14592A" w14:textId="405B9DD8" w:rsidR="00B6444D" w:rsidRDefault="00B6444D" w:rsidP="00DF2943">
      <w:pPr>
        <w:rPr>
          <w:rFonts w:eastAsia="Times New Roman" w:cs="Times New Roman"/>
          <w:color w:val="000000"/>
        </w:rPr>
      </w:pPr>
    </w:p>
    <w:p w14:paraId="727B3F78" w14:textId="7E10F330" w:rsidR="00E54C78" w:rsidRDefault="00B6444D" w:rsidP="00DF2943">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 xml:space="preserve">The NMDS plot </w:t>
      </w:r>
      <w:r w:rsidR="001B0A0A">
        <w:rPr>
          <w:rFonts w:eastAsia="Times New Roman" w:cs="Times New Roman"/>
          <w:color w:val="000000"/>
        </w:rPr>
        <w:t>demonstrated that</w:t>
      </w:r>
      <w:r w:rsidR="00B776B3">
        <w:rPr>
          <w:rFonts w:eastAsia="Times New Roman" w:cs="Times New Roman"/>
          <w:color w:val="000000"/>
        </w:rPr>
        <w:t xml:space="preserve"> the diet composition of salmon was </w:t>
      </w:r>
      <w:r w:rsidR="001B0A0A">
        <w:rPr>
          <w:rFonts w:eastAsia="Times New Roman" w:cs="Times New Roman"/>
          <w:color w:val="000000"/>
        </w:rPr>
        <w:t>firstly</w:t>
      </w:r>
      <w:r w:rsidR="00B776B3">
        <w:rPr>
          <w:rFonts w:eastAsia="Times New Roman" w:cs="Times New Roman"/>
          <w:color w:val="000000"/>
        </w:rPr>
        <w:t xml:space="preserve"> influenced by differences between the two regions</w:t>
      </w:r>
      <w:r w:rsidR="001B0A0A">
        <w:rPr>
          <w:rFonts w:eastAsia="Times New Roman" w:cs="Times New Roman"/>
          <w:color w:val="000000"/>
        </w:rPr>
        <w:t xml:space="preserve"> (</w:t>
      </w:r>
      <w:r w:rsidR="001B0A0A">
        <w:rPr>
          <w:rFonts w:eastAsia="Times New Roman" w:cs="Times New Roman"/>
          <w:color w:val="000000"/>
        </w:rPr>
        <w:fldChar w:fldCharType="begin"/>
      </w:r>
      <w:r w:rsidR="001B0A0A">
        <w:rPr>
          <w:rFonts w:eastAsia="Times New Roman" w:cs="Times New Roman"/>
          <w:color w:val="000000"/>
        </w:rPr>
        <w:instrText xml:space="preserve"> REF _Ref47176267 \h </w:instrText>
      </w:r>
      <w:r w:rsidR="00DF2943">
        <w:rPr>
          <w:rFonts w:eastAsia="Times New Roman" w:cs="Times New Roman"/>
          <w:color w:val="000000"/>
        </w:rPr>
        <w:instrText xml:space="preserve"> \* MERGEFORMAT </w:instrText>
      </w:r>
      <w:r w:rsidR="001B0A0A">
        <w:rPr>
          <w:rFonts w:eastAsia="Times New Roman" w:cs="Times New Roman"/>
          <w:color w:val="000000"/>
        </w:rPr>
      </w:r>
      <w:r w:rsidR="001B0A0A">
        <w:rPr>
          <w:rFonts w:eastAsia="Times New Roman" w:cs="Times New Roman"/>
          <w:color w:val="000000"/>
        </w:rPr>
        <w:fldChar w:fldCharType="separate"/>
      </w:r>
      <w:r w:rsidR="00821AC3">
        <w:t xml:space="preserve">Figure </w:t>
      </w:r>
      <w:r w:rsidR="00821AC3">
        <w:rPr>
          <w:noProof/>
        </w:rPr>
        <w:t>2.5</w:t>
      </w:r>
      <w:r w:rsidR="001B0A0A">
        <w:rPr>
          <w:rFonts w:eastAsia="Times New Roman" w:cs="Times New Roman"/>
          <w:color w:val="000000"/>
        </w:rPr>
        <w:fldChar w:fldCharType="end"/>
      </w:r>
      <w:r w:rsidR="001B0A0A">
        <w:rPr>
          <w:rFonts w:eastAsia="Times New Roman" w:cs="Times New Roman"/>
          <w:color w:val="000000"/>
        </w:rPr>
        <w:t>).</w:t>
      </w:r>
      <w:r w:rsidR="00B776B3">
        <w:rPr>
          <w:rFonts w:eastAsia="Times New Roman" w:cs="Times New Roman"/>
          <w:color w:val="000000"/>
        </w:rPr>
        <w:t xml:space="preserve"> </w:t>
      </w:r>
      <w:r w:rsidR="001B0A0A">
        <w:rPr>
          <w:rFonts w:eastAsia="Times New Roman" w:cs="Times New Roman"/>
          <w:color w:val="000000"/>
        </w:rPr>
        <w:t>W</w:t>
      </w:r>
      <w:r w:rsidR="00B776B3">
        <w:rPr>
          <w:rFonts w:eastAsia="Times New Roman" w:cs="Times New Roman"/>
          <w:color w:val="000000"/>
        </w:rPr>
        <w:t xml:space="preserve">ithin each region, differences </w:t>
      </w:r>
      <w:r w:rsidR="001B0A0A">
        <w:rPr>
          <w:rFonts w:eastAsia="Times New Roman" w:cs="Times New Roman"/>
          <w:color w:val="000000"/>
        </w:rPr>
        <w:t>were apparent between</w:t>
      </w:r>
      <w:r w:rsidR="00B776B3">
        <w:rPr>
          <w:rFonts w:eastAsia="Times New Roman" w:cs="Times New Roman"/>
          <w:color w:val="000000"/>
        </w:rPr>
        <w:t xml:space="preserve"> both site and salmon species</w:t>
      </w:r>
      <w:r w:rsidR="001B0A0A">
        <w:rPr>
          <w:rFonts w:eastAsia="Times New Roman" w:cs="Times New Roman"/>
          <w:color w:val="000000"/>
        </w:rPr>
        <w:t xml:space="preserve">. </w:t>
      </w:r>
      <w:r w:rsidR="00B776B3">
        <w:rPr>
          <w:rFonts w:eastAsia="Times New Roman" w:cs="Times New Roman"/>
          <w:color w:val="000000"/>
        </w:rPr>
        <w:t>In the Discovery Islands,</w:t>
      </w:r>
      <w:r w:rsidR="00E54C78">
        <w:rPr>
          <w:rFonts w:eastAsia="Times New Roman" w:cs="Times New Roman"/>
          <w:color w:val="000000"/>
        </w:rPr>
        <w:t xml:space="preserve"> pink and chum salmon</w:t>
      </w:r>
      <w:r w:rsidR="00B776B3">
        <w:rPr>
          <w:rFonts w:eastAsia="Times New Roman" w:cs="Times New Roman"/>
          <w:color w:val="000000"/>
        </w:rPr>
        <w:t xml:space="preserve"> diets separated out, and site </w:t>
      </w:r>
      <w:r w:rsidR="00E54C78">
        <w:rPr>
          <w:rFonts w:eastAsia="Times New Roman" w:cs="Times New Roman"/>
          <w:color w:val="000000"/>
        </w:rPr>
        <w:t>was</w:t>
      </w:r>
      <w:r w:rsidR="00B776B3">
        <w:rPr>
          <w:rFonts w:eastAsia="Times New Roman" w:cs="Times New Roman"/>
          <w:color w:val="000000"/>
        </w:rPr>
        <w:t xml:space="preserve"> an important factor to a degree of separation, while there were always sites with some dietary overlap between species. In contrast, </w:t>
      </w:r>
      <w:r w:rsidR="00E54C78">
        <w:rPr>
          <w:rFonts w:eastAsia="Times New Roman" w:cs="Times New Roman"/>
          <w:color w:val="000000"/>
        </w:rPr>
        <w:t>in</w:t>
      </w:r>
      <w:r w:rsidR="00B776B3">
        <w:rPr>
          <w:rFonts w:eastAsia="Times New Roman" w:cs="Times New Roman"/>
          <w:color w:val="000000"/>
        </w:rPr>
        <w:t xml:space="preserve"> Johnstone Strait </w:t>
      </w:r>
      <w:r w:rsidR="00E54C78">
        <w:rPr>
          <w:rFonts w:eastAsia="Times New Roman" w:cs="Times New Roman"/>
          <w:color w:val="000000"/>
        </w:rPr>
        <w:t>there was</w:t>
      </w:r>
      <w:r w:rsidR="00B776B3">
        <w:rPr>
          <w:rFonts w:eastAsia="Times New Roman" w:cs="Times New Roman"/>
          <w:color w:val="000000"/>
        </w:rPr>
        <w:t xml:space="preserve"> clear separation by </w:t>
      </w:r>
      <w:r w:rsidR="00E54C78">
        <w:rPr>
          <w:rFonts w:eastAsia="Times New Roman" w:cs="Times New Roman"/>
          <w:color w:val="000000"/>
        </w:rPr>
        <w:t xml:space="preserve">both </w:t>
      </w:r>
      <w:r w:rsidR="00B776B3">
        <w:rPr>
          <w:rFonts w:eastAsia="Times New Roman" w:cs="Times New Roman"/>
          <w:color w:val="000000"/>
        </w:rPr>
        <w:t xml:space="preserve">sites and species. </w:t>
      </w:r>
      <w:r w:rsidR="00E54C78">
        <w:rPr>
          <w:rFonts w:eastAsia="Times New Roman" w:cs="Times New Roman"/>
          <w:color w:val="000000"/>
        </w:rPr>
        <w:t>The most southern Johnstone Strait site</w:t>
      </w:r>
      <w:r w:rsidR="00B776B3">
        <w:rPr>
          <w:rFonts w:eastAsia="Times New Roman" w:cs="Times New Roman"/>
          <w:color w:val="000000"/>
        </w:rPr>
        <w:t xml:space="preserve">, J06 had high species-specific differences, </w:t>
      </w:r>
      <w:r w:rsidR="00E54C78">
        <w:rPr>
          <w:rFonts w:eastAsia="Times New Roman" w:cs="Times New Roman"/>
          <w:color w:val="000000"/>
        </w:rPr>
        <w:t xml:space="preserve">at </w:t>
      </w:r>
      <w:r w:rsidR="00B776B3">
        <w:rPr>
          <w:rFonts w:eastAsia="Times New Roman" w:cs="Times New Roman"/>
          <w:color w:val="000000"/>
        </w:rPr>
        <w:t>J08 species</w:t>
      </w:r>
      <w:r w:rsidR="00E54C78">
        <w:rPr>
          <w:rFonts w:eastAsia="Times New Roman" w:cs="Times New Roman"/>
          <w:color w:val="000000"/>
        </w:rPr>
        <w:t xml:space="preserve"> separated</w:t>
      </w:r>
      <w:r w:rsidR="00B776B3">
        <w:rPr>
          <w:rFonts w:eastAsia="Times New Roman" w:cs="Times New Roman"/>
          <w:color w:val="000000"/>
        </w:rPr>
        <w:t xml:space="preserve"> to a lesser degree</w:t>
      </w:r>
      <w:r w:rsidR="00E54C78">
        <w:rPr>
          <w:rFonts w:eastAsia="Times New Roman" w:cs="Times New Roman"/>
          <w:color w:val="000000"/>
        </w:rPr>
        <w:t>,</w:t>
      </w:r>
      <w:r w:rsidR="00B776B3">
        <w:rPr>
          <w:rFonts w:eastAsia="Times New Roman" w:cs="Times New Roman"/>
          <w:color w:val="000000"/>
        </w:rPr>
        <w:t xml:space="preserve"> and </w:t>
      </w:r>
      <w:r w:rsidR="00E54C78">
        <w:rPr>
          <w:rFonts w:eastAsia="Times New Roman" w:cs="Times New Roman"/>
          <w:color w:val="000000"/>
        </w:rPr>
        <w:t xml:space="preserve">at </w:t>
      </w:r>
      <w:r w:rsidR="00B776B3">
        <w:rPr>
          <w:rFonts w:eastAsia="Times New Roman" w:cs="Times New Roman"/>
          <w:color w:val="000000"/>
        </w:rPr>
        <w:t>J02 (near Q</w:t>
      </w:r>
      <w:r w:rsidR="009814B4">
        <w:rPr>
          <w:rFonts w:eastAsia="Times New Roman" w:cs="Times New Roman"/>
          <w:color w:val="000000"/>
        </w:rPr>
        <w:t xml:space="preserve">ueen </w:t>
      </w:r>
      <w:r w:rsidR="00B776B3">
        <w:rPr>
          <w:rFonts w:eastAsia="Times New Roman" w:cs="Times New Roman"/>
          <w:color w:val="000000"/>
        </w:rPr>
        <w:t>C</w:t>
      </w:r>
      <w:r w:rsidR="009814B4">
        <w:rPr>
          <w:rFonts w:eastAsia="Times New Roman" w:cs="Times New Roman"/>
          <w:color w:val="000000"/>
        </w:rPr>
        <w:t xml:space="preserve">harlotte </w:t>
      </w:r>
      <w:r w:rsidR="00B776B3">
        <w:rPr>
          <w:rFonts w:eastAsia="Times New Roman" w:cs="Times New Roman"/>
          <w:color w:val="000000"/>
        </w:rPr>
        <w:t>St</w:t>
      </w:r>
      <w:r w:rsidR="009814B4">
        <w:rPr>
          <w:rFonts w:eastAsia="Times New Roman" w:cs="Times New Roman"/>
          <w:color w:val="000000"/>
        </w:rPr>
        <w:t>rait</w:t>
      </w:r>
      <w:r w:rsidR="00B776B3">
        <w:rPr>
          <w:rFonts w:eastAsia="Times New Roman" w:cs="Times New Roman"/>
          <w:color w:val="000000"/>
        </w:rPr>
        <w:t>), the similarity between species</w:t>
      </w:r>
      <w:r w:rsidR="00E54C78">
        <w:rPr>
          <w:rFonts w:eastAsia="Times New Roman" w:cs="Times New Roman"/>
          <w:color w:val="000000"/>
        </w:rPr>
        <w:t xml:space="preserve"> was high</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_Ref47176267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821AC3">
        <w:t xml:space="preserve">Figure </w:t>
      </w:r>
      <w:r w:rsidR="00821AC3">
        <w:rPr>
          <w:noProof/>
        </w:rPr>
        <w:t>2.5</w:t>
      </w:r>
      <w:r w:rsidR="00B776B3">
        <w:rPr>
          <w:rFonts w:eastAsia="Times New Roman" w:cs="Times New Roman"/>
          <w:color w:val="000000"/>
        </w:rPr>
        <w:fldChar w:fldCharType="end"/>
      </w:r>
      <w:r w:rsidR="00B776B3">
        <w:rPr>
          <w:rFonts w:eastAsia="Times New Roman" w:cs="Times New Roman"/>
          <w:color w:val="000000"/>
        </w:rPr>
        <w:t>).</w:t>
      </w:r>
    </w:p>
    <w:p w14:paraId="7111AAA6" w14:textId="7D3ED128" w:rsidR="00FA59E5" w:rsidRDefault="00FA59E5" w:rsidP="00DF2943">
      <w:pPr>
        <w:rPr>
          <w:rFonts w:eastAsia="Times New Roman" w:cs="Times New Roman"/>
          <w:color w:val="000000"/>
        </w:rPr>
      </w:pPr>
    </w:p>
    <w:p w14:paraId="6FB1A022" w14:textId="0E214D04" w:rsidR="007F12C8" w:rsidRDefault="00FA59E5" w:rsidP="00DF2943">
      <w:pPr>
        <w:rPr>
          <w:rFonts w:eastAsia="Times New Roman" w:cs="Times New Roman"/>
          <w:color w:val="000000"/>
        </w:rPr>
      </w:pPr>
      <w:r>
        <w:rPr>
          <w:rFonts w:eastAsia="Times New Roman" w:cs="Times New Roman"/>
          <w:color w:val="000000"/>
        </w:rPr>
        <w:tab/>
        <w:t xml:space="preserve">The cluster analysis </w:t>
      </w:r>
      <w:r w:rsidR="00E54C78">
        <w:rPr>
          <w:rFonts w:eastAsia="Times New Roman" w:cs="Times New Roman"/>
          <w:color w:val="000000"/>
        </w:rPr>
        <w:t xml:space="preserve">largely supported </w:t>
      </w:r>
      <w:r>
        <w:rPr>
          <w:rFonts w:eastAsia="Times New Roman" w:cs="Times New Roman"/>
          <w:color w:val="000000"/>
        </w:rPr>
        <w:t>the NMDS</w:t>
      </w:r>
      <w:r w:rsidR="00E54C78">
        <w:rPr>
          <w:rFonts w:eastAsia="Times New Roman" w:cs="Times New Roman"/>
          <w:color w:val="000000"/>
        </w:rPr>
        <w:t xml:space="preserve"> results</w:t>
      </w:r>
      <w:r w:rsidR="00DE1B27">
        <w:rPr>
          <w:rFonts w:eastAsia="Times New Roman" w:cs="Times New Roman"/>
          <w:color w:val="000000"/>
        </w:rPr>
        <w:t xml:space="preserve"> (</w:t>
      </w:r>
      <w:r w:rsidR="00DE1B27">
        <w:rPr>
          <w:rFonts w:eastAsia="Times New Roman" w:cs="Times New Roman"/>
          <w:color w:val="000000"/>
        </w:rPr>
        <w:fldChar w:fldCharType="begin"/>
      </w:r>
      <w:r w:rsidR="00DE1B27">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DE1B27">
        <w:rPr>
          <w:rFonts w:eastAsia="Times New Roman" w:cs="Times New Roman"/>
          <w:color w:val="000000"/>
        </w:rPr>
      </w:r>
      <w:r w:rsidR="00DE1B27">
        <w:rPr>
          <w:rFonts w:eastAsia="Times New Roman" w:cs="Times New Roman"/>
          <w:color w:val="000000"/>
        </w:rPr>
        <w:fldChar w:fldCharType="separate"/>
      </w:r>
      <w:r w:rsidR="00821AC3">
        <w:t xml:space="preserve">Figure </w:t>
      </w:r>
      <w:r w:rsidR="00821AC3">
        <w:rPr>
          <w:noProof/>
        </w:rPr>
        <w:t>2.6</w:t>
      </w:r>
      <w:r w:rsidR="00DE1B27">
        <w:rPr>
          <w:rFonts w:eastAsia="Times New Roman" w:cs="Times New Roman"/>
          <w:color w:val="000000"/>
        </w:rPr>
        <w:fldChar w:fldCharType="end"/>
      </w:r>
      <w:r w:rsidR="00DE1B27">
        <w:rPr>
          <w:rFonts w:eastAsia="Times New Roman" w:cs="Times New Roman"/>
          <w:color w:val="000000"/>
        </w:rPr>
        <w:t>).</w:t>
      </w:r>
      <w:r>
        <w:rPr>
          <w:rFonts w:eastAsia="Times New Roman" w:cs="Times New Roman"/>
          <w:color w:val="000000"/>
        </w:rPr>
        <w:t xml:space="preserve"> </w:t>
      </w:r>
      <w:r w:rsidR="00ED3845">
        <w:rPr>
          <w:rFonts w:eastAsia="Times New Roman" w:cs="Times New Roman"/>
          <w:color w:val="000000"/>
        </w:rPr>
        <w:t xml:space="preserve">Diets from Johnstone Strait and Discovery Islands </w:t>
      </w:r>
      <w:r w:rsidR="002317E9">
        <w:rPr>
          <w:rFonts w:eastAsia="Times New Roman" w:cs="Times New Roman"/>
          <w:color w:val="000000"/>
        </w:rPr>
        <w:t>mostly separated at the ~</w:t>
      </w:r>
      <w:r w:rsidR="005D6A31">
        <w:rPr>
          <w:rFonts w:eastAsia="Times New Roman" w:cs="Times New Roman"/>
          <w:color w:val="000000"/>
        </w:rPr>
        <w:t xml:space="preserve"> </w:t>
      </w:r>
      <w:r w:rsidR="002317E9">
        <w:rPr>
          <w:rFonts w:eastAsia="Times New Roman" w:cs="Times New Roman"/>
          <w:color w:val="000000"/>
        </w:rPr>
        <w:t>85% level of dissimilarity</w:t>
      </w:r>
      <w:r w:rsidR="009A4741">
        <w:rPr>
          <w:rFonts w:eastAsia="Times New Roman" w:cs="Times New Roman"/>
          <w:color w:val="000000"/>
        </w:rPr>
        <w:t xml:space="preserve">. </w:t>
      </w:r>
      <w:r w:rsidR="001664ED">
        <w:rPr>
          <w:rFonts w:eastAsia="Times New Roman" w:cs="Times New Roman"/>
          <w:color w:val="000000"/>
        </w:rPr>
        <w:t xml:space="preserve">In the Discovery Islands, sites tend to group together within clusters, and with the exception of a few D11 chum samples that cluster out separately, chum salmon diets </w:t>
      </w:r>
      <w:r w:rsidR="00B776B3">
        <w:rPr>
          <w:rFonts w:eastAsia="Times New Roman" w:cs="Times New Roman"/>
          <w:color w:val="000000"/>
        </w:rPr>
        <w:t>were</w:t>
      </w:r>
      <w:r w:rsidR="001664ED">
        <w:rPr>
          <w:rFonts w:eastAsia="Times New Roman" w:cs="Times New Roman"/>
          <w:color w:val="000000"/>
        </w:rPr>
        <w:t xml:space="preserve"> in one cluster with a maximum of 60% dissimilarity to one another</w:t>
      </w:r>
      <w:r w:rsidR="009A474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2.6</w:t>
      </w:r>
      <w:r w:rsidR="00EA3021">
        <w:rPr>
          <w:rFonts w:eastAsia="Times New Roman" w:cs="Times New Roman"/>
          <w:color w:val="000000"/>
        </w:rPr>
        <w:fldChar w:fldCharType="end"/>
      </w:r>
      <w:r w:rsidR="009A4741">
        <w:rPr>
          <w:rFonts w:eastAsia="Times New Roman" w:cs="Times New Roman"/>
          <w:color w:val="000000"/>
        </w:rPr>
        <w:t>)</w:t>
      </w:r>
      <w:r w:rsidR="001664ED">
        <w:rPr>
          <w:rFonts w:eastAsia="Times New Roman" w:cs="Times New Roman"/>
          <w:color w:val="000000"/>
        </w:rPr>
        <w:t xml:space="preserve">. </w:t>
      </w:r>
      <w:r w:rsidR="005D6A31">
        <w:rPr>
          <w:rFonts w:eastAsia="Times New Roman" w:cs="Times New Roman"/>
          <w:color w:val="000000"/>
        </w:rPr>
        <w:t>Pink salmon in the Discovery Islands within D09 and D11</w:t>
      </w:r>
      <w:r w:rsidR="00D7519F" w:rsidRPr="00D7519F">
        <w:rPr>
          <w:rFonts w:eastAsia="Times New Roman" w:cs="Times New Roman"/>
          <w:color w:val="000000"/>
        </w:rPr>
        <w:t xml:space="preserve"> </w:t>
      </w:r>
      <w:r w:rsidR="00D7519F">
        <w:rPr>
          <w:rFonts w:eastAsia="Times New Roman" w:cs="Times New Roman"/>
          <w:color w:val="000000"/>
        </w:rPr>
        <w:t>were highly variable</w:t>
      </w:r>
      <w:r w:rsidR="005D6A31">
        <w:rPr>
          <w:rFonts w:eastAsia="Times New Roman" w:cs="Times New Roman"/>
          <w:color w:val="000000"/>
        </w:rPr>
        <w:t xml:space="preserve">, spread over multiple clusters, </w:t>
      </w:r>
      <w:r w:rsidR="00EB4A87">
        <w:rPr>
          <w:rFonts w:eastAsia="Times New Roman" w:cs="Times New Roman"/>
          <w:color w:val="000000"/>
        </w:rPr>
        <w:t>which also ha</w:t>
      </w:r>
      <w:r w:rsidR="00B776B3">
        <w:rPr>
          <w:rFonts w:eastAsia="Times New Roman" w:cs="Times New Roman"/>
          <w:color w:val="000000"/>
        </w:rPr>
        <w:t>d</w:t>
      </w:r>
      <w:r w:rsidR="00EB4A87">
        <w:rPr>
          <w:rFonts w:eastAsia="Times New Roman" w:cs="Times New Roman"/>
          <w:color w:val="000000"/>
        </w:rPr>
        <w:t xml:space="preserve"> overlap and similarity to site J06. Whereas, D07</w:t>
      </w:r>
      <w:r w:rsidR="00BB1569">
        <w:rPr>
          <w:rFonts w:eastAsia="Times New Roman" w:cs="Times New Roman"/>
          <w:color w:val="000000"/>
        </w:rPr>
        <w:t xml:space="preserve"> (near </w:t>
      </w:r>
      <w:r w:rsidR="009814B4">
        <w:rPr>
          <w:rFonts w:eastAsia="Times New Roman" w:cs="Times New Roman"/>
          <w:color w:val="000000"/>
        </w:rPr>
        <w:t>the northern Strait of Georgia</w:t>
      </w:r>
      <w:r w:rsidR="00BB1569">
        <w:rPr>
          <w:rFonts w:eastAsia="Times New Roman" w:cs="Times New Roman"/>
          <w:color w:val="000000"/>
        </w:rPr>
        <w:t>)</w:t>
      </w:r>
      <w:r w:rsidR="00EB4A87">
        <w:rPr>
          <w:rFonts w:eastAsia="Times New Roman" w:cs="Times New Roman"/>
          <w:color w:val="000000"/>
        </w:rPr>
        <w:t xml:space="preserve"> pink salmon group together within one cluster (&lt;</w:t>
      </w:r>
      <w:r w:rsidR="005D6A31">
        <w:rPr>
          <w:rFonts w:eastAsia="Times New Roman" w:cs="Times New Roman"/>
          <w:color w:val="000000"/>
        </w:rPr>
        <w:t xml:space="preserve"> </w:t>
      </w:r>
      <w:r w:rsidR="00EB4A87">
        <w:rPr>
          <w:rFonts w:eastAsia="Times New Roman" w:cs="Times New Roman"/>
          <w:color w:val="000000"/>
        </w:rPr>
        <w:t xml:space="preserve">60% dissimilarity), with the exception of </w:t>
      </w:r>
      <w:r w:rsidR="00D84B74">
        <w:rPr>
          <w:rFonts w:eastAsia="Times New Roman" w:cs="Times New Roman"/>
          <w:color w:val="000000"/>
        </w:rPr>
        <w:t>one</w:t>
      </w:r>
      <w:r w:rsidR="00EB4A87">
        <w:rPr>
          <w:rFonts w:eastAsia="Times New Roman" w:cs="Times New Roman"/>
          <w:color w:val="000000"/>
        </w:rPr>
        <w:t xml:space="preserve"> outlier cluster with </w:t>
      </w:r>
      <w:r w:rsidR="00D84B74">
        <w:rPr>
          <w:rFonts w:eastAsia="Times New Roman" w:cs="Times New Roman"/>
          <w:color w:val="000000"/>
        </w:rPr>
        <w:t>96</w:t>
      </w:r>
      <w:r w:rsidR="00EB4A87">
        <w:rPr>
          <w:rFonts w:eastAsia="Times New Roman" w:cs="Times New Roman"/>
          <w:color w:val="000000"/>
        </w:rPr>
        <w:t xml:space="preserve">% dissimilarity. </w:t>
      </w:r>
      <w:r w:rsidR="00F723BA">
        <w:rPr>
          <w:rFonts w:eastAsia="Times New Roman" w:cs="Times New Roman"/>
          <w:color w:val="000000"/>
        </w:rPr>
        <w:t xml:space="preserve">In Johnstone Strait, the separation between </w:t>
      </w:r>
      <w:r w:rsidR="00EB4A87">
        <w:rPr>
          <w:rFonts w:eastAsia="Times New Roman" w:cs="Times New Roman"/>
          <w:color w:val="000000"/>
        </w:rPr>
        <w:t>sites</w:t>
      </w:r>
      <w:r w:rsidR="002317E9">
        <w:rPr>
          <w:rFonts w:eastAsia="Times New Roman" w:cs="Times New Roman"/>
          <w:color w:val="000000"/>
        </w:rPr>
        <w:t xml:space="preserve"> was more distinct. There was</w:t>
      </w:r>
      <w:r w:rsidR="00EB4A87">
        <w:rPr>
          <w:rFonts w:eastAsia="Times New Roman" w:cs="Times New Roman"/>
          <w:color w:val="000000"/>
        </w:rPr>
        <w:t xml:space="preserve"> </w:t>
      </w:r>
      <w:r w:rsidR="00F723BA">
        <w:rPr>
          <w:rFonts w:eastAsia="Times New Roman" w:cs="Times New Roman"/>
          <w:color w:val="000000"/>
        </w:rPr>
        <w:t>one cluster for both pink and chum diets in J02</w:t>
      </w:r>
      <w:r w:rsidR="00BB1569">
        <w:rPr>
          <w:rFonts w:eastAsia="Times New Roman" w:cs="Times New Roman"/>
          <w:color w:val="000000"/>
        </w:rPr>
        <w:t xml:space="preserve">, </w:t>
      </w:r>
      <w:r w:rsidR="00D84B74">
        <w:rPr>
          <w:rFonts w:eastAsia="Times New Roman" w:cs="Times New Roman"/>
          <w:color w:val="000000"/>
        </w:rPr>
        <w:t>near</w:t>
      </w:r>
      <w:r w:rsidR="00BB1569">
        <w:rPr>
          <w:rFonts w:eastAsia="Times New Roman" w:cs="Times New Roman"/>
          <w:color w:val="000000"/>
        </w:rPr>
        <w:t xml:space="preserve"> Q</w:t>
      </w:r>
      <w:r w:rsidR="009814B4">
        <w:rPr>
          <w:rFonts w:eastAsia="Times New Roman" w:cs="Times New Roman"/>
          <w:color w:val="000000"/>
        </w:rPr>
        <w:t>ueen Charlotte Strait</w:t>
      </w:r>
      <w:r w:rsidR="00EB4A87">
        <w:rPr>
          <w:rFonts w:eastAsia="Times New Roman" w:cs="Times New Roman"/>
          <w:color w:val="000000"/>
        </w:rPr>
        <w:t xml:space="preserve"> (&lt;</w:t>
      </w:r>
      <w:r w:rsidR="005D6A31">
        <w:rPr>
          <w:rFonts w:eastAsia="Times New Roman" w:cs="Times New Roman"/>
          <w:color w:val="000000"/>
        </w:rPr>
        <w:t xml:space="preserve"> </w:t>
      </w:r>
      <w:r w:rsidR="00EB4A87">
        <w:rPr>
          <w:rFonts w:eastAsia="Times New Roman" w:cs="Times New Roman"/>
          <w:color w:val="000000"/>
        </w:rPr>
        <w:t>60% dissimilarity)</w:t>
      </w:r>
      <w:r w:rsidR="009A4741">
        <w:rPr>
          <w:rFonts w:eastAsia="Times New Roman" w:cs="Times New Roman"/>
          <w:color w:val="000000"/>
        </w:rPr>
        <w:t>.</w:t>
      </w:r>
      <w:r w:rsidR="00EB4A87">
        <w:rPr>
          <w:rFonts w:eastAsia="Times New Roman" w:cs="Times New Roman"/>
          <w:color w:val="000000"/>
        </w:rPr>
        <w:t xml:space="preserve"> </w:t>
      </w:r>
      <w:r w:rsidR="00D33C8D">
        <w:rPr>
          <w:rFonts w:eastAsia="Times New Roman" w:cs="Times New Roman"/>
          <w:color w:val="000000"/>
        </w:rPr>
        <w:t>Conversely, for the other Johnstone Strait sites pink and chum salmon clustered separately. At J08, diets had &lt; 55% dissimilarity within species but 82% between species. At J06, there was high dissimilarity between pink salmon diets (&gt; 79%), while chum diets had &lt;55% dissimilarity</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2.6</w:t>
      </w:r>
      <w:r w:rsidR="00A00136">
        <w:rPr>
          <w:rFonts w:eastAsia="Times New Roman" w:cs="Times New Roman"/>
          <w:color w:val="000000"/>
        </w:rPr>
        <w:fldChar w:fldCharType="end"/>
      </w:r>
      <w:r w:rsidR="00A00136">
        <w:rPr>
          <w:rFonts w:eastAsia="Times New Roman" w:cs="Times New Roman"/>
          <w:color w:val="000000"/>
        </w:rPr>
        <w:t>)</w:t>
      </w:r>
      <w:r w:rsidR="00D33C8D">
        <w:rPr>
          <w:rFonts w:eastAsia="Times New Roman" w:cs="Times New Roman"/>
          <w:color w:val="000000"/>
        </w:rPr>
        <w:t>.</w:t>
      </w:r>
    </w:p>
    <w:p w14:paraId="4140B80C" w14:textId="77777777" w:rsidR="00D33C8D" w:rsidRDefault="00D33C8D" w:rsidP="00DF2943">
      <w:pPr>
        <w:rPr>
          <w:rFonts w:eastAsia="Times New Roman" w:cs="Times New Roman"/>
          <w:color w:val="000000"/>
        </w:rPr>
      </w:pPr>
    </w:p>
    <w:p w14:paraId="16AF7B81" w14:textId="4B28117B" w:rsidR="007F12C8" w:rsidRDefault="007F12C8" w:rsidP="00DF2943">
      <w:pPr>
        <w:pStyle w:val="Heading4"/>
      </w:pPr>
      <w:bookmarkStart w:id="45" w:name="_Toc55731614"/>
      <w:r>
        <w:t>Salmon health</w:t>
      </w:r>
      <w:bookmarkEnd w:id="45"/>
    </w:p>
    <w:p w14:paraId="6521CA72" w14:textId="77777777" w:rsidR="007F12C8" w:rsidRDefault="007F12C8" w:rsidP="00DF2943"/>
    <w:p w14:paraId="20CAAC02" w14:textId="0670ED6C" w:rsidR="007F12C8" w:rsidRPr="00A64878" w:rsidRDefault="007F12C8" w:rsidP="00DF2943">
      <w:pPr>
        <w:rPr>
          <w:rFonts w:eastAsia="Times New Roman" w:cs="Times New Roman"/>
          <w:color w:val="000000"/>
        </w:rPr>
      </w:pPr>
      <w:r>
        <w:tab/>
      </w:r>
      <w:r w:rsidRPr="00EB46DF">
        <w:rPr>
          <w:rFonts w:eastAsia="Times New Roman" w:cs="Times New Roman"/>
          <w:color w:val="000000"/>
        </w:rPr>
        <w:t xml:space="preserve">Pink and chum </w:t>
      </w:r>
      <w:r>
        <w:rPr>
          <w:rFonts w:eastAsia="Times New Roman" w:cs="Times New Roman"/>
          <w:color w:val="000000"/>
        </w:rPr>
        <w:t xml:space="preserve">samples </w:t>
      </w:r>
      <w:r w:rsidRPr="00EB46DF">
        <w:rPr>
          <w:rFonts w:eastAsia="Times New Roman" w:cs="Times New Roman"/>
          <w:color w:val="000000"/>
        </w:rPr>
        <w:t xml:space="preserve">collected for analysis </w:t>
      </w:r>
      <w:r>
        <w:rPr>
          <w:rFonts w:eastAsia="Times New Roman" w:cs="Times New Roman"/>
          <w:color w:val="000000"/>
        </w:rPr>
        <w:t>were</w:t>
      </w:r>
      <w:r w:rsidRPr="00EB46DF">
        <w:rPr>
          <w:rFonts w:eastAsia="Times New Roman" w:cs="Times New Roman"/>
          <w:color w:val="000000"/>
        </w:rPr>
        <w:t xml:space="preserve"> shown in</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Table </w:t>
      </w:r>
      <w:r w:rsidR="00821AC3">
        <w:rPr>
          <w:noProof/>
        </w:rPr>
        <w:t>2.1</w:t>
      </w:r>
      <w:r w:rsidR="00A00136">
        <w:rPr>
          <w:rFonts w:eastAsia="Times New Roman" w:cs="Times New Roman"/>
          <w:color w:val="000000"/>
        </w:rPr>
        <w:fldChar w:fldCharType="end"/>
      </w:r>
      <w:r>
        <w:rPr>
          <w:rFonts w:eastAsia="Times New Roman" w:cs="Times New Roman"/>
          <w:color w:val="000000"/>
        </w:rPr>
        <w:t>, with length and weight information in</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_Ref47176589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Table </w:t>
      </w:r>
      <w:r w:rsidR="00821AC3">
        <w:rPr>
          <w:noProof/>
        </w:rPr>
        <w:t>2.4</w:t>
      </w:r>
      <w:r w:rsidR="00A00136">
        <w:rPr>
          <w:rFonts w:eastAsia="Times New Roman" w:cs="Times New Roman"/>
          <w:color w:val="000000"/>
        </w:rPr>
        <w:fldChar w:fldCharType="end"/>
      </w:r>
      <w:r w:rsidRPr="00EB46DF">
        <w:rPr>
          <w:rFonts w:eastAsia="Times New Roman" w:cs="Times New Roman"/>
          <w:color w:val="000000"/>
        </w:rPr>
        <w:t>.</w:t>
      </w:r>
      <w:r>
        <w:rPr>
          <w:rFonts w:eastAsia="Times New Roman" w:cs="Times New Roman"/>
          <w:color w:val="000000"/>
        </w:rPr>
        <w:t xml:space="preserve"> Mean (</w:t>
      </w:r>
      <w:r w:rsidRPr="0014191B">
        <w:rPr>
          <w:rFonts w:eastAsia="Times New Roman" w:cs="Times New Roman"/>
          <w:color w:val="000000"/>
        </w:rPr>
        <w:t>±</w:t>
      </w:r>
      <w:r>
        <w:rPr>
          <w:rFonts w:eastAsia="Times New Roman" w:cs="Times New Roman"/>
          <w:color w:val="000000"/>
        </w:rPr>
        <w:t xml:space="preserve"> SE) fork length was 103.4</w:t>
      </w:r>
      <w:r w:rsidRPr="0014191B">
        <w:t xml:space="preserve"> </w:t>
      </w:r>
      <w:r w:rsidRPr="0014191B">
        <w:rPr>
          <w:rFonts w:eastAsia="Times New Roman" w:cs="Times New Roman"/>
          <w:color w:val="000000"/>
        </w:rPr>
        <w:t>±</w:t>
      </w:r>
      <w:r>
        <w:rPr>
          <w:rFonts w:eastAsia="Times New Roman" w:cs="Times New Roman"/>
          <w:color w:val="000000"/>
        </w:rPr>
        <w:t xml:space="preserve"> 0.3 mm (mean </w:t>
      </w:r>
      <w:r w:rsidRPr="0014191B">
        <w:rPr>
          <w:rFonts w:eastAsia="Times New Roman" w:cs="Times New Roman"/>
          <w:color w:val="000000"/>
        </w:rPr>
        <w:t>±</w:t>
      </w:r>
      <w:r>
        <w:rPr>
          <w:rFonts w:eastAsia="Times New Roman" w:cs="Times New Roman"/>
          <w:color w:val="000000"/>
        </w:rPr>
        <w:t xml:space="preserve"> SE) for chum salmon and 105.1</w:t>
      </w:r>
      <w:r w:rsidRPr="0014191B">
        <w:t xml:space="preserve"> </w:t>
      </w:r>
      <w:r w:rsidRPr="0014191B">
        <w:rPr>
          <w:rFonts w:eastAsia="Times New Roman" w:cs="Times New Roman"/>
          <w:color w:val="000000"/>
        </w:rPr>
        <w:t>±</w:t>
      </w:r>
      <w:r>
        <w:rPr>
          <w:rFonts w:eastAsia="Times New Roman" w:cs="Times New Roman"/>
          <w:color w:val="000000"/>
        </w:rPr>
        <w:t xml:space="preserve"> 0.2 mm for pink salmon in the Discovery Islands. In Johnstone Strait, chum salmon mean lengths were 118.8</w:t>
      </w:r>
      <w:r w:rsidRPr="0014191B">
        <w:t xml:space="preserve"> </w:t>
      </w:r>
      <w:r w:rsidRPr="0014191B">
        <w:rPr>
          <w:rFonts w:eastAsia="Times New Roman" w:cs="Times New Roman"/>
          <w:color w:val="000000"/>
        </w:rPr>
        <w:t>±</w:t>
      </w:r>
      <w:r>
        <w:rPr>
          <w:rFonts w:eastAsia="Times New Roman" w:cs="Times New Roman"/>
          <w:color w:val="000000"/>
        </w:rPr>
        <w:t xml:space="preserve"> 0.3 mm and pink salmon, 113.4</w:t>
      </w:r>
      <w:r w:rsidRPr="0014191B">
        <w:t xml:space="preserve"> </w:t>
      </w:r>
      <w:r w:rsidRPr="0014191B">
        <w:rPr>
          <w:rFonts w:eastAsia="Times New Roman" w:cs="Times New Roman"/>
          <w:color w:val="000000"/>
        </w:rPr>
        <w:t>±</w:t>
      </w:r>
      <w:r>
        <w:rPr>
          <w:rFonts w:eastAsia="Times New Roman" w:cs="Times New Roman"/>
          <w:color w:val="000000"/>
        </w:rPr>
        <w:t xml:space="preserve"> 0.2 mm. </w:t>
      </w:r>
      <w:r w:rsidR="00A64878">
        <w:rPr>
          <w:rFonts w:eastAsia="Times New Roman" w:cs="Times New Roman"/>
          <w:color w:val="000000"/>
        </w:rPr>
        <w:t xml:space="preserve"> </w:t>
      </w:r>
      <w:r>
        <w:t>Juvenile salmon condition was poor throughout most of the region, for pink salmon the mean K value was &lt;1 for every site except J02, near Queen Charlotte Strait (</w:t>
      </w:r>
      <w:r>
        <w:fldChar w:fldCharType="begin"/>
      </w:r>
      <w:r>
        <w:instrText xml:space="preserve"> REF _Ref47176181 \h </w:instrText>
      </w:r>
      <w:r w:rsidR="00DF2943">
        <w:instrText xml:space="preserve"> \* MERGEFORMAT </w:instrText>
      </w:r>
      <w:r>
        <w:fldChar w:fldCharType="separate"/>
      </w:r>
      <w:r w:rsidR="00821AC3">
        <w:t xml:space="preserve">Figure </w:t>
      </w:r>
      <w:r w:rsidR="00821AC3">
        <w:rPr>
          <w:noProof/>
        </w:rPr>
        <w:t>2.7</w:t>
      </w:r>
      <w:r>
        <w:fldChar w:fldCharType="end"/>
      </w:r>
      <w:r>
        <w:t>). Whereas chum salmon were in a better condition relative to pink and had mean K &gt; 1 at each end of the study area, D07 and J02, and poorer condition throughout the other sites, with high variability</w:t>
      </w:r>
      <w:r w:rsidR="00A00136">
        <w:t xml:space="preserve"> (</w:t>
      </w:r>
      <w:r w:rsidR="00A00136">
        <w:fldChar w:fldCharType="begin"/>
      </w:r>
      <w:r w:rsidR="00A00136">
        <w:instrText xml:space="preserve"> REF _Ref47176181 \h </w:instrText>
      </w:r>
      <w:r w:rsidR="00DF2943">
        <w:instrText xml:space="preserve"> \* MERGEFORMAT </w:instrText>
      </w:r>
      <w:r w:rsidR="00A00136">
        <w:fldChar w:fldCharType="separate"/>
      </w:r>
      <w:r w:rsidR="00821AC3">
        <w:t xml:space="preserve">Figure </w:t>
      </w:r>
      <w:r w:rsidR="00821AC3">
        <w:rPr>
          <w:noProof/>
        </w:rPr>
        <w:t>2.7</w:t>
      </w:r>
      <w:r w:rsidR="00A00136">
        <w:fldChar w:fldCharType="end"/>
      </w:r>
      <w:r w:rsidR="00A00136">
        <w:t>)</w:t>
      </w:r>
      <w:r>
        <w:t xml:space="preserve">. </w:t>
      </w:r>
    </w:p>
    <w:p w14:paraId="61805B20" w14:textId="77777777" w:rsidR="00A1270A" w:rsidRPr="00A1270A" w:rsidRDefault="00A1270A" w:rsidP="00DF2943"/>
    <w:p w14:paraId="1E7B7A6B" w14:textId="4B1769FB" w:rsidR="003D5843" w:rsidRPr="00EB46DF" w:rsidRDefault="00372150" w:rsidP="00DF2943">
      <w:pPr>
        <w:rPr>
          <w:rFonts w:eastAsia="Times New Roman" w:cs="Times New Roman"/>
          <w:color w:val="000000"/>
        </w:rPr>
      </w:pPr>
      <w:r w:rsidRPr="00EB46DF">
        <w:rPr>
          <w:rFonts w:eastAsia="Times New Roman" w:cs="Times New Roman"/>
          <w:color w:val="000000"/>
        </w:rPr>
        <w:tab/>
      </w:r>
      <w:r w:rsidR="00DB4669" w:rsidRPr="00EB46DF">
        <w:rPr>
          <w:rFonts w:eastAsia="Times New Roman" w:cs="Times New Roman"/>
          <w:color w:val="000000"/>
        </w:rPr>
        <w:t xml:space="preserve">Gut </w:t>
      </w:r>
      <w:r w:rsidR="00DB4669" w:rsidRPr="00EB46DF">
        <w:rPr>
          <w:rFonts w:eastAsia="Times New Roman" w:cs="Times New Roman"/>
          <w:color w:val="000000" w:themeColor="text1"/>
        </w:rPr>
        <w:t xml:space="preserve">fullness </w:t>
      </w:r>
      <w:r w:rsidRPr="00EB46DF">
        <w:rPr>
          <w:rFonts w:eastAsia="Times New Roman" w:cs="Times New Roman"/>
          <w:color w:val="000000" w:themeColor="text1"/>
        </w:rPr>
        <w:t xml:space="preserve">was consistently low throughout </w:t>
      </w:r>
      <w:r w:rsidR="00B57FD9">
        <w:rPr>
          <w:rFonts w:eastAsia="Times New Roman" w:cs="Times New Roman"/>
          <w:color w:val="000000" w:themeColor="text1"/>
        </w:rPr>
        <w:t>the Discovery Islands and Johnstone Strait</w:t>
      </w:r>
      <w:r w:rsidRPr="00EB46DF">
        <w:rPr>
          <w:rFonts w:eastAsia="Times New Roman" w:cs="Times New Roman"/>
          <w:color w:val="000000" w:themeColor="text1"/>
        </w:rPr>
        <w:t>, with the exception of full</w:t>
      </w:r>
      <w:r w:rsidR="00254176" w:rsidRPr="00EB46DF">
        <w:rPr>
          <w:rFonts w:eastAsia="Times New Roman" w:cs="Times New Roman"/>
          <w:color w:val="000000" w:themeColor="text1"/>
        </w:rPr>
        <w:t xml:space="preserve"> and distended</w:t>
      </w:r>
      <w:r w:rsidRPr="00EB46DF">
        <w:rPr>
          <w:rFonts w:eastAsia="Times New Roman" w:cs="Times New Roman"/>
          <w:color w:val="000000" w:themeColor="text1"/>
        </w:rPr>
        <w:t xml:space="preserve"> stomachs at the last site, </w:t>
      </w:r>
      <w:r w:rsidR="00B57FD9">
        <w:rPr>
          <w:rFonts w:eastAsia="Times New Roman" w:cs="Times New Roman"/>
          <w:color w:val="000000" w:themeColor="text1"/>
        </w:rPr>
        <w:t xml:space="preserve">in southern </w:t>
      </w:r>
      <w:r w:rsidRPr="00EB46DF">
        <w:rPr>
          <w:rFonts w:eastAsia="Times New Roman" w:cs="Times New Roman"/>
          <w:color w:val="000000" w:themeColor="text1"/>
        </w:rPr>
        <w:t>Queen Charlotte Strait</w:t>
      </w:r>
      <w:r w:rsidR="00A16692" w:rsidRPr="00EB46DF">
        <w:rPr>
          <w:rFonts w:eastAsia="Times New Roman" w:cs="Times New Roman"/>
          <w:color w:val="000000" w:themeColor="text1"/>
        </w:rPr>
        <w:t xml:space="preserve"> (</w:t>
      </w:r>
      <w:r w:rsidR="00EA3021">
        <w:rPr>
          <w:rFonts w:eastAsia="Times New Roman" w:cs="Times New Roman"/>
          <w:color w:val="000000" w:themeColor="text1"/>
        </w:rPr>
        <w:fldChar w:fldCharType="begin"/>
      </w:r>
      <w:r w:rsidR="00EA3021">
        <w:rPr>
          <w:rFonts w:eastAsia="Times New Roman" w:cs="Times New Roman"/>
          <w:color w:val="000000" w:themeColor="text1"/>
        </w:rPr>
        <w:instrText xml:space="preserve"> REF _Ref47176309 \h </w:instrText>
      </w:r>
      <w:r w:rsidR="00DF2943">
        <w:rPr>
          <w:rFonts w:eastAsia="Times New Roman" w:cs="Times New Roman"/>
          <w:color w:val="000000" w:themeColor="text1"/>
        </w:rPr>
        <w:instrText xml:space="preserve"> \* MERGEFORMAT </w:instrText>
      </w:r>
      <w:r w:rsidR="00EA3021">
        <w:rPr>
          <w:rFonts w:eastAsia="Times New Roman" w:cs="Times New Roman"/>
          <w:color w:val="000000" w:themeColor="text1"/>
        </w:rPr>
      </w:r>
      <w:r w:rsidR="00EA3021">
        <w:rPr>
          <w:rFonts w:eastAsia="Times New Roman" w:cs="Times New Roman"/>
          <w:color w:val="000000" w:themeColor="text1"/>
        </w:rPr>
        <w:fldChar w:fldCharType="separate"/>
      </w:r>
      <w:r w:rsidR="00821AC3">
        <w:t xml:space="preserve">Figure </w:t>
      </w:r>
      <w:r w:rsidR="00821AC3">
        <w:rPr>
          <w:noProof/>
        </w:rPr>
        <w:t>2.8</w:t>
      </w:r>
      <w:r w:rsidR="00EA3021">
        <w:rPr>
          <w:rFonts w:eastAsia="Times New Roman" w:cs="Times New Roman"/>
          <w:color w:val="000000" w:themeColor="text1"/>
        </w:rPr>
        <w:fldChar w:fldCharType="end"/>
      </w:r>
      <w:r w:rsidR="00A16692" w:rsidRPr="00EB46DF">
        <w:rPr>
          <w:rFonts w:eastAsia="Times New Roman" w:cs="Times New Roman"/>
          <w:color w:val="000000" w:themeColor="text1"/>
        </w:rPr>
        <w:t>)</w:t>
      </w:r>
      <w:r w:rsidRPr="00EB46DF">
        <w:rPr>
          <w:rFonts w:eastAsia="Times New Roman" w:cs="Times New Roman"/>
          <w:color w:val="000000" w:themeColor="text1"/>
        </w:rPr>
        <w:t xml:space="preserve">. Gut fullness indices </w:t>
      </w:r>
      <w:r w:rsidR="00254176" w:rsidRPr="00EB46DF">
        <w:rPr>
          <w:rFonts w:eastAsia="Times New Roman" w:cs="Times New Roman"/>
          <w:color w:val="000000" w:themeColor="text1"/>
        </w:rPr>
        <w:t>(GFI)</w:t>
      </w:r>
      <w:r w:rsidR="00B57FD9">
        <w:rPr>
          <w:rFonts w:eastAsia="Times New Roman" w:cs="Times New Roman"/>
          <w:color w:val="000000" w:themeColor="text1"/>
        </w:rPr>
        <w:t xml:space="preserve"> for both species</w:t>
      </w:r>
      <w:r w:rsidR="00254176" w:rsidRPr="00EB46DF">
        <w:rPr>
          <w:rFonts w:eastAsia="Times New Roman" w:cs="Times New Roman"/>
          <w:color w:val="000000" w:themeColor="text1"/>
        </w:rPr>
        <w:t xml:space="preserve"> </w:t>
      </w:r>
      <w:r w:rsidRPr="00EB46DF">
        <w:rPr>
          <w:rFonts w:eastAsia="Times New Roman" w:cs="Times New Roman"/>
          <w:color w:val="000000" w:themeColor="text1"/>
        </w:rPr>
        <w:t xml:space="preserve">were </w:t>
      </w:r>
      <w:r w:rsidR="00163A6A" w:rsidRPr="00EB46DF">
        <w:rPr>
          <w:rFonts w:eastAsia="Times New Roman" w:cs="Times New Roman"/>
          <w:color w:val="000000" w:themeColor="text1"/>
        </w:rPr>
        <w:t xml:space="preserve">generally </w:t>
      </w:r>
      <w:r w:rsidRPr="00EB46DF">
        <w:rPr>
          <w:rFonts w:eastAsia="Times New Roman" w:cs="Times New Roman"/>
          <w:color w:val="000000" w:themeColor="text1"/>
        </w:rPr>
        <w:t xml:space="preserve">below </w:t>
      </w:r>
      <w:r w:rsidR="00130CA0" w:rsidRPr="00EB46DF">
        <w:rPr>
          <w:rFonts w:eastAsia="Times New Roman" w:cs="Times New Roman"/>
          <w:color w:val="000000" w:themeColor="text1"/>
        </w:rPr>
        <w:t>0.5</w:t>
      </w:r>
      <w:r w:rsidRPr="00EB46DF">
        <w:rPr>
          <w:rFonts w:eastAsia="Times New Roman" w:cs="Times New Roman"/>
          <w:color w:val="000000" w:themeColor="text1"/>
        </w:rPr>
        <w:t xml:space="preserve">% body weight throughout the </w:t>
      </w:r>
      <w:r w:rsidR="00DB4669" w:rsidRPr="00EB46DF">
        <w:rPr>
          <w:rFonts w:eastAsia="Times New Roman" w:cs="Times New Roman"/>
          <w:color w:val="000000" w:themeColor="text1"/>
        </w:rPr>
        <w:t>Discovery Islands</w:t>
      </w:r>
      <w:r w:rsidR="00C3611D">
        <w:rPr>
          <w:rFonts w:eastAsia="Times New Roman" w:cs="Times New Roman"/>
          <w:color w:val="000000" w:themeColor="text1"/>
        </w:rPr>
        <w:t>,</w:t>
      </w:r>
      <w:r w:rsidR="00DB4669" w:rsidRPr="00EB46DF">
        <w:rPr>
          <w:rFonts w:eastAsia="Times New Roman" w:cs="Times New Roman"/>
          <w:color w:val="000000" w:themeColor="text1"/>
        </w:rPr>
        <w:t xml:space="preserve"> and </w:t>
      </w:r>
      <w:r w:rsidR="00810FDA" w:rsidRPr="00EB46DF">
        <w:rPr>
          <w:rFonts w:eastAsia="Times New Roman" w:cs="Times New Roman"/>
          <w:color w:val="000000" w:themeColor="text1"/>
        </w:rPr>
        <w:t xml:space="preserve">J06, the </w:t>
      </w:r>
      <w:r w:rsidR="00537AE3">
        <w:rPr>
          <w:rFonts w:eastAsia="Times New Roman" w:cs="Times New Roman"/>
          <w:color w:val="000000" w:themeColor="text1"/>
        </w:rPr>
        <w:t>most southerly</w:t>
      </w:r>
      <w:r w:rsidR="00810FDA" w:rsidRPr="00EB46DF">
        <w:rPr>
          <w:rFonts w:eastAsia="Times New Roman" w:cs="Times New Roman"/>
          <w:color w:val="000000" w:themeColor="text1"/>
        </w:rPr>
        <w:t xml:space="preserve"> Johnstone Strait site.</w:t>
      </w:r>
      <w:r w:rsidR="00A16692" w:rsidRPr="00EB46DF">
        <w:rPr>
          <w:rFonts w:eastAsia="Times New Roman" w:cs="Times New Roman"/>
          <w:color w:val="000000" w:themeColor="text1"/>
        </w:rPr>
        <w:t xml:space="preserve"> </w:t>
      </w:r>
      <w:r w:rsidR="00254176" w:rsidRPr="00EB46DF">
        <w:rPr>
          <w:rFonts w:eastAsia="Times New Roman" w:cs="Times New Roman"/>
          <w:color w:val="000000" w:themeColor="text1"/>
        </w:rPr>
        <w:t>At t</w:t>
      </w:r>
      <w:r w:rsidR="00810FDA" w:rsidRPr="00EB46DF">
        <w:rPr>
          <w:rFonts w:eastAsia="Times New Roman" w:cs="Times New Roman"/>
          <w:color w:val="000000" w:themeColor="text1"/>
        </w:rPr>
        <w:t>he</w:t>
      </w:r>
      <w:r w:rsidRPr="00EB46DF">
        <w:rPr>
          <w:rFonts w:eastAsia="Times New Roman" w:cs="Times New Roman"/>
          <w:color w:val="000000" w:themeColor="text1"/>
        </w:rPr>
        <w:t xml:space="preserve"> mid-Johnstone Strait site J08, the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increase</w:t>
      </w:r>
      <w:r w:rsidR="00810FDA" w:rsidRPr="00EB46DF">
        <w:rPr>
          <w:rFonts w:eastAsia="Times New Roman" w:cs="Times New Roman"/>
          <w:color w:val="000000" w:themeColor="text1"/>
        </w:rPr>
        <w:t>d</w:t>
      </w:r>
      <w:r w:rsidRPr="00EB46DF">
        <w:rPr>
          <w:rFonts w:eastAsia="Times New Roman" w:cs="Times New Roman"/>
          <w:color w:val="000000" w:themeColor="text1"/>
        </w:rPr>
        <w:t xml:space="preserve"> to </w:t>
      </w:r>
      <w:r w:rsidR="00537AE3">
        <w:rPr>
          <w:rFonts w:eastAsia="Times New Roman" w:cs="Times New Roman"/>
          <w:color w:val="000000" w:themeColor="text1"/>
        </w:rPr>
        <w:t>~</w:t>
      </w:r>
      <w:r w:rsidRPr="00EB46DF">
        <w:rPr>
          <w:rFonts w:eastAsia="Times New Roman" w:cs="Times New Roman"/>
          <w:color w:val="000000" w:themeColor="text1"/>
        </w:rPr>
        <w:t xml:space="preserve"> 1% body weight</w:t>
      </w:r>
      <w:r w:rsidR="00130CA0" w:rsidRPr="00EB46DF">
        <w:rPr>
          <w:rFonts w:eastAsia="Times New Roman" w:cs="Times New Roman"/>
          <w:color w:val="000000" w:themeColor="text1"/>
        </w:rPr>
        <w:t xml:space="preserve"> (pink 1.13</w:t>
      </w:r>
      <w:r w:rsidR="000A3C7A" w:rsidRPr="00EB46DF">
        <w:rPr>
          <w:rFonts w:eastAsia="Times New Roman" w:cs="Times New Roman"/>
          <w:color w:val="000000" w:themeColor="text1"/>
        </w:rPr>
        <w:t>%</w:t>
      </w:r>
      <w:r w:rsidR="00130CA0" w:rsidRPr="00EB46DF">
        <w:rPr>
          <w:rFonts w:eastAsia="Times New Roman" w:cs="Times New Roman"/>
          <w:color w:val="000000" w:themeColor="text1"/>
        </w:rPr>
        <w:t xml:space="preserve">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w:t>
      </w:r>
      <w:r w:rsidR="00130CA0" w:rsidRPr="00EB46DF">
        <w:rPr>
          <w:rFonts w:eastAsia="Times New Roman" w:cs="Times New Roman"/>
          <w:color w:val="000000" w:themeColor="text1"/>
        </w:rPr>
        <w:t xml:space="preserve">0.06, chum </w:t>
      </w:r>
      <w:r w:rsidR="000A3C7A" w:rsidRPr="00EB46DF">
        <w:rPr>
          <w:rFonts w:eastAsia="Times New Roman" w:cs="Times New Roman"/>
          <w:color w:val="000000" w:themeColor="text1"/>
        </w:rPr>
        <w:t xml:space="preserve">1.28%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0.04</w:t>
      </w:r>
      <w:r w:rsidR="00130CA0" w:rsidRPr="00EB46DF">
        <w:rPr>
          <w:rFonts w:eastAsia="Times New Roman" w:cs="Times New Roman"/>
          <w:color w:val="000000" w:themeColor="text1"/>
        </w:rPr>
        <w:t>)</w:t>
      </w:r>
      <w:r w:rsidR="00537AE3">
        <w:rPr>
          <w:rFonts w:eastAsia="Times New Roman" w:cs="Times New Roman"/>
          <w:color w:val="000000" w:themeColor="text1"/>
        </w:rPr>
        <w:t>. At J02, GFI increased to ~</w:t>
      </w:r>
      <w:r w:rsidRPr="00EB46DF">
        <w:rPr>
          <w:rFonts w:eastAsia="Times New Roman" w:cs="Times New Roman"/>
          <w:color w:val="000000" w:themeColor="text1"/>
        </w:rPr>
        <w:t xml:space="preserve"> </w:t>
      </w:r>
      <w:r w:rsidR="0061405B" w:rsidRPr="00EB46DF">
        <w:rPr>
          <w:rFonts w:eastAsia="Times New Roman" w:cs="Times New Roman"/>
          <w:color w:val="000000" w:themeColor="text1"/>
        </w:rPr>
        <w:t>7</w:t>
      </w:r>
      <w:r w:rsidRPr="00EB46DF">
        <w:rPr>
          <w:rFonts w:eastAsia="Times New Roman" w:cs="Times New Roman"/>
          <w:color w:val="000000" w:themeColor="text1"/>
        </w:rPr>
        <w:t xml:space="preserve">% body weight </w:t>
      </w:r>
      <w:r w:rsidR="008F25B2">
        <w:rPr>
          <w:rFonts w:eastAsia="Times New Roman" w:cs="Times New Roman"/>
          <w:color w:val="000000" w:themeColor="text1"/>
        </w:rPr>
        <w:t>GFI</w:t>
      </w:r>
      <w:r w:rsidRPr="00EB46DF">
        <w:rPr>
          <w:rFonts w:eastAsia="Times New Roman" w:cs="Times New Roman"/>
          <w:color w:val="000000" w:themeColor="text1"/>
        </w:rPr>
        <w:t xml:space="preserve"> at site J02</w:t>
      </w:r>
      <w:r w:rsidR="000A3C7A" w:rsidRPr="00EB46DF">
        <w:rPr>
          <w:rFonts w:eastAsia="Times New Roman" w:cs="Times New Roman"/>
          <w:color w:val="000000" w:themeColor="text1"/>
        </w:rPr>
        <w:t xml:space="preserve"> (pink 7.46%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0.19, chum 6.20% </w:t>
      </w:r>
      <w:r w:rsidR="000A3C7A" w:rsidRPr="00EB46DF">
        <w:rPr>
          <w:rFonts w:eastAsia="Times New Roman" w:cs="Times New Roman"/>
          <w:color w:val="000000" w:themeColor="text1"/>
          <w:shd w:val="clear" w:color="auto" w:fill="FFFFFF"/>
        </w:rPr>
        <w:t xml:space="preserve">± </w:t>
      </w:r>
      <w:r w:rsidR="000A3C7A" w:rsidRPr="00EB46DF">
        <w:rPr>
          <w:rFonts w:eastAsia="Times New Roman" w:cs="Times New Roman"/>
          <w:color w:val="000000" w:themeColor="text1"/>
        </w:rPr>
        <w:t>0.11)</w:t>
      </w:r>
      <w:r w:rsidRPr="00EB46DF">
        <w:rPr>
          <w:rFonts w:eastAsia="Times New Roman" w:cs="Times New Roman"/>
          <w:color w:val="000000" w:themeColor="text1"/>
        </w:rPr>
        <w:t>.</w:t>
      </w:r>
      <w:r w:rsidR="003D5843" w:rsidRPr="00EB46DF">
        <w:rPr>
          <w:rFonts w:eastAsia="Times New Roman" w:cs="Times New Roman"/>
          <w:color w:val="000000" w:themeColor="text1"/>
        </w:rPr>
        <w:t xml:space="preserve"> Microplastics</w:t>
      </w:r>
      <w:r w:rsidR="00052533" w:rsidRPr="00EB46DF">
        <w:rPr>
          <w:rFonts w:eastAsia="Times New Roman" w:cs="Times New Roman"/>
          <w:color w:val="000000" w:themeColor="text1"/>
        </w:rPr>
        <w:t xml:space="preserve"> and other</w:t>
      </w:r>
      <w:r w:rsidR="00500BFD" w:rsidRPr="00EB46DF">
        <w:rPr>
          <w:rFonts w:eastAsia="Times New Roman" w:cs="Times New Roman"/>
          <w:color w:val="000000" w:themeColor="text1"/>
        </w:rPr>
        <w:t xml:space="preserve"> non-digestible</w:t>
      </w:r>
      <w:r w:rsidR="00052533" w:rsidRPr="00EB46DF">
        <w:rPr>
          <w:rFonts w:eastAsia="Times New Roman" w:cs="Times New Roman"/>
          <w:color w:val="000000" w:themeColor="text1"/>
        </w:rPr>
        <w:t xml:space="preserve"> objects (glass, </w:t>
      </w:r>
      <w:r w:rsidR="00B766C2" w:rsidRPr="00EB46DF">
        <w:rPr>
          <w:rFonts w:eastAsia="Times New Roman" w:cs="Times New Roman"/>
          <w:color w:val="000000" w:themeColor="text1"/>
        </w:rPr>
        <w:t xml:space="preserve">a </w:t>
      </w:r>
      <w:r w:rsidR="00052533" w:rsidRPr="00EB46DF">
        <w:rPr>
          <w:rFonts w:eastAsia="Times New Roman" w:cs="Times New Roman"/>
          <w:color w:val="000000" w:themeColor="text1"/>
        </w:rPr>
        <w:t>rock)</w:t>
      </w:r>
      <w:r w:rsidR="003D5843" w:rsidRPr="00EB46DF">
        <w:rPr>
          <w:rFonts w:eastAsia="Times New Roman" w:cs="Times New Roman"/>
          <w:color w:val="000000" w:themeColor="text1"/>
        </w:rPr>
        <w:t xml:space="preserve"> were found in</w:t>
      </w:r>
      <w:r w:rsidR="00052533" w:rsidRPr="00EB46DF">
        <w:rPr>
          <w:rFonts w:eastAsia="Times New Roman" w:cs="Times New Roman"/>
          <w:color w:val="000000" w:themeColor="text1"/>
        </w:rPr>
        <w:t xml:space="preserve"> 10% of all</w:t>
      </w:r>
      <w:r w:rsidR="003D5843" w:rsidRPr="00EB46DF">
        <w:rPr>
          <w:rFonts w:eastAsia="Times New Roman" w:cs="Times New Roman"/>
          <w:color w:val="000000" w:themeColor="text1"/>
        </w:rPr>
        <w:t xml:space="preserve"> juvenile </w:t>
      </w:r>
      <w:r w:rsidR="00052533" w:rsidRPr="00EB46DF">
        <w:rPr>
          <w:rFonts w:eastAsia="Times New Roman" w:cs="Times New Roman"/>
          <w:color w:val="000000" w:themeColor="text1"/>
        </w:rPr>
        <w:t xml:space="preserve">pink </w:t>
      </w:r>
      <w:r w:rsidR="003D5843" w:rsidRPr="00EB46DF">
        <w:rPr>
          <w:rFonts w:eastAsia="Times New Roman" w:cs="Times New Roman"/>
          <w:color w:val="000000" w:themeColor="text1"/>
        </w:rPr>
        <w:t>salmon stomachs</w:t>
      </w:r>
      <w:r w:rsidR="00D84B74">
        <w:rPr>
          <w:rFonts w:eastAsia="Times New Roman" w:cs="Times New Roman"/>
          <w:color w:val="000000" w:themeColor="text1"/>
        </w:rPr>
        <w:t>,</w:t>
      </w:r>
      <w:r w:rsidR="00052533" w:rsidRPr="00EB46DF">
        <w:rPr>
          <w:rFonts w:eastAsia="Times New Roman" w:cs="Times New Roman"/>
          <w:color w:val="000000" w:themeColor="text1"/>
        </w:rPr>
        <w:t xml:space="preserve"> </w:t>
      </w:r>
      <w:r w:rsidR="008F25B2">
        <w:rPr>
          <w:rFonts w:eastAsia="Times New Roman" w:cs="Times New Roman"/>
          <w:color w:val="000000" w:themeColor="text1"/>
        </w:rPr>
        <w:t xml:space="preserve">observed in salmon from </w:t>
      </w:r>
      <w:r w:rsidR="009814B4">
        <w:rPr>
          <w:rFonts w:eastAsia="Times New Roman" w:cs="Times New Roman"/>
          <w:color w:val="000000" w:themeColor="text1"/>
        </w:rPr>
        <w:t>all</w:t>
      </w:r>
      <w:r w:rsidR="00052533" w:rsidRPr="00EB46DF">
        <w:rPr>
          <w:rFonts w:eastAsia="Times New Roman" w:cs="Times New Roman"/>
          <w:color w:val="000000" w:themeColor="text1"/>
        </w:rPr>
        <w:t xml:space="preserve"> </w:t>
      </w:r>
      <w:r w:rsidR="00537AE3">
        <w:rPr>
          <w:rFonts w:eastAsia="Times New Roman" w:cs="Times New Roman"/>
          <w:color w:val="000000" w:themeColor="text1"/>
        </w:rPr>
        <w:t xml:space="preserve">three </w:t>
      </w:r>
      <w:r w:rsidR="009814B4">
        <w:rPr>
          <w:rFonts w:eastAsia="Times New Roman" w:cs="Times New Roman"/>
          <w:color w:val="000000" w:themeColor="text1"/>
        </w:rPr>
        <w:t>Discovery Islands</w:t>
      </w:r>
      <w:r w:rsidR="00052533" w:rsidRPr="00EB46DF">
        <w:rPr>
          <w:rFonts w:eastAsia="Times New Roman" w:cs="Times New Roman"/>
          <w:color w:val="000000" w:themeColor="text1"/>
        </w:rPr>
        <w:t xml:space="preserve"> sites </w:t>
      </w:r>
      <w:r w:rsidR="00052533" w:rsidRPr="00EB46DF">
        <w:rPr>
          <w:rFonts w:eastAsia="Times New Roman" w:cs="Times New Roman"/>
          <w:color w:val="000000"/>
        </w:rPr>
        <w:t xml:space="preserve">and J06, the sites with the lowest </w:t>
      </w:r>
      <w:r w:rsidR="00254176" w:rsidRPr="00EB46DF">
        <w:rPr>
          <w:rFonts w:eastAsia="Times New Roman" w:cs="Times New Roman"/>
          <w:color w:val="000000"/>
        </w:rPr>
        <w:t>GFI</w:t>
      </w:r>
      <w:r w:rsidR="00052533" w:rsidRPr="00EB46DF">
        <w:rPr>
          <w:rFonts w:eastAsia="Times New Roman" w:cs="Times New Roman"/>
          <w:color w:val="000000"/>
        </w:rPr>
        <w:t xml:space="preserve">, </w:t>
      </w:r>
      <w:r w:rsidR="009B1135" w:rsidRPr="00EB46DF">
        <w:rPr>
          <w:rFonts w:eastAsia="Times New Roman" w:cs="Times New Roman"/>
          <w:color w:val="000000"/>
        </w:rPr>
        <w:t xml:space="preserve">but </w:t>
      </w:r>
      <w:r w:rsidR="00052533" w:rsidRPr="00EB46DF">
        <w:rPr>
          <w:rFonts w:eastAsia="Times New Roman" w:cs="Times New Roman"/>
          <w:color w:val="000000"/>
        </w:rPr>
        <w:t>no chum salmon were found to have eaten</w:t>
      </w:r>
      <w:r w:rsidR="008F25B2">
        <w:rPr>
          <w:rFonts w:eastAsia="Times New Roman" w:cs="Times New Roman"/>
          <w:color w:val="000000"/>
        </w:rPr>
        <w:t xml:space="preserve"> any</w:t>
      </w:r>
      <w:r w:rsidR="00052533" w:rsidRPr="00EB46DF">
        <w:rPr>
          <w:rFonts w:eastAsia="Times New Roman" w:cs="Times New Roman"/>
          <w:color w:val="000000"/>
        </w:rPr>
        <w:t xml:space="preserve"> </w:t>
      </w:r>
      <w:r w:rsidR="009B1135" w:rsidRPr="00EB46DF">
        <w:rPr>
          <w:rFonts w:eastAsia="Times New Roman" w:cs="Times New Roman"/>
          <w:color w:val="000000"/>
        </w:rPr>
        <w:t>non-</w:t>
      </w:r>
      <w:r w:rsidR="00500BFD" w:rsidRPr="00EB46DF">
        <w:rPr>
          <w:rFonts w:eastAsia="Times New Roman" w:cs="Times New Roman"/>
          <w:color w:val="000000"/>
        </w:rPr>
        <w:t>food</w:t>
      </w:r>
      <w:r w:rsidR="009B1135" w:rsidRPr="00EB46DF">
        <w:rPr>
          <w:rFonts w:eastAsia="Times New Roman" w:cs="Times New Roman"/>
          <w:color w:val="000000"/>
        </w:rPr>
        <w:t xml:space="preserve"> </w:t>
      </w:r>
      <w:r w:rsidR="00052533" w:rsidRPr="00EB46DF">
        <w:rPr>
          <w:rFonts w:eastAsia="Times New Roman" w:cs="Times New Roman"/>
          <w:color w:val="000000"/>
        </w:rPr>
        <w:t>objects.</w:t>
      </w:r>
      <w:r w:rsidR="00C94C52">
        <w:rPr>
          <w:rFonts w:eastAsia="Times New Roman" w:cs="Times New Roman"/>
          <w:color w:val="000000"/>
        </w:rPr>
        <w:t xml:space="preserve"> </w:t>
      </w:r>
    </w:p>
    <w:p w14:paraId="14BB0CC6" w14:textId="77777777" w:rsidR="003D5843" w:rsidRPr="00EB46DF" w:rsidRDefault="003D5843" w:rsidP="00DF2943">
      <w:pPr>
        <w:rPr>
          <w:rFonts w:eastAsia="Times New Roman" w:cs="Times New Roman"/>
          <w:color w:val="000000"/>
        </w:rPr>
      </w:pPr>
    </w:p>
    <w:p w14:paraId="32045145" w14:textId="3FC17AAA" w:rsidR="00372150" w:rsidRPr="00EB46DF" w:rsidRDefault="003D5843" w:rsidP="00DF2943">
      <w:pPr>
        <w:rPr>
          <w:rFonts w:eastAsia="Times New Roman" w:cs="Times New Roman"/>
          <w:color w:val="000000"/>
        </w:rPr>
      </w:pPr>
      <w:r w:rsidRPr="00EB46DF">
        <w:rPr>
          <w:rFonts w:eastAsia="Times New Roman" w:cs="Times New Roman"/>
          <w:color w:val="000000"/>
        </w:rPr>
        <w:tab/>
      </w:r>
      <w:r w:rsidR="00372150" w:rsidRPr="00EB46DF">
        <w:rPr>
          <w:rFonts w:eastAsia="Times New Roman" w:cs="Times New Roman"/>
          <w:color w:val="000000"/>
        </w:rPr>
        <w:t>Empty stomachs were found throughout the Discovery Islands and the first Johnstone Strait site</w:t>
      </w:r>
      <w:r w:rsidR="009B1135"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_Ref47176589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Table </w:t>
      </w:r>
      <w:r w:rsidR="00821AC3">
        <w:rPr>
          <w:noProof/>
        </w:rPr>
        <w:t>2.4</w:t>
      </w:r>
      <w:r w:rsidR="00EA3021">
        <w:rPr>
          <w:rFonts w:eastAsia="Times New Roman" w:cs="Times New Roman"/>
          <w:color w:val="000000"/>
        </w:rPr>
        <w:fldChar w:fldCharType="end"/>
      </w:r>
      <w:r w:rsidR="009B1135" w:rsidRPr="00EB46DF">
        <w:rPr>
          <w:rFonts w:eastAsia="Times New Roman" w:cs="Times New Roman"/>
          <w:color w:val="000000"/>
        </w:rPr>
        <w:t>)</w:t>
      </w:r>
      <w:r w:rsidR="00DC12B2" w:rsidRPr="00EB46DF">
        <w:rPr>
          <w:rFonts w:eastAsia="Times New Roman" w:cs="Times New Roman"/>
          <w:color w:val="000000"/>
        </w:rPr>
        <w:t>.</w:t>
      </w:r>
      <w:r w:rsidR="00372150" w:rsidRPr="00EB46DF">
        <w:rPr>
          <w:rFonts w:eastAsia="Times New Roman" w:cs="Times New Roman"/>
          <w:color w:val="000000"/>
        </w:rPr>
        <w:t xml:space="preserve"> </w:t>
      </w:r>
      <w:r w:rsidR="009B1135" w:rsidRPr="00EB46DF">
        <w:rPr>
          <w:rFonts w:eastAsia="Times New Roman" w:cs="Times New Roman"/>
          <w:color w:val="000000"/>
        </w:rPr>
        <w:t xml:space="preserve">Empty stomachs were recorded for pink salmon at </w:t>
      </w:r>
      <w:r w:rsidR="00372150" w:rsidRPr="00EB46DF">
        <w:rPr>
          <w:rFonts w:eastAsia="Times New Roman" w:cs="Times New Roman"/>
          <w:color w:val="000000"/>
        </w:rPr>
        <w:t>D07</w:t>
      </w:r>
      <w:r w:rsidR="009B1135" w:rsidRPr="00EB46DF">
        <w:rPr>
          <w:rFonts w:eastAsia="Times New Roman" w:cs="Times New Roman"/>
          <w:color w:val="000000"/>
        </w:rPr>
        <w:t xml:space="preserve"> (</w:t>
      </w:r>
      <w:r w:rsidR="00372150" w:rsidRPr="00EB46DF">
        <w:rPr>
          <w:rFonts w:eastAsia="Times New Roman" w:cs="Times New Roman"/>
          <w:color w:val="000000"/>
        </w:rPr>
        <w:t>2</w:t>
      </w:r>
      <w:r w:rsidR="009E2312" w:rsidRPr="00EB46DF">
        <w:rPr>
          <w:rFonts w:eastAsia="Times New Roman" w:cs="Times New Roman"/>
          <w:color w:val="000000"/>
        </w:rPr>
        <w:t>0%</w:t>
      </w:r>
      <w:r w:rsidR="009B1135" w:rsidRPr="00EB46DF">
        <w:rPr>
          <w:rFonts w:eastAsia="Times New Roman" w:cs="Times New Roman"/>
          <w:color w:val="000000"/>
        </w:rPr>
        <w:t xml:space="preserve">) and J06 (40%), and for chum salmon at </w:t>
      </w:r>
      <w:r w:rsidR="00372150" w:rsidRPr="00EB46DF">
        <w:rPr>
          <w:rFonts w:eastAsia="Times New Roman" w:cs="Times New Roman"/>
          <w:color w:val="000000"/>
        </w:rPr>
        <w:t>D09</w:t>
      </w:r>
      <w:r w:rsidR="00DC12B2" w:rsidRPr="00EB46DF">
        <w:rPr>
          <w:rFonts w:eastAsia="Times New Roman" w:cs="Times New Roman"/>
          <w:color w:val="000000"/>
        </w:rPr>
        <w:t xml:space="preserve"> </w:t>
      </w:r>
      <w:r w:rsidR="009B1135" w:rsidRPr="00EB46DF">
        <w:rPr>
          <w:rFonts w:eastAsia="Times New Roman" w:cs="Times New Roman"/>
          <w:color w:val="000000"/>
        </w:rPr>
        <w:t>(</w:t>
      </w:r>
      <w:r w:rsidR="00DC12B2" w:rsidRPr="00EB46DF">
        <w:rPr>
          <w:rFonts w:eastAsia="Times New Roman" w:cs="Times New Roman"/>
          <w:color w:val="000000"/>
        </w:rPr>
        <w:t>30%</w:t>
      </w:r>
      <w:r w:rsidR="009B1135" w:rsidRPr="00EB46DF">
        <w:rPr>
          <w:rFonts w:eastAsia="Times New Roman" w:cs="Times New Roman"/>
          <w:color w:val="000000"/>
        </w:rPr>
        <w:t>) and</w:t>
      </w:r>
      <w:r w:rsidR="00372150" w:rsidRPr="00EB46DF">
        <w:rPr>
          <w:rFonts w:eastAsia="Times New Roman" w:cs="Times New Roman"/>
          <w:color w:val="000000"/>
        </w:rPr>
        <w:t xml:space="preserve"> D11 </w:t>
      </w:r>
      <w:r w:rsidR="009B1135" w:rsidRPr="00EB46DF">
        <w:rPr>
          <w:rFonts w:eastAsia="Times New Roman" w:cs="Times New Roman"/>
          <w:color w:val="000000"/>
        </w:rPr>
        <w:t xml:space="preserve">(30%). </w:t>
      </w:r>
      <w:r w:rsidR="00B776B3">
        <w:rPr>
          <w:rFonts w:eastAsia="Times New Roman" w:cs="Times New Roman"/>
          <w:color w:val="000000"/>
        </w:rPr>
        <w:t>There were no sites where empty stomachs occurred for both pink and chum salmon simultaneously.</w:t>
      </w:r>
      <w:r w:rsidR="004A1033" w:rsidRPr="00EB46DF">
        <w:rPr>
          <w:rFonts w:eastAsia="Times New Roman" w:cs="Times New Roman"/>
          <w:color w:val="000000"/>
        </w:rPr>
        <w:t xml:space="preserve"> </w:t>
      </w:r>
      <w:r w:rsidR="00B0755B" w:rsidRPr="00EB46DF">
        <w:rPr>
          <w:rFonts w:eastAsia="Times New Roman" w:cs="Times New Roman"/>
          <w:color w:val="000000"/>
        </w:rPr>
        <w:t xml:space="preserve">By region, 7% </w:t>
      </w:r>
      <w:r w:rsidR="009B1135" w:rsidRPr="00EB46DF">
        <w:rPr>
          <w:rFonts w:eastAsia="Times New Roman" w:cs="Times New Roman"/>
          <w:color w:val="000000"/>
        </w:rPr>
        <w:t xml:space="preserve">of </w:t>
      </w:r>
      <w:r w:rsidR="00B0755B" w:rsidRPr="00EB46DF">
        <w:rPr>
          <w:rFonts w:eastAsia="Times New Roman" w:cs="Times New Roman"/>
          <w:color w:val="000000"/>
        </w:rPr>
        <w:t>pink salmon stomachs were empty and 20% of chum salmon in the Discovery Islands</w:t>
      </w:r>
      <w:r w:rsidR="00170A89" w:rsidRPr="00EB46DF">
        <w:rPr>
          <w:rFonts w:eastAsia="Times New Roman" w:cs="Times New Roman"/>
          <w:color w:val="000000"/>
        </w:rPr>
        <w:t xml:space="preserve">, while </w:t>
      </w:r>
      <w:r w:rsidR="00B0755B" w:rsidRPr="00EB46DF">
        <w:rPr>
          <w:rFonts w:eastAsia="Times New Roman" w:cs="Times New Roman"/>
          <w:color w:val="000000"/>
        </w:rPr>
        <w:t xml:space="preserve">in Johnstone Strait </w:t>
      </w:r>
      <w:r w:rsidR="00163A6A" w:rsidRPr="00EB46DF">
        <w:rPr>
          <w:rFonts w:eastAsia="Times New Roman" w:cs="Times New Roman"/>
          <w:color w:val="000000"/>
        </w:rPr>
        <w:t xml:space="preserve">no empty stomachs </w:t>
      </w:r>
      <w:r w:rsidR="00B0755B" w:rsidRPr="00EB46DF">
        <w:rPr>
          <w:rFonts w:eastAsia="Times New Roman" w:cs="Times New Roman"/>
          <w:color w:val="000000"/>
        </w:rPr>
        <w:t>were</w:t>
      </w:r>
      <w:r w:rsidR="00163A6A" w:rsidRPr="00EB46DF">
        <w:rPr>
          <w:rFonts w:eastAsia="Times New Roman" w:cs="Times New Roman"/>
          <w:color w:val="000000"/>
        </w:rPr>
        <w:t xml:space="preserve"> recorded</w:t>
      </w:r>
      <w:r w:rsidR="00B0755B" w:rsidRPr="00EB46DF">
        <w:rPr>
          <w:rFonts w:eastAsia="Times New Roman" w:cs="Times New Roman"/>
          <w:color w:val="000000"/>
        </w:rPr>
        <w:t xml:space="preserve"> </w:t>
      </w:r>
      <w:r w:rsidR="00170A89" w:rsidRPr="00EB46DF">
        <w:rPr>
          <w:rFonts w:eastAsia="Times New Roman" w:cs="Times New Roman"/>
          <w:color w:val="000000"/>
        </w:rPr>
        <w:t xml:space="preserve">for chum salmon </w:t>
      </w:r>
      <w:r w:rsidR="00B0755B" w:rsidRPr="00EB46DF">
        <w:rPr>
          <w:rFonts w:eastAsia="Times New Roman" w:cs="Times New Roman"/>
          <w:color w:val="000000"/>
        </w:rPr>
        <w:t xml:space="preserve">compared to 13% </w:t>
      </w:r>
      <w:r w:rsidR="00537AE3">
        <w:rPr>
          <w:rFonts w:eastAsia="Times New Roman" w:cs="Times New Roman"/>
          <w:color w:val="000000"/>
        </w:rPr>
        <w:t>for</w:t>
      </w:r>
      <w:r w:rsidR="00B0755B" w:rsidRPr="00EB46DF">
        <w:rPr>
          <w:rFonts w:eastAsia="Times New Roman" w:cs="Times New Roman"/>
          <w:color w:val="000000"/>
        </w:rPr>
        <w:t xml:space="preserve"> pink salmon. </w:t>
      </w:r>
      <w:r w:rsidR="00B776B3" w:rsidRPr="00EB46DF">
        <w:rPr>
          <w:rFonts w:eastAsia="Times New Roman" w:cs="Times New Roman"/>
          <w:color w:val="000000"/>
        </w:rPr>
        <w:t xml:space="preserve">Ten percent of all </w:t>
      </w:r>
      <w:r w:rsidR="00B776B3">
        <w:rPr>
          <w:rFonts w:eastAsia="Times New Roman" w:cs="Times New Roman"/>
          <w:color w:val="000000"/>
        </w:rPr>
        <w:t xml:space="preserve">juvenile </w:t>
      </w:r>
      <w:r w:rsidR="00B776B3" w:rsidRPr="00EB46DF">
        <w:rPr>
          <w:rFonts w:eastAsia="Times New Roman" w:cs="Times New Roman"/>
          <w:color w:val="000000"/>
        </w:rPr>
        <w:t>salmon stomachs analysed</w:t>
      </w:r>
      <w:r w:rsidR="00B776B3">
        <w:rPr>
          <w:rFonts w:eastAsia="Times New Roman" w:cs="Times New Roman"/>
          <w:color w:val="000000"/>
        </w:rPr>
        <w:t xml:space="preserve"> in this study</w:t>
      </w:r>
      <w:r w:rsidR="00B776B3" w:rsidRPr="00EB46DF">
        <w:rPr>
          <w:rFonts w:eastAsia="Times New Roman" w:cs="Times New Roman"/>
          <w:color w:val="000000"/>
        </w:rPr>
        <w:t xml:space="preserve"> were</w:t>
      </w:r>
      <w:r w:rsidR="00B776B3">
        <w:rPr>
          <w:rFonts w:eastAsia="Times New Roman" w:cs="Times New Roman"/>
          <w:color w:val="000000"/>
        </w:rPr>
        <w:t xml:space="preserve"> found</w:t>
      </w:r>
      <w:r w:rsidR="00B776B3" w:rsidRPr="00EB46DF">
        <w:rPr>
          <w:rFonts w:eastAsia="Times New Roman" w:cs="Times New Roman"/>
          <w:color w:val="000000"/>
        </w:rPr>
        <w:t xml:space="preserve"> empty</w:t>
      </w:r>
      <w:r w:rsidR="00B776B3">
        <w:rPr>
          <w:rFonts w:eastAsia="Times New Roman" w:cs="Times New Roman"/>
          <w:color w:val="000000"/>
        </w:rPr>
        <w:t>.</w:t>
      </w:r>
    </w:p>
    <w:p w14:paraId="6AAE8DCB" w14:textId="2512C543" w:rsidR="00DC12B2" w:rsidRDefault="00DC12B2" w:rsidP="00DF2943">
      <w:pPr>
        <w:rPr>
          <w:rFonts w:eastAsia="Times New Roman" w:cs="Times New Roman"/>
        </w:rPr>
      </w:pPr>
    </w:p>
    <w:p w14:paraId="5C265110" w14:textId="6CCB2389" w:rsidR="00A1270A" w:rsidRDefault="00A1270A" w:rsidP="00DF2943">
      <w:pPr>
        <w:pStyle w:val="Heading4"/>
      </w:pPr>
      <w:bookmarkStart w:id="46" w:name="_Toc55731615"/>
      <w:r>
        <w:t>Diet overlap between pink and chum salmon</w:t>
      </w:r>
      <w:bookmarkEnd w:id="46"/>
    </w:p>
    <w:p w14:paraId="65B67E29" w14:textId="77777777" w:rsidR="00A1270A" w:rsidRPr="00EB46DF" w:rsidRDefault="00A1270A" w:rsidP="00DF2943">
      <w:pPr>
        <w:rPr>
          <w:rFonts w:eastAsia="Times New Roman" w:cs="Times New Roman"/>
        </w:rPr>
      </w:pPr>
    </w:p>
    <w:p w14:paraId="1814358A" w14:textId="1E7C0369" w:rsidR="00372150" w:rsidRDefault="00372150" w:rsidP="00DF2943">
      <w:pPr>
        <w:rPr>
          <w:rFonts w:eastAsia="Times New Roman" w:cs="Times New Roman"/>
          <w:color w:val="000000"/>
        </w:rPr>
      </w:pPr>
      <w:r w:rsidRPr="00EB46DF">
        <w:rPr>
          <w:rFonts w:eastAsia="Times New Roman" w:cs="Times New Roman"/>
          <w:color w:val="000000"/>
        </w:rPr>
        <w:tab/>
        <w:t>Dietary overlap between pink and chum salmon was relatively low and consistent in the Discovery Islands and shifted from low to high</w:t>
      </w:r>
      <w:r w:rsidR="0088742C" w:rsidRPr="00EB46DF">
        <w:rPr>
          <w:rFonts w:eastAsia="Times New Roman" w:cs="Times New Roman"/>
          <w:color w:val="000000"/>
        </w:rPr>
        <w:t xml:space="preserve"> levels</w:t>
      </w:r>
      <w:r w:rsidRPr="00EB46DF">
        <w:rPr>
          <w:rFonts w:eastAsia="Times New Roman" w:cs="Times New Roman"/>
          <w:color w:val="000000"/>
        </w:rPr>
        <w:t xml:space="preserve"> </w:t>
      </w:r>
      <w:r w:rsidR="0088742C" w:rsidRPr="00EB46DF">
        <w:rPr>
          <w:rFonts w:eastAsia="Times New Roman" w:cs="Times New Roman"/>
          <w:color w:val="000000"/>
        </w:rPr>
        <w:t xml:space="preserve">in Johnstone Strait </w:t>
      </w:r>
      <w:r w:rsidR="00A16692" w:rsidRPr="00EB46DF">
        <w:rPr>
          <w:rFonts w:eastAsia="Times New Roman" w:cs="Times New Roman"/>
          <w:color w:val="000000"/>
        </w:rPr>
        <w:t>(</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2.8</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xml:space="preserve"> </w:t>
      </w:r>
      <w:r w:rsidR="0088742C" w:rsidRPr="00EB46DF">
        <w:rPr>
          <w:rFonts w:eastAsia="Times New Roman" w:cs="Times New Roman"/>
          <w:color w:val="000000"/>
        </w:rPr>
        <w:t>At t</w:t>
      </w:r>
      <w:r w:rsidRPr="00EB46DF">
        <w:rPr>
          <w:rFonts w:eastAsia="Times New Roman" w:cs="Times New Roman"/>
          <w:color w:val="000000"/>
        </w:rPr>
        <w:t>he first site of the migration route</w:t>
      </w:r>
      <w:r w:rsidR="00170A89" w:rsidRPr="00EB46DF">
        <w:rPr>
          <w:rFonts w:eastAsia="Times New Roman" w:cs="Times New Roman"/>
          <w:color w:val="000000"/>
        </w:rPr>
        <w:t>,</w:t>
      </w:r>
      <w:r w:rsidRPr="00EB46DF">
        <w:rPr>
          <w:rFonts w:eastAsia="Times New Roman" w:cs="Times New Roman"/>
          <w:color w:val="000000"/>
        </w:rPr>
        <w:t xml:space="preserve"> D07</w:t>
      </w:r>
      <w:r w:rsidR="0088742C" w:rsidRPr="00EB46DF">
        <w:rPr>
          <w:rFonts w:eastAsia="Times New Roman" w:cs="Times New Roman"/>
          <w:color w:val="000000"/>
        </w:rPr>
        <w:t xml:space="preserve">, dietary overlap reached </w:t>
      </w:r>
      <w:r w:rsidRPr="00EB46DF">
        <w:rPr>
          <w:rFonts w:eastAsia="Times New Roman" w:cs="Times New Roman"/>
          <w:color w:val="000000"/>
        </w:rPr>
        <w:t>2</w:t>
      </w:r>
      <w:r w:rsidR="000A3C7A" w:rsidRPr="00EB46DF">
        <w:rPr>
          <w:rFonts w:eastAsia="Times New Roman" w:cs="Times New Roman"/>
          <w:color w:val="000000"/>
        </w:rPr>
        <w:t>4.9</w:t>
      </w:r>
      <w:r w:rsidRPr="00EB46DF">
        <w:rPr>
          <w:rFonts w:eastAsia="Times New Roman" w:cs="Times New Roman"/>
          <w:color w:val="000000"/>
        </w:rPr>
        <w:t>%</w:t>
      </w:r>
      <w:r w:rsidR="0088742C" w:rsidRPr="00EB46DF">
        <w:rPr>
          <w:rFonts w:eastAsia="Times New Roman" w:cs="Times New Roman"/>
          <w:color w:val="000000"/>
        </w:rPr>
        <w:t xml:space="preserve">. This </w:t>
      </w:r>
      <w:r w:rsidRPr="00EB46DF">
        <w:rPr>
          <w:rFonts w:eastAsia="Times New Roman" w:cs="Times New Roman"/>
          <w:color w:val="000000"/>
        </w:rPr>
        <w:t>increase</w:t>
      </w:r>
      <w:r w:rsidR="00170A89" w:rsidRPr="00EB46DF">
        <w:rPr>
          <w:rFonts w:eastAsia="Times New Roman" w:cs="Times New Roman"/>
          <w:color w:val="000000"/>
        </w:rPr>
        <w:t>d</w:t>
      </w:r>
      <w:r w:rsidRPr="00EB46DF">
        <w:rPr>
          <w:rFonts w:eastAsia="Times New Roman" w:cs="Times New Roman"/>
          <w:color w:val="000000"/>
        </w:rPr>
        <w:t xml:space="preserve"> to 33</w:t>
      </w:r>
      <w:r w:rsidR="000A3C7A" w:rsidRPr="00EB46DF">
        <w:rPr>
          <w:rFonts w:eastAsia="Times New Roman" w:cs="Times New Roman"/>
          <w:color w:val="000000"/>
        </w:rPr>
        <w:t>.0</w:t>
      </w:r>
      <w:r w:rsidRPr="00EB46DF">
        <w:rPr>
          <w:rFonts w:eastAsia="Times New Roman" w:cs="Times New Roman"/>
          <w:color w:val="000000"/>
        </w:rPr>
        <w:t>%</w:t>
      </w:r>
      <w:r w:rsidR="0088742C" w:rsidRPr="00EB46DF">
        <w:rPr>
          <w:rFonts w:eastAsia="Times New Roman" w:cs="Times New Roman"/>
          <w:color w:val="000000"/>
        </w:rPr>
        <w:t xml:space="preserve"> at D09 and </w:t>
      </w:r>
      <w:r w:rsidR="00170A89" w:rsidRPr="00EB46DF">
        <w:rPr>
          <w:rFonts w:eastAsia="Times New Roman" w:cs="Times New Roman"/>
          <w:color w:val="000000"/>
        </w:rPr>
        <w:t xml:space="preserve">then </w:t>
      </w:r>
      <w:r w:rsidRPr="00EB46DF">
        <w:rPr>
          <w:rFonts w:eastAsia="Times New Roman" w:cs="Times New Roman"/>
          <w:color w:val="000000"/>
        </w:rPr>
        <w:t>decrease</w:t>
      </w:r>
      <w:r w:rsidR="00170A89" w:rsidRPr="00EB46DF">
        <w:rPr>
          <w:rFonts w:eastAsia="Times New Roman" w:cs="Times New Roman"/>
          <w:color w:val="000000"/>
        </w:rPr>
        <w:t>d</w:t>
      </w:r>
      <w:r w:rsidRPr="00EB46DF">
        <w:rPr>
          <w:rFonts w:eastAsia="Times New Roman" w:cs="Times New Roman"/>
          <w:color w:val="000000"/>
        </w:rPr>
        <w:t xml:space="preserve"> to 2</w:t>
      </w:r>
      <w:r w:rsidR="000A3C7A" w:rsidRPr="00EB46DF">
        <w:rPr>
          <w:rFonts w:eastAsia="Times New Roman" w:cs="Times New Roman"/>
          <w:color w:val="000000"/>
        </w:rPr>
        <w:t>1.7</w:t>
      </w:r>
      <w:r w:rsidRPr="00EB46DF">
        <w:rPr>
          <w:rFonts w:eastAsia="Times New Roman" w:cs="Times New Roman"/>
          <w:color w:val="000000"/>
        </w:rPr>
        <w:t>%</w:t>
      </w:r>
      <w:r w:rsidR="0088742C" w:rsidRPr="00EB46DF">
        <w:rPr>
          <w:rFonts w:eastAsia="Times New Roman" w:cs="Times New Roman"/>
          <w:color w:val="000000"/>
        </w:rPr>
        <w:t xml:space="preserve"> at D11. T</w:t>
      </w:r>
      <w:r w:rsidRPr="00EB46DF">
        <w:rPr>
          <w:rFonts w:eastAsia="Times New Roman" w:cs="Times New Roman"/>
          <w:color w:val="000000"/>
        </w:rPr>
        <w:t xml:space="preserve">he lowest </w:t>
      </w:r>
      <w:r w:rsidR="0088742C" w:rsidRPr="00EB46DF">
        <w:rPr>
          <w:rFonts w:eastAsia="Times New Roman" w:cs="Times New Roman"/>
          <w:color w:val="000000"/>
        </w:rPr>
        <w:t xml:space="preserve">dietary overlap, 4.8%, was observed at </w:t>
      </w:r>
      <w:r w:rsidRPr="00EB46DF">
        <w:rPr>
          <w:rFonts w:eastAsia="Times New Roman" w:cs="Times New Roman"/>
          <w:color w:val="000000"/>
        </w:rPr>
        <w:t>J06</w:t>
      </w:r>
      <w:r w:rsidR="0088742C"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2.8</w:t>
      </w:r>
      <w:r w:rsidR="00EA3021">
        <w:rPr>
          <w:rFonts w:eastAsia="Times New Roman" w:cs="Times New Roman"/>
          <w:color w:val="000000"/>
        </w:rPr>
        <w:fldChar w:fldCharType="end"/>
      </w:r>
      <w:r w:rsidR="0088742C" w:rsidRPr="00EB46DF">
        <w:rPr>
          <w:rFonts w:eastAsia="Times New Roman" w:cs="Times New Roman"/>
          <w:color w:val="000000"/>
        </w:rPr>
        <w:t>)</w:t>
      </w:r>
      <w:r w:rsidRPr="00EB46DF">
        <w:rPr>
          <w:rFonts w:eastAsia="Times New Roman" w:cs="Times New Roman"/>
          <w:color w:val="000000"/>
        </w:rPr>
        <w:t xml:space="preserve">. </w:t>
      </w:r>
      <w:r w:rsidR="00170A89" w:rsidRPr="00EB46DF">
        <w:rPr>
          <w:rFonts w:eastAsia="Times New Roman" w:cs="Times New Roman"/>
          <w:color w:val="000000"/>
        </w:rPr>
        <w:t>Dietary overlap at m</w:t>
      </w:r>
      <w:r w:rsidRPr="00EB46DF">
        <w:rPr>
          <w:rFonts w:eastAsia="Times New Roman" w:cs="Times New Roman"/>
          <w:color w:val="000000"/>
        </w:rPr>
        <w:t xml:space="preserve">id-Johnstone Strait J08 </w:t>
      </w:r>
      <w:r w:rsidR="00170A89" w:rsidRPr="00EB46DF">
        <w:rPr>
          <w:rFonts w:eastAsia="Times New Roman" w:cs="Times New Roman"/>
          <w:color w:val="000000"/>
        </w:rPr>
        <w:t xml:space="preserve">was </w:t>
      </w:r>
      <w:r w:rsidRPr="00EB46DF">
        <w:rPr>
          <w:rFonts w:eastAsia="Times New Roman" w:cs="Times New Roman"/>
          <w:color w:val="000000"/>
        </w:rPr>
        <w:t>14</w:t>
      </w:r>
      <w:r w:rsidR="000A3C7A" w:rsidRPr="00EB46DF">
        <w:rPr>
          <w:rFonts w:eastAsia="Times New Roman" w:cs="Times New Roman"/>
          <w:color w:val="000000"/>
        </w:rPr>
        <w:t>.1</w:t>
      </w:r>
      <w:r w:rsidRPr="00EB46DF">
        <w:rPr>
          <w:rFonts w:eastAsia="Times New Roman" w:cs="Times New Roman"/>
          <w:color w:val="000000"/>
        </w:rPr>
        <w:t xml:space="preserve">% and the final site near the entrance to Queen Charlotte Strait J02 had the highest diet overlap of </w:t>
      </w:r>
      <w:r w:rsidR="000A3C7A" w:rsidRPr="00EB46DF">
        <w:rPr>
          <w:rFonts w:eastAsia="Times New Roman" w:cs="Times New Roman"/>
          <w:color w:val="000000"/>
        </w:rPr>
        <w:t>59.8</w:t>
      </w:r>
      <w:r w:rsidRPr="00EB46DF">
        <w:rPr>
          <w:rFonts w:eastAsia="Times New Roman" w:cs="Times New Roman"/>
          <w:color w:val="000000"/>
        </w:rPr>
        <w:t xml:space="preserve">%. </w:t>
      </w:r>
      <w:r w:rsidR="0088742C" w:rsidRPr="00EB46DF">
        <w:rPr>
          <w:rFonts w:eastAsia="Times New Roman" w:cs="Times New Roman"/>
          <w:color w:val="000000"/>
        </w:rPr>
        <w:t>In summary</w:t>
      </w:r>
      <w:r w:rsidRPr="00EB46DF">
        <w:rPr>
          <w:rFonts w:eastAsia="Times New Roman" w:cs="Times New Roman"/>
          <w:color w:val="000000"/>
        </w:rPr>
        <w:t>, the Schoener overlap index show</w:t>
      </w:r>
      <w:r w:rsidR="0088742C" w:rsidRPr="00EB46DF">
        <w:rPr>
          <w:rFonts w:eastAsia="Times New Roman" w:cs="Times New Roman"/>
          <w:color w:val="000000"/>
        </w:rPr>
        <w:t>ed</w:t>
      </w:r>
      <w:r w:rsidRPr="00EB46DF">
        <w:rPr>
          <w:rFonts w:eastAsia="Times New Roman" w:cs="Times New Roman"/>
          <w:color w:val="000000"/>
        </w:rPr>
        <w:t xml:space="preserve"> consistently low</w:t>
      </w:r>
      <w:r w:rsidR="0088742C" w:rsidRPr="00EB46DF">
        <w:rPr>
          <w:rFonts w:eastAsia="Times New Roman" w:cs="Times New Roman"/>
          <w:color w:val="000000"/>
        </w:rPr>
        <w:t xml:space="preserve"> to modest</w:t>
      </w:r>
      <w:r w:rsidRPr="00EB46DF">
        <w:rPr>
          <w:rFonts w:eastAsia="Times New Roman" w:cs="Times New Roman"/>
          <w:color w:val="000000"/>
        </w:rPr>
        <w:t xml:space="preserve"> diet overlap between </w:t>
      </w:r>
      <w:r w:rsidR="00170A89" w:rsidRPr="00EB46DF">
        <w:rPr>
          <w:rFonts w:eastAsia="Times New Roman" w:cs="Times New Roman"/>
          <w:color w:val="000000"/>
        </w:rPr>
        <w:t xml:space="preserve">juvenile </w:t>
      </w:r>
      <w:r w:rsidR="0088742C" w:rsidRPr="00EB46DF">
        <w:rPr>
          <w:rFonts w:eastAsia="Times New Roman" w:cs="Times New Roman"/>
          <w:color w:val="000000"/>
        </w:rPr>
        <w:t xml:space="preserve">pink and chum </w:t>
      </w:r>
      <w:r w:rsidR="00170A89" w:rsidRPr="00EB46DF">
        <w:rPr>
          <w:rFonts w:eastAsia="Times New Roman" w:cs="Times New Roman"/>
          <w:color w:val="000000"/>
        </w:rPr>
        <w:t>salmon at all sites with the exception of J02</w:t>
      </w:r>
      <w:r w:rsidR="008B29D2">
        <w:rPr>
          <w:rFonts w:eastAsia="Times New Roman" w:cs="Times New Roman"/>
          <w:color w:val="000000"/>
        </w:rPr>
        <w:t xml:space="preserve"> (</w:t>
      </w:r>
      <w:r w:rsidR="008B29D2">
        <w:rPr>
          <w:rFonts w:eastAsia="Times New Roman" w:cs="Times New Roman"/>
          <w:color w:val="000000"/>
        </w:rPr>
        <w:fldChar w:fldCharType="begin"/>
      </w:r>
      <w:r w:rsidR="008B29D2">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8B29D2">
        <w:rPr>
          <w:rFonts w:eastAsia="Times New Roman" w:cs="Times New Roman"/>
          <w:color w:val="000000"/>
        </w:rPr>
      </w:r>
      <w:r w:rsidR="008B29D2">
        <w:rPr>
          <w:rFonts w:eastAsia="Times New Roman" w:cs="Times New Roman"/>
          <w:color w:val="000000"/>
        </w:rPr>
        <w:fldChar w:fldCharType="separate"/>
      </w:r>
      <w:r w:rsidR="00821AC3">
        <w:t xml:space="preserve">Figure </w:t>
      </w:r>
      <w:r w:rsidR="00821AC3">
        <w:rPr>
          <w:noProof/>
        </w:rPr>
        <w:t>2.8</w:t>
      </w:r>
      <w:r w:rsidR="008B29D2">
        <w:rPr>
          <w:rFonts w:eastAsia="Times New Roman" w:cs="Times New Roman"/>
          <w:color w:val="000000"/>
        </w:rPr>
        <w:fldChar w:fldCharType="end"/>
      </w:r>
      <w:r w:rsidR="008B29D2">
        <w:rPr>
          <w:rFonts w:eastAsia="Times New Roman" w:cs="Times New Roman"/>
          <w:color w:val="000000"/>
        </w:rPr>
        <w:t>)</w:t>
      </w:r>
      <w:r w:rsidR="00170A89" w:rsidRPr="00EB46DF">
        <w:rPr>
          <w:rFonts w:eastAsia="Times New Roman" w:cs="Times New Roman"/>
          <w:color w:val="000000"/>
        </w:rPr>
        <w:t xml:space="preserve">. </w:t>
      </w:r>
    </w:p>
    <w:p w14:paraId="241DC6A9" w14:textId="255AF5FF" w:rsidR="00281A8D" w:rsidRDefault="00281A8D" w:rsidP="00DF2943">
      <w:pPr>
        <w:rPr>
          <w:rFonts w:eastAsia="Times New Roman" w:cs="Times New Roman"/>
          <w:color w:val="000000"/>
        </w:rPr>
      </w:pPr>
    </w:p>
    <w:p w14:paraId="5A56B0C5" w14:textId="26BD3CEF" w:rsidR="00372150" w:rsidRDefault="00281A8D" w:rsidP="00DF2943">
      <w:pPr>
        <w:rPr>
          <w:rFonts w:eastAsia="Times New Roman" w:cs="Times New Roman"/>
          <w:color w:val="000000"/>
        </w:rPr>
      </w:pPr>
      <w:r>
        <w:rPr>
          <w:rFonts w:eastAsia="Times New Roman" w:cs="Times New Roman"/>
          <w:color w:val="000000"/>
        </w:rPr>
        <w:tab/>
        <w:t xml:space="preserve">The dietary </w:t>
      </w:r>
      <w:r w:rsidR="002C4A5C">
        <w:rPr>
          <w:rFonts w:eastAsia="Times New Roman" w:cs="Times New Roman"/>
          <w:color w:val="000000"/>
        </w:rPr>
        <w:t xml:space="preserve">richness or number of taxa found in the stomachs, demonstrated that pink salmon had a broader range of prey in </w:t>
      </w:r>
      <w:r w:rsidR="00307C83">
        <w:rPr>
          <w:rFonts w:eastAsia="Times New Roman" w:cs="Times New Roman"/>
          <w:color w:val="000000"/>
        </w:rPr>
        <w:t xml:space="preserve">the </w:t>
      </w:r>
      <w:r w:rsidR="002C4A5C">
        <w:rPr>
          <w:rFonts w:eastAsia="Times New Roman" w:cs="Times New Roman"/>
          <w:color w:val="000000"/>
        </w:rPr>
        <w:t>diets than chum salmon at every location</w:t>
      </w:r>
      <w:r w:rsidR="00307C83">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_Ref47176369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2.9</w:t>
      </w:r>
      <w:r w:rsidR="00EA3021">
        <w:rPr>
          <w:rFonts w:eastAsia="Times New Roman" w:cs="Times New Roman"/>
          <w:color w:val="000000"/>
        </w:rPr>
        <w:fldChar w:fldCharType="end"/>
      </w:r>
      <w:r w:rsidR="00307C83">
        <w:rPr>
          <w:rFonts w:eastAsia="Times New Roman" w:cs="Times New Roman"/>
          <w:color w:val="000000"/>
        </w:rPr>
        <w:t>).</w:t>
      </w:r>
      <w:r w:rsidR="00305A13">
        <w:rPr>
          <w:rFonts w:eastAsia="Times New Roman" w:cs="Times New Roman"/>
          <w:color w:val="000000"/>
        </w:rPr>
        <w:t xml:space="preserve"> The site with the highest prey richness for both salmon species was the </w:t>
      </w:r>
      <w:r w:rsidR="00537AE3">
        <w:rPr>
          <w:rFonts w:eastAsia="Times New Roman" w:cs="Times New Roman"/>
          <w:color w:val="000000"/>
        </w:rPr>
        <w:t>most northerly site,</w:t>
      </w:r>
      <w:r w:rsidR="00305A13">
        <w:rPr>
          <w:rFonts w:eastAsia="Times New Roman" w:cs="Times New Roman"/>
          <w:color w:val="000000"/>
        </w:rPr>
        <w:t xml:space="preserve"> J02, and </w:t>
      </w:r>
      <w:r w:rsidR="002A5EB0">
        <w:rPr>
          <w:rFonts w:eastAsia="Times New Roman" w:cs="Times New Roman"/>
          <w:color w:val="000000"/>
        </w:rPr>
        <w:t>t</w:t>
      </w:r>
      <w:r w:rsidR="00305A13">
        <w:rPr>
          <w:rFonts w:eastAsia="Times New Roman" w:cs="Times New Roman"/>
          <w:color w:val="000000"/>
        </w:rPr>
        <w:t xml:space="preserve">he lowest diet richness occurred </w:t>
      </w:r>
      <w:r w:rsidR="00537AE3">
        <w:rPr>
          <w:rFonts w:eastAsia="Times New Roman" w:cs="Times New Roman"/>
          <w:color w:val="000000"/>
        </w:rPr>
        <w:t>at</w:t>
      </w:r>
      <w:r w:rsidR="00305A13">
        <w:rPr>
          <w:rFonts w:eastAsia="Times New Roman" w:cs="Times New Roman"/>
          <w:color w:val="000000"/>
        </w:rPr>
        <w:t xml:space="preserve"> J06 for chum salmon and D11 for pink salmon.</w:t>
      </w:r>
      <w:r w:rsidR="009D617B">
        <w:rPr>
          <w:rFonts w:eastAsia="Times New Roman" w:cs="Times New Roman"/>
          <w:color w:val="000000"/>
        </w:rPr>
        <w:t xml:space="preserve"> </w:t>
      </w:r>
      <w:r w:rsidR="00305A13">
        <w:rPr>
          <w:rFonts w:eastAsia="Times New Roman" w:cs="Times New Roman"/>
          <w:color w:val="000000"/>
        </w:rPr>
        <w:t xml:space="preserve">Johnstone Strait generally had higher diet richness than Discovery Islands, likely due to </w:t>
      </w:r>
      <w:r w:rsidR="001F09ED">
        <w:rPr>
          <w:rFonts w:eastAsia="Times New Roman" w:cs="Times New Roman"/>
          <w:color w:val="000000"/>
        </w:rPr>
        <w:t xml:space="preserve">the diversity of small and large calanoid copepods. </w:t>
      </w:r>
      <w:r w:rsidR="00F91149">
        <w:rPr>
          <w:rFonts w:eastAsia="Times New Roman" w:cs="Times New Roman"/>
          <w:color w:val="000000"/>
        </w:rPr>
        <w:t>Overall,</w:t>
      </w:r>
      <w:r w:rsidR="001F09ED">
        <w:rPr>
          <w:rFonts w:eastAsia="Times New Roman" w:cs="Times New Roman"/>
          <w:color w:val="000000"/>
        </w:rPr>
        <w:t xml:space="preserve"> pink salmon diets </w:t>
      </w:r>
      <w:r w:rsidR="00B776B3">
        <w:rPr>
          <w:rFonts w:eastAsia="Times New Roman" w:cs="Times New Roman"/>
          <w:color w:val="000000"/>
        </w:rPr>
        <w:t>were</w:t>
      </w:r>
      <w:r w:rsidR="001F09ED">
        <w:rPr>
          <w:rFonts w:eastAsia="Times New Roman" w:cs="Times New Roman"/>
          <w:color w:val="000000"/>
        </w:rPr>
        <w:t xml:space="preserve"> about twice as rich as chum salmon</w:t>
      </w:r>
      <w:r w:rsidR="008B29D2">
        <w:rPr>
          <w:rFonts w:eastAsia="Times New Roman" w:cs="Times New Roman"/>
          <w:color w:val="000000"/>
        </w:rPr>
        <w:t xml:space="preserve"> (</w:t>
      </w:r>
      <w:r w:rsidR="008B29D2">
        <w:rPr>
          <w:rFonts w:eastAsia="Times New Roman" w:cs="Times New Roman"/>
          <w:color w:val="000000"/>
        </w:rPr>
        <w:fldChar w:fldCharType="begin"/>
      </w:r>
      <w:r w:rsidR="008B29D2">
        <w:rPr>
          <w:rFonts w:eastAsia="Times New Roman" w:cs="Times New Roman"/>
          <w:color w:val="000000"/>
        </w:rPr>
        <w:instrText xml:space="preserve"> REF _Ref47176369 \h </w:instrText>
      </w:r>
      <w:r w:rsidR="008B29D2">
        <w:rPr>
          <w:rFonts w:eastAsia="Times New Roman" w:cs="Times New Roman"/>
          <w:color w:val="000000"/>
        </w:rPr>
      </w:r>
      <w:r w:rsidR="008B29D2">
        <w:rPr>
          <w:rFonts w:eastAsia="Times New Roman" w:cs="Times New Roman"/>
          <w:color w:val="000000"/>
        </w:rPr>
        <w:fldChar w:fldCharType="separate"/>
      </w:r>
      <w:r w:rsidR="00821AC3">
        <w:t xml:space="preserve">Figure </w:t>
      </w:r>
      <w:r w:rsidR="00821AC3">
        <w:rPr>
          <w:noProof/>
        </w:rPr>
        <w:t>2</w:t>
      </w:r>
      <w:r w:rsidR="00821AC3">
        <w:t>.</w:t>
      </w:r>
      <w:r w:rsidR="00821AC3">
        <w:rPr>
          <w:noProof/>
        </w:rPr>
        <w:t>9</w:t>
      </w:r>
      <w:r w:rsidR="008B29D2">
        <w:rPr>
          <w:rFonts w:eastAsia="Times New Roman" w:cs="Times New Roman"/>
          <w:color w:val="000000"/>
        </w:rPr>
        <w:fldChar w:fldCharType="end"/>
      </w:r>
      <w:r w:rsidR="008B29D2">
        <w:rPr>
          <w:rFonts w:eastAsia="Times New Roman" w:cs="Times New Roman"/>
          <w:color w:val="000000"/>
        </w:rPr>
        <w:t>)</w:t>
      </w:r>
      <w:r w:rsidR="00D7519F">
        <w:rPr>
          <w:rFonts w:eastAsia="Times New Roman" w:cs="Times New Roman"/>
          <w:color w:val="000000"/>
        </w:rPr>
        <w:t>.</w:t>
      </w:r>
    </w:p>
    <w:p w14:paraId="3B30031C" w14:textId="77777777" w:rsidR="009D617B" w:rsidRPr="00EB46DF" w:rsidRDefault="009D617B" w:rsidP="00DF2943">
      <w:pPr>
        <w:rPr>
          <w:rFonts w:eastAsia="Times New Roman" w:cs="Times New Roman"/>
        </w:rPr>
      </w:pPr>
    </w:p>
    <w:p w14:paraId="08DDD135" w14:textId="77777777" w:rsidR="00537AE3" w:rsidRDefault="00537AE3" w:rsidP="00DF2943">
      <w:pPr>
        <w:pStyle w:val="Heading3"/>
      </w:pPr>
      <w:bookmarkStart w:id="47" w:name="_Toc47442039"/>
      <w:bookmarkStart w:id="48" w:name="_Toc55731616"/>
      <w:r w:rsidRPr="00EB46DF">
        <w:t>Discussion</w:t>
      </w:r>
      <w:bookmarkEnd w:id="47"/>
      <w:bookmarkEnd w:id="48"/>
    </w:p>
    <w:p w14:paraId="3138CB9E" w14:textId="77777777" w:rsidR="002303C4" w:rsidRDefault="002303C4" w:rsidP="00DF2943"/>
    <w:p w14:paraId="6AE8396C" w14:textId="659F38DE" w:rsidR="002303C4" w:rsidRPr="004435AE" w:rsidRDefault="002303C4" w:rsidP="00DF2943">
      <w:pPr>
        <w:rPr>
          <w:rFonts w:eastAsia="Times New Roman" w:cs="Times New Roman"/>
        </w:rPr>
      </w:pPr>
      <w:r>
        <w:tab/>
      </w:r>
      <w:r w:rsidRPr="001C4975">
        <w:rPr>
          <w:rFonts w:eastAsia="Times New Roman" w:cs="Times New Roman"/>
        </w:rPr>
        <w:t>This study examined juvenile pink and chum salmon stomachs to characterize diets during the 2016 peak outmigration through the Discovery Islands and Johnstone Strait routes.</w:t>
      </w:r>
      <w:r>
        <w:rPr>
          <w:rFonts w:eastAsia="Times New Roman" w:cs="Times New Roman"/>
        </w:rPr>
        <w:t xml:space="preserve"> Contrasting ocean conditions were observed in the temperature and salinity properties of the regions and the zooplankton biomass was higher in Discovery Islands than Johnstone Strait </w:t>
      </w:r>
      <w:r w:rsidR="008B29D2">
        <w:rPr>
          <w:rFonts w:eastAsia="Times New Roman" w:cs="Times New Roman"/>
        </w:rPr>
        <w:fldChar w:fldCharType="begin" w:fldLock="1"/>
      </w:r>
      <w:r w:rsidR="008B29D2">
        <w:rPr>
          <w:rFonts w:eastAsia="Times New Roman" w:cs="Times New Roman"/>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(James et al., 2020)</w:t>
      </w:r>
      <w:r w:rsidR="008B29D2">
        <w:rPr>
          <w:rFonts w:eastAsia="Times New Roman" w:cs="Times New Roman"/>
        </w:rPr>
        <w:fldChar w:fldCharType="end"/>
      </w:r>
      <w:r>
        <w:rPr>
          <w:rFonts w:eastAsia="Times New Roman" w:cs="Times New Roman"/>
        </w:rPr>
        <w:t>.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between each of the two major regions of study. The dietary overlap between pink and chum salmon varied from low to high overlap of prey composition in relation to the amount of stomach fullness, with low overlap when foraging levels were low, indicating resource partitioning. These specific points are discussed in more details below.</w:t>
      </w:r>
    </w:p>
    <w:p w14:paraId="69EFD9F2" w14:textId="77777777" w:rsidR="002303C4" w:rsidRPr="001C4975" w:rsidRDefault="002303C4" w:rsidP="00DF2943"/>
    <w:p w14:paraId="3189008B" w14:textId="1685A10F" w:rsidR="002303C4" w:rsidRPr="001C4975" w:rsidRDefault="002303C4" w:rsidP="009D617B">
      <w:pPr>
        <w:pStyle w:val="Heading4"/>
      </w:pPr>
      <w:bookmarkStart w:id="49" w:name="_Toc55731617"/>
      <w:r w:rsidRPr="001C4975">
        <w:t>Pink and chum salmon feeding strategies</w:t>
      </w:r>
      <w:bookmarkEnd w:id="49"/>
    </w:p>
    <w:p w14:paraId="6FE68FFD" w14:textId="77777777" w:rsidR="002303C4" w:rsidRPr="001C4975" w:rsidRDefault="002303C4" w:rsidP="00DF2943"/>
    <w:p w14:paraId="1A31639C" w14:textId="648D97CF" w:rsidR="002303C4" w:rsidRPr="002303C4" w:rsidRDefault="002303C4" w:rsidP="00DF2943">
      <w:pPr>
        <w:rPr>
          <w:rFonts w:eastAsia="Times New Roman" w:cs="Times New Roman"/>
          <w:strike/>
        </w:rPr>
      </w:pPr>
      <w:r w:rsidRPr="001C4975">
        <w:rPr>
          <w:rFonts w:eastAsia="Times New Roman" w:cs="Times New Roman"/>
        </w:rPr>
        <w:tab/>
        <w:t xml:space="preserve">In tidally mixed waters, pink and chum salmon had low stomach fullness, prey and niche partitioning between species, with chum occupying a gelatinous niche and pink feeding generally close to the littoral. Although, the northern most site of J02 was shown to be a foraging hot spot for juvenile pink and chum salmon, with high diet overlap between species, the highest diet richness, </w:t>
      </w:r>
      <w:r w:rsidRPr="002303C4">
        <w:rPr>
          <w:rFonts w:eastAsia="Times New Roman" w:cs="Times New Roman"/>
        </w:rPr>
        <w:t xml:space="preserve">and high quality of prey species. </w:t>
      </w:r>
      <w:r>
        <w:rPr>
          <w:rFonts w:eastAsia="Times New Roman" w:cs="Times New Roman"/>
        </w:rPr>
        <w:t xml:space="preserve">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Pr>
          <w:rFonts w:eastAsia="Times New Roman" w:cs="Times New Roman"/>
        </w:rPr>
        <w:fldChar w:fldCharType="begin" w:fldLock="1"/>
      </w:r>
      <w:r w:rsidR="008B29D2">
        <w:rPr>
          <w:rFonts w:eastAsia="Times New Roman" w:cs="Times New Roman"/>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(Costalago et al., 2020)</w:t>
      </w:r>
      <w:r w:rsidR="008B29D2">
        <w:rPr>
          <w:rFonts w:eastAsia="Times New Roman" w:cs="Times New Roman"/>
        </w:rPr>
        <w:fldChar w:fldCharType="end"/>
      </w:r>
      <w:r>
        <w:rPr>
          <w:rFonts w:eastAsia="Times New Roman" w:cs="Times New Roman"/>
        </w:rPr>
        <w:t xml:space="preserve">. Whereas, meroplankton, small zooplankton, and gelatinous zooplankton were lower in nutritional content, and poorer quality prey </w:t>
      </w:r>
      <w:r w:rsidR="008B29D2">
        <w:rPr>
          <w:rFonts w:eastAsia="Times New Roman" w:cs="Times New Roman"/>
        </w:rPr>
        <w:fldChar w:fldCharType="begin" w:fldLock="1"/>
      </w:r>
      <w:r w:rsidR="00006881">
        <w:rPr>
          <w:rFonts w:eastAsia="Times New Roman" w:cs="Times New Roman"/>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(Boldt, 2001)</w:t>
      </w:r>
      <w:r w:rsidR="008B29D2">
        <w:rPr>
          <w:rFonts w:eastAsia="Times New Roman" w:cs="Times New Roman"/>
        </w:rPr>
        <w:fldChar w:fldCharType="end"/>
      </w:r>
      <w:r>
        <w:rPr>
          <w:rFonts w:eastAsia="Times New Roman" w:cs="Times New Roman"/>
        </w:rPr>
        <w:t>. Therefore, both the amount of food consumed by salmon and the prey types are important for salmon growth and survival. In this study, salmon consumed higher quality prey at the most northern site near Queen Charlotte Strait and lower quality prey throughout the other study sites.</w:t>
      </w:r>
    </w:p>
    <w:p w14:paraId="73C717A8" w14:textId="77777777" w:rsidR="002303C4" w:rsidRPr="001C4975" w:rsidRDefault="002303C4" w:rsidP="00DF2943"/>
    <w:p w14:paraId="37E38CE1" w14:textId="0FEA9C93" w:rsidR="002303C4" w:rsidRDefault="002303C4" w:rsidP="00DF2943">
      <w:pPr>
        <w:rPr>
          <w:rFonts w:eastAsia="Times New Roman" w:cs="Times New Roman"/>
          <w:color w:val="000000"/>
        </w:rPr>
      </w:pPr>
      <w:r w:rsidRPr="001C4975">
        <w:rPr>
          <w:rFonts w:eastAsia="Times New Roman" w:cs="Times New Roman"/>
          <w:color w:val="000000"/>
        </w:rPr>
        <w:tab/>
        <w:t xml:space="preserve"> In other areas with similar coastal conditions, pink salmon had been found to be nearshore foragers upon small crustaceans, while chum salmon often prey switch from crustacean to gelatinous</w:t>
      </w:r>
      <w:r w:rsidR="004074B1">
        <w:rPr>
          <w:rFonts w:eastAsia="Times New Roman" w:cs="Times New Roman"/>
          <w:color w:val="000000"/>
        </w:rPr>
        <w:t xml:space="preserve"> plankton</w:t>
      </w:r>
      <w:r w:rsidRPr="001C4975">
        <w:rPr>
          <w:rFonts w:eastAsia="Times New Roman" w:cs="Times New Roman"/>
          <w:color w:val="000000"/>
        </w:rPr>
        <w:t xml:space="preserve">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(Godin, 1981; Tadokoro et al., 1996)</w:t>
      </w:r>
      <w:r w:rsidRPr="001C4975">
        <w:rPr>
          <w:rStyle w:val="FootnoteReference"/>
          <w:rFonts w:eastAsia="Times New Roman"/>
          <w:color w:val="000000"/>
        </w:rPr>
        <w:fldChar w:fldCharType="end"/>
      </w:r>
      <w:r w:rsidRPr="001C4975">
        <w:rPr>
          <w:rFonts w:eastAsia="Times New Roman" w:cs="Times New Roman"/>
          <w:color w:val="000000"/>
        </w:rPr>
        <w:t xml:space="preserve">. Previous studies have found harpacticoid and calanoid copepods as primary prey items for both pink and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(Chebanova et al., 2018; Godin, 1981; Healey, 1979)</w:t>
      </w:r>
      <w:r w:rsidRPr="001C4975">
        <w:rPr>
          <w:rStyle w:val="FootnoteReference"/>
          <w:rFonts w:eastAsia="Times New Roman"/>
          <w:color w:val="000000"/>
        </w:rPr>
        <w:fldChar w:fldCharType="end"/>
      </w:r>
      <w:r w:rsidRPr="001C4975">
        <w:rPr>
          <w:rFonts w:eastAsia="Times New Roman" w:cs="Times New Roman"/>
          <w:color w:val="000000"/>
        </w:rPr>
        <w:t xml:space="preserve">. Recently, a study conducted simultaneously discovered that sockeye salmon diets dominate by </w:t>
      </w:r>
      <w:r w:rsidRPr="001C4975">
        <w:rPr>
          <w:rFonts w:eastAsia="Times New Roman" w:cs="Times New Roman"/>
          <w:i/>
          <w:iCs/>
          <w:color w:val="000000"/>
        </w:rPr>
        <w:t>Oikopleura</w:t>
      </w:r>
      <w:r w:rsidRPr="001C4975">
        <w:rPr>
          <w:rFonts w:eastAsia="Times New Roman" w:cs="Times New Roman"/>
          <w:color w:val="000000"/>
        </w:rPr>
        <w:t xml:space="preserve"> in the Discovery Islands </w:t>
      </w:r>
      <w:r w:rsidRPr="001C4975">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which is similar to chum salmon. Furthermore, larger calanoids were dominant sockeye prey in Johnstone Strait </w:t>
      </w:r>
      <w:r w:rsidRPr="001C4975">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that was similar to the observed pink salmon diet composition. Other research that investigated dietary overlap of multiple species of salmon have found that the pink salmon diet tends to be most similar to either sockeye or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noProof/>
          <w:color w:val="000000"/>
        </w:rPr>
        <w:t>(Daly et al., 2019)</w:t>
      </w:r>
      <w:r w:rsidRPr="001C4975">
        <w:rPr>
          <w:rStyle w:val="FootnoteReference"/>
          <w:rFonts w:eastAsia="Times New Roman"/>
          <w:color w:val="000000"/>
        </w:rPr>
        <w:fldChar w:fldCharType="end"/>
      </w:r>
      <w:r w:rsidRPr="001C4975">
        <w:rPr>
          <w:rFonts w:eastAsia="Times New Roman" w:cs="Times New Roman"/>
          <w:color w:val="000000"/>
        </w:rPr>
        <w:t>.</w:t>
      </w:r>
    </w:p>
    <w:p w14:paraId="04439B3D" w14:textId="77777777" w:rsidR="002303C4" w:rsidRPr="001C4975" w:rsidRDefault="002303C4" w:rsidP="00DF2943">
      <w:pPr>
        <w:rPr>
          <w:rFonts w:eastAsia="Times New Roman" w:cs="Times New Roman"/>
          <w:color w:val="000000"/>
        </w:rPr>
      </w:pPr>
    </w:p>
    <w:p w14:paraId="30A724C4" w14:textId="49DF670F"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The trophic niche of juvenile salmon in the Discovery Islands and Johnstone Strait can also be related to the habitat niche when 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 salmon may consume these smaller, reliable prey since they need to constantly feed in order to achieve growth rates of up to 3.5-7% body weight per day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2003; LeBrasseur &amp; Parker, 1964)</w:t>
      </w:r>
      <w:r w:rsidRPr="001C4975">
        <w:rPr>
          <w:rFonts w:eastAsia="Times New Roman" w:cs="Times New Roman"/>
          <w:color w:val="000000"/>
        </w:rPr>
        <w:fldChar w:fldCharType="end"/>
      </w:r>
      <w:r w:rsidRPr="001C4975">
        <w:rPr>
          <w:rFonts w:eastAsia="Times New Roman" w:cs="Times New Roman"/>
          <w:color w:val="000000"/>
        </w:rPr>
        <w:t xml:space="preserve">. Since gelatinous prey are often lower in nutritional content than other zooplankton, chum salmon have evolved larger stomachs than other salmon to consume more biomass of jellyfish to benefit off that specific prey source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(Welch, 1997)</w:t>
      </w:r>
      <w:r w:rsidRPr="001C4975">
        <w:rPr>
          <w:rFonts w:eastAsia="Times New Roman" w:cs="Times New Roman"/>
          <w:color w:val="000000"/>
        </w:rPr>
        <w:fldChar w:fldCharType="end"/>
      </w:r>
      <w:r w:rsidRPr="001C4975">
        <w:rPr>
          <w:rFonts w:eastAsia="Times New Roman" w:cs="Times New Roman"/>
          <w:color w:val="000000"/>
        </w:rPr>
        <w:t>. Therefore, it seem</w:t>
      </w:r>
      <w:r w:rsidR="009D617B">
        <w:rPr>
          <w:rFonts w:eastAsia="Times New Roman" w:cs="Times New Roman"/>
          <w:color w:val="000000"/>
        </w:rPr>
        <w:t>ed</w:t>
      </w:r>
      <w:r w:rsidRPr="001C4975">
        <w:rPr>
          <w:rFonts w:eastAsia="Times New Roman" w:cs="Times New Roman"/>
          <w:color w:val="000000"/>
        </w:rPr>
        <w:t xml:space="preserve"> pink and chum salmon were genetically predisposed to littoral and gelatinous niches (respectively) when food was scarce. However, niche switching was a norm, when foraging conditions improved and higher quality prey, such as large calanoids and euphausiids, became more readily available. This adaptive flexibility of the trophic and habitat niches of juvenile salmon could be an area for </w:t>
      </w:r>
      <w:r w:rsidR="009D617B">
        <w:rPr>
          <w:rFonts w:eastAsia="Times New Roman" w:cs="Times New Roman"/>
          <w:color w:val="000000"/>
        </w:rPr>
        <w:t>future</w:t>
      </w:r>
      <w:r w:rsidRPr="001C4975">
        <w:rPr>
          <w:rFonts w:eastAsia="Times New Roman" w:cs="Times New Roman"/>
          <w:color w:val="000000"/>
        </w:rPr>
        <w:t xml:space="preserve">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1C4975" w:rsidRDefault="002303C4" w:rsidP="00DF2943">
      <w:pPr>
        <w:rPr>
          <w:rFonts w:eastAsia="Times New Roman" w:cs="Times New Roman"/>
          <w:color w:val="000000"/>
        </w:rPr>
      </w:pPr>
    </w:p>
    <w:p w14:paraId="2E54E297" w14:textId="77777777"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Pink salmon consumption of microplastics, glass, and rocks also reflected nearshore feeding, these foreign objects were found in 5% of all salmon stomachs analyzed. These objects were found at sites D07, D09, D11 and J06, the four sites with empty stomachs. Other studies have found Chinook salmon to have consumed microplastic fibers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(Collicutt et al., 2019)</w:t>
      </w:r>
      <w:r w:rsidRPr="001C4975">
        <w:rPr>
          <w:rFonts w:eastAsia="Times New Roman" w:cs="Times New Roman"/>
          <w:color w:val="000000"/>
        </w:rPr>
        <w:fldChar w:fldCharType="end"/>
      </w:r>
      <w:r w:rsidRPr="001C4975">
        <w:rPr>
          <w:rFonts w:eastAsia="Times New Roman" w:cs="Times New Roman"/>
          <w:color w:val="000000"/>
        </w:rPr>
        <w:t xml:space="preserve">, none of which were present in this study. The microplastic pieces (0.3 – 2.8 mm) in salmon stomachs in the Discovery Islands and Johnstone Strait were irregularly shaped, which had been shown to impact the fitness of other fish species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(Choi et al., 2018)</w:t>
      </w:r>
      <w:r w:rsidRPr="001C4975">
        <w:rPr>
          <w:rFonts w:eastAsia="Times New Roman" w:cs="Times New Roman"/>
          <w:color w:val="000000"/>
        </w:rPr>
        <w:fldChar w:fldCharType="end"/>
      </w:r>
      <w:r w:rsidRPr="001C4975">
        <w:rPr>
          <w:rFonts w:eastAsia="Times New Roman" w:cs="Times New Roman"/>
          <w:color w:val="000000"/>
        </w:rPr>
        <w:t>. Quantifying the impacts of plastics on salmon and exploring the relationship with plastic consumption to empty stomachs and nearshore foraging holds incredible potential for a new branch of salmon health and conservation research.</w:t>
      </w:r>
    </w:p>
    <w:p w14:paraId="09857FB8" w14:textId="77777777" w:rsidR="002303C4" w:rsidRPr="001C4975" w:rsidRDefault="002303C4" w:rsidP="00DF2943"/>
    <w:p w14:paraId="6181668C" w14:textId="2B5BCA23" w:rsidR="002303C4" w:rsidRPr="001C4975" w:rsidRDefault="002303C4" w:rsidP="009D617B">
      <w:pPr>
        <w:pStyle w:val="Heading4"/>
      </w:pPr>
      <w:bookmarkStart w:id="50" w:name="_Toc55731618"/>
      <w:r w:rsidRPr="001C4975">
        <w:t>Feast or famine: salmon feeding and condition</w:t>
      </w:r>
      <w:bookmarkEnd w:id="50"/>
    </w:p>
    <w:p w14:paraId="3C47E53F" w14:textId="77777777" w:rsidR="002303C4" w:rsidRPr="001C4975" w:rsidRDefault="002303C4" w:rsidP="00DF2943">
      <w:pPr>
        <w:rPr>
          <w:rFonts w:eastAsia="Times New Roman" w:cs="Times New Roman"/>
          <w:color w:val="000000"/>
        </w:rPr>
      </w:pPr>
    </w:p>
    <w:p w14:paraId="2D327A4E" w14:textId="2D3BC9C9" w:rsidR="002303C4" w:rsidRDefault="002303C4" w:rsidP="00DF2943">
      <w:pPr>
        <w:rPr>
          <w:rFonts w:eastAsia="Times New Roman" w:cs="Times New Roman"/>
        </w:rPr>
      </w:pPr>
      <w:r w:rsidRPr="001C4975">
        <w:rPr>
          <w:rFonts w:eastAsia="Times New Roman" w:cs="Times New Roman"/>
        </w:rPr>
        <w:tab/>
        <w:t xml:space="preserve">Juvenile pink and chum salmon were found to have extreme values of stomach fullness in the </w:t>
      </w:r>
      <w:r w:rsidR="00B54353">
        <w:rPr>
          <w:rFonts w:eastAsia="Times New Roman" w:cs="Times New Roman"/>
        </w:rPr>
        <w:t>Discovery Islands and Johnstone Strait</w:t>
      </w:r>
      <w:r w:rsidRPr="001C4975">
        <w:rPr>
          <w:rFonts w:eastAsia="Times New Roman" w:cs="Times New Roman"/>
        </w:rPr>
        <w:t xml:space="preserve">, relative to other locations along the coastal migration routes in the Pacific Northwest. For example, juvenile pink and chum mean gut fullness was found to be 2-4% body weight (BW) in the nearby Broughton Archipelago in 2003 and 2006 </w:t>
      </w:r>
      <w:r w:rsidRPr="001C4975">
        <w:rPr>
          <w:rFonts w:eastAsia="Times New Roman" w:cs="Times New Roman"/>
        </w:rPr>
        <w:fldChar w:fldCharType="begin" w:fldLock="1"/>
      </w:r>
      <w:r w:rsidR="00006881">
        <w:rPr>
          <w:rFonts w:eastAsia="Times New Roman" w:cs="Times New Roman"/>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(Gulbransen, 2014)</w:t>
      </w:r>
      <w:r w:rsidRPr="001C4975">
        <w:rPr>
          <w:rFonts w:eastAsia="Times New Roman" w:cs="Times New Roman"/>
        </w:rPr>
        <w:fldChar w:fldCharType="end"/>
      </w:r>
      <w:r w:rsidRPr="001C4975">
        <w:rPr>
          <w:rFonts w:eastAsia="Times New Roman" w:cs="Times New Roman"/>
        </w:rPr>
        <w:t xml:space="preserve">, 1% BW in </w:t>
      </w:r>
      <w:r w:rsidR="00B54353">
        <w:rPr>
          <w:rFonts w:eastAsia="Times New Roman" w:cs="Times New Roman"/>
        </w:rPr>
        <w:t>n</w:t>
      </w:r>
      <w:r w:rsidRPr="001C4975">
        <w:rPr>
          <w:rFonts w:eastAsia="Times New Roman" w:cs="Times New Roman"/>
        </w:rPr>
        <w:t xml:space="preserve">orthern B.C. in 2000-2002 </w:t>
      </w:r>
      <w:r w:rsidRPr="001C4975">
        <w:rPr>
          <w:rFonts w:eastAsia="Times New Roman" w:cs="Times New Roman"/>
        </w:rPr>
        <w:fldChar w:fldCharType="begin" w:fldLock="1"/>
      </w:r>
      <w:r w:rsidRPr="001C4975">
        <w:rPr>
          <w:rFonts w:eastAsia="Times New Roman" w:cs="Times New Roman"/>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(Brodeur et al., 2007)</w:t>
      </w:r>
      <w:r w:rsidRPr="001C4975">
        <w:rPr>
          <w:rFonts w:eastAsia="Times New Roman" w:cs="Times New Roman"/>
        </w:rPr>
        <w:fldChar w:fldCharType="end"/>
      </w:r>
      <w:r w:rsidRPr="001C4975">
        <w:rPr>
          <w:rFonts w:eastAsia="Times New Roman" w:cs="Times New Roman"/>
        </w:rPr>
        <w:t xml:space="preserve">, 1-4% BW in Southeast Alaska in 2001 </w:t>
      </w:r>
      <w:r w:rsidRPr="001C4975">
        <w:rPr>
          <w:rFonts w:eastAsia="Times New Roman" w:cs="Times New Roman"/>
        </w:rPr>
        <w:fldChar w:fldCharType="begin" w:fldLock="1"/>
      </w:r>
      <w:r w:rsidR="00086DCF">
        <w:rPr>
          <w:rFonts w:eastAsia="Times New Roman" w:cs="Times New Roman"/>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(Sturdevant et al., 2002)</w:t>
      </w:r>
      <w:r w:rsidRPr="001C4975">
        <w:rPr>
          <w:rFonts w:eastAsia="Times New Roman" w:cs="Times New Roman"/>
        </w:rPr>
        <w:fldChar w:fldCharType="end"/>
      </w:r>
      <w:r w:rsidRPr="001C4975">
        <w:rPr>
          <w:rFonts w:eastAsia="Times New Roman" w:cs="Times New Roman"/>
        </w:rPr>
        <w:t xml:space="preserve">, and 1.7-1.9% BW in the eastern Gulf of Alaska </w:t>
      </w:r>
      <w:r w:rsidRPr="001C4975">
        <w:rPr>
          <w:rFonts w:eastAsia="Times New Roman" w:cs="Times New Roman"/>
        </w:rPr>
        <w:fldChar w:fldCharType="begin" w:fldLock="1"/>
      </w:r>
      <w:r w:rsidRPr="001C4975">
        <w:rPr>
          <w:rFonts w:eastAsia="Times New Roman" w:cs="Times New Roman"/>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(Daly et al., 2019)</w:t>
      </w:r>
      <w:r w:rsidRPr="001C4975">
        <w:rPr>
          <w:rFonts w:eastAsia="Times New Roman" w:cs="Times New Roman"/>
        </w:rPr>
        <w:fldChar w:fldCharType="end"/>
      </w:r>
      <w:r w:rsidRPr="001C4975">
        <w:rPr>
          <w:rFonts w:eastAsia="Times New Roman" w:cs="Times New Roman"/>
        </w:rPr>
        <w:t>. Comparatively, in this study juvenile pink and chum salmon gut fullness averaged &lt; 0.5 % BW in the first five sites (0.35% pink; 0.40% chum) and &gt; 5% BW in QCSt (7.5% pink; 6.2% chum).</w:t>
      </w:r>
    </w:p>
    <w:p w14:paraId="048AC2B4" w14:textId="77777777" w:rsidR="002303C4" w:rsidRDefault="002303C4" w:rsidP="00DF2943">
      <w:pPr>
        <w:rPr>
          <w:rFonts w:eastAsia="Times New Roman" w:cs="Times New Roman"/>
        </w:rPr>
      </w:pPr>
    </w:p>
    <w:p w14:paraId="5A5C27FD" w14:textId="5077049A" w:rsidR="002303C4" w:rsidRDefault="002303C4" w:rsidP="00DF2943">
      <w:pPr>
        <w:ind w:firstLine="720"/>
        <w:rPr>
          <w:rFonts w:eastAsia="Times New Roman" w:cs="Times New Roman"/>
          <w:color w:val="000000"/>
        </w:rPr>
      </w:pPr>
      <w:r w:rsidRPr="001C4975">
        <w:rPr>
          <w:rFonts w:eastAsia="Times New Roman" w:cs="Times New Roman"/>
        </w:rPr>
        <w:t>This foraging refuge of Queen Charlotte Strait may help juvenile salmon meet their energetic demands for outmigration after a period of potential food limitation and poor food quality.</w:t>
      </w:r>
      <w:r>
        <w:rPr>
          <w:rFonts w:eastAsia="Times New Roman" w:cs="Times New Roman"/>
        </w:rPr>
        <w:t xml:space="preserve"> The same site was found to be productive for juvenile sockeye salmon in 2015 </w:t>
      </w:r>
      <w:r w:rsidR="008B29D2">
        <w:rPr>
          <w:rFonts w:eastAsia="Times New Roman" w:cs="Times New Roman"/>
        </w:rPr>
        <w:fldChar w:fldCharType="begin" w:fldLock="1"/>
      </w:r>
      <w:r w:rsidR="008B29D2">
        <w:rPr>
          <w:rFonts w:eastAsia="Times New Roman" w:cs="Times New Roman"/>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(James et al., 2020)</w:t>
      </w:r>
      <w:r w:rsidR="008B29D2">
        <w:rPr>
          <w:rFonts w:eastAsia="Times New Roman" w:cs="Times New Roman"/>
        </w:rPr>
        <w:fldChar w:fldCharType="end"/>
      </w:r>
      <w:r>
        <w:rPr>
          <w:rFonts w:eastAsia="Times New Roman" w:cs="Times New Roman"/>
        </w:rPr>
        <w:t>, however, chum salmon experienced low stomach fullness (~1%) elsewhere in Queen Charlotte Strait in 2015 (unpublished data). Therefore, there was likely a physical oceanographic front, where mixed and stratified water masses meet, thereby accumulating zooplankton to form this forage “hot spot”</w:t>
      </w:r>
      <w:r w:rsidR="008B29D2">
        <w:rPr>
          <w:rFonts w:eastAsia="Times New Roman" w:cs="Times New Roman"/>
        </w:rPr>
        <w:t xml:space="preserve"> </w:t>
      </w:r>
      <w:r w:rsidR="008B29D2">
        <w:rPr>
          <w:rFonts w:eastAsia="Times New Roman" w:cs="Times New Roman"/>
        </w:rPr>
        <w:fldChar w:fldCharType="begin" w:fldLock="1"/>
      </w:r>
      <w:r w:rsidR="008B29D2">
        <w:rPr>
          <w:rFonts w:eastAsia="Times New Roman" w:cs="Times New Roman"/>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R. I. Perry et al., 1983)","manualFormatting":"(Franks, 1992; Perry et al., 1983)","plainTextFormattedCitation":"(Franks, 1992; R. I. Perry et al., 1983)","previouslyFormattedCitation":"(Franks, 1992; R. I. Perry et al., 1983)"},"properties":{"noteIndex":0},"schema":"https://github.com/citation-style-language/schema/raw/master/csl-citation.json"}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(Franks, 1992; Perry et al., 1983)</w:t>
      </w:r>
      <w:r w:rsidR="008B29D2">
        <w:rPr>
          <w:rFonts w:eastAsia="Times New Roman" w:cs="Times New Roman"/>
        </w:rPr>
        <w:fldChar w:fldCharType="end"/>
      </w:r>
      <w:r w:rsidR="008B29D2">
        <w:rPr>
          <w:rFonts w:eastAsia="Times New Roman" w:cs="Times New Roman"/>
        </w:rPr>
        <w:t xml:space="preserve">. </w:t>
      </w:r>
      <w:r w:rsidRPr="001C4975">
        <w:rPr>
          <w:rFonts w:eastAsia="Times New Roman" w:cs="Times New Roman"/>
          <w:color w:val="000000"/>
        </w:rPr>
        <w:t xml:space="preserve">However, if ocean conditions change and these refuge areas become unproductive, it can have devastating effects on salmon survival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2012; Mckinnell et al., 2014)</w:t>
      </w:r>
      <w:r w:rsidRPr="001C4975">
        <w:rPr>
          <w:rFonts w:eastAsia="Times New Roman" w:cs="Times New Roman"/>
          <w:color w:val="000000"/>
        </w:rPr>
        <w:fldChar w:fldCharType="end"/>
      </w:r>
      <w:r w:rsidRPr="001C4975">
        <w:rPr>
          <w:rFonts w:eastAsia="Times New Roman" w:cs="Times New Roman"/>
          <w:color w:val="000000"/>
        </w:rPr>
        <w:t xml:space="preserve">.  </w:t>
      </w:r>
      <w:r>
        <w:rPr>
          <w:rFonts w:eastAsia="Times New Roman" w:cs="Times New Roman"/>
          <w:color w:val="000000"/>
        </w:rPr>
        <w:t>If juvenile salmon experience an extended starvation period of two weeks, they will not be able to fully recover afterwards (</w:t>
      </w:r>
      <w:proofErr w:type="spellStart"/>
      <w:r>
        <w:rPr>
          <w:rFonts w:eastAsia="Times New Roman" w:cs="Times New Roman"/>
          <w:color w:val="000000"/>
        </w:rPr>
        <w:t>Kuzmenko</w:t>
      </w:r>
      <w:proofErr w:type="spellEnd"/>
      <w:r w:rsidR="004100FE">
        <w:rPr>
          <w:rFonts w:eastAsia="Times New Roman" w:cs="Times New Roman"/>
          <w:color w:val="000000"/>
        </w:rPr>
        <w:t xml:space="preserve"> et al.</w:t>
      </w:r>
      <w:r>
        <w:rPr>
          <w:rFonts w:eastAsia="Times New Roman" w:cs="Times New Roman"/>
          <w:color w:val="000000"/>
        </w:rPr>
        <w:t>, unpublished).</w:t>
      </w:r>
    </w:p>
    <w:p w14:paraId="1C770262" w14:textId="77777777" w:rsidR="002303C4" w:rsidRDefault="002303C4" w:rsidP="00DF2943">
      <w:pPr>
        <w:rPr>
          <w:rFonts w:eastAsia="Times New Roman" w:cs="Times New Roman"/>
          <w:color w:val="000000"/>
        </w:rPr>
      </w:pPr>
    </w:p>
    <w:p w14:paraId="1CA32B8A" w14:textId="37F14055" w:rsidR="002303C4" w:rsidRDefault="002303C4" w:rsidP="00DF2943">
      <w:pPr>
        <w:rPr>
          <w:rFonts w:eastAsia="Times New Roman" w:cs="Times New Roman"/>
          <w:color w:val="000000"/>
        </w:rPr>
      </w:pPr>
      <w:r>
        <w:rPr>
          <w:rFonts w:eastAsia="Times New Roman" w:cs="Times New Roman"/>
          <w:color w:val="000000"/>
        </w:rPr>
        <w:tab/>
        <w:t xml:space="preserve">The migration time to </w:t>
      </w:r>
      <w:r w:rsidR="004100FE">
        <w:rPr>
          <w:rFonts w:eastAsia="Times New Roman" w:cs="Times New Roman"/>
          <w:color w:val="000000"/>
        </w:rPr>
        <w:t>pass</w:t>
      </w:r>
      <w:r>
        <w:rPr>
          <w:rFonts w:eastAsia="Times New Roman" w:cs="Times New Roman"/>
          <w:color w:val="000000"/>
        </w:rPr>
        <w:t xml:space="preserve"> through these regions was around 11 days for sockeye salmon </w:t>
      </w:r>
      <w:r w:rsidR="008B29D2">
        <w:rPr>
          <w:rFonts w:eastAsia="Times New Roman" w:cs="Times New Roman"/>
          <w:color w:val="000000"/>
        </w:rPr>
        <w:fldChar w:fldCharType="begin" w:fldLock="1"/>
      </w:r>
      <w:r w:rsidR="008B29D2">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(James et al., 2020)</w:t>
      </w:r>
      <w:r w:rsidR="008B29D2">
        <w:rPr>
          <w:rFonts w:eastAsia="Times New Roman" w:cs="Times New Roman"/>
          <w:color w:val="000000"/>
        </w:rPr>
        <w:fldChar w:fldCharType="end"/>
      </w:r>
      <w:r>
        <w:rPr>
          <w:rFonts w:eastAsia="Times New Roman" w:cs="Times New Roman"/>
          <w:color w:val="000000"/>
        </w:rPr>
        <w:t>, and pink and chum are likely comparable but have</w:t>
      </w:r>
      <w:r w:rsidR="004100FE">
        <w:rPr>
          <w:rFonts w:eastAsia="Times New Roman" w:cs="Times New Roman"/>
          <w:color w:val="000000"/>
        </w:rPr>
        <w:t xml:space="preserve"> no</w:t>
      </w:r>
      <w:r>
        <w:rPr>
          <w:rFonts w:eastAsia="Times New Roman" w:cs="Times New Roman"/>
          <w:color w:val="000000"/>
        </w:rPr>
        <w:t>t been studied yet. Pink salmon tend to migrate more quickly than other salmon species due to their shorter life spans, whereas chum tend to remain in estuaries longer</w:t>
      </w:r>
      <w:r w:rsidR="008B29D2">
        <w:rPr>
          <w:rFonts w:eastAsia="Times New Roman" w:cs="Times New Roman"/>
          <w:color w:val="000000"/>
        </w:rPr>
        <w:t xml:space="preserve"> </w:t>
      </w:r>
      <w:r w:rsidR="008B29D2">
        <w:rPr>
          <w:rFonts w:eastAsia="Times New Roman" w:cs="Times New Roman"/>
          <w:color w:val="000000"/>
        </w:rPr>
        <w:fldChar w:fldCharType="begin" w:fldLock="1"/>
      </w:r>
      <w:r w:rsidR="008B29D2">
        <w:rPr>
          <w:rFonts w:eastAsia="Times New Roman" w:cs="Times New Roman"/>
          <w:color w:val="000000"/>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(Duffy et al., 2005)</w:t>
      </w:r>
      <w:r w:rsidR="008B29D2">
        <w:rPr>
          <w:rFonts w:eastAsia="Times New Roman" w:cs="Times New Roman"/>
          <w:color w:val="000000"/>
        </w:rPr>
        <w:fldChar w:fldCharType="end"/>
      </w:r>
      <w:r>
        <w:rPr>
          <w:rFonts w:eastAsia="Times New Roman" w:cs="Times New Roman"/>
          <w:color w:val="000000"/>
        </w:rPr>
        <w:t>. In this study, there were salmon size differences between regions, as Johnstone Strait is further north than Discovery Islands, however, chum salmon occupied a wider range of sizes, which potentially indicated longer residence periods. Further studies on the migration timing and pathways of pink and chum salmon in this area are required to properly investigate benefits and costs of quick or long migrations on salmon health in areas of food gauntlets and hot spots.</w:t>
      </w:r>
    </w:p>
    <w:p w14:paraId="3ACA20FA" w14:textId="77777777" w:rsidR="002303C4" w:rsidRPr="001C4975" w:rsidRDefault="002303C4" w:rsidP="00DF2943">
      <w:pPr>
        <w:rPr>
          <w:rFonts w:eastAsia="Times New Roman" w:cs="Times New Roman"/>
          <w:color w:val="000000"/>
        </w:rPr>
      </w:pPr>
    </w:p>
    <w:p w14:paraId="775FFA79" w14:textId="6447F7C8"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In addition to stomach fullness being low for migrating juvenile salmon in the Discovery Islands and Johnstone Strait, Fulton’s condition factor K was also low throughout both regions. </w:t>
      </w:r>
      <w:r>
        <w:rPr>
          <w:rFonts w:eastAsia="Times New Roman" w:cs="Times New Roman"/>
          <w:color w:val="000000"/>
        </w:rPr>
        <w:t xml:space="preserve">Although there was </w:t>
      </w:r>
      <w:r w:rsidRPr="001C4975">
        <w:rPr>
          <w:rFonts w:eastAsia="Times New Roman" w:cs="Times New Roman"/>
          <w:color w:val="000000"/>
        </w:rPr>
        <w:t xml:space="preserve">higher condition factor </w:t>
      </w:r>
      <w:r>
        <w:rPr>
          <w:rFonts w:eastAsia="Times New Roman" w:cs="Times New Roman"/>
          <w:color w:val="000000"/>
        </w:rPr>
        <w:t>for</w:t>
      </w:r>
      <w:r w:rsidRPr="001C4975">
        <w:rPr>
          <w:rFonts w:eastAsia="Times New Roman" w:cs="Times New Roman"/>
          <w:color w:val="000000"/>
        </w:rPr>
        <w:t xml:space="preserve"> D07</w:t>
      </w:r>
      <w:r>
        <w:rPr>
          <w:rFonts w:eastAsia="Times New Roman" w:cs="Times New Roman"/>
          <w:color w:val="000000"/>
        </w:rPr>
        <w:t xml:space="preserve"> </w:t>
      </w:r>
      <w:r w:rsidRPr="001C4975">
        <w:rPr>
          <w:rFonts w:eastAsia="Times New Roman" w:cs="Times New Roman"/>
          <w:color w:val="000000"/>
        </w:rPr>
        <w:t xml:space="preserve">chum </w:t>
      </w:r>
      <w:r>
        <w:rPr>
          <w:rFonts w:eastAsia="Times New Roman" w:cs="Times New Roman"/>
          <w:color w:val="000000"/>
        </w:rPr>
        <w:t>that</w:t>
      </w:r>
      <w:r w:rsidRPr="001C4975">
        <w:rPr>
          <w:rFonts w:eastAsia="Times New Roman" w:cs="Times New Roman"/>
          <w:color w:val="000000"/>
        </w:rPr>
        <w:t xml:space="preserve"> indicate</w:t>
      </w:r>
      <w:r>
        <w:rPr>
          <w:rFonts w:eastAsia="Times New Roman" w:cs="Times New Roman"/>
          <w:color w:val="000000"/>
        </w:rPr>
        <w:t>d</w:t>
      </w:r>
      <w:r w:rsidRPr="001C4975">
        <w:rPr>
          <w:rFonts w:eastAsia="Times New Roman" w:cs="Times New Roman"/>
          <w:color w:val="000000"/>
        </w:rPr>
        <w:t xml:space="preserve"> good feeding in the northern </w:t>
      </w:r>
      <w:r w:rsidR="00152F46">
        <w:rPr>
          <w:rFonts w:eastAsia="Times New Roman" w:cs="Times New Roman"/>
          <w:color w:val="000000"/>
        </w:rPr>
        <w:t>Strait of Georgia</w:t>
      </w:r>
      <w:r w:rsidRPr="001C4975">
        <w:rPr>
          <w:rFonts w:eastAsia="Times New Roman" w:cs="Times New Roman"/>
          <w:color w:val="000000"/>
        </w:rPr>
        <w:t xml:space="preserve">, although this was not seen in the stomach fullness at this site. </w:t>
      </w:r>
      <w:r w:rsidRPr="001C4975">
        <w:t xml:space="preserve">The difference in </w:t>
      </w:r>
      <w:r>
        <w:t>K</w:t>
      </w:r>
      <w:r w:rsidRPr="001C4975">
        <w:t xml:space="preserve"> between pink and chum salmon conditions at D07 may also indicate differing residence times in the Strait of Georgia, with pink salmon moving more quickly through the area.</w:t>
      </w:r>
      <w:r>
        <w:rPr>
          <w:rFonts w:eastAsia="Times New Roman" w:cs="Times New Roman"/>
          <w:color w:val="000000"/>
        </w:rPr>
        <w:t xml:space="preserve"> </w:t>
      </w:r>
      <w:r w:rsidRPr="001C4975">
        <w:rPr>
          <w:rFonts w:eastAsia="Times New Roman" w:cs="Times New Roman"/>
          <w:color w:val="000000"/>
        </w:rPr>
        <w:t xml:space="preserve">The good condition (for chum salmon) in </w:t>
      </w:r>
      <w:r w:rsidR="00152F46">
        <w:rPr>
          <w:rFonts w:eastAsia="Times New Roman" w:cs="Times New Roman"/>
          <w:color w:val="000000"/>
        </w:rPr>
        <w:t>D07</w:t>
      </w:r>
      <w:r w:rsidRPr="001C4975">
        <w:rPr>
          <w:rFonts w:eastAsia="Times New Roman" w:cs="Times New Roman"/>
          <w:color w:val="000000"/>
        </w:rPr>
        <w:t>, low feeding and condition</w:t>
      </w:r>
      <w:r w:rsidR="00152F46">
        <w:rPr>
          <w:rFonts w:eastAsia="Times New Roman" w:cs="Times New Roman"/>
          <w:color w:val="000000"/>
        </w:rPr>
        <w:t xml:space="preserve"> in other Discovery Islands and Johnstone Strait sites</w:t>
      </w:r>
      <w:r w:rsidRPr="001C4975">
        <w:rPr>
          <w:rFonts w:eastAsia="Times New Roman" w:cs="Times New Roman"/>
          <w:color w:val="000000"/>
        </w:rPr>
        <w:t xml:space="preserve">, followed by high feeding and condition in </w:t>
      </w:r>
      <w:r w:rsidR="00152F46">
        <w:rPr>
          <w:rFonts w:eastAsia="Times New Roman" w:cs="Times New Roman"/>
          <w:color w:val="000000"/>
        </w:rPr>
        <w:t>Queen Charlotte Strait</w:t>
      </w:r>
      <w:r w:rsidRPr="001C4975">
        <w:rPr>
          <w:rFonts w:eastAsia="Times New Roman" w:cs="Times New Roman"/>
          <w:color w:val="000000"/>
        </w:rPr>
        <w:t xml:space="preserve"> for pink and chum salmon, was mirrored by the study done on juvenile sockeye salmon in the same area in 2015, which found food limitation and similar foraging hot spots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et al., 2020)</w:t>
      </w:r>
      <w:r w:rsidRPr="001C4975">
        <w:rPr>
          <w:rFonts w:eastAsia="Times New Roman" w:cs="Times New Roman"/>
          <w:color w:val="000000"/>
        </w:rPr>
        <w:fldChar w:fldCharType="end"/>
      </w:r>
      <w:r w:rsidRPr="001C4975">
        <w:rPr>
          <w:rFonts w:eastAsia="Times New Roman" w:cs="Times New Roman"/>
          <w:color w:val="000000"/>
        </w:rPr>
        <w:t xml:space="preserve">. </w:t>
      </w:r>
      <w:r w:rsidR="00152F46">
        <w:rPr>
          <w:rFonts w:eastAsia="Times New Roman" w:cs="Times New Roman"/>
          <w:color w:val="000000"/>
        </w:rPr>
        <w:t>Another</w:t>
      </w:r>
      <w:r w:rsidRPr="001C4975">
        <w:rPr>
          <w:rFonts w:eastAsia="Times New Roman" w:cs="Times New Roman"/>
          <w:color w:val="000000"/>
        </w:rPr>
        <w:t xml:space="preserve"> study on the growth of juvenile salmon found that pink and chum salmon experienced low growth in the Johnstone Strait and Queen Charlotte Strait area during 2012 – 2014 outmigration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(Journey et al., 2018)</w:t>
      </w:r>
      <w:r w:rsidRPr="001C4975">
        <w:rPr>
          <w:rFonts w:eastAsia="Times New Roman" w:cs="Times New Roman"/>
          <w:color w:val="000000"/>
        </w:rPr>
        <w:fldChar w:fldCharType="end"/>
      </w:r>
      <w:r w:rsidRPr="001C4975">
        <w:rPr>
          <w:rFonts w:eastAsia="Times New Roman" w:cs="Times New Roman"/>
          <w:color w:val="000000"/>
        </w:rPr>
        <w:t>. It may be speculated that</w:t>
      </w:r>
      <w:r w:rsidR="00152F46">
        <w:rPr>
          <w:rFonts w:eastAsia="Times New Roman" w:cs="Times New Roman"/>
          <w:color w:val="000000"/>
        </w:rPr>
        <w:t xml:space="preserve"> the</w:t>
      </w:r>
      <w:r w:rsidRPr="001C4975">
        <w:rPr>
          <w:rFonts w:eastAsia="Times New Roman" w:cs="Times New Roman"/>
          <w:color w:val="000000"/>
        </w:rPr>
        <w:t xml:space="preserve"> </w:t>
      </w:r>
      <w:r w:rsidR="00152F46">
        <w:rPr>
          <w:rFonts w:eastAsia="Times New Roman" w:cs="Times New Roman"/>
          <w:color w:val="000000"/>
        </w:rPr>
        <w:t>low growth</w:t>
      </w:r>
      <w:r w:rsidRPr="001C4975">
        <w:rPr>
          <w:rFonts w:eastAsia="Times New Roman" w:cs="Times New Roman"/>
          <w:color w:val="000000"/>
        </w:rPr>
        <w:t xml:space="preserve"> </w:t>
      </w:r>
      <w:r w:rsidR="00152F46">
        <w:rPr>
          <w:rFonts w:eastAsia="Times New Roman" w:cs="Times New Roman"/>
          <w:color w:val="000000"/>
        </w:rPr>
        <w:t>might</w:t>
      </w:r>
      <w:r w:rsidRPr="001C4975">
        <w:rPr>
          <w:rFonts w:eastAsia="Times New Roman" w:cs="Times New Roman"/>
          <w:color w:val="000000"/>
        </w:rPr>
        <w:t xml:space="preserve"> have occurred due to low feeding opportunities but juvenile pink and chum salmon diets in this area had never been analyzed until this current study.</w:t>
      </w:r>
    </w:p>
    <w:p w14:paraId="3818E420" w14:textId="77777777" w:rsidR="002303C4" w:rsidRPr="001C4975" w:rsidRDefault="002303C4" w:rsidP="00DF2943"/>
    <w:p w14:paraId="2DF47652" w14:textId="7909EE43" w:rsidR="002303C4" w:rsidRPr="001C4975" w:rsidRDefault="002303C4" w:rsidP="009D617B">
      <w:pPr>
        <w:pStyle w:val="Heading4"/>
      </w:pPr>
      <w:bookmarkStart w:id="51" w:name="_Toc55731619"/>
      <w:r w:rsidRPr="001C4975">
        <w:t>Species competition or coexistence?</w:t>
      </w:r>
      <w:bookmarkEnd w:id="51"/>
    </w:p>
    <w:p w14:paraId="61686A68" w14:textId="77777777" w:rsidR="002303C4" w:rsidRPr="001C4975" w:rsidRDefault="002303C4" w:rsidP="00DF2943">
      <w:pPr>
        <w:rPr>
          <w:rFonts w:eastAsia="Times New Roman" w:cs="Times New Roman"/>
        </w:rPr>
      </w:pPr>
    </w:p>
    <w:p w14:paraId="7DC70459" w14:textId="596BA9C3" w:rsidR="002303C4" w:rsidRPr="001C4975" w:rsidRDefault="002303C4" w:rsidP="00DF2943">
      <w:pPr>
        <w:rPr>
          <w:rFonts w:eastAsia="Times New Roman" w:cs="Times New Roman"/>
          <w:color w:val="000000"/>
        </w:rPr>
      </w:pPr>
      <w:r w:rsidRPr="001C4975">
        <w:rPr>
          <w:rFonts w:eastAsia="Times New Roman" w:cs="Times New Roman"/>
          <w:color w:val="000000"/>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w:t>
      </w:r>
      <w:r w:rsidR="00152F46">
        <w:rPr>
          <w:rFonts w:eastAsia="Times New Roman" w:cs="Times New Roman"/>
          <w:color w:val="000000"/>
        </w:rPr>
        <w:t>,</w:t>
      </w:r>
      <w:r w:rsidRPr="001C4975">
        <w:rPr>
          <w:rFonts w:eastAsia="Times New Roman" w:cs="Times New Roman"/>
          <w:color w:val="000000"/>
        </w:rPr>
        <w:t xml:space="preserve">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0A677E67" w14:textId="77777777" w:rsidR="002303C4" w:rsidRPr="001C4975" w:rsidRDefault="002303C4" w:rsidP="00DF2943"/>
    <w:p w14:paraId="3F68DCC1" w14:textId="52CD7E09" w:rsidR="002303C4" w:rsidRDefault="002303C4" w:rsidP="001E2A21">
      <w:pPr>
        <w:ind w:firstLine="720"/>
        <w:rPr>
          <w:rFonts w:eastAsia="Times New Roman" w:cs="Times New Roman"/>
          <w:color w:val="000000"/>
        </w:rPr>
      </w:pPr>
      <w:r w:rsidRPr="001C4975">
        <w:rPr>
          <w:rFonts w:eastAsia="Times New Roman" w:cs="Times New Roman"/>
          <w:color w:val="000000"/>
        </w:rPr>
        <w:t>There was an interplay between species-specific differences in diet and the prey available for juvenile salmon at each location within the Discovery Islands and Johnstone Strait.</w:t>
      </w:r>
      <w:r>
        <w:rPr>
          <w:rFonts w:eastAsia="Times New Roman" w:cs="Times New Roman"/>
          <w:color w:val="000000"/>
        </w:rPr>
        <w:t xml:space="preserve"> It appears that chum salmon tended to specialize on gelatinous prey, </w:t>
      </w:r>
      <w:r w:rsidRPr="003C5BFB">
        <w:rPr>
          <w:rFonts w:eastAsia="Times New Roman" w:cs="Times New Roman"/>
          <w:i/>
          <w:iCs/>
          <w:color w:val="000000"/>
        </w:rPr>
        <w:t>Oikopleura spp.</w:t>
      </w:r>
      <w:r>
        <w:rPr>
          <w:rFonts w:eastAsia="Times New Roman" w:cs="Times New Roman"/>
          <w:color w:val="000000"/>
        </w:rPr>
        <w:t xml:space="preserve"> appendicularians in the Discovery Islands and Cnidaria</w:t>
      </w:r>
      <w:r w:rsidR="008155B8">
        <w:rPr>
          <w:rFonts w:eastAsia="Times New Roman" w:cs="Times New Roman"/>
          <w:color w:val="000000"/>
        </w:rPr>
        <w:t>ns</w:t>
      </w:r>
      <w:r>
        <w:rPr>
          <w:rFonts w:eastAsia="Times New Roman" w:cs="Times New Roman"/>
          <w:color w:val="000000"/>
        </w:rPr>
        <w:t xml:space="preserve"> in the Johnstone Strait, with low prey richness of other species. Whereas, pink salmon were more generalist feeders in comparison, with much higher prey richness by both prey species and taxonomic groups. Other research has also reflected chum</w:t>
      </w:r>
      <w:r w:rsidR="004100FE">
        <w:rPr>
          <w:rFonts w:eastAsia="Times New Roman" w:cs="Times New Roman"/>
          <w:color w:val="000000"/>
        </w:rPr>
        <w:t xml:space="preserve"> salmon</w:t>
      </w:r>
      <w:r>
        <w:rPr>
          <w:rFonts w:eastAsia="Times New Roman" w:cs="Times New Roman"/>
          <w:color w:val="000000"/>
        </w:rPr>
        <w:t>’s tendency to specialize whereas pink salmon</w:t>
      </w:r>
      <w:r w:rsidR="008155B8">
        <w:rPr>
          <w:rFonts w:eastAsia="Times New Roman" w:cs="Times New Roman"/>
          <w:color w:val="000000"/>
        </w:rPr>
        <w:t xml:space="preserve"> often</w:t>
      </w:r>
      <w:r>
        <w:rPr>
          <w:rFonts w:eastAsia="Times New Roman" w:cs="Times New Roman"/>
          <w:color w:val="000000"/>
        </w:rPr>
        <w:t xml:space="preserve"> feed more broadly </w:t>
      </w:r>
      <w:r w:rsidR="008B29D2">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(Graham, 2020)</w:t>
      </w:r>
      <w:r w:rsidR="008B29D2">
        <w:rPr>
          <w:rFonts w:eastAsia="Times New Roman" w:cs="Times New Roman"/>
          <w:color w:val="000000"/>
        </w:rPr>
        <w:fldChar w:fldCharType="end"/>
      </w:r>
      <w:r>
        <w:rPr>
          <w:rFonts w:eastAsia="Times New Roman" w:cs="Times New Roman"/>
          <w:color w:val="000000"/>
        </w:rPr>
        <w:t xml:space="preserve">. </w:t>
      </w:r>
    </w:p>
    <w:p w14:paraId="2A69AF7B" w14:textId="337DD9F3" w:rsidR="001E2A21" w:rsidRDefault="001E2A21" w:rsidP="001E2A21">
      <w:pPr>
        <w:ind w:firstLine="720"/>
        <w:rPr>
          <w:rFonts w:eastAsia="Times New Roman" w:cs="Times New Roman"/>
          <w:color w:val="000000"/>
        </w:rPr>
      </w:pPr>
    </w:p>
    <w:p w14:paraId="20D76BEE" w14:textId="0C721F79" w:rsidR="008155B8" w:rsidRPr="008155B8" w:rsidRDefault="001E2A21" w:rsidP="008155B8">
      <w:pPr>
        <w:rPr>
          <w:rFonts w:eastAsia="Times New Roman" w:cs="Times New Roman"/>
        </w:rPr>
      </w:pPr>
      <w:r w:rsidRPr="001C4975">
        <w:rPr>
          <w:rFonts w:eastAsia="Times New Roman" w:cs="Times New Roman"/>
        </w:rPr>
        <w:tab/>
        <w:t xml:space="preserve">In those low foraging conditions, juvenile pink and chum salmon were likely competing for limited resources and employed species-specific strategies in response to the challenging conditions. Chum salmon had been shown to adapt and switch prey in response to inter-specific competition with pink salmon at the adult phase. This study indicated that chum salmon prey switching may occur as early as juvenile stage. The specialization under low foraging conditions was reflected in the low prey richness, low stomach fullness and low dietary overlap between pink and chum salmon along the </w:t>
      </w:r>
      <w:r>
        <w:rPr>
          <w:rFonts w:eastAsia="Times New Roman" w:cs="Times New Roman"/>
        </w:rPr>
        <w:t>Discovery Islands and Johnstone Strait</w:t>
      </w:r>
      <w:r w:rsidRPr="001C4975">
        <w:rPr>
          <w:rFonts w:eastAsia="Times New Roman" w:cs="Times New Roman"/>
        </w:rPr>
        <w:t xml:space="preserve"> route. In contrast, the site at Queen Charlotte Strait had the opposite trend, with high prey richness, high gut fullness and high dietary overlap between species, indicating a lack of competition likely due to high prey availability</w:t>
      </w:r>
      <w:r>
        <w:rPr>
          <w:rFonts w:eastAsia="Times New Roman" w:cs="Times New Roman"/>
        </w:rPr>
        <w:t xml:space="preserve"> </w:t>
      </w:r>
      <w:r>
        <w:rPr>
          <w:rFonts w:eastAsia="Times New Roman" w:cs="Times New Roman"/>
        </w:rPr>
        <w:fldChar w:fldCharType="begin" w:fldLock="1"/>
      </w:r>
      <w:r>
        <w:rPr>
          <w:rFonts w:eastAsia="Times New Roman" w:cs="Times New Roman"/>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Pr>
          <w:rFonts w:eastAsia="Times New Roman" w:cs="Times New Roman"/>
        </w:rPr>
        <w:fldChar w:fldCharType="separate"/>
      </w:r>
      <w:r w:rsidRPr="008B29D2">
        <w:rPr>
          <w:rFonts w:eastAsia="Times New Roman" w:cs="Times New Roman"/>
          <w:noProof/>
        </w:rPr>
        <w:t>(Graham, 2020)</w:t>
      </w:r>
      <w:r>
        <w:rPr>
          <w:rFonts w:eastAsia="Times New Roman" w:cs="Times New Roman"/>
        </w:rPr>
        <w:fldChar w:fldCharType="end"/>
      </w:r>
      <w:r w:rsidRPr="001C4975">
        <w:rPr>
          <w:rFonts w:eastAsia="Times New Roman" w:cs="Times New Roman"/>
        </w:rPr>
        <w:t>. Therefore, salmon species potential to compete for limited food resources during early marine migration was dynamic, may shift over time and requires further in-depth research.</w:t>
      </w:r>
    </w:p>
    <w:p w14:paraId="01B501CC" w14:textId="2B9982DE" w:rsidR="001E2A21" w:rsidRDefault="001E2A21" w:rsidP="001E2A21">
      <w:pPr>
        <w:pStyle w:val="Heading4"/>
      </w:pPr>
      <w:bookmarkStart w:id="52" w:name="_Toc55731620"/>
      <w:r>
        <w:t>Limitations and future directions</w:t>
      </w:r>
      <w:bookmarkEnd w:id="52"/>
    </w:p>
    <w:p w14:paraId="2EDAA4E4" w14:textId="77777777" w:rsidR="001E2A21" w:rsidRDefault="001E2A21" w:rsidP="001E2A21">
      <w:pPr>
        <w:ind w:firstLine="720"/>
        <w:rPr>
          <w:rFonts w:eastAsia="Times New Roman" w:cs="Times New Roman"/>
          <w:color w:val="000000"/>
        </w:rPr>
      </w:pPr>
    </w:p>
    <w:p w14:paraId="02934315" w14:textId="02EEC6B5" w:rsidR="001E2A21" w:rsidRPr="001E2A21" w:rsidRDefault="001E2A21" w:rsidP="001E2A21">
      <w:pPr>
        <w:ind w:firstLine="720"/>
        <w:rPr>
          <w:strike/>
        </w:rPr>
      </w:pPr>
      <w:r w:rsidRPr="001C4975">
        <w:rPr>
          <w:rFonts w:eastAsia="Times New Roman" w:cs="Times New Roman"/>
        </w:rPr>
        <w:t xml:space="preserve">Zooplankton biomass was considerably low throughout Discovery Islands and Johnstone Strait in June 2016 when juvenile pink and chum salmon were migrating through these regions. 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1C4975">
        <w:rPr>
          <w:rFonts w:eastAsia="Times New Roman" w:cs="Times New Roman"/>
          <w:color w:val="000000" w:themeColor="text1"/>
          <w:shd w:val="clear" w:color="auto" w:fill="FFFFFF"/>
        </w:rPr>
        <w:t>μ</w:t>
      </w:r>
      <w:r w:rsidRPr="001C4975">
        <w:rPr>
          <w:rFonts w:eastAsia="Times New Roman" w:cs="Times New Roman"/>
        </w:rPr>
        <w:t>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w:t>
      </w:r>
      <w:r>
        <w:rPr>
          <w:rFonts w:eastAsia="Times New Roman" w:cs="Times New Roman"/>
        </w:rPr>
        <w:t xml:space="preserve"> An alternative possibility is the potential for a feeding effect, where salmon or other predators are exerting top down controls on the zooplankton communities, and in years of high pink salmon abundance, this has been shown in other areas </w:t>
      </w:r>
      <w:r>
        <w:rPr>
          <w:rFonts w:eastAsia="Times New Roman" w:cs="Times New Roman"/>
        </w:rPr>
        <w:fldChar w:fldCharType="begin" w:fldLock="1"/>
      </w:r>
      <w:r>
        <w:rPr>
          <w:rFonts w:eastAsia="Times New Roman" w:cs="Times New Roman"/>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Pr>
          <w:rFonts w:eastAsia="Times New Roman" w:cs="Times New Roman"/>
        </w:rPr>
        <w:fldChar w:fldCharType="separate"/>
      </w:r>
      <w:r w:rsidRPr="008B29D2">
        <w:rPr>
          <w:rFonts w:eastAsia="Times New Roman" w:cs="Times New Roman"/>
          <w:noProof/>
        </w:rPr>
        <w:t>(Batten et al., 2018)</w:t>
      </w:r>
      <w:r>
        <w:rPr>
          <w:rFonts w:eastAsia="Times New Roman" w:cs="Times New Roman"/>
        </w:rPr>
        <w:fldChar w:fldCharType="end"/>
      </w:r>
      <w:r>
        <w:rPr>
          <w:rFonts w:eastAsia="Times New Roman" w:cs="Times New Roman"/>
        </w:rPr>
        <w:t xml:space="preserve">. Although, trophic cascades caused by pink salmon had only been shown for adults, it is unlikely juveniles in 2016 had such a large impact since abundance was not exceptionally high that year </w:t>
      </w:r>
      <w:r>
        <w:rPr>
          <w:rFonts w:eastAsia="Times New Roman" w:cs="Times New Roman"/>
        </w:rPr>
        <w:fldChar w:fldCharType="begin" w:fldLock="1"/>
      </w:r>
      <w:r>
        <w:rPr>
          <w:rFonts w:eastAsia="Times New Roman" w:cs="Times New Roman"/>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Pr>
          <w:rFonts w:eastAsia="Times New Roman" w:cs="Times New Roman"/>
        </w:rPr>
        <w:fldChar w:fldCharType="separate"/>
      </w:r>
      <w:r w:rsidRPr="008B29D2">
        <w:rPr>
          <w:rFonts w:eastAsia="Times New Roman" w:cs="Times New Roman"/>
          <w:noProof/>
        </w:rPr>
        <w:t>(Johnson et al., 2019)</w:t>
      </w:r>
      <w:r>
        <w:rPr>
          <w:rFonts w:eastAsia="Times New Roman" w:cs="Times New Roman"/>
        </w:rPr>
        <w:fldChar w:fldCharType="end"/>
      </w:r>
      <w:r>
        <w:rPr>
          <w:rFonts w:eastAsia="Times New Roman" w:cs="Times New Roman"/>
        </w:rPr>
        <w:t>.</w:t>
      </w:r>
      <w:r w:rsidRPr="001C4975">
        <w:rPr>
          <w:rFonts w:eastAsia="Times New Roman" w:cs="Times New Roman"/>
        </w:rPr>
        <w:t xml:space="preserve"> </w:t>
      </w:r>
    </w:p>
    <w:p w14:paraId="23A0EF3A" w14:textId="77777777" w:rsidR="002303C4" w:rsidRPr="00CC05A1" w:rsidRDefault="002303C4" w:rsidP="00DF2943">
      <w:pPr>
        <w:rPr>
          <w:rFonts w:eastAsia="Times New Roman" w:cs="Times New Roman"/>
          <w:color w:val="000000"/>
        </w:rPr>
      </w:pPr>
    </w:p>
    <w:p w14:paraId="2B1F685B" w14:textId="3B751D69" w:rsidR="00A64878" w:rsidRDefault="002303C4" w:rsidP="00DF2943">
      <w:pPr>
        <w:rPr>
          <w:rFonts w:eastAsia="Times New Roman" w:cs="Times New Roman"/>
        </w:rPr>
      </w:pPr>
      <w:r w:rsidRPr="001C4975">
        <w:rPr>
          <w:rFonts w:eastAsia="Times New Roman" w:cs="Times New Roman"/>
          <w:color w:val="000000"/>
        </w:rPr>
        <w:tab/>
      </w:r>
      <w:r w:rsidRPr="001C4975">
        <w:rPr>
          <w:rFonts w:eastAsia="Times New Roman" w:cs="Times New Roman"/>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p>
    <w:p w14:paraId="16F629DA" w14:textId="77777777" w:rsidR="008B29D2" w:rsidRPr="002303C4" w:rsidRDefault="008B29D2" w:rsidP="00DF2943">
      <w:pPr>
        <w:rPr>
          <w:rFonts w:eastAsia="Times New Roman" w:cs="Times New Roman"/>
          <w:color w:val="000000"/>
        </w:rPr>
      </w:pPr>
    </w:p>
    <w:p w14:paraId="532E4780" w14:textId="1BFEE89E" w:rsidR="00372150" w:rsidRPr="00EB46DF" w:rsidRDefault="00372150" w:rsidP="00DF2943">
      <w:pPr>
        <w:pStyle w:val="Heading3"/>
      </w:pPr>
      <w:bookmarkStart w:id="53" w:name="_Toc55731621"/>
      <w:r w:rsidRPr="00EB46DF">
        <w:t>Conclusion</w:t>
      </w:r>
      <w:bookmarkEnd w:id="53"/>
    </w:p>
    <w:p w14:paraId="3179EC24" w14:textId="77777777" w:rsidR="00372150" w:rsidRPr="00EB46DF" w:rsidRDefault="00372150" w:rsidP="00DF2943">
      <w:pPr>
        <w:rPr>
          <w:rFonts w:eastAsia="Times New Roman" w:cs="Times New Roman"/>
        </w:rPr>
      </w:pPr>
    </w:p>
    <w:p w14:paraId="2D64F779" w14:textId="3D3283B9" w:rsidR="00372150" w:rsidRPr="00EB46DF" w:rsidRDefault="00372150" w:rsidP="00DF2943">
      <w:pPr>
        <w:rPr>
          <w:rFonts w:eastAsia="Times New Roman" w:cs="Times New Roman"/>
        </w:rPr>
      </w:pPr>
      <w:r w:rsidRPr="00EB46DF">
        <w:rPr>
          <w:rFonts w:eastAsia="Times New Roman" w:cs="Times New Roman"/>
          <w:color w:val="000000"/>
        </w:rPr>
        <w:tab/>
      </w:r>
      <w:r w:rsidR="00DF030F" w:rsidRPr="00EB46DF">
        <w:rPr>
          <w:rFonts w:eastAsia="Times New Roman" w:cs="Times New Roman"/>
          <w:color w:val="000000"/>
        </w:rPr>
        <w:t>J</w:t>
      </w:r>
      <w:r w:rsidRPr="00EB46DF">
        <w:rPr>
          <w:rFonts w:eastAsia="Times New Roman" w:cs="Times New Roman"/>
          <w:color w:val="000000"/>
        </w:rPr>
        <w:t xml:space="preserve">uvenile pink and chum diets appear to be influenced by availability of prey and the overlap between salmon species shows a clear relationship to feeding intensity. It </w:t>
      </w:r>
      <w:r w:rsidR="00B776B3">
        <w:rPr>
          <w:rFonts w:eastAsia="Times New Roman" w:cs="Times New Roman"/>
          <w:color w:val="000000"/>
        </w:rPr>
        <w:t>was</w:t>
      </w:r>
      <w:r w:rsidRPr="00EB46DF">
        <w:rPr>
          <w:rFonts w:eastAsia="Times New Roman" w:cs="Times New Roman"/>
          <w:color w:val="000000"/>
        </w:rPr>
        <w:t xml:space="preserve"> intuitive that </w:t>
      </w:r>
      <w:r w:rsidR="00821AC3">
        <w:rPr>
          <w:rFonts w:eastAsia="Times New Roman" w:cs="Times New Roman"/>
          <w:color w:val="000000"/>
        </w:rPr>
        <w:t>zooplankton prey</w:t>
      </w:r>
      <w:r w:rsidRPr="00EB46DF">
        <w:rPr>
          <w:rFonts w:eastAsia="Times New Roman" w:cs="Times New Roman"/>
          <w:color w:val="000000"/>
        </w:rPr>
        <w:t xml:space="preserve"> determines diet composition but counterintuitive that competition </w:t>
      </w:r>
      <w:r w:rsidR="00E83CE1">
        <w:rPr>
          <w:rFonts w:eastAsia="Times New Roman" w:cs="Times New Roman"/>
          <w:color w:val="000000"/>
        </w:rPr>
        <w:t>would</w:t>
      </w:r>
      <w:r w:rsidRPr="00EB46DF">
        <w:rPr>
          <w:rFonts w:eastAsia="Times New Roman" w:cs="Times New Roman"/>
          <w:color w:val="000000"/>
        </w:rPr>
        <w:t xml:space="preserve"> decrease with increased diet similarity between salmon species utilizing the same resources. When </w:t>
      </w:r>
      <w:r w:rsidR="00EE12FD" w:rsidRPr="00EB46DF">
        <w:rPr>
          <w:rFonts w:eastAsia="Times New Roman" w:cs="Times New Roman"/>
          <w:color w:val="000000"/>
        </w:rPr>
        <w:t xml:space="preserve">high quality </w:t>
      </w:r>
      <w:r w:rsidRPr="00EB46DF">
        <w:rPr>
          <w:rFonts w:eastAsia="Times New Roman" w:cs="Times New Roman"/>
          <w:color w:val="000000"/>
        </w:rPr>
        <w:t>food becomes scarcer, it seems juvenile salmon have strategies to fall back on,</w:t>
      </w:r>
      <w:r w:rsidR="007B6291" w:rsidRPr="00EB46DF">
        <w:rPr>
          <w:rFonts w:eastAsia="Times New Roman" w:cs="Times New Roman"/>
          <w:color w:val="000000"/>
        </w:rPr>
        <w:t xml:space="preserve"> where</w:t>
      </w:r>
      <w:r w:rsidRPr="00EB46DF">
        <w:rPr>
          <w:rFonts w:eastAsia="Times New Roman" w:cs="Times New Roman"/>
          <w:color w:val="000000"/>
        </w:rPr>
        <w:t xml:space="preserve"> pink salmon focus efforts in nearshore environments and chum salmon shift to </w:t>
      </w:r>
      <w:r w:rsidR="009E3332">
        <w:rPr>
          <w:rFonts w:eastAsia="Times New Roman" w:cs="Times New Roman"/>
          <w:color w:val="000000"/>
        </w:rPr>
        <w:t xml:space="preserve">planktonic </w:t>
      </w:r>
      <w:r w:rsidRPr="00EB46DF">
        <w:rPr>
          <w:rFonts w:eastAsia="Times New Roman" w:cs="Times New Roman"/>
          <w:color w:val="000000"/>
        </w:rPr>
        <w:t>gelatinous</w:t>
      </w:r>
      <w:r w:rsidR="007B6291" w:rsidRPr="00EB46DF">
        <w:rPr>
          <w:rFonts w:eastAsia="Times New Roman" w:cs="Times New Roman"/>
          <w:color w:val="000000"/>
        </w:rPr>
        <w:t xml:space="preserve"> prey</w:t>
      </w:r>
      <w:r w:rsidRPr="00EB46DF">
        <w:rPr>
          <w:rFonts w:eastAsia="Times New Roman" w:cs="Times New Roman"/>
          <w:color w:val="000000"/>
        </w:rPr>
        <w:t>.</w:t>
      </w:r>
      <w:r w:rsidR="00E23601" w:rsidRPr="00EB46DF">
        <w:rPr>
          <w:rFonts w:eastAsia="Times New Roman" w:cs="Times New Roman"/>
          <w:color w:val="000000"/>
        </w:rPr>
        <w:t xml:space="preserve"> These salmon species could potentially be used as ecosystem indicators,</w:t>
      </w:r>
      <w:r w:rsidR="00E83CE1">
        <w:rPr>
          <w:rFonts w:eastAsia="Times New Roman" w:cs="Times New Roman"/>
          <w:color w:val="000000"/>
        </w:rPr>
        <w:t xml:space="preserve"> where</w:t>
      </w:r>
      <w:r w:rsidR="00E23601" w:rsidRPr="00EB46DF">
        <w:rPr>
          <w:rFonts w:eastAsia="Times New Roman" w:cs="Times New Roman"/>
          <w:color w:val="000000"/>
        </w:rPr>
        <w:t xml:space="preserve"> pink salmon can track calanoid availability and chum salmon diet composition can indicate overall feeding conditions.</w:t>
      </w:r>
    </w:p>
    <w:p w14:paraId="1576A0FF" w14:textId="77777777" w:rsidR="00372150" w:rsidRPr="00EB46DF" w:rsidRDefault="00372150" w:rsidP="00DF2943">
      <w:pPr>
        <w:rPr>
          <w:rFonts w:eastAsia="Times New Roman" w:cs="Times New Roman"/>
        </w:rPr>
      </w:pPr>
    </w:p>
    <w:p w14:paraId="030B076B" w14:textId="55F43775" w:rsidR="00372150" w:rsidRPr="00EB46DF" w:rsidRDefault="00372150" w:rsidP="00DF2943">
      <w:pPr>
        <w:rPr>
          <w:rFonts w:eastAsia="Times New Roman" w:cs="Times New Roman"/>
        </w:rPr>
      </w:pPr>
      <w:r w:rsidRPr="00EB46DF">
        <w:rPr>
          <w:rFonts w:eastAsia="Times New Roman" w:cs="Times New Roman"/>
          <w:color w:val="000000"/>
        </w:rPr>
        <w:tab/>
        <w:t>The diversity of conditions encountered by salmon migrating through this area shows how species can coexist by utilizing different trophic niches to partition their prey resources. Since pink salmon ha</w:t>
      </w:r>
      <w:r w:rsidR="00B776B3">
        <w:rPr>
          <w:rFonts w:eastAsia="Times New Roman" w:cs="Times New Roman"/>
          <w:color w:val="000000"/>
        </w:rPr>
        <w:t>d</w:t>
      </w:r>
      <w:r w:rsidRPr="00EB46DF">
        <w:rPr>
          <w:rFonts w:eastAsia="Times New Roman" w:cs="Times New Roman"/>
          <w:color w:val="000000"/>
        </w:rPr>
        <w:t xml:space="preserve"> the potential to outcompete other species for high quality prey such as large calanoid copepods, chum salmon require a different strategy in order to survive. S</w:t>
      </w:r>
      <w:r w:rsidR="007B6291" w:rsidRPr="00EB46DF">
        <w:rPr>
          <w:rFonts w:eastAsia="Times New Roman" w:cs="Times New Roman"/>
          <w:color w:val="000000"/>
        </w:rPr>
        <w:t>almon s</w:t>
      </w:r>
      <w:r w:rsidRPr="00EB46DF">
        <w:rPr>
          <w:rFonts w:eastAsia="Times New Roman" w:cs="Times New Roman"/>
          <w:color w:val="000000"/>
        </w:rPr>
        <w:t>pecies occup</w:t>
      </w:r>
      <w:r w:rsidR="00B776B3">
        <w:rPr>
          <w:rFonts w:eastAsia="Times New Roman" w:cs="Times New Roman"/>
          <w:color w:val="000000"/>
        </w:rPr>
        <w:t>ied</w:t>
      </w:r>
      <w:r w:rsidRPr="00EB46DF">
        <w:rPr>
          <w:rFonts w:eastAsia="Times New Roman" w:cs="Times New Roman"/>
          <w:color w:val="000000"/>
        </w:rPr>
        <w:t xml:space="preserve"> distinct trophic niches from one another, and this relationship shift</w:t>
      </w:r>
      <w:r w:rsidR="00B776B3">
        <w:rPr>
          <w:rFonts w:eastAsia="Times New Roman" w:cs="Times New Roman"/>
          <w:color w:val="000000"/>
        </w:rPr>
        <w:t>ed</w:t>
      </w:r>
      <w:r w:rsidRPr="00EB46DF">
        <w:rPr>
          <w:rFonts w:eastAsia="Times New Roman" w:cs="Times New Roman"/>
          <w:color w:val="000000"/>
        </w:rPr>
        <w:t xml:space="preserve"> across the migration route relative to the foraging intensity</w:t>
      </w:r>
      <w:r w:rsidR="007B6291" w:rsidRPr="00EB46DF">
        <w:rPr>
          <w:rFonts w:eastAsia="Times New Roman" w:cs="Times New Roman"/>
          <w:color w:val="000000"/>
        </w:rPr>
        <w:t>, prey types</w:t>
      </w:r>
      <w:r w:rsidR="00821AC3">
        <w:rPr>
          <w:rFonts w:eastAsia="Times New Roman" w:cs="Times New Roman"/>
          <w:color w:val="000000"/>
        </w:rPr>
        <w:t>,</w:t>
      </w:r>
      <w:r w:rsidR="007B6291" w:rsidRPr="00EB46DF">
        <w:rPr>
          <w:rFonts w:eastAsia="Times New Roman" w:cs="Times New Roman"/>
          <w:color w:val="000000"/>
        </w:rPr>
        <w:t xml:space="preserve"> </w:t>
      </w:r>
      <w:r w:rsidRPr="00EB46DF">
        <w:rPr>
          <w:rFonts w:eastAsia="Times New Roman" w:cs="Times New Roman"/>
          <w:color w:val="000000"/>
        </w:rPr>
        <w:t xml:space="preserve">and </w:t>
      </w:r>
      <w:r w:rsidR="007B6291" w:rsidRPr="00EB46DF">
        <w:rPr>
          <w:rFonts w:eastAsia="Times New Roman" w:cs="Times New Roman"/>
          <w:color w:val="000000"/>
        </w:rPr>
        <w:t xml:space="preserve">the </w:t>
      </w:r>
      <w:r w:rsidRPr="00EB46DF">
        <w:rPr>
          <w:rFonts w:eastAsia="Times New Roman" w:cs="Times New Roman"/>
          <w:color w:val="000000"/>
        </w:rPr>
        <w:t>environmental conditions.</w:t>
      </w:r>
      <w:r w:rsidR="005130C0" w:rsidRPr="00EB46DF">
        <w:rPr>
          <w:rFonts w:eastAsia="Times New Roman" w:cs="Times New Roman"/>
          <w:color w:val="000000"/>
        </w:rPr>
        <w:t xml:space="preserve"> </w:t>
      </w:r>
    </w:p>
    <w:p w14:paraId="4B0A259F" w14:textId="77777777" w:rsidR="001210AF" w:rsidRDefault="001210AF" w:rsidP="00DF2943">
      <w:pPr>
        <w:sectPr w:rsidR="001210AF" w:rsidSect="00194981">
          <w:pgSz w:w="12240" w:h="15840"/>
          <w:pgMar w:top="1440" w:right="1440" w:bottom="1440" w:left="1440" w:header="708" w:footer="708" w:gutter="0"/>
          <w:pgNumType w:start="1"/>
          <w:cols w:space="708"/>
          <w:docGrid w:linePitch="360"/>
        </w:sectPr>
      </w:pPr>
    </w:p>
    <w:p w14:paraId="71E2F0DA" w14:textId="1219AC05" w:rsidR="005A57A4" w:rsidRPr="001210AF" w:rsidRDefault="00FA03B1" w:rsidP="00DF2943">
      <w:pPr>
        <w:pStyle w:val="Heading3"/>
        <w:rPr>
          <w:rFonts w:eastAsia="Times New Roman"/>
        </w:rPr>
      </w:pPr>
      <w:bookmarkStart w:id="54" w:name="_Toc55731622"/>
      <w:r>
        <w:t>Tables</w:t>
      </w:r>
      <w:bookmarkEnd w:id="54"/>
      <w:r>
        <w:t xml:space="preserve"> </w:t>
      </w:r>
    </w:p>
    <w:p w14:paraId="09B7A1C0" w14:textId="64C50117" w:rsidR="00FA03B1" w:rsidRPr="00187473" w:rsidRDefault="00FA03B1" w:rsidP="00DF2943"/>
    <w:p w14:paraId="58DB77B5" w14:textId="69AE4AB2" w:rsidR="00307C83" w:rsidRPr="0024436B" w:rsidRDefault="00264B0C" w:rsidP="00DF2943">
      <w:pPr>
        <w:pStyle w:val="Heading9"/>
        <w:rPr>
          <w:rStyle w:val="Strong"/>
          <w:b w:val="0"/>
          <w:bCs w:val="0"/>
        </w:rPr>
      </w:pPr>
      <w:bookmarkStart w:id="55" w:name="_Ref51599934"/>
      <w:bookmarkStart w:id="56" w:name="_Toc55731652"/>
      <w:r>
        <w:t xml:space="preserve">Table </w:t>
      </w:r>
      <w:r>
        <w:fldChar w:fldCharType="begin"/>
      </w:r>
      <w:r>
        <w:instrText xml:space="preserve"> STYLEREF 2 \s </w:instrText>
      </w:r>
      <w:r>
        <w:fldChar w:fldCharType="separate"/>
      </w:r>
      <w:r w:rsidR="00821AC3">
        <w:rPr>
          <w:noProof/>
        </w:rPr>
        <w:t>2</w:t>
      </w:r>
      <w:r>
        <w:fldChar w:fldCharType="end"/>
      </w:r>
      <w:r>
        <w:t>.</w:t>
      </w:r>
      <w:r>
        <w:fldChar w:fldCharType="begin"/>
      </w:r>
      <w:r>
        <w:instrText xml:space="preserve"> SEQ Table \* ARABIC \s 2 </w:instrText>
      </w:r>
      <w:r>
        <w:fldChar w:fldCharType="separate"/>
      </w:r>
      <w:r w:rsidR="00821AC3">
        <w:rPr>
          <w:noProof/>
        </w:rPr>
        <w:t>1</w:t>
      </w:r>
      <w:r>
        <w:fldChar w:fldCharType="end"/>
      </w:r>
      <w:bookmarkEnd w:id="55"/>
      <w:r>
        <w:t xml:space="preserve"> </w:t>
      </w:r>
      <w:r w:rsidR="00307C83">
        <w:rPr>
          <w:rStyle w:val="Strong"/>
          <w:b w:val="0"/>
          <w:bCs w:val="0"/>
        </w:rPr>
        <w:t xml:space="preserve">Survey dates, </w:t>
      </w:r>
      <w:r w:rsidR="00307C83" w:rsidRPr="00EA3021">
        <w:rPr>
          <w:rStyle w:val="Strong"/>
          <w:b w:val="0"/>
          <w:bCs w:val="0"/>
        </w:rPr>
        <w:t>salmon</w:t>
      </w:r>
      <w:r w:rsidR="00307C83">
        <w:rPr>
          <w:rStyle w:val="Strong"/>
          <w:b w:val="0"/>
          <w:bCs w:val="0"/>
        </w:rPr>
        <w:t xml:space="preserve"> s</w:t>
      </w:r>
      <w:r w:rsidR="00307C83" w:rsidRPr="0024436B">
        <w:rPr>
          <w:rStyle w:val="Strong"/>
          <w:b w:val="0"/>
          <w:bCs w:val="0"/>
        </w:rPr>
        <w:t>ample size</w:t>
      </w:r>
      <w:r w:rsidR="00307C83">
        <w:rPr>
          <w:rStyle w:val="Strong"/>
          <w:b w:val="0"/>
          <w:bCs w:val="0"/>
        </w:rPr>
        <w:t>s</w:t>
      </w:r>
      <w:r w:rsidR="00307C83" w:rsidRPr="0024436B">
        <w:rPr>
          <w:rStyle w:val="Strong"/>
          <w:b w:val="0"/>
          <w:bCs w:val="0"/>
        </w:rPr>
        <w:t>, dates, environmental surface data, and zooplankton biomass by size fraction</w:t>
      </w:r>
      <w:r w:rsidR="00307C83">
        <w:rPr>
          <w:rStyle w:val="Strong"/>
          <w:b w:val="0"/>
          <w:bCs w:val="0"/>
        </w:rPr>
        <w:t>.</w:t>
      </w:r>
      <w:bookmarkEnd w:id="56"/>
    </w:p>
    <w:p w14:paraId="4609A588" w14:textId="768C44B3" w:rsidR="00FA03B1" w:rsidRDefault="00FA03B1" w:rsidP="00DF2943">
      <w:pPr>
        <w:pStyle w:val="Caption"/>
      </w:pPr>
    </w:p>
    <w:p w14:paraId="26781031" w14:textId="617758D2" w:rsidR="00FA03B1" w:rsidRDefault="00E74639" w:rsidP="00DF2943">
      <w:pPr>
        <w:widowControl w:val="0"/>
        <w:autoSpaceDE w:val="0"/>
        <w:autoSpaceDN w:val="0"/>
        <w:adjustRightInd w:val="0"/>
        <w:ind w:left="480" w:hanging="480"/>
        <w:rPr>
          <w:rFonts w:eastAsia="Times New Roman" w:cs="Times New Roman"/>
          <w:color w:val="000000"/>
        </w:rPr>
      </w:pPr>
      <w:r>
        <w:rPr>
          <w:rFonts w:eastAsia="Times New Roman" w:cs="Times New Roman"/>
          <w:noProof/>
          <w:color w:val="000000"/>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30900" cy="2965450"/>
                    </a:xfrm>
                    <a:prstGeom prst="rect">
                      <a:avLst/>
                    </a:prstGeom>
                  </pic:spPr>
                </pic:pic>
              </a:graphicData>
            </a:graphic>
          </wp:inline>
        </w:drawing>
      </w:r>
    </w:p>
    <w:p w14:paraId="4833AB96" w14:textId="77777777" w:rsidR="001210AF" w:rsidRDefault="001210AF" w:rsidP="00DF2943">
      <w:pPr>
        <w:widowControl w:val="0"/>
        <w:autoSpaceDE w:val="0"/>
        <w:autoSpaceDN w:val="0"/>
        <w:adjustRightInd w:val="0"/>
        <w:ind w:left="480" w:hanging="480"/>
        <w:rPr>
          <w:rStyle w:val="Strong"/>
          <w:b w:val="0"/>
          <w:bCs w:val="0"/>
        </w:rPr>
        <w:sectPr w:rsidR="001210AF" w:rsidSect="006B6933">
          <w:pgSz w:w="12240" w:h="15840"/>
          <w:pgMar w:top="1440" w:right="1440" w:bottom="1440" w:left="1440" w:header="708" w:footer="708" w:gutter="0"/>
          <w:cols w:space="708"/>
          <w:docGrid w:linePitch="360"/>
        </w:sectPr>
      </w:pPr>
    </w:p>
    <w:p w14:paraId="1C1F3C98" w14:textId="29B99ED9" w:rsidR="00FA03B1" w:rsidRDefault="00307C83" w:rsidP="00DF2943">
      <w:pPr>
        <w:pStyle w:val="Heading9"/>
        <w:rPr>
          <w:rStyle w:val="Strong"/>
          <w:b w:val="0"/>
          <w:bCs w:val="0"/>
        </w:rPr>
      </w:pPr>
      <w:bookmarkStart w:id="57" w:name="_Ref47176143"/>
      <w:bookmarkStart w:id="58" w:name="_Toc55731653"/>
      <w:r>
        <w:t xml:space="preserve">Table </w:t>
      </w:r>
      <w:r w:rsidR="00264B0C">
        <w:fldChar w:fldCharType="begin"/>
      </w:r>
      <w:r w:rsidR="00264B0C">
        <w:instrText xml:space="preserve"> STYLEREF 2 \s </w:instrText>
      </w:r>
      <w:r w:rsidR="00264B0C">
        <w:fldChar w:fldCharType="separate"/>
      </w:r>
      <w:r w:rsidR="00821AC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2</w:t>
      </w:r>
      <w:r w:rsidR="00264B0C">
        <w:fldChar w:fldCharType="end"/>
      </w:r>
      <w:bookmarkEnd w:id="57"/>
      <w:r w:rsidRPr="00307C83">
        <w:rPr>
          <w:rStyle w:val="Strong"/>
          <w:b w:val="0"/>
          <w:bCs w:val="0"/>
        </w:rPr>
        <w:t xml:space="preserve"> </w:t>
      </w:r>
      <w:r w:rsidRPr="00187473">
        <w:rPr>
          <w:rStyle w:val="Strong"/>
          <w:b w:val="0"/>
          <w:bCs w:val="0"/>
        </w:rPr>
        <w:t xml:space="preserve">Zooplankton relative </w:t>
      </w:r>
      <w:r w:rsidRPr="001C050C">
        <w:rPr>
          <w:rStyle w:val="Strong"/>
          <w:b w:val="0"/>
          <w:bCs w:val="0"/>
        </w:rPr>
        <w:t>abundance</w:t>
      </w:r>
      <w:r>
        <w:rPr>
          <w:rStyle w:val="Strong"/>
          <w:b w:val="0"/>
          <w:bCs w:val="0"/>
        </w:rPr>
        <w:t xml:space="preserve"> (expressed as percent) at </w:t>
      </w:r>
      <w:r w:rsidRPr="00EA3021">
        <w:rPr>
          <w:rStyle w:val="Strong"/>
          <w:b w:val="0"/>
          <w:bCs w:val="0"/>
        </w:rPr>
        <w:t>each</w:t>
      </w:r>
      <w:r>
        <w:rPr>
          <w:rStyle w:val="Strong"/>
          <w:b w:val="0"/>
          <w:bCs w:val="0"/>
        </w:rPr>
        <w:t xml:space="preserve"> site, summarized</w:t>
      </w:r>
      <w:r w:rsidRPr="00187473">
        <w:rPr>
          <w:rStyle w:val="Strong"/>
          <w:b w:val="0"/>
          <w:bCs w:val="0"/>
        </w:rPr>
        <w:t xml:space="preserve"> by </w:t>
      </w:r>
      <w:r>
        <w:rPr>
          <w:rStyle w:val="Strong"/>
          <w:b w:val="0"/>
          <w:bCs w:val="0"/>
        </w:rPr>
        <w:t xml:space="preserve">the </w:t>
      </w:r>
      <w:r w:rsidRPr="001C050C">
        <w:rPr>
          <w:rStyle w:val="Strong"/>
          <w:b w:val="0"/>
          <w:bCs w:val="0"/>
        </w:rPr>
        <w:t>main</w:t>
      </w:r>
      <w:r w:rsidRPr="00187473">
        <w:rPr>
          <w:rStyle w:val="Strong"/>
          <w:b w:val="0"/>
          <w:bCs w:val="0"/>
        </w:rPr>
        <w:t xml:space="preserve"> groups</w:t>
      </w:r>
      <w:r>
        <w:rPr>
          <w:rStyle w:val="Strong"/>
          <w:b w:val="0"/>
          <w:bCs w:val="0"/>
        </w:rPr>
        <w:t>.</w:t>
      </w:r>
      <w:bookmarkEnd w:id="58"/>
    </w:p>
    <w:p w14:paraId="5DCE5D17" w14:textId="77777777" w:rsidR="00BD4CC0" w:rsidRPr="00BD4CC0" w:rsidRDefault="00BD4CC0" w:rsidP="00DF2943"/>
    <w:p w14:paraId="75645C1F" w14:textId="1BA7E7AD" w:rsidR="00FA03B1" w:rsidRDefault="00BD4CC0" w:rsidP="00DF2943">
      <w:pPr>
        <w:rPr>
          <w:rFonts w:eastAsia="Times New Roman" w:cs="Times New Roman"/>
          <w:b/>
          <w:bCs/>
        </w:rPr>
      </w:pPr>
      <w:r>
        <w:rPr>
          <w:rFonts w:eastAsia="Times New Roman" w:cs="Times New Roman"/>
          <w:b/>
          <w:bCs/>
          <w:noProof/>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3"/>
                    <a:stretch>
                      <a:fillRect/>
                    </a:stretch>
                  </pic:blipFill>
                  <pic:spPr>
                    <a:xfrm>
                      <a:off x="0" y="0"/>
                      <a:ext cx="6005012" cy="5024252"/>
                    </a:xfrm>
                    <a:prstGeom prst="rect">
                      <a:avLst/>
                    </a:prstGeom>
                  </pic:spPr>
                </pic:pic>
              </a:graphicData>
            </a:graphic>
          </wp:inline>
        </w:drawing>
      </w:r>
    </w:p>
    <w:p w14:paraId="262F075A" w14:textId="77777777" w:rsidR="00FA03B1" w:rsidRDefault="00FA03B1" w:rsidP="00DF2943">
      <w:pPr>
        <w:rPr>
          <w:rFonts w:eastAsia="Times New Roman" w:cs="Times New Roman"/>
          <w:b/>
          <w:bCs/>
        </w:rPr>
      </w:pPr>
    </w:p>
    <w:p w14:paraId="7539C55C" w14:textId="77777777" w:rsidR="00FA03B1" w:rsidRDefault="00FA03B1" w:rsidP="00DF2943">
      <w:pPr>
        <w:rPr>
          <w:rFonts w:eastAsia="Times New Roman" w:cs="Times New Roman"/>
          <w:b/>
          <w:bCs/>
        </w:rPr>
      </w:pPr>
    </w:p>
    <w:p w14:paraId="44554711" w14:textId="77777777" w:rsidR="00FA03B1" w:rsidRDefault="00FA03B1" w:rsidP="00DF2943">
      <w:pPr>
        <w:rPr>
          <w:rFonts w:eastAsia="Times New Roman" w:cs="Times New Roman"/>
          <w:b/>
          <w:bCs/>
        </w:rPr>
      </w:pPr>
    </w:p>
    <w:p w14:paraId="16943FB4" w14:textId="5368481D" w:rsidR="002D4529" w:rsidRDefault="002D4529" w:rsidP="00DF2943">
      <w:pPr>
        <w:rPr>
          <w:rFonts w:eastAsia="Times New Roman" w:cs="Times New Roman"/>
          <w:b/>
          <w:bCs/>
        </w:rPr>
      </w:pPr>
      <w:r>
        <w:rPr>
          <w:rFonts w:eastAsia="Times New Roman" w:cs="Times New Roman"/>
          <w:b/>
          <w:bCs/>
        </w:rPr>
        <w:br w:type="page"/>
      </w:r>
    </w:p>
    <w:p w14:paraId="63BE8B7A" w14:textId="1219B9DB" w:rsidR="00FA03B1" w:rsidRDefault="00EA3021" w:rsidP="00DF2943">
      <w:pPr>
        <w:pStyle w:val="Heading9"/>
      </w:pPr>
      <w:bookmarkStart w:id="59" w:name="_Ref47176619"/>
      <w:bookmarkStart w:id="60" w:name="_Toc55731654"/>
      <w:r>
        <w:t xml:space="preserve">Table </w:t>
      </w:r>
      <w:r w:rsidR="00264B0C">
        <w:fldChar w:fldCharType="begin"/>
      </w:r>
      <w:r w:rsidR="00264B0C">
        <w:instrText xml:space="preserve"> STYLEREF 2 \s </w:instrText>
      </w:r>
      <w:r w:rsidR="00264B0C">
        <w:fldChar w:fldCharType="separate"/>
      </w:r>
      <w:r w:rsidR="00821AC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3</w:t>
      </w:r>
      <w:r w:rsidR="00264B0C">
        <w:fldChar w:fldCharType="end"/>
      </w:r>
      <w:bookmarkEnd w:id="59"/>
      <w:r>
        <w:t xml:space="preserve"> </w:t>
      </w:r>
      <w:r w:rsidR="00307C83" w:rsidRPr="00EB46DF">
        <w:t xml:space="preserve">Diet composition summary by average relative </w:t>
      </w:r>
      <w:r w:rsidR="00307C83">
        <w:t>wet weight (</w:t>
      </w:r>
      <w:r w:rsidR="00307C83" w:rsidRPr="00EB46DF">
        <w:t>expressed as percent</w:t>
      </w:r>
      <w:r w:rsidR="00307C83">
        <w:t>)</w:t>
      </w:r>
      <w:r w:rsidR="00307C83" w:rsidRPr="00EB46DF">
        <w:t xml:space="preserve"> of the main groups of prey for pink (PI) and chum (CU) salmon</w:t>
      </w:r>
      <w:r w:rsidR="00307C83">
        <w:t xml:space="preserve"> at each site.</w:t>
      </w:r>
      <w:bookmarkEnd w:id="60"/>
    </w:p>
    <w:p w14:paraId="4F477EF1" w14:textId="77777777" w:rsidR="00BD4CC0" w:rsidRPr="00BD4CC0" w:rsidRDefault="00BD4CC0" w:rsidP="00DF2943"/>
    <w:p w14:paraId="1FF9AB80" w14:textId="5B5DBFD5" w:rsidR="00FA03B1" w:rsidRDefault="00BD4CC0" w:rsidP="00DF2943">
      <w:pPr>
        <w:rPr>
          <w:rFonts w:eastAsia="Times New Roman" w:cs="Times New Roman"/>
          <w:b/>
          <w:bCs/>
        </w:rPr>
      </w:pPr>
      <w:r>
        <w:rPr>
          <w:rFonts w:eastAsia="Times New Roman" w:cs="Times New Roman"/>
          <w:b/>
          <w:bCs/>
          <w:noProof/>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4"/>
                    <a:stretch>
                      <a:fillRect/>
                    </a:stretch>
                  </pic:blipFill>
                  <pic:spPr>
                    <a:xfrm>
                      <a:off x="0" y="0"/>
                      <a:ext cx="5956848" cy="5834026"/>
                    </a:xfrm>
                    <a:prstGeom prst="rect">
                      <a:avLst/>
                    </a:prstGeom>
                  </pic:spPr>
                </pic:pic>
              </a:graphicData>
            </a:graphic>
          </wp:inline>
        </w:drawing>
      </w:r>
    </w:p>
    <w:p w14:paraId="710F2451" w14:textId="7594E152" w:rsidR="00EA3021" w:rsidRDefault="00FA03B1" w:rsidP="00DF2943">
      <w:pPr>
        <w:pStyle w:val="Heading9"/>
      </w:pPr>
      <w:r>
        <w:rPr>
          <w:b/>
          <w:bCs/>
        </w:rPr>
        <w:br w:type="page"/>
      </w:r>
      <w:bookmarkStart w:id="61" w:name="_Ref47176589"/>
      <w:bookmarkStart w:id="62" w:name="_Toc55731655"/>
      <w:r w:rsidR="00EA3021">
        <w:t xml:space="preserve">Table </w:t>
      </w:r>
      <w:r w:rsidR="00264B0C">
        <w:fldChar w:fldCharType="begin"/>
      </w:r>
      <w:r w:rsidR="00264B0C">
        <w:instrText xml:space="preserve"> STYLEREF 2 \s </w:instrText>
      </w:r>
      <w:r w:rsidR="00264B0C">
        <w:fldChar w:fldCharType="separate"/>
      </w:r>
      <w:r w:rsidR="00821AC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4</w:t>
      </w:r>
      <w:r w:rsidR="00264B0C">
        <w:fldChar w:fldCharType="end"/>
      </w:r>
      <w:bookmarkEnd w:id="61"/>
      <w:r w:rsidR="00EA3021">
        <w:t xml:space="preserve"> </w:t>
      </w:r>
      <w:r w:rsidR="00EA3021" w:rsidRPr="00EB46DF">
        <w:t>Salmon biological data including wet weight (WW), fork length (FL), gut fullness index (GFI), showing mean and standard error</w:t>
      </w:r>
      <w:r w:rsidR="002A34F3">
        <w:t>, t</w:t>
      </w:r>
      <w:r w:rsidR="00EA3021" w:rsidRPr="00EB46DF">
        <w:t>he number of empty stomachs</w:t>
      </w:r>
      <w:r w:rsidR="002A34F3">
        <w:t>,</w:t>
      </w:r>
      <w:r w:rsidR="00EA3021" w:rsidRPr="00EB46DF">
        <w:t xml:space="preserve"> and percent dietary overlap between pink and chum salmon at each site</w:t>
      </w:r>
      <w:r w:rsidR="00EA3021">
        <w:t>.</w:t>
      </w:r>
      <w:bookmarkEnd w:id="62"/>
    </w:p>
    <w:p w14:paraId="6CF13C0C" w14:textId="77777777" w:rsidR="00EA3021" w:rsidRPr="00BD4CC0" w:rsidRDefault="00EA3021" w:rsidP="00DF2943"/>
    <w:p w14:paraId="7D9985AD" w14:textId="77777777" w:rsidR="00EA3021" w:rsidRDefault="00EA3021" w:rsidP="00DF2943">
      <w:pPr>
        <w:rPr>
          <w:rFonts w:eastAsia="Times New Roman" w:cs="Times New Roman"/>
        </w:rPr>
      </w:pPr>
      <w:r>
        <w:rPr>
          <w:rFonts w:eastAsia="Times New Roman" w:cs="Times New Roman"/>
          <w:noProof/>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
                    <a:stretch>
                      <a:fillRect/>
                    </a:stretch>
                  </pic:blipFill>
                  <pic:spPr>
                    <a:xfrm>
                      <a:off x="0" y="0"/>
                      <a:ext cx="5970502" cy="3558351"/>
                    </a:xfrm>
                    <a:prstGeom prst="rect">
                      <a:avLst/>
                    </a:prstGeom>
                  </pic:spPr>
                </pic:pic>
              </a:graphicData>
            </a:graphic>
          </wp:inline>
        </w:drawing>
      </w:r>
    </w:p>
    <w:p w14:paraId="671CF4BD" w14:textId="05AA3EA7" w:rsidR="00FA03B1" w:rsidRDefault="00EA3021" w:rsidP="00DF2943">
      <w:pPr>
        <w:rPr>
          <w:rFonts w:eastAsia="Times New Roman" w:cs="Times New Roman"/>
          <w:b/>
          <w:bCs/>
        </w:rPr>
      </w:pPr>
      <w:r>
        <w:rPr>
          <w:rFonts w:eastAsia="Times New Roman" w:cs="Times New Roman"/>
          <w:b/>
          <w:bCs/>
        </w:rPr>
        <w:br w:type="page"/>
      </w:r>
    </w:p>
    <w:p w14:paraId="395B6FFA" w14:textId="465E5376" w:rsidR="00FA03B1" w:rsidRPr="00EB46DF" w:rsidRDefault="00FA03B1" w:rsidP="00DF2943">
      <w:pPr>
        <w:pStyle w:val="Heading3"/>
      </w:pPr>
      <w:bookmarkStart w:id="63" w:name="_Toc55731623"/>
      <w:r w:rsidRPr="00EB46DF">
        <w:t>Figures</w:t>
      </w:r>
      <w:bookmarkEnd w:id="63"/>
    </w:p>
    <w:p w14:paraId="03E3A563" w14:textId="77777777" w:rsidR="00FA03B1" w:rsidRPr="00EB46DF" w:rsidRDefault="00FA03B1" w:rsidP="00DF2943">
      <w:pPr>
        <w:rPr>
          <w:rFonts w:eastAsia="Times New Roman" w:cs="Times New Roman"/>
          <w:b/>
          <w:bCs/>
        </w:rPr>
      </w:pPr>
    </w:p>
    <w:p w14:paraId="4F4C7917" w14:textId="463E7EBB" w:rsidR="00FA03B1" w:rsidRPr="00EB46DF" w:rsidRDefault="000E2B0D" w:rsidP="00DF2943">
      <w:pPr>
        <w:rPr>
          <w:rFonts w:eastAsia="Times New Roman" w:cs="Times New Roman"/>
          <w:b/>
          <w:bCs/>
        </w:rPr>
      </w:pPr>
      <w:r>
        <w:rPr>
          <w:rFonts w:eastAsia="Times New Roman" w:cs="Times New Roman"/>
          <w:b/>
          <w:bCs/>
          <w:noProof/>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stretch>
                      <a:fillRect/>
                    </a:stretch>
                  </pic:blipFill>
                  <pic:spPr>
                    <a:xfrm>
                      <a:off x="0" y="0"/>
                      <a:ext cx="5943600" cy="4245610"/>
                    </a:xfrm>
                    <a:prstGeom prst="rect">
                      <a:avLst/>
                    </a:prstGeom>
                  </pic:spPr>
                </pic:pic>
              </a:graphicData>
            </a:graphic>
          </wp:inline>
        </w:drawing>
      </w:r>
    </w:p>
    <w:p w14:paraId="43CE550D" w14:textId="77777777" w:rsidR="00FA03B1" w:rsidRPr="00EB46DF" w:rsidRDefault="00FA03B1" w:rsidP="00DF2943">
      <w:pPr>
        <w:rPr>
          <w:rFonts w:eastAsia="Times New Roman" w:cs="Times New Roman"/>
          <w:b/>
          <w:bCs/>
        </w:rPr>
      </w:pPr>
    </w:p>
    <w:p w14:paraId="1E194429" w14:textId="5DD479D7" w:rsidR="00FA03B1" w:rsidRPr="00EB46DF" w:rsidRDefault="002E001F" w:rsidP="00DF2943">
      <w:pPr>
        <w:pStyle w:val="Caption"/>
        <w:rPr>
          <w:rFonts w:eastAsia="Times New Roman" w:cs="Times New Roman"/>
        </w:rPr>
      </w:pPr>
      <w:bookmarkStart w:id="64" w:name="_Ref55035113"/>
      <w:bookmarkStart w:id="65" w:name="_Toc55731661"/>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1</w:t>
      </w:r>
      <w:r w:rsidR="00D442C4">
        <w:fldChar w:fldCharType="end"/>
      </w:r>
      <w:bookmarkEnd w:id="64"/>
      <w:r w:rsidR="00264B0C">
        <w:t xml:space="preserve"> </w:t>
      </w:r>
      <w:r w:rsidR="00307C83" w:rsidRPr="001C050C">
        <w:t xml:space="preserve">Map of salmon survey stations in the Discovery Islands and Johnstone Strait. Inset map (left) shows the British Columbia coast with the study region highlighted </w:t>
      </w:r>
      <w:r w:rsidR="00307C83">
        <w:t>in</w:t>
      </w:r>
      <w:r w:rsidR="00307C83" w:rsidRPr="001C050C">
        <w:t xml:space="preserve"> red.</w:t>
      </w:r>
      <w:bookmarkEnd w:id="65"/>
    </w:p>
    <w:p w14:paraId="4A58974F" w14:textId="25C2C7B5" w:rsidR="006B6933" w:rsidRDefault="006B6933" w:rsidP="00DF2943">
      <w:pPr>
        <w:rPr>
          <w:rFonts w:eastAsia="Times New Roman" w:cs="Times New Roman"/>
        </w:rPr>
      </w:pPr>
      <w:r>
        <w:rPr>
          <w:rFonts w:eastAsia="Times New Roman" w:cs="Times New Roman"/>
        </w:rPr>
        <w:br w:type="page"/>
      </w:r>
    </w:p>
    <w:p w14:paraId="7F64EF0E" w14:textId="4F1F58C5" w:rsidR="00FA03B1" w:rsidRPr="00EB46DF" w:rsidRDefault="00FA03B1" w:rsidP="00DF2943">
      <w:pPr>
        <w:pStyle w:val="Caption"/>
      </w:pPr>
    </w:p>
    <w:p w14:paraId="389B5C69" w14:textId="088BA4C6" w:rsidR="009F6DC3" w:rsidRDefault="009F6DC3" w:rsidP="00DF2943">
      <w:pPr>
        <w:rPr>
          <w:rFonts w:eastAsia="Times New Roman" w:cs="Times New Roman"/>
        </w:rPr>
      </w:pPr>
    </w:p>
    <w:p w14:paraId="0A4FD55F" w14:textId="0CC5CAAA" w:rsidR="00FA03B1" w:rsidRDefault="007A02D2" w:rsidP="00DF2943">
      <w:r>
        <w:rPr>
          <w:noProof/>
          <w:lang w:eastAsia="en-CA"/>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7"/>
                    <a:stretch>
                      <a:fillRect/>
                    </a:stretch>
                  </pic:blipFill>
                  <pic:spPr>
                    <a:xfrm>
                      <a:off x="0" y="0"/>
                      <a:ext cx="5943600" cy="5943600"/>
                    </a:xfrm>
                    <a:prstGeom prst="rect">
                      <a:avLst/>
                    </a:prstGeom>
                  </pic:spPr>
                </pic:pic>
              </a:graphicData>
            </a:graphic>
          </wp:inline>
        </w:drawing>
      </w:r>
    </w:p>
    <w:p w14:paraId="3B7BBCA8" w14:textId="77777777" w:rsidR="006B6933" w:rsidRPr="006B6933" w:rsidRDefault="006B6933" w:rsidP="00DF2943"/>
    <w:p w14:paraId="33B963F2" w14:textId="5D2BE782" w:rsidR="00FA03B1" w:rsidRPr="00EB46DF" w:rsidRDefault="00307C83" w:rsidP="00DF2943">
      <w:pPr>
        <w:pStyle w:val="Caption"/>
      </w:pPr>
      <w:bookmarkStart w:id="66" w:name="_Ref47176120"/>
      <w:bookmarkStart w:id="67" w:name="_Toc55731662"/>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2</w:t>
      </w:r>
      <w:r w:rsidR="00D442C4">
        <w:fldChar w:fldCharType="end"/>
      </w:r>
      <w:bookmarkEnd w:id="66"/>
      <w:r w:rsidRPr="00307C83">
        <w:t xml:space="preserve"> </w:t>
      </w:r>
      <w:r w:rsidRPr="00EB46DF">
        <w:t>Biomass of zooplankton, displaying total biomass and contribution by size fractions.</w:t>
      </w:r>
      <w:r>
        <w:t xml:space="preserve"> “X” indicates that d</w:t>
      </w:r>
      <w:r w:rsidRPr="00EB46DF">
        <w:t xml:space="preserve">ata </w:t>
      </w:r>
      <w:r w:rsidR="00B776B3">
        <w:t>were</w:t>
      </w:r>
      <w:r w:rsidRPr="00EB46DF">
        <w:t xml:space="preserve"> missing for </w:t>
      </w:r>
      <w:r>
        <w:t xml:space="preserve">site </w:t>
      </w:r>
      <w:r w:rsidRPr="00EB46DF">
        <w:t>J0</w:t>
      </w:r>
      <w:r>
        <w:t>2</w:t>
      </w:r>
      <w:r w:rsidRPr="00EB46DF">
        <w:t>.</w:t>
      </w:r>
      <w:bookmarkEnd w:id="67"/>
    </w:p>
    <w:p w14:paraId="6A3C0ADC" w14:textId="77777777" w:rsidR="00FA03B1" w:rsidRPr="00EB46DF" w:rsidRDefault="00FA03B1" w:rsidP="00DF2943">
      <w:pPr>
        <w:rPr>
          <w:rFonts w:eastAsia="Times New Roman" w:cs="Times New Roman"/>
        </w:rPr>
      </w:pPr>
    </w:p>
    <w:p w14:paraId="1C7992DC" w14:textId="77777777" w:rsidR="00FA03B1" w:rsidRPr="00EB46DF" w:rsidRDefault="00FA03B1" w:rsidP="00DF2943">
      <w:pPr>
        <w:rPr>
          <w:rFonts w:eastAsia="Times New Roman" w:cs="Times New Roman"/>
        </w:rPr>
      </w:pPr>
    </w:p>
    <w:p w14:paraId="7F03BBD7" w14:textId="41719BA4" w:rsidR="00FA03B1" w:rsidRPr="00EB46DF" w:rsidRDefault="00FA03B1" w:rsidP="00DF2943">
      <w:pPr>
        <w:rPr>
          <w:rFonts w:eastAsia="Times New Roman" w:cs="Times New Roman"/>
          <w:b/>
          <w:bCs/>
        </w:rPr>
      </w:pPr>
      <w:r w:rsidRPr="00EB46DF">
        <w:rPr>
          <w:rFonts w:eastAsia="Times New Roman" w:cs="Times New Roman"/>
          <w:b/>
          <w:bCs/>
        </w:rPr>
        <w:t xml:space="preserve"> </w:t>
      </w:r>
      <w:r w:rsidR="006B6933">
        <w:rPr>
          <w:rFonts w:eastAsia="Times New Roman" w:cs="Times New Roman"/>
          <w:b/>
          <w:bCs/>
          <w:noProof/>
          <w:lang w:eastAsia="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8"/>
                    <a:stretch>
                      <a:fillRect/>
                    </a:stretch>
                  </pic:blipFill>
                  <pic:spPr>
                    <a:xfrm>
                      <a:off x="0" y="0"/>
                      <a:ext cx="5943600" cy="5943600"/>
                    </a:xfrm>
                    <a:prstGeom prst="rect">
                      <a:avLst/>
                    </a:prstGeom>
                  </pic:spPr>
                </pic:pic>
              </a:graphicData>
            </a:graphic>
          </wp:inline>
        </w:drawing>
      </w:r>
    </w:p>
    <w:p w14:paraId="4D4A109B" w14:textId="77777777" w:rsidR="00FA03B1" w:rsidRPr="00EB46DF" w:rsidRDefault="00FA03B1" w:rsidP="00DF2943">
      <w:pPr>
        <w:rPr>
          <w:rFonts w:eastAsia="Times New Roman" w:cs="Times New Roman"/>
          <w:b/>
          <w:bCs/>
        </w:rPr>
      </w:pPr>
    </w:p>
    <w:p w14:paraId="19EA0EBF" w14:textId="16C94386" w:rsidR="007D0F73" w:rsidRPr="007D0F73" w:rsidRDefault="00307C83" w:rsidP="00257D8D">
      <w:pPr>
        <w:pStyle w:val="Caption"/>
      </w:pPr>
      <w:bookmarkStart w:id="68" w:name="_Ref47176131"/>
      <w:bookmarkStart w:id="69" w:name="_Toc55731663"/>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3</w:t>
      </w:r>
      <w:r w:rsidR="00D442C4">
        <w:fldChar w:fldCharType="end"/>
      </w:r>
      <w:bookmarkEnd w:id="68"/>
      <w:r w:rsidRPr="00307C83">
        <w:t xml:space="preserve"> </w:t>
      </w:r>
      <w:r w:rsidRPr="00EB46DF">
        <w:t>Average relative abundance of zooplankton groups</w:t>
      </w:r>
      <w:r>
        <w:t>.</w:t>
      </w:r>
      <w:r w:rsidRPr="00EB46DF">
        <w:t xml:space="preserve"> “Other” includes cladocerans</w:t>
      </w:r>
      <w:r>
        <w:t xml:space="preserve">, </w:t>
      </w:r>
      <w:r w:rsidRPr="00EB46DF">
        <w:t>barnacle larvae</w:t>
      </w:r>
      <w:r>
        <w:t xml:space="preserve"> and euphausiid eggs</w:t>
      </w:r>
      <w:r w:rsidRPr="00EB46DF">
        <w:t>.</w:t>
      </w:r>
      <w:bookmarkEnd w:id="69"/>
    </w:p>
    <w:p w14:paraId="1DAC6808" w14:textId="200CF54F" w:rsidR="00FA03B1" w:rsidRDefault="006B6933" w:rsidP="00DF2943">
      <w:pPr>
        <w:rPr>
          <w:rFonts w:eastAsia="Times New Roman" w:cs="Times New Roman"/>
          <w:b/>
          <w:bCs/>
        </w:rPr>
      </w:pPr>
      <w:r>
        <w:rPr>
          <w:rFonts w:eastAsia="Times New Roman" w:cs="Times New Roman"/>
          <w:b/>
          <w:bCs/>
          <w:noProof/>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9"/>
                    <a:stretch>
                      <a:fillRect/>
                    </a:stretch>
                  </pic:blipFill>
                  <pic:spPr>
                    <a:xfrm>
                      <a:off x="0" y="0"/>
                      <a:ext cx="5943600" cy="5943600"/>
                    </a:xfrm>
                    <a:prstGeom prst="rect">
                      <a:avLst/>
                    </a:prstGeom>
                  </pic:spPr>
                </pic:pic>
              </a:graphicData>
            </a:graphic>
          </wp:inline>
        </w:drawing>
      </w:r>
    </w:p>
    <w:p w14:paraId="2C2B9358" w14:textId="77777777" w:rsidR="006B6933" w:rsidRPr="00EB46DF" w:rsidRDefault="006B6933" w:rsidP="00DF2943">
      <w:pPr>
        <w:rPr>
          <w:rFonts w:eastAsia="Times New Roman" w:cs="Times New Roman"/>
          <w:b/>
          <w:bCs/>
        </w:rPr>
      </w:pPr>
    </w:p>
    <w:p w14:paraId="30B04664" w14:textId="15C13445" w:rsidR="00175A92" w:rsidRDefault="00307C83" w:rsidP="00DF2943">
      <w:pPr>
        <w:pStyle w:val="Caption"/>
      </w:pPr>
      <w:bookmarkStart w:id="70" w:name="_Ref47176229"/>
      <w:bookmarkStart w:id="71" w:name="_Toc55731664"/>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4</w:t>
      </w:r>
      <w:r w:rsidR="00D442C4">
        <w:fldChar w:fldCharType="end"/>
      </w:r>
      <w:bookmarkEnd w:id="70"/>
      <w:r w:rsidRPr="00307C83">
        <w:t xml:space="preserve"> </w:t>
      </w:r>
      <w:r w:rsidRPr="00EB46DF">
        <w:t>Average relative biomass of the main prey groups for juvenile pink (top) and chum salmon (bottom</w:t>
      </w:r>
      <w:r>
        <w:t>), at each site along the migration route</w:t>
      </w:r>
      <w:r w:rsidRPr="00EB46DF">
        <w:t xml:space="preserve">. </w:t>
      </w:r>
      <w:r>
        <w:t xml:space="preserve">The </w:t>
      </w:r>
      <w:r w:rsidRPr="00EB46DF">
        <w:t>‘Other’ group includes</w:t>
      </w:r>
      <w:r>
        <w:t xml:space="preserve"> prey such as cyclopoids</w:t>
      </w:r>
      <w:r w:rsidRPr="00EB46DF">
        <w:t>,</w:t>
      </w:r>
      <w:r>
        <w:t xml:space="preserve"> fish</w:t>
      </w:r>
      <w:r w:rsidRPr="00EB46DF">
        <w:t>,</w:t>
      </w:r>
      <w:r>
        <w:t xml:space="preserve"> polychaetes and</w:t>
      </w:r>
      <w:r w:rsidRPr="00EB46DF">
        <w:t xml:space="preserve"> pteropods.</w:t>
      </w:r>
      <w:bookmarkEnd w:id="71"/>
    </w:p>
    <w:p w14:paraId="1519B663" w14:textId="65A18047" w:rsidR="00175A92" w:rsidRDefault="00175A92" w:rsidP="00DF2943">
      <w:pPr>
        <w:rPr>
          <w:iCs/>
          <w:color w:val="000000" w:themeColor="text1"/>
          <w:szCs w:val="18"/>
        </w:rPr>
      </w:pPr>
    </w:p>
    <w:p w14:paraId="7D9A052E" w14:textId="044204DF" w:rsidR="0015282A" w:rsidRPr="0015282A" w:rsidRDefault="001965D6" w:rsidP="00DF2943">
      <w:bookmarkStart w:id="72" w:name="_Toc46415563"/>
      <w:r>
        <w:rPr>
          <w:noProof/>
          <w:lang w:eastAsia="en-CA"/>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0"/>
                    <a:stretch>
                      <a:fillRect/>
                    </a:stretch>
                  </pic:blipFill>
                  <pic:spPr>
                    <a:xfrm>
                      <a:off x="0" y="0"/>
                      <a:ext cx="5943600" cy="5151120"/>
                    </a:xfrm>
                    <a:prstGeom prst="rect">
                      <a:avLst/>
                    </a:prstGeom>
                  </pic:spPr>
                </pic:pic>
              </a:graphicData>
            </a:graphic>
          </wp:inline>
        </w:drawing>
      </w:r>
    </w:p>
    <w:p w14:paraId="75892C7D" w14:textId="4C1B2826" w:rsidR="00FA03B1" w:rsidRPr="00EB46DF" w:rsidRDefault="00307C83" w:rsidP="00DF2943">
      <w:pPr>
        <w:pStyle w:val="Caption"/>
      </w:pPr>
      <w:bookmarkStart w:id="73" w:name="_Ref47176267"/>
      <w:bookmarkStart w:id="74" w:name="_Toc55731665"/>
      <w:bookmarkEnd w:id="72"/>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5</w:t>
      </w:r>
      <w:r w:rsidR="00D442C4">
        <w:fldChar w:fldCharType="end"/>
      </w:r>
      <w:bookmarkEnd w:id="73"/>
      <w:r w:rsidRPr="00307C83">
        <w:t xml:space="preserve"> </w:t>
      </w:r>
      <w:r w:rsidRPr="00EB46DF">
        <w:t xml:space="preserve">Non-metric multidimensional scaling (NMDS) </w:t>
      </w:r>
      <w:r>
        <w:t>ordination</w:t>
      </w:r>
      <w:r w:rsidRPr="00EB46DF">
        <w:t xml:space="preserve"> of juvenile pink and chum salmon diet composition. </w:t>
      </w:r>
      <w:r>
        <w:t>Each point represents one salmon stomach, colored by site, and ellipses show standard deviation by region.</w:t>
      </w:r>
      <w:r>
        <w:rPr>
          <w:rFonts w:eastAsia="Times New Roman" w:cstheme="minorHAnsi"/>
        </w:rPr>
        <w:t xml:space="preserve"> “Stress” indicates how well the distances between points </w:t>
      </w:r>
      <w:r w:rsidR="00B776B3">
        <w:rPr>
          <w:rFonts w:eastAsia="Times New Roman" w:cstheme="minorHAnsi"/>
        </w:rPr>
        <w:t>were</w:t>
      </w:r>
      <w:r>
        <w:rPr>
          <w:rFonts w:eastAsia="Times New Roman" w:cstheme="minorHAnsi"/>
        </w:rPr>
        <w:t xml:space="preserve"> retained when displayed in two-dimensions and for this plot, the stress was 0.17.</w:t>
      </w:r>
      <w:bookmarkEnd w:id="74"/>
    </w:p>
    <w:p w14:paraId="36C2C7D1" w14:textId="788B1E0B" w:rsidR="00653C56" w:rsidRDefault="00653C56" w:rsidP="00DF2943">
      <w:pPr>
        <w:rPr>
          <w:rFonts w:eastAsia="Times New Roman" w:cs="Times New Roman"/>
        </w:rPr>
        <w:sectPr w:rsidR="00653C56" w:rsidSect="001210AF">
          <w:pgSz w:w="12240" w:h="15840"/>
          <w:pgMar w:top="1440" w:right="1440" w:bottom="1440" w:left="1440" w:header="708" w:footer="708" w:gutter="0"/>
          <w:cols w:space="708"/>
          <w:docGrid w:linePitch="360"/>
        </w:sectPr>
      </w:pPr>
    </w:p>
    <w:p w14:paraId="7E54B154" w14:textId="4E1ED2C3" w:rsidR="0015282A" w:rsidRPr="0015282A" w:rsidRDefault="008F172D" w:rsidP="00DF2943">
      <w:pPr>
        <w:rPr>
          <w:rFonts w:eastAsia="Times New Roman" w:cs="Times New Roman"/>
        </w:rPr>
      </w:pPr>
      <w:bookmarkStart w:id="75" w:name="_Toc46415564"/>
      <w:r>
        <w:rPr>
          <w:rFonts w:eastAsia="Times New Roman" w:cs="Times New Roman"/>
          <w:noProof/>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stretch>
                      <a:fillRect/>
                    </a:stretch>
                  </pic:blipFill>
                  <pic:spPr>
                    <a:xfrm>
                      <a:off x="0" y="0"/>
                      <a:ext cx="8229600" cy="5414010"/>
                    </a:xfrm>
                    <a:prstGeom prst="rect">
                      <a:avLst/>
                    </a:prstGeom>
                  </pic:spPr>
                </pic:pic>
              </a:graphicData>
            </a:graphic>
          </wp:inline>
        </w:drawing>
      </w:r>
    </w:p>
    <w:p w14:paraId="4BADC32E" w14:textId="481C2B56" w:rsidR="00653C56" w:rsidRPr="0015282A" w:rsidRDefault="00307C83" w:rsidP="00DF2943">
      <w:pPr>
        <w:pStyle w:val="Caption"/>
        <w:sectPr w:rsidR="00653C56" w:rsidRPr="0015282A" w:rsidSect="00653C56">
          <w:pgSz w:w="15840" w:h="12240" w:orient="landscape"/>
          <w:pgMar w:top="1440" w:right="1440" w:bottom="1440" w:left="1440" w:header="708" w:footer="708" w:gutter="0"/>
          <w:cols w:space="708"/>
          <w:docGrid w:linePitch="360"/>
        </w:sectPr>
      </w:pPr>
      <w:bookmarkStart w:id="76" w:name="_Ref47176289"/>
      <w:bookmarkStart w:id="77" w:name="_Toc55731666"/>
      <w:bookmarkEnd w:id="75"/>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6</w:t>
      </w:r>
      <w:r w:rsidR="00D442C4">
        <w:fldChar w:fldCharType="end"/>
      </w:r>
      <w:bookmarkEnd w:id="76"/>
      <w:r w:rsidRPr="00307C83">
        <w:t xml:space="preserve"> </w:t>
      </w:r>
      <w:r w:rsidRPr="00EB46DF">
        <w:t>Cluster analysis of juvenile pink and chum diet composition</w:t>
      </w:r>
      <w:r w:rsidR="00D33C8D">
        <w:t xml:space="preserve"> (average linkage clustering and Bray-Curtis dissimilarity)</w:t>
      </w:r>
      <w:r w:rsidR="002E001F">
        <w:t>.</w:t>
      </w:r>
      <w:bookmarkEnd w:id="77"/>
    </w:p>
    <w:p w14:paraId="5FFDF80F" w14:textId="15DD8594" w:rsidR="002E001F" w:rsidRDefault="002E001F" w:rsidP="00DF2943">
      <w:r>
        <w:rPr>
          <w:noProof/>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2"/>
                    <a:stretch>
                      <a:fillRect/>
                    </a:stretch>
                  </pic:blipFill>
                  <pic:spPr>
                    <a:xfrm>
                      <a:off x="0" y="0"/>
                      <a:ext cx="5943600" cy="4457700"/>
                    </a:xfrm>
                    <a:prstGeom prst="rect">
                      <a:avLst/>
                    </a:prstGeom>
                  </pic:spPr>
                </pic:pic>
              </a:graphicData>
            </a:graphic>
          </wp:inline>
        </w:drawing>
      </w:r>
    </w:p>
    <w:p w14:paraId="2D224226" w14:textId="77777777" w:rsidR="002E001F" w:rsidRDefault="002E001F" w:rsidP="00DF2943"/>
    <w:p w14:paraId="16507876" w14:textId="61809EA2" w:rsidR="002E001F" w:rsidRPr="007F1E58" w:rsidRDefault="002E001F" w:rsidP="00DF2943">
      <w:pPr>
        <w:pStyle w:val="Caption"/>
      </w:pPr>
      <w:bookmarkStart w:id="78" w:name="_Ref47176181"/>
      <w:bookmarkStart w:id="79" w:name="_Toc55731667"/>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7</w:t>
      </w:r>
      <w:r w:rsidR="00D442C4">
        <w:fldChar w:fldCharType="end"/>
      </w:r>
      <w:bookmarkEnd w:id="78"/>
      <w:r w:rsidRPr="00307C83">
        <w:t xml:space="preserve"> </w:t>
      </w:r>
      <w:r>
        <w:t>Salmon condition factor K, the red dotted line separates fish in good condition (high weight relative to length, &gt;1) and fish in poor condition (low weight relative to length, &lt;1).</w:t>
      </w:r>
      <w:bookmarkEnd w:id="79"/>
    </w:p>
    <w:p w14:paraId="0060E81D" w14:textId="2829F360" w:rsidR="002E001F" w:rsidRDefault="002E001F" w:rsidP="00DF2943">
      <w:pPr>
        <w:rPr>
          <w:rFonts w:eastAsia="Times New Roman" w:cs="Times New Roman"/>
        </w:rPr>
      </w:pPr>
    </w:p>
    <w:p w14:paraId="39C89B63" w14:textId="77777777" w:rsidR="00FA03B1" w:rsidRPr="00EB46DF" w:rsidRDefault="00FA03B1" w:rsidP="00DF2943">
      <w:pPr>
        <w:rPr>
          <w:rFonts w:eastAsia="Times New Roman" w:cs="Times New Roman"/>
        </w:rPr>
      </w:pPr>
    </w:p>
    <w:p w14:paraId="20B53DFC" w14:textId="09CB177C" w:rsidR="00FA03B1" w:rsidRPr="00EB46DF" w:rsidRDefault="005A6088" w:rsidP="00DF2943">
      <w:pPr>
        <w:rPr>
          <w:rFonts w:eastAsia="Times New Roman" w:cs="Times New Roman"/>
        </w:rPr>
      </w:pPr>
      <w:r>
        <w:rPr>
          <w:rFonts w:eastAsia="Times New Roman" w:cs="Times New Roman"/>
          <w:noProof/>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3"/>
                    <a:stretch>
                      <a:fillRect/>
                    </a:stretch>
                  </pic:blipFill>
                  <pic:spPr>
                    <a:xfrm>
                      <a:off x="0" y="0"/>
                      <a:ext cx="5943600" cy="5943600"/>
                    </a:xfrm>
                    <a:prstGeom prst="rect">
                      <a:avLst/>
                    </a:prstGeom>
                  </pic:spPr>
                </pic:pic>
              </a:graphicData>
            </a:graphic>
          </wp:inline>
        </w:drawing>
      </w:r>
    </w:p>
    <w:p w14:paraId="6417AEC8" w14:textId="77777777" w:rsidR="00FA03B1" w:rsidRPr="00EB46DF" w:rsidRDefault="00FA03B1" w:rsidP="00DF2943">
      <w:pPr>
        <w:rPr>
          <w:rFonts w:eastAsia="Times New Roman" w:cs="Times New Roman"/>
        </w:rPr>
      </w:pPr>
    </w:p>
    <w:p w14:paraId="4F7FD8FC" w14:textId="70D4E70D" w:rsidR="00C629DB" w:rsidRDefault="00307C83" w:rsidP="00DF2943">
      <w:pPr>
        <w:pStyle w:val="Caption"/>
      </w:pPr>
      <w:bookmarkStart w:id="80" w:name="_Ref47176309"/>
      <w:bookmarkStart w:id="81" w:name="_Toc55731668"/>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8</w:t>
      </w:r>
      <w:r w:rsidR="00D442C4">
        <w:fldChar w:fldCharType="end"/>
      </w:r>
      <w:bookmarkEnd w:id="80"/>
      <w:r w:rsidRPr="00307C83">
        <w:t xml:space="preserve"> </w:t>
      </w:r>
      <w:r>
        <w:t>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81"/>
    </w:p>
    <w:p w14:paraId="68E5D720" w14:textId="3C1E4C0B" w:rsidR="00C629DB" w:rsidRDefault="00C629DB" w:rsidP="00DF2943"/>
    <w:p w14:paraId="06898323" w14:textId="2747B347" w:rsidR="00C629DB" w:rsidRDefault="005A6088" w:rsidP="00DF2943">
      <w:r>
        <w:rPr>
          <w:noProof/>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stretch>
                      <a:fillRect/>
                    </a:stretch>
                  </pic:blipFill>
                  <pic:spPr>
                    <a:xfrm>
                      <a:off x="0" y="0"/>
                      <a:ext cx="5943600" cy="5943600"/>
                    </a:xfrm>
                    <a:prstGeom prst="rect">
                      <a:avLst/>
                    </a:prstGeom>
                  </pic:spPr>
                </pic:pic>
              </a:graphicData>
            </a:graphic>
          </wp:inline>
        </w:drawing>
      </w:r>
    </w:p>
    <w:p w14:paraId="788C144B" w14:textId="77777777" w:rsidR="005A6088" w:rsidRDefault="005A6088" w:rsidP="00DF2943">
      <w:pPr>
        <w:pStyle w:val="Caption"/>
      </w:pPr>
    </w:p>
    <w:p w14:paraId="022ACC56" w14:textId="2A64B7DF" w:rsidR="00C629DB" w:rsidRPr="00C629DB" w:rsidRDefault="00307C83" w:rsidP="00DF2943">
      <w:pPr>
        <w:pStyle w:val="Caption"/>
      </w:pPr>
      <w:bookmarkStart w:id="82" w:name="_Ref47176369"/>
      <w:bookmarkStart w:id="83" w:name="_Toc55731669"/>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9</w:t>
      </w:r>
      <w:r w:rsidR="00D442C4">
        <w:fldChar w:fldCharType="end"/>
      </w:r>
      <w:bookmarkEnd w:id="82"/>
      <w:r w:rsidRPr="00307C83">
        <w:t xml:space="preserve"> </w:t>
      </w:r>
      <w:r>
        <w:t>Cumulative prey abundance curves for juvenile salmon at each site location.</w:t>
      </w:r>
      <w:bookmarkEnd w:id="83"/>
      <w:r>
        <w:t xml:space="preserve"> Note: All sampling events included 10 salmon, but empty stomachs detract</w:t>
      </w:r>
      <w:r w:rsidR="00223132">
        <w:t>ed</w:t>
      </w:r>
      <w:r>
        <w:t xml:space="preserve"> from</w:t>
      </w:r>
      <w:r w:rsidR="00223132">
        <w:t xml:space="preserve"> the</w:t>
      </w:r>
      <w:r>
        <w:t xml:space="preserve"> total number of stomachs.</w:t>
      </w:r>
    </w:p>
    <w:p w14:paraId="58249542" w14:textId="77777777" w:rsidR="005917B2" w:rsidRDefault="005917B2" w:rsidP="00DF2943">
      <w:pPr>
        <w:rPr>
          <w:rFonts w:eastAsia="Times New Roman" w:cs="Times New Roman"/>
        </w:rPr>
      </w:pPr>
      <w:r>
        <w:rPr>
          <w:rFonts w:eastAsia="Times New Roman" w:cs="Times New Roman"/>
        </w:rPr>
        <w:br w:type="page"/>
      </w:r>
    </w:p>
    <w:p w14:paraId="2B69B676" w14:textId="02D080EE" w:rsidR="005917B2" w:rsidRDefault="005917B2" w:rsidP="00DF2943">
      <w:pPr>
        <w:pStyle w:val="Heading2"/>
      </w:pPr>
      <w:bookmarkStart w:id="84" w:name="_Toc55731624"/>
      <w:r>
        <w:t>Salmon trophic interactions shift with prey phenology and migration timing</w:t>
      </w:r>
      <w:bookmarkEnd w:id="84"/>
    </w:p>
    <w:p w14:paraId="40BE0C11" w14:textId="77777777" w:rsidR="00BA5705" w:rsidRPr="00BA5705" w:rsidRDefault="00BA5705" w:rsidP="00DF2943"/>
    <w:p w14:paraId="1FDB63AD" w14:textId="77F165E3" w:rsidR="00C67B23" w:rsidRDefault="005917B2" w:rsidP="00DF2943">
      <w:pPr>
        <w:pStyle w:val="Heading3"/>
      </w:pPr>
      <w:bookmarkStart w:id="85" w:name="_Toc55731625"/>
      <w:r>
        <w:t>Introduction</w:t>
      </w:r>
      <w:bookmarkEnd w:id="85"/>
    </w:p>
    <w:p w14:paraId="02DEB393" w14:textId="349BB67D" w:rsidR="00E52030" w:rsidRDefault="00E52030" w:rsidP="00DF2943"/>
    <w:p w14:paraId="56C8A1A3" w14:textId="73BB8D16" w:rsidR="00E52030" w:rsidRDefault="00E52030" w:rsidP="00DF2943">
      <w:r>
        <w:tab/>
      </w:r>
      <w:r w:rsidR="00B776B3">
        <w:t>Pacific salmon (</w:t>
      </w:r>
      <w:r w:rsidR="00B776B3" w:rsidRPr="00B776B3">
        <w:rPr>
          <w:i/>
          <w:iCs/>
        </w:rPr>
        <w:t>Oncorhynchus spp.</w:t>
      </w:r>
      <w:r w:rsidR="00B776B3" w:rsidRPr="00B776B3">
        <w:t xml:space="preserve">) </w:t>
      </w:r>
      <w:r w:rsidR="00B776B3">
        <w:t>are heavily relied on and culturally revered all throughout the Pacific Northwest, yet species and stocks are incredibly diverse and specialized</w:t>
      </w:r>
      <w:r w:rsidR="00F36783">
        <w:t xml:space="preserve"> </w:t>
      </w:r>
      <w:r w:rsidR="00F36783">
        <w:fldChar w:fldCharType="begin" w:fldLock="1"/>
      </w:r>
      <w:r w:rsidR="00F36783">
        <w:instrText>ADDIN CSL_CITATION {"citationItems":[{"id":"ITEM-1","itemData":{"DOI":"10.1017/S136898001800215X","ISBN":"1368980018002","ISSN":"14752727","abstract":"Objective To describe seafood consumption patterns in First Nations (FN) in British Columbia (BC) and examine lifestyle characteristics associated with seafood consumption; to identify the top ten most consumed seafood species and their contributions to EPA and DHA intake; and to estimate dietary exposure to methylmercury, polychlorinated biphenyls and dichlorodiphenyldichloroethylene.Design Dietary and lifestyle data from the First Nations Food Nutrition and Environment Study, a cross-sectional study of 1103 FN living in twenty-one communities across eight ecozones in BC, Canada, were analysed. Seafood consumption was estimated using a traditional FFQ. Seafood samples were analysed for contaminant contents.Results Seafood consumption patterns varied significantly across BC ecozones reflecting geographical diversity of seafood species. The top ten most consumed species represented 64 % of total seafood consumption by weight and contributed 69 % to the total EPA+DHA intake. Mean EPA+DHA intake was 660·5 mg/d in males, 404·3 mg/d in females; and 28 % of FN met the Recommended Intake (RI) of 500 mg/d. Salmon was the most preferred species. Seafood consumption was associated with higher fruit and vegetable consumption, lower smoking rate and increased physical activity. Dietary exposure to selected contaminants from seafood was negligible.Conclusions In FN in BC, seafood continues to be an essential part of the contemporary diet. Seafood contributed significantly to reaching the RI for EPA+DHA and was associated with a healthier lifestyle. Given numerous health benefits, seafood should be promoted in FN. Efforts towards sustainability of fishing should be directed to maintain and improve access to fisheries for FN.","author":[{"dropping-particle":"","family":"Marushka","given":"Lesya","non-dropping-particle":"","parse-names":false,"suffix":""},{"dropping-particle":"","family":"Batal","given":"Malek","non-dropping-particle":"","parse-names":false,"suffix":""},{"dropping-particle":"","family":"Sadik","given":"Tonio","non-dropping-particle":"","parse-names":false,"suffix":""},{"dropping-particle":"","family":"Schwartz","given":"Harold","non-dropping-particle":"","parse-names":false,"suffix":""},{"dropping-particle":"","family":"Ing","given":"Amy","non-dropping-particle":"","parse-names":false,"suffix":""},{"dropping-particle":"","family":"Fediuk","given":"Karen","non-dropping-particle":"","parse-names":false,"suffix":""},{"dropping-particle":"","family":"Tikhonov","given":"Constantine","non-dropping-particle":"","parse-names":false,"suffix":""},{"dropping-particle":"","family":"Chan","given":"Hing Man","non-dropping-particle":"","parse-names":false,"suffix":""}],"container-title":"Public Health Nutrition","id":"ITEM-1","issue":"17","issued":{"date-parts":[["2018"]]},"page":"3223-3236","title":"Seafood consumption patterns, their nutritional benefits and associated sociodemographic and lifestyle factors among First Nations in British Columbia, Canada","type":"article-journal","volume":"21"},"uris":["http://www.mendeley.com/documents/?uuid=7ff2656c-77ce-48a0-a9e7-6511415b87ca"]},{"id":"ITEM-2","itemData":{"author":[{"dropping-particle":"","family":"Quinn","given":"Thomas P.","non-dropping-particle":"","parse-names":false,"suffix":""}],"edition":"Second","id":"ITEM-2","issued":{"date-parts":[["2018"]]},"number-of-pages":"1-547","publisher":"University of Washington Press","publisher-place":"Seattle","title":"The behaviour and ecology of Pacific salmon and trout","type":"book"},"uris":["http://www.mendeley.com/documents/?uuid=39805030-3885-4885-b3af-283d7f426976"]}],"mendeley":{"formattedCitation":"(Marushka et al., 2018; Quinn, 2018)","plainTextFormattedCitation":"(Marushka et al., 2018; Quinn, 2018)","previouslyFormattedCitation":"(Marushka et al., 2018; Quinn, 2018)"},"properties":{"noteIndex":0},"schema":"https://github.com/citation-style-language/schema/raw/master/csl-citation.json"}</w:instrText>
      </w:r>
      <w:r w:rsidR="00F36783">
        <w:fldChar w:fldCharType="separate"/>
      </w:r>
      <w:r w:rsidR="00F36783" w:rsidRPr="00F36783">
        <w:rPr>
          <w:noProof/>
        </w:rPr>
        <w:t>(Marushka et al., 2018; Quinn, 2018)</w:t>
      </w:r>
      <w:r w:rsidR="00F36783">
        <w:fldChar w:fldCharType="end"/>
      </w:r>
      <w:r w:rsidR="00B776B3">
        <w:t xml:space="preserve">. </w:t>
      </w:r>
      <w:r w:rsidR="009C536E">
        <w:t xml:space="preserve">Some species, such as sockeye, chinook and </w:t>
      </w:r>
      <w:proofErr w:type="spellStart"/>
      <w:r w:rsidR="009C536E">
        <w:t>coho</w:t>
      </w:r>
      <w:proofErr w:type="spellEnd"/>
      <w:r w:rsidR="009C536E">
        <w:t xml:space="preserve"> salmon spend more of their life cycle in freshwater relative to pink and chum salmon who migrate to sea early in their life. Furthermore, each stock’s migration route and timing depend on the length and complexity of the rivers and location of the spawning habitat, whether it is upper, middle or lower in the larger river systems</w:t>
      </w:r>
      <w:r w:rsidR="00F36783">
        <w:t xml:space="preserve"> </w:t>
      </w:r>
      <w:r w:rsidR="00F36783">
        <w:fldChar w:fldCharType="begin" w:fldLock="1"/>
      </w:r>
      <w:r w:rsidR="00054E32">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F36783">
        <w:fldChar w:fldCharType="separate"/>
      </w:r>
      <w:r w:rsidR="00F36783" w:rsidRPr="00F36783">
        <w:rPr>
          <w:noProof/>
        </w:rPr>
        <w:t>(Groot &amp; Margolis, 1991)</w:t>
      </w:r>
      <w:r w:rsidR="00F36783">
        <w:fldChar w:fldCharType="end"/>
      </w:r>
      <w:r w:rsidR="00F36783">
        <w:t>.</w:t>
      </w:r>
      <w:r w:rsidR="009C536E">
        <w:t xml:space="preserve"> Pacific salmon therefore have to cope with a multitude of challenges in both freshwater and marine, such as rising temperatures, droughts, deforestation, pollution and industrialization</w:t>
      </w:r>
      <w:r w:rsidR="00054E32">
        <w:t xml:space="preserve"> </w:t>
      </w:r>
      <w:r w:rsidR="00054E32">
        <w:fldChar w:fldCharType="begin" w:fldLock="1"/>
      </w:r>
      <w:r w:rsidR="00054E32">
        <w:instrText>ADDIN CSL_CITATION {"citationItems":[{"id":"ITEM-1","itemData":{"DOI":"10.1111/1365-2664.13646","ISSN":"0021-8901","abstract":"Abstract Current investment in conservation is insufficient to adequately protect and recover all ecosystems and species. The challenge of allocating limited funds is acute for Pacific salmon Oncorhynchus spp. in Canada, which lack a strategic approach to ensure that resources are spent on actions most likely to cost-effectively recover diminished populations. We applied the Priority Threat Management framework to prioritise strategies most likely to maximise the number of thriving Pacific salmon populations on the Central Coast of British Columbia, Canada. These included 79 genetically, ecologically and spatially distinct population groups called Conservation Units (CUs) for five salmon species. This region has high salmon biodiversity and spans the territories of four First Nations: the Heiltsuk, Nuxalk, Kitasoo/Xai’xais and Wuikinuxv. Using structured expert elicitation of Indigenous and other experts, we quantified the estimated benefits, costs and feasibility of implementing 10 strategies. Under a business-as-usual scenario (i.e., no additional investments in salmon conservation or management), experts predicted that only one in four CUs would have &gt;50% chance of achieving a thriving status within 20 years. Limiting future industrial development in salmon habitats, which was predicted to safeguard CUs from future declines, was identified as the most cost-effective strategy. Investment in three strategies: 1) removal of artificial barriers to fish migration, 2) watershed protection, and 3) stream restoration – at 11.3M CAD per year – was predicted to result in nearly half (34 of 79) of the CUs having a &gt;60% chance of meeting the conservation objective. If all conservation strategies were implemented, experts estimated a &gt;50% probability of achieving a thriving status for 78 of 79 CUs, at an annual cost of 17.3M CAD. However, even with the implementation of all strategies, most sockeye salmon CUs were unlikely to achieve higher probability targets of reaching the objective. Policy implications. We illustrate how Priority Threat Management can incorporate the perspectives and expertise of Indigenous peoples and other experts to prioritise conservation strategies based on their cost, benefit and feasibility. Implementation of this framework can help safeguard and recover Pacific salmon in Canada, and could also be used to prioritise actions for other conservation issues globally.","author":[{"dropping-particle":"","family":"Walsh","given":"Jessica C.","non-dropping-particle":"","parse-names":false,"suffix":""},{"dropping-particle":"","family":"Connors","given":"Katrina","non-dropping-particle":"","parse-names":false,"suffix":""},{"dropping-particle":"","family":"Hertz","given":"Eric","non-dropping-particle":"","parse-names":false,"suffix":""},{"dropping-particle":"","family":"Kehoe","given":"Laura","non-dropping-particle":"","parse-names":false,"suffix":""},{"dropping-particle":"","family":"Martin","given":"Tara G.","non-dropping-particle":"","parse-names":false,"suffix":""},{"dropping-particle":"","family":"Connors","given":"Brendan","non-dropping-particle":"","parse-names":false,"suffix":""},{"dropping-particle":"","family":"Bradford","given":"Michael J.","non-dropping-particle":"","parse-names":false,"suffix":""},{"dropping-particle":"","family":"Freshwater","given":"Cameron","non-dropping-particle":"","parse-names":false,"suffix":""},{"dropping-particle":"","family":"Frid","given":"Alejandro","non-dropping-particle":"","parse-names":false,"suffix":""},{"dropping-particle":"","family":"Halverson","given":"Jessica","non-dropping-particle":"","parse-names":false,"suffix":""},{"dropping-particle":"","family":"Moore","given":"Jonathan W.","non-dropping-particle":"","parse-names":false,"suffix":""},{"dropping-particle":"","family":"Price","given":"Michael H.H.","non-dropping-particle":"","parse-names":false,"suffix":""},{"dropping-particle":"","family":"Reynolds","given":"John D.","non-dropping-particle":"","parse-names":false,"suffix":""}],"container-title":"Journal of Applied Ecology","id":"ITEM-1","issue":"March","issued":{"date-parts":[["2020"]]},"page":"1-12","title":"Prioritising conservation actions for Pacific salmon in Canada","type":"article-journal"},"uris":["http://www.mendeley.com/documents/?uuid=b2c8734f-63c3-4bf9-8069-c8962e548743"]}],"mendeley":{"formattedCitation":"(Walsh et al., 2020)","plainTextFormattedCitation":"(Walsh et al., 2020)","previouslyFormattedCitation":"(Walsh et al., 2020)"},"properties":{"noteIndex":0},"schema":"https://github.com/citation-style-language/schema/raw/master/csl-citation.json"}</w:instrText>
      </w:r>
      <w:r w:rsidR="00054E32">
        <w:fldChar w:fldCharType="separate"/>
      </w:r>
      <w:r w:rsidR="00054E32" w:rsidRPr="00054E32">
        <w:rPr>
          <w:noProof/>
        </w:rPr>
        <w:t>(Walsh et al., 2020)</w:t>
      </w:r>
      <w:r w:rsidR="00054E32">
        <w:fldChar w:fldCharType="end"/>
      </w:r>
      <w:r w:rsidR="009C536E">
        <w:t xml:space="preserve">. Managing these important and unique stocks requires understanding the fundamental biology underlying salmon migration, especially </w:t>
      </w:r>
      <w:r w:rsidR="006D7435">
        <w:t>in</w:t>
      </w:r>
      <w:r w:rsidR="009C536E">
        <w:t xml:space="preserve"> the</w:t>
      </w:r>
      <w:r w:rsidR="006D7435" w:rsidRPr="006D7435">
        <w:t xml:space="preserve"> </w:t>
      </w:r>
      <w:r w:rsidR="006D7435">
        <w:t xml:space="preserve">vulnerable juvenile phase, the </w:t>
      </w:r>
      <w:r w:rsidR="009C536E">
        <w:t>first months at sea</w:t>
      </w:r>
      <w:r w:rsidR="006D7435">
        <w:t xml:space="preserve"> </w:t>
      </w:r>
      <w:r w:rsidR="00054E32">
        <w:fldChar w:fldCharType="begin" w:fldLock="1"/>
      </w:r>
      <w:r w:rsidR="00CD6C22">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2017)","plainTextFormattedCitation":"(Beamish, 2017)","previouslyFormattedCitation":"(Beamish, 2017)"},"properties":{"noteIndex":0},"schema":"https://github.com/citation-style-language/schema/raw/master/csl-citation.json"}</w:instrText>
      </w:r>
      <w:r w:rsidR="00054E32">
        <w:fldChar w:fldCharType="separate"/>
      </w:r>
      <w:r w:rsidR="00054E32" w:rsidRPr="00054E32">
        <w:rPr>
          <w:noProof/>
        </w:rPr>
        <w:t>(Beamish, 2017)</w:t>
      </w:r>
      <w:r w:rsidR="00054E32">
        <w:fldChar w:fldCharType="end"/>
      </w:r>
      <w:r w:rsidR="009C536E">
        <w:t>.</w:t>
      </w:r>
    </w:p>
    <w:p w14:paraId="320ACB60" w14:textId="610D7EA7" w:rsidR="00C303C9" w:rsidRDefault="00C303C9" w:rsidP="00DF2943"/>
    <w:p w14:paraId="650B220D" w14:textId="50B9EA34" w:rsidR="00B776B3" w:rsidRDefault="00B776B3" w:rsidP="00DF2943">
      <w:pPr>
        <w:rPr>
          <w:rFonts w:eastAsia="Times New Roman" w:cstheme="minorHAnsi"/>
          <w:color w:val="000000"/>
        </w:rPr>
      </w:pPr>
      <w:r w:rsidRPr="00565B27">
        <w:rPr>
          <w:rFonts w:eastAsia="Times New Roman" w:cstheme="minorHAnsi"/>
          <w:color w:val="000000"/>
        </w:rPr>
        <w:tab/>
        <w:t xml:space="preserve">There are many different factors affecting the early marine survival of Pacific salmon, including migration run timing and whether it coincides with </w:t>
      </w:r>
      <w:ins w:id="86" w:author="epakhomov" w:date="2020-11-10T16:46:00Z">
        <w:r w:rsidR="00CF740D">
          <w:rPr>
            <w:rFonts w:eastAsia="Times New Roman" w:cstheme="minorHAnsi"/>
            <w:color w:val="000000"/>
          </w:rPr>
          <w:t xml:space="preserve">prey of a </w:t>
        </w:r>
      </w:ins>
      <w:r w:rsidRPr="00565B27">
        <w:rPr>
          <w:rFonts w:eastAsia="Times New Roman" w:cstheme="minorHAnsi"/>
          <w:color w:val="000000"/>
        </w:rPr>
        <w:t>good quality and</w:t>
      </w:r>
      <w:ins w:id="87" w:author="epakhomov" w:date="2020-11-10T16:47:00Z">
        <w:r w:rsidR="00CF740D">
          <w:rPr>
            <w:rFonts w:eastAsia="Times New Roman" w:cstheme="minorHAnsi"/>
            <w:color w:val="000000"/>
          </w:rPr>
          <w:t xml:space="preserve"> in</w:t>
        </w:r>
      </w:ins>
      <w:r w:rsidRPr="00565B27">
        <w:rPr>
          <w:rFonts w:eastAsia="Times New Roman" w:cstheme="minorHAnsi"/>
          <w:color w:val="000000"/>
        </w:rPr>
        <w:t xml:space="preserve"> </w:t>
      </w:r>
      <w:ins w:id="88" w:author="epakhomov" w:date="2020-11-10T16:47:00Z">
        <w:r w:rsidR="00CF740D">
          <w:rPr>
            <w:rFonts w:eastAsia="Times New Roman" w:cstheme="minorHAnsi"/>
            <w:color w:val="000000"/>
          </w:rPr>
          <w:t xml:space="preserve">sufficient </w:t>
        </w:r>
      </w:ins>
      <w:r w:rsidRPr="00565B27">
        <w:rPr>
          <w:rFonts w:eastAsia="Times New Roman" w:cstheme="minorHAnsi"/>
          <w:color w:val="000000"/>
        </w:rPr>
        <w:t>quantity</w:t>
      </w:r>
      <w:del w:id="89" w:author="epakhomov" w:date="2020-11-10T16:47:00Z">
        <w:r w:rsidRPr="00565B27" w:rsidDel="00CF740D">
          <w:rPr>
            <w:rFonts w:eastAsia="Times New Roman" w:cstheme="minorHAnsi"/>
            <w:color w:val="000000"/>
          </w:rPr>
          <w:delText xml:space="preserve"> of prey</w:delText>
        </w:r>
      </w:del>
      <w:r w:rsidRPr="00565B27">
        <w:rPr>
          <w:rFonts w:eastAsia="Times New Roman" w:cstheme="minorHAnsi"/>
          <w:color w:val="000000"/>
        </w:rPr>
        <w:t>. </w:t>
      </w:r>
      <w:r w:rsidR="00FF5945">
        <w:rPr>
          <w:rFonts w:eastAsia="Times New Roman" w:cstheme="minorHAnsi"/>
          <w:color w:val="000000"/>
        </w:rPr>
        <w:t xml:space="preserve">The ocean environment in northern latitudes depends on seasonal cycles of surface layer stratification for phytoplankton growth that stimulates upper trophic levels. The timing of zooplankton phenology affects the size of prey available for migrating juvenile salmon. Over time, evolution has selected for migration run timing that coincides with ideal </w:t>
      </w:r>
      <w:ins w:id="90" w:author="epakhomov" w:date="2020-11-10T16:48:00Z">
        <w:r w:rsidR="00CF740D">
          <w:rPr>
            <w:rFonts w:eastAsia="Times New Roman" w:cstheme="minorHAnsi"/>
            <w:color w:val="000000"/>
          </w:rPr>
          <w:t>foraging conditions</w:t>
        </w:r>
      </w:ins>
      <w:del w:id="91" w:author="epakhomov" w:date="2020-11-10T16:48:00Z">
        <w:r w:rsidR="00FF5945" w:rsidDel="00CF740D">
          <w:rPr>
            <w:rFonts w:eastAsia="Times New Roman" w:cstheme="minorHAnsi"/>
            <w:color w:val="000000"/>
          </w:rPr>
          <w:delText>zooplankton communities</w:delText>
        </w:r>
      </w:del>
      <w:r w:rsidR="00FF5945">
        <w:rPr>
          <w:rFonts w:eastAsia="Times New Roman" w:cstheme="minorHAnsi"/>
          <w:color w:val="000000"/>
        </w:rPr>
        <w:t xml:space="preserve">. However, climate change shifts </w:t>
      </w:r>
      <w:del w:id="92" w:author="epakhomov" w:date="2020-11-10T16:48:00Z">
        <w:r w:rsidR="00FF5945" w:rsidDel="00CF740D">
          <w:rPr>
            <w:rFonts w:eastAsia="Times New Roman" w:cstheme="minorHAnsi"/>
            <w:color w:val="000000"/>
          </w:rPr>
          <w:delText xml:space="preserve">these </w:delText>
        </w:r>
      </w:del>
      <w:r w:rsidR="00FF5945">
        <w:rPr>
          <w:rFonts w:eastAsia="Times New Roman" w:cstheme="minorHAnsi"/>
          <w:color w:val="000000"/>
        </w:rPr>
        <w:t>seasonal cycles due to increase in ocean temperatures and freshwater discharge, which can lead to a mismatch of predators and prey.</w:t>
      </w:r>
    </w:p>
    <w:p w14:paraId="2A90D6FF" w14:textId="1194AFAF" w:rsidR="00FF5945" w:rsidRDefault="00FF5945" w:rsidP="00DF2943">
      <w:pPr>
        <w:rPr>
          <w:rFonts w:eastAsia="Times New Roman" w:cstheme="minorHAnsi"/>
          <w:color w:val="000000"/>
        </w:rPr>
      </w:pPr>
    </w:p>
    <w:p w14:paraId="10248526" w14:textId="4199D549" w:rsidR="00FF5945" w:rsidRDefault="00FF5945" w:rsidP="00DF2943">
      <w:pPr>
        <w:rPr>
          <w:rFonts w:eastAsia="Times New Roman" w:cstheme="minorHAnsi"/>
          <w:color w:val="000000"/>
        </w:rPr>
      </w:pPr>
      <w:r>
        <w:rPr>
          <w:rFonts w:eastAsia="Times New Roman" w:cstheme="minorHAnsi"/>
          <w:color w:val="000000"/>
        </w:rPr>
        <w:tab/>
      </w:r>
      <w:r w:rsidR="005D1771">
        <w:rPr>
          <w:rFonts w:eastAsia="Times New Roman" w:cstheme="minorHAnsi"/>
          <w:color w:val="000000"/>
        </w:rPr>
        <w:t xml:space="preserve">Salmon diets have also been found to be incredibly variable over time and therefore prey choice and interspecific competition can shift in response to these seasonal and interannual changes. </w:t>
      </w:r>
      <w:r w:rsidR="006C156C">
        <w:rPr>
          <w:rFonts w:eastAsia="Times New Roman" w:cstheme="minorHAnsi"/>
          <w:color w:val="000000"/>
        </w:rPr>
        <w:t xml:space="preserve">Juvenile pink and chum salmon diets in the Broughton Archipelago were shown to shift between high and low overlap due to ocean conditions and prey availability </w:t>
      </w:r>
      <w:r w:rsidR="00223132">
        <w:rPr>
          <w:rFonts w:eastAsia="Times New Roman" w:cstheme="minorHAnsi"/>
          <w:color w:val="000000"/>
        </w:rPr>
        <w:fldChar w:fldCharType="begin" w:fldLock="1"/>
      </w:r>
      <w:r w:rsidR="00223132">
        <w:rPr>
          <w:rFonts w:eastAsia="Times New Roman" w:cstheme="minorHAnsi"/>
          <w:color w:val="000000"/>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223132">
        <w:rPr>
          <w:rFonts w:eastAsia="Times New Roman" w:cstheme="minorHAnsi"/>
          <w:color w:val="000000"/>
        </w:rPr>
        <w:fldChar w:fldCharType="separate"/>
      </w:r>
      <w:r w:rsidR="00223132" w:rsidRPr="00223132">
        <w:rPr>
          <w:rFonts w:eastAsia="Times New Roman" w:cstheme="minorHAnsi"/>
          <w:noProof/>
          <w:color w:val="000000"/>
        </w:rPr>
        <w:t>(Gulbransen, 2014)</w:t>
      </w:r>
      <w:r w:rsidR="00223132">
        <w:rPr>
          <w:rFonts w:eastAsia="Times New Roman" w:cstheme="minorHAnsi"/>
          <w:color w:val="000000"/>
        </w:rPr>
        <w:fldChar w:fldCharType="end"/>
      </w:r>
      <w:r w:rsidR="006C156C">
        <w:rPr>
          <w:rFonts w:eastAsia="Times New Roman" w:cstheme="minorHAnsi"/>
          <w:color w:val="000000"/>
        </w:rPr>
        <w:t xml:space="preserve">. </w:t>
      </w:r>
      <w:r w:rsidR="00356A67">
        <w:rPr>
          <w:rFonts w:eastAsia="Times New Roman" w:cstheme="minorHAnsi"/>
          <w:color w:val="000000"/>
        </w:rPr>
        <w:t>Juvenile sockeye salmon in the Discovery Islands diets shifted both seasonally and interannually between 2015 and 2016</w:t>
      </w:r>
      <w:r w:rsidR="00054E32">
        <w:rPr>
          <w:rFonts w:eastAsia="Times New Roman" w:cstheme="minorHAnsi"/>
          <w:color w:val="000000"/>
        </w:rPr>
        <w:t>, but sockeye diets were consistent in the Johnstone Strait</w:t>
      </w:r>
      <w:r w:rsidR="00152183">
        <w:rPr>
          <w:rFonts w:eastAsia="Times New Roman" w:cstheme="minorHAnsi"/>
          <w:color w:val="000000"/>
        </w:rPr>
        <w:t xml:space="preserve"> </w:t>
      </w:r>
      <w:r w:rsidR="00223132">
        <w:rPr>
          <w:rFonts w:eastAsia="Times New Roman" w:cstheme="minorHAnsi"/>
          <w:color w:val="000000"/>
        </w:rPr>
        <w:fldChar w:fldCharType="begin" w:fldLock="1"/>
      </w:r>
      <w:r w:rsidR="00F0441F">
        <w:rPr>
          <w:rFonts w:eastAsia="Times New Roman" w:cstheme="minorHAnsi"/>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223132">
        <w:rPr>
          <w:rFonts w:eastAsia="Times New Roman" w:cstheme="minorHAnsi"/>
          <w:color w:val="000000"/>
        </w:rPr>
        <w:fldChar w:fldCharType="separate"/>
      </w:r>
      <w:r w:rsidR="00223132" w:rsidRPr="00223132">
        <w:rPr>
          <w:rFonts w:eastAsia="Times New Roman" w:cstheme="minorHAnsi"/>
          <w:noProof/>
          <w:color w:val="000000"/>
        </w:rPr>
        <w:t>(James, 2019)</w:t>
      </w:r>
      <w:r w:rsidR="00223132">
        <w:rPr>
          <w:rFonts w:eastAsia="Times New Roman" w:cstheme="minorHAnsi"/>
          <w:color w:val="000000"/>
        </w:rPr>
        <w:fldChar w:fldCharType="end"/>
      </w:r>
      <w:r w:rsidR="00152183">
        <w:rPr>
          <w:rFonts w:eastAsia="Times New Roman" w:cstheme="minorHAnsi"/>
          <w:color w:val="000000"/>
        </w:rPr>
        <w:t xml:space="preserve">. </w:t>
      </w:r>
    </w:p>
    <w:p w14:paraId="066B1338" w14:textId="54CCFC92" w:rsidR="005D1771" w:rsidRDefault="005D1771" w:rsidP="00DF2943">
      <w:pPr>
        <w:rPr>
          <w:rFonts w:eastAsia="Times New Roman" w:cstheme="minorHAnsi"/>
          <w:color w:val="000000"/>
        </w:rPr>
      </w:pPr>
    </w:p>
    <w:p w14:paraId="45BEC618" w14:textId="04CF450E" w:rsidR="005D1771" w:rsidRDefault="005D1771" w:rsidP="00DF2943">
      <w:pPr>
        <w:rPr>
          <w:rFonts w:eastAsia="Times New Roman" w:cstheme="minorHAnsi"/>
          <w:color w:val="000000"/>
        </w:rPr>
      </w:pPr>
      <w:r>
        <w:rPr>
          <w:rFonts w:eastAsia="Times New Roman" w:cstheme="minorHAnsi"/>
          <w:color w:val="000000"/>
        </w:rPr>
        <w:tab/>
      </w:r>
      <w:r w:rsidRPr="00565B27">
        <w:rPr>
          <w:rFonts w:eastAsia="Times New Roman" w:cstheme="minorHAnsi"/>
          <w:color w:val="000000"/>
        </w:rPr>
        <w:t>The size of salmon in relation to size of zooplankton prey is another important factor influenced by salmon size at ocean entry and growth rate during the first few months at sea.</w:t>
      </w:r>
      <w:r>
        <w:rPr>
          <w:rFonts w:eastAsia="Times New Roman" w:cstheme="minorHAnsi"/>
          <w:color w:val="000000"/>
        </w:rPr>
        <w:t xml:space="preserve"> The ideal size of prey for juvenile salmon depends on salmon size and mouth gape, therefore large prey may be available in the water column but unavailable as a prey choice for certain salmon.</w:t>
      </w:r>
      <w:r w:rsidR="00152183">
        <w:rPr>
          <w:rFonts w:eastAsia="Times New Roman" w:cstheme="minorHAnsi"/>
          <w:color w:val="000000"/>
        </w:rPr>
        <w:t xml:space="preserve"> </w:t>
      </w:r>
      <w:r>
        <w:rPr>
          <w:rFonts w:eastAsia="Times New Roman" w:cstheme="minorHAnsi"/>
          <w:color w:val="000000"/>
        </w:rPr>
        <w:t xml:space="preserve"> </w:t>
      </w:r>
      <w:r w:rsidR="00E56BF9">
        <w:rPr>
          <w:rFonts w:eastAsia="Times New Roman" w:cstheme="minorHAnsi"/>
          <w:color w:val="000000"/>
        </w:rPr>
        <w:t xml:space="preserve">Conversely, if only small zooplankton are available, it may not be energetically beneficial for larger salmon to spend energy capturing prey that will not provide sufficient energy in return. </w:t>
      </w:r>
    </w:p>
    <w:p w14:paraId="7A15090B" w14:textId="77777777" w:rsidR="00571ABD" w:rsidRPr="00571ABD" w:rsidRDefault="00571ABD" w:rsidP="00DF2943">
      <w:pPr>
        <w:rPr>
          <w:rFonts w:eastAsia="Times New Roman" w:cstheme="minorHAnsi"/>
          <w:color w:val="000000"/>
        </w:rPr>
      </w:pPr>
    </w:p>
    <w:p w14:paraId="6B09412F" w14:textId="7935F426" w:rsidR="005D1771" w:rsidRPr="00B776B3" w:rsidRDefault="005D1771" w:rsidP="00DF2943">
      <w:pPr>
        <w:rPr>
          <w:rFonts w:eastAsia="Times New Roman" w:cstheme="minorHAnsi"/>
        </w:rPr>
      </w:pPr>
      <w:r w:rsidRPr="00565B27">
        <w:rPr>
          <w:rFonts w:eastAsia="Times New Roman" w:cstheme="minorHAnsi"/>
          <w:color w:val="000000"/>
        </w:rPr>
        <w:tab/>
        <w:t>Seasonal and interannual oceanography, prey dynamics and salmon migration timing are linked to salmon survival and requires</w:t>
      </w:r>
      <w:r>
        <w:rPr>
          <w:rFonts w:eastAsia="Times New Roman" w:cstheme="minorHAnsi"/>
          <w:color w:val="000000"/>
        </w:rPr>
        <w:t xml:space="preserve"> a</w:t>
      </w:r>
      <w:r w:rsidRPr="00565B27">
        <w:rPr>
          <w:rFonts w:eastAsia="Times New Roman" w:cstheme="minorHAnsi"/>
          <w:color w:val="000000"/>
        </w:rPr>
        <w:t xml:space="preserve"> </w:t>
      </w:r>
      <w:r>
        <w:rPr>
          <w:rFonts w:eastAsia="Times New Roman" w:cstheme="minorHAnsi"/>
          <w:color w:val="000000"/>
        </w:rPr>
        <w:t>better</w:t>
      </w:r>
      <w:r w:rsidRPr="00565B27">
        <w:rPr>
          <w:rFonts w:eastAsia="Times New Roman" w:cstheme="minorHAnsi"/>
          <w:color w:val="000000"/>
        </w:rPr>
        <w:t xml:space="preserve"> understanding within the Pacific Northwest.</w:t>
      </w:r>
      <w:r>
        <w:rPr>
          <w:rFonts w:eastAsia="Times New Roman" w:cstheme="minorHAnsi"/>
          <w:color w:val="000000"/>
        </w:rPr>
        <w:t xml:space="preserve"> In the context of climate change, the linkages between the environment and struggling salmon stocks may provide more insights into predicting adult returns and improve fish management efforts. </w:t>
      </w:r>
      <w:r w:rsidR="00892667">
        <w:rPr>
          <w:rFonts w:eastAsia="Times New Roman" w:cstheme="minorHAnsi"/>
          <w:color w:val="000000"/>
        </w:rPr>
        <w:t xml:space="preserve">Furthermore, the competitive interactions between salmon species sharing environmental space during outmigration can exacerbate any cumulative effects experienced in </w:t>
      </w:r>
      <w:r w:rsidR="006C156C">
        <w:rPr>
          <w:rFonts w:eastAsia="Times New Roman" w:cstheme="minorHAnsi"/>
          <w:color w:val="000000"/>
        </w:rPr>
        <w:t>their</w:t>
      </w:r>
      <w:r w:rsidR="00892667">
        <w:rPr>
          <w:rFonts w:eastAsia="Times New Roman" w:cstheme="minorHAnsi"/>
          <w:color w:val="000000"/>
        </w:rPr>
        <w:t xml:space="preserve"> early life </w:t>
      </w:r>
      <w:r w:rsidR="006C156C">
        <w:rPr>
          <w:rFonts w:eastAsia="Times New Roman" w:cstheme="minorHAnsi"/>
          <w:color w:val="000000"/>
        </w:rPr>
        <w:t>history</w:t>
      </w:r>
      <w:r w:rsidR="00892667">
        <w:rPr>
          <w:rFonts w:eastAsia="Times New Roman" w:cstheme="minorHAnsi"/>
          <w:color w:val="000000"/>
        </w:rPr>
        <w:t>.</w:t>
      </w:r>
    </w:p>
    <w:p w14:paraId="158D2E47" w14:textId="7B8FE5B1" w:rsidR="00B776B3" w:rsidRDefault="00B776B3" w:rsidP="00DF2943"/>
    <w:p w14:paraId="0F9B6B41" w14:textId="46B8CA4C" w:rsidR="00054E32" w:rsidRPr="00571ABD" w:rsidRDefault="00571ABD" w:rsidP="00DF2943">
      <w:pPr>
        <w:rPr>
          <w:rFonts w:eastAsia="Times New Roman" w:cstheme="minorHAnsi"/>
        </w:rPr>
      </w:pPr>
      <w:r w:rsidRPr="00565B27">
        <w:rPr>
          <w:rFonts w:eastAsia="Times New Roman" w:cstheme="minorHAnsi"/>
          <w:color w:val="000000"/>
        </w:rPr>
        <w:tab/>
        <w:t>Previous studies in coastal British Columbia have shown Discovery Islands to be very seasonally</w:t>
      </w:r>
      <w:ins w:id="93" w:author="epakhomov" w:date="2020-11-12T17:36:00Z">
        <w:r w:rsidR="000C3C30">
          <w:rPr>
            <w:rFonts w:eastAsia="Times New Roman" w:cstheme="minorHAnsi"/>
            <w:color w:val="000000"/>
          </w:rPr>
          <w:t xml:space="preserve"> and tidally</w:t>
        </w:r>
      </w:ins>
      <w:r w:rsidRPr="00565B27">
        <w:rPr>
          <w:rFonts w:eastAsia="Times New Roman" w:cstheme="minorHAnsi"/>
          <w:color w:val="000000"/>
        </w:rPr>
        <w:t xml:space="preserve"> dynamic, whereas Johnstone Strait is more consistent with</w:t>
      </w:r>
      <w:r w:rsidR="00054E32">
        <w:rPr>
          <w:rFonts w:eastAsia="Times New Roman" w:cstheme="minorHAnsi"/>
          <w:color w:val="000000"/>
        </w:rPr>
        <w:t xml:space="preserve"> minimal</w:t>
      </w:r>
      <w:r w:rsidRPr="00565B27">
        <w:rPr>
          <w:rFonts w:eastAsia="Times New Roman" w:cstheme="minorHAnsi"/>
          <w:color w:val="000000"/>
        </w:rPr>
        <w:t xml:space="preserve"> seasonality. </w:t>
      </w:r>
      <w:r>
        <w:rPr>
          <w:rFonts w:eastAsia="Times New Roman" w:cstheme="minorHAnsi"/>
        </w:rPr>
        <w:t xml:space="preserve">Until this current study, there has been no research on juvenile pink and chum salmon for the entirety of the outmigration period in tidally mixed waters. </w:t>
      </w:r>
      <w:r w:rsidR="00054E32">
        <w:rPr>
          <w:rFonts w:eastAsia="Times New Roman" w:cstheme="minorHAnsi"/>
        </w:rPr>
        <w:t>Other comparable areas would be the tidally mixed waters of Southeast Alaska</w:t>
      </w:r>
      <w:r w:rsidR="003039F4">
        <w:rPr>
          <w:rFonts w:eastAsia="Times New Roman" w:cstheme="minorHAnsi"/>
        </w:rPr>
        <w:t xml:space="preserve">, however studies sampled monthly or only studied chum salmon. Many research projects on pink and chum salmon describe diet composition without in-depth </w:t>
      </w:r>
      <w:r w:rsidR="008E226A">
        <w:rPr>
          <w:rFonts w:eastAsia="Times New Roman" w:cstheme="minorHAnsi"/>
        </w:rPr>
        <w:t xml:space="preserve">comparisons between species and substantial prey switching tendencies of chum salmon. </w:t>
      </w:r>
      <w:r w:rsidR="00054E32">
        <w:rPr>
          <w:rFonts w:eastAsia="Times New Roman" w:cstheme="minorHAnsi"/>
        </w:rPr>
        <w:t xml:space="preserve">One study investigated juvenile pink and chum diets in the Broughton Archipelago in 2003 and 2006 from April to May, </w:t>
      </w:r>
      <w:r w:rsidR="00CD6C22">
        <w:rPr>
          <w:rFonts w:eastAsia="Times New Roman" w:cstheme="minorHAnsi"/>
        </w:rPr>
        <w:t xml:space="preserve">and found interannual variation in dietary overlap between the species </w:t>
      </w:r>
      <w:r w:rsidR="00CD6C22">
        <w:rPr>
          <w:rFonts w:eastAsia="Times New Roman" w:cstheme="minorHAnsi"/>
        </w:rPr>
        <w:fldChar w:fldCharType="begin" w:fldLock="1"/>
      </w:r>
      <w:r w:rsidR="00CD6C22">
        <w:rPr>
          <w:rFonts w:eastAsia="Times New Roman" w:cstheme="minorHAnsi"/>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CD6C22">
        <w:rPr>
          <w:rFonts w:eastAsia="Times New Roman" w:cstheme="minorHAnsi"/>
        </w:rPr>
        <w:fldChar w:fldCharType="separate"/>
      </w:r>
      <w:r w:rsidR="00CD6C22" w:rsidRPr="00CD6C22">
        <w:rPr>
          <w:rFonts w:eastAsia="Times New Roman" w:cstheme="minorHAnsi"/>
          <w:noProof/>
        </w:rPr>
        <w:t>(Gulbransen, 2014)</w:t>
      </w:r>
      <w:r w:rsidR="00CD6C22">
        <w:rPr>
          <w:rFonts w:eastAsia="Times New Roman" w:cstheme="minorHAnsi"/>
        </w:rPr>
        <w:fldChar w:fldCharType="end"/>
      </w:r>
      <w:r w:rsidR="00CD6C22">
        <w:rPr>
          <w:rFonts w:eastAsia="Times New Roman" w:cstheme="minorHAnsi"/>
        </w:rPr>
        <w:t xml:space="preserve">. While the Broughton Archipelago is located close to the rather strong tidal currents of the Johnstone Strait, the freshwater influence leads to stratified surface waters in the archipelago, thus salmon diets are expected to differ between the coastal regions </w:t>
      </w:r>
      <w:r w:rsidR="00CD6C22">
        <w:rPr>
          <w:rFonts w:eastAsia="Times New Roman" w:cstheme="minorHAnsi"/>
        </w:rPr>
        <w:fldChar w:fldCharType="begin" w:fldLock="1"/>
      </w:r>
      <w:r w:rsidR="00223132">
        <w:rPr>
          <w:rFonts w:eastAsia="Times New Roman" w:cstheme="minorHAnsi"/>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2008)","previouslyFormattedCitation":"(Pearsall, 2008)"},"properties":{"noteIndex":0},"schema":"https://github.com/citation-style-language/schema/raw/master/csl-citation.json"}</w:instrText>
      </w:r>
      <w:r w:rsidR="00CD6C22">
        <w:rPr>
          <w:rFonts w:eastAsia="Times New Roman" w:cstheme="minorHAnsi"/>
        </w:rPr>
        <w:fldChar w:fldCharType="separate"/>
      </w:r>
      <w:r w:rsidR="00CD6C22" w:rsidRPr="00CD6C22">
        <w:rPr>
          <w:rFonts w:eastAsia="Times New Roman" w:cstheme="minorHAnsi"/>
          <w:noProof/>
        </w:rPr>
        <w:t>(Pearsall, 2008)</w:t>
      </w:r>
      <w:r w:rsidR="00CD6C22">
        <w:rPr>
          <w:rFonts w:eastAsia="Times New Roman" w:cstheme="minorHAnsi"/>
        </w:rPr>
        <w:fldChar w:fldCharType="end"/>
      </w:r>
      <w:r w:rsidR="00CD6C22">
        <w:rPr>
          <w:rFonts w:eastAsia="Times New Roman" w:cstheme="minorHAnsi"/>
        </w:rPr>
        <w:t>.</w:t>
      </w:r>
      <w:r w:rsidR="008E226A">
        <w:rPr>
          <w:rFonts w:eastAsia="Times New Roman" w:cstheme="minorHAnsi"/>
        </w:rPr>
        <w:t xml:space="preserve"> Therefore, more research is required to fully explore the intricacies </w:t>
      </w:r>
      <w:r w:rsidR="006D7435">
        <w:rPr>
          <w:rFonts w:eastAsia="Times New Roman" w:cstheme="minorHAnsi"/>
        </w:rPr>
        <w:t>of</w:t>
      </w:r>
      <w:r w:rsidR="008E226A">
        <w:rPr>
          <w:rFonts w:eastAsia="Times New Roman" w:cstheme="minorHAnsi"/>
        </w:rPr>
        <w:t xml:space="preserve"> pink and chum salmon interactions in the early marine phase, especially </w:t>
      </w:r>
      <w:r w:rsidR="006D7435">
        <w:rPr>
          <w:rFonts w:eastAsia="Times New Roman" w:cstheme="minorHAnsi"/>
        </w:rPr>
        <w:t>as</w:t>
      </w:r>
      <w:r w:rsidR="008E226A">
        <w:rPr>
          <w:rFonts w:eastAsia="Times New Roman" w:cstheme="minorHAnsi"/>
        </w:rPr>
        <w:t xml:space="preserve"> they </w:t>
      </w:r>
      <w:r w:rsidR="006D7435">
        <w:rPr>
          <w:rFonts w:eastAsia="Times New Roman" w:cstheme="minorHAnsi"/>
        </w:rPr>
        <w:t xml:space="preserve">may also </w:t>
      </w:r>
      <w:r w:rsidR="008E226A">
        <w:rPr>
          <w:rFonts w:eastAsia="Times New Roman" w:cstheme="minorHAnsi"/>
        </w:rPr>
        <w:t>compete with sockeye salmon.</w:t>
      </w:r>
    </w:p>
    <w:p w14:paraId="32A192F7" w14:textId="77777777" w:rsidR="00571ABD" w:rsidRPr="00E52030" w:rsidRDefault="00571ABD" w:rsidP="00DF2943"/>
    <w:p w14:paraId="31A4591E" w14:textId="045A995C" w:rsidR="00BA5705" w:rsidRDefault="0011224E" w:rsidP="00DF2943">
      <w:pPr>
        <w:rPr>
          <w:lang w:val="en-US"/>
        </w:rPr>
      </w:pPr>
      <w:r>
        <w:tab/>
      </w:r>
      <w:r w:rsidR="00E12A34">
        <w:t>T</w:t>
      </w:r>
      <w:r w:rsidR="005D1771" w:rsidRPr="00565B27">
        <w:rPr>
          <w:rFonts w:eastAsia="Times New Roman" w:cstheme="minorHAnsi"/>
          <w:color w:val="000000"/>
        </w:rPr>
        <w:t>his study will investigate the relationships between juvenile pink and chum salmon foraging and the zooplankton community composition throughout early salmon outmigration.</w:t>
      </w:r>
      <w:r w:rsidR="005D1771">
        <w:rPr>
          <w:rFonts w:eastAsia="Times New Roman" w:cstheme="minorHAnsi"/>
          <w:color w:val="000000"/>
        </w:rPr>
        <w:t xml:space="preserve"> T</w:t>
      </w:r>
      <w:r w:rsidR="00E12A34">
        <w:t>he main research question for this study was</w:t>
      </w:r>
      <w:r>
        <w:t xml:space="preserve"> </w:t>
      </w:r>
      <w:r w:rsidR="00E12A34">
        <w:t>w</w:t>
      </w:r>
      <w:r w:rsidR="00B776B3">
        <w:t>ere</w:t>
      </w:r>
      <w:r>
        <w:t xml:space="preserve"> pink and chum </w:t>
      </w:r>
      <w:r w:rsidR="006D7435">
        <w:t xml:space="preserve">salmon </w:t>
      </w:r>
      <w:r>
        <w:t xml:space="preserve">food limited </w:t>
      </w:r>
      <w:r w:rsidR="00E12A34">
        <w:rPr>
          <w:lang w:val="en-US"/>
        </w:rPr>
        <w:t>and</w:t>
      </w:r>
      <w:r w:rsidRPr="00232862">
        <w:rPr>
          <w:lang w:val="en-US"/>
        </w:rPr>
        <w:t xml:space="preserve"> competing throughout outmigration?</w:t>
      </w:r>
      <w:r w:rsidR="00E12A34">
        <w:rPr>
          <w:lang w:val="en-US"/>
        </w:rPr>
        <w:t xml:space="preserve"> </w:t>
      </w:r>
      <w:r w:rsidR="005B7CF2">
        <w:rPr>
          <w:lang w:val="en-US"/>
        </w:rPr>
        <w:t>This study therefore</w:t>
      </w:r>
      <w:r>
        <w:t xml:space="preserve"> </w:t>
      </w:r>
      <w:r w:rsidR="005B7CF2">
        <w:rPr>
          <w:lang w:val="en-US"/>
        </w:rPr>
        <w:t>a</w:t>
      </w:r>
      <w:r w:rsidRPr="0011224E">
        <w:rPr>
          <w:lang w:val="en-US"/>
        </w:rPr>
        <w:t xml:space="preserve">) </w:t>
      </w:r>
      <w:r w:rsidR="005B7CF2">
        <w:rPr>
          <w:lang w:val="en-US"/>
        </w:rPr>
        <w:t>q</w:t>
      </w:r>
      <w:r w:rsidRPr="0011224E">
        <w:rPr>
          <w:lang w:val="en-US"/>
        </w:rPr>
        <w:t>uantif</w:t>
      </w:r>
      <w:r w:rsidR="005B7CF2">
        <w:rPr>
          <w:lang w:val="en-US"/>
        </w:rPr>
        <w:t>ied</w:t>
      </w:r>
      <w:r w:rsidRPr="0011224E">
        <w:rPr>
          <w:lang w:val="en-US"/>
        </w:rPr>
        <w:t xml:space="preserve"> juvenile pink and chum salmon diets seasonally and interannually in southern coastal B.C.</w:t>
      </w:r>
      <w:r w:rsidR="00DD1108">
        <w:rPr>
          <w:lang w:val="en-US"/>
        </w:rPr>
        <w:t>;</w:t>
      </w:r>
      <w:r w:rsidR="00232862">
        <w:rPr>
          <w:lang w:val="en-US"/>
        </w:rPr>
        <w:t xml:space="preserve"> </w:t>
      </w:r>
      <w:r w:rsidR="00BB115A">
        <w:rPr>
          <w:lang w:val="en-US"/>
        </w:rPr>
        <w:t xml:space="preserve">b) compared prey size to fish size </w:t>
      </w:r>
      <w:r w:rsidR="004C6B79">
        <w:rPr>
          <w:lang w:val="en-US"/>
        </w:rPr>
        <w:t xml:space="preserve">across </w:t>
      </w:r>
      <w:r w:rsidR="00BB115A">
        <w:rPr>
          <w:lang w:val="en-US"/>
        </w:rPr>
        <w:t xml:space="preserve">regions and years; </w:t>
      </w:r>
      <w:r w:rsidR="00DD1108">
        <w:rPr>
          <w:lang w:val="en-US"/>
        </w:rPr>
        <w:t>and</w:t>
      </w:r>
      <w:r w:rsidR="00232862">
        <w:rPr>
          <w:lang w:val="en-US"/>
        </w:rPr>
        <w:t xml:space="preserve"> </w:t>
      </w:r>
      <w:r w:rsidR="005B7CF2">
        <w:rPr>
          <w:lang w:val="en-US"/>
        </w:rPr>
        <w:t>c</w:t>
      </w:r>
      <w:r w:rsidRPr="0011224E">
        <w:rPr>
          <w:lang w:val="en-US"/>
        </w:rPr>
        <w:t xml:space="preserve">) </w:t>
      </w:r>
      <w:r w:rsidR="005B7CF2">
        <w:rPr>
          <w:lang w:val="en-US"/>
        </w:rPr>
        <w:t>d</w:t>
      </w:r>
      <w:r w:rsidRPr="0011224E">
        <w:rPr>
          <w:lang w:val="en-US"/>
        </w:rPr>
        <w:t>escribe</w:t>
      </w:r>
      <w:r w:rsidR="005B7CF2">
        <w:rPr>
          <w:lang w:val="en-US"/>
        </w:rPr>
        <w:t>d</w:t>
      </w:r>
      <w:r w:rsidRPr="0011224E">
        <w:rPr>
          <w:lang w:val="en-US"/>
        </w:rPr>
        <w:t xml:space="preserve"> how salmon species trophic interactions shift</w:t>
      </w:r>
      <w:r w:rsidR="005B7CF2">
        <w:rPr>
          <w:lang w:val="en-US"/>
        </w:rPr>
        <w:t>ed</w:t>
      </w:r>
      <w:r w:rsidRPr="0011224E">
        <w:rPr>
          <w:lang w:val="en-US"/>
        </w:rPr>
        <w:t xml:space="preserve"> </w:t>
      </w:r>
      <w:r w:rsidR="00232862">
        <w:rPr>
          <w:lang w:val="en-US"/>
        </w:rPr>
        <w:t>over time.</w:t>
      </w:r>
    </w:p>
    <w:p w14:paraId="318AE395" w14:textId="77777777" w:rsidR="00E52030" w:rsidRPr="00BA5705" w:rsidRDefault="00E52030" w:rsidP="00DF2943"/>
    <w:p w14:paraId="31FD39CF" w14:textId="69EDD729" w:rsidR="00C67B23" w:rsidRDefault="005917B2" w:rsidP="00DF2943">
      <w:pPr>
        <w:pStyle w:val="Heading3"/>
      </w:pPr>
      <w:bookmarkStart w:id="94" w:name="_Toc55731626"/>
      <w:r>
        <w:t>Methods</w:t>
      </w:r>
      <w:bookmarkEnd w:id="94"/>
    </w:p>
    <w:p w14:paraId="6033B463" w14:textId="77777777" w:rsidR="00F54990" w:rsidRDefault="00F54990" w:rsidP="00DF2943"/>
    <w:p w14:paraId="3A9C34C6" w14:textId="77777777" w:rsidR="00F54990" w:rsidRPr="00A1270A" w:rsidRDefault="00F54990" w:rsidP="00DF2943">
      <w:pPr>
        <w:pStyle w:val="Heading4"/>
      </w:pPr>
      <w:bookmarkStart w:id="95" w:name="_Toc55731627"/>
      <w:r>
        <w:t>Field sampling</w:t>
      </w:r>
      <w:bookmarkEnd w:id="95"/>
    </w:p>
    <w:p w14:paraId="15A15E9B" w14:textId="77777777" w:rsidR="00F54990" w:rsidRPr="00EB46DF" w:rsidRDefault="00F54990" w:rsidP="00DF2943">
      <w:pPr>
        <w:rPr>
          <w:rFonts w:eastAsia="Times New Roman" w:cs="Times New Roman"/>
        </w:rPr>
      </w:pPr>
    </w:p>
    <w:p w14:paraId="176EAB5E" w14:textId="5DC0C839" w:rsidR="00F54990" w:rsidRPr="00971358" w:rsidRDefault="00F54990" w:rsidP="00DF2943">
      <w:pPr>
        <w:rPr>
          <w:rFonts w:eastAsia="Times New Roman" w:cs="Times New Roman"/>
          <w:color w:val="000000"/>
        </w:rPr>
      </w:pPr>
      <w:r w:rsidRPr="00EB46DF">
        <w:rPr>
          <w:rFonts w:eastAsia="Times New Roman" w:cs="Times New Roman"/>
          <w:color w:val="000000"/>
        </w:rPr>
        <w:tab/>
        <w:t xml:space="preserve">The Hakai Institute’s Juvenile Salmon Program was established in 2015 as a collaboration between the Hakai Institute, the University of British Columbia, Simon Fraser University, the University of Toronto and Salmon Coast Field Station. This </w:t>
      </w:r>
      <w:r>
        <w:rPr>
          <w:rFonts w:eastAsia="Times New Roman" w:cs="Times New Roman"/>
          <w:color w:val="000000"/>
        </w:rPr>
        <w:t xml:space="preserve">ongoing </w:t>
      </w:r>
      <w:r w:rsidRPr="00EB46DF">
        <w:rPr>
          <w:rFonts w:eastAsia="Times New Roman" w:cs="Times New Roman"/>
          <w:color w:val="000000"/>
        </w:rPr>
        <w:t xml:space="preserve">program annually samples juvenile salmon as they migrate through the Discovery Islands and Johnstone Strait during the main outmigration period (May to July).  The objective of the program </w:t>
      </w:r>
      <w:r>
        <w:rPr>
          <w:rFonts w:eastAsia="Times New Roman" w:cs="Times New Roman"/>
          <w:color w:val="000000"/>
        </w:rPr>
        <w:t>wa</w:t>
      </w:r>
      <w:r w:rsidRPr="00EB46DF">
        <w:rPr>
          <w:rFonts w:eastAsia="Times New Roman" w:cs="Times New Roman"/>
          <w:color w:val="000000"/>
        </w:rPr>
        <w:t xml:space="preserve">s to improve understanding of the early marine phase of Pacific salmon, particularly factors contributing to health and survival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(Hunt et al., 2018)</w:t>
      </w:r>
      <w:r w:rsidRPr="00EB46DF">
        <w:rPr>
          <w:rFonts w:eastAsia="Times New Roman" w:cs="Times New Roman"/>
          <w:color w:val="000000"/>
        </w:rPr>
        <w:fldChar w:fldCharType="end"/>
      </w:r>
      <w:r w:rsidRPr="00EB46DF">
        <w:rPr>
          <w:rFonts w:eastAsia="Times New Roman" w:cs="Times New Roman"/>
          <w:color w:val="000000"/>
        </w:rPr>
        <w:t>.</w:t>
      </w:r>
      <w:r w:rsidR="006A6E3F">
        <w:rPr>
          <w:rFonts w:eastAsia="Times New Roman" w:cs="Times New Roman"/>
          <w:color w:val="000000"/>
        </w:rPr>
        <w:t xml:space="preserve"> This study focused on 2015 and 2016, which had good seasonal coverage of pink and chum salmon from late May to around early July.</w:t>
      </w:r>
    </w:p>
    <w:p w14:paraId="0BB10134" w14:textId="77777777" w:rsidR="00F54990" w:rsidRPr="00EB46DF" w:rsidRDefault="00F54990" w:rsidP="00DF2943">
      <w:pPr>
        <w:rPr>
          <w:rFonts w:eastAsia="Times New Roman" w:cs="Times New Roman"/>
          <w:color w:val="000000"/>
        </w:rPr>
      </w:pPr>
    </w:p>
    <w:p w14:paraId="2087E961" w14:textId="4B6A6893" w:rsidR="00F54990" w:rsidRPr="00EB46DF" w:rsidRDefault="00F54990" w:rsidP="00DF2943">
      <w:pPr>
        <w:rPr>
          <w:rFonts w:eastAsia="Times New Roman" w:cs="Times New Roman"/>
          <w:color w:val="000000"/>
        </w:rPr>
      </w:pPr>
      <w:r w:rsidRPr="00EB46DF">
        <w:rPr>
          <w:rFonts w:eastAsia="Times New Roman" w:cs="Times New Roman"/>
          <w:color w:val="000000"/>
        </w:rPr>
        <w:tab/>
      </w:r>
      <w:ins w:id="96" w:author="epakhomov" w:date="2020-11-12T17:40:00Z">
        <w:r w:rsidR="000D00A8">
          <w:rPr>
            <w:rFonts w:eastAsia="Times New Roman" w:cs="Times New Roman"/>
            <w:color w:val="000000"/>
          </w:rPr>
          <w:t xml:space="preserve">During 2015 and 2016 </w:t>
        </w:r>
      </w:ins>
      <w:del w:id="97" w:author="epakhomov" w:date="2020-11-12T17:40:00Z">
        <w:r w:rsidR="00971358" w:rsidRPr="00EB46DF" w:rsidDel="000D00A8">
          <w:rPr>
            <w:rFonts w:eastAsia="Times New Roman" w:cs="Times New Roman"/>
            <w:color w:val="000000"/>
          </w:rPr>
          <w:delText>In the Discovery Islands</w:delText>
        </w:r>
      </w:del>
      <w:r w:rsidR="00971358" w:rsidRPr="00EB46DF">
        <w:rPr>
          <w:rFonts w:eastAsia="Times New Roman" w:cs="Times New Roman"/>
          <w:color w:val="000000"/>
        </w:rPr>
        <w:t xml:space="preserve">, 12 </w:t>
      </w:r>
      <w:ins w:id="98" w:author="epakhomov" w:date="2020-11-12T17:40:00Z">
        <w:r w:rsidR="000D00A8">
          <w:rPr>
            <w:rFonts w:eastAsia="Times New Roman" w:cs="Times New Roman"/>
            <w:color w:val="000000"/>
          </w:rPr>
          <w:t xml:space="preserve">and 10 </w:t>
        </w:r>
      </w:ins>
      <w:r w:rsidR="00971358" w:rsidRPr="00EB46DF">
        <w:rPr>
          <w:rFonts w:eastAsia="Times New Roman" w:cs="Times New Roman"/>
          <w:color w:val="000000"/>
        </w:rPr>
        <w:t xml:space="preserve">sites were sampled in </w:t>
      </w:r>
      <w:ins w:id="99" w:author="epakhomov" w:date="2020-11-12T17:41:00Z">
        <w:r w:rsidR="000D00A8">
          <w:rPr>
            <w:rFonts w:eastAsia="Times New Roman" w:cs="Times New Roman"/>
            <w:color w:val="000000"/>
          </w:rPr>
          <w:t xml:space="preserve">Discovery Islands </w:t>
        </w:r>
      </w:ins>
      <w:del w:id="100" w:author="epakhomov" w:date="2020-11-12T17:41:00Z">
        <w:r w:rsidR="0054283A" w:rsidDel="000D00A8">
          <w:rPr>
            <w:rFonts w:eastAsia="Times New Roman" w:cs="Times New Roman"/>
            <w:color w:val="000000"/>
          </w:rPr>
          <w:delText>2015-</w:delText>
        </w:r>
        <w:r w:rsidR="00971358" w:rsidRPr="00EB46DF" w:rsidDel="000D00A8">
          <w:rPr>
            <w:rFonts w:eastAsia="Times New Roman" w:cs="Times New Roman"/>
            <w:color w:val="000000"/>
          </w:rPr>
          <w:delText xml:space="preserve">2016, </w:delText>
        </w:r>
      </w:del>
      <w:r w:rsidR="00971358" w:rsidRPr="00EB46DF">
        <w:rPr>
          <w:rFonts w:eastAsia="Times New Roman" w:cs="Times New Roman"/>
          <w:color w:val="000000"/>
        </w:rPr>
        <w:t xml:space="preserve">and </w:t>
      </w:r>
      <w:del w:id="101" w:author="epakhomov" w:date="2020-11-12T17:41:00Z">
        <w:r w:rsidR="00971358" w:rsidRPr="00EB46DF" w:rsidDel="000D00A8">
          <w:rPr>
            <w:rFonts w:eastAsia="Times New Roman" w:cs="Times New Roman"/>
            <w:color w:val="000000"/>
          </w:rPr>
          <w:delText xml:space="preserve">in </w:delText>
        </w:r>
      </w:del>
      <w:r w:rsidR="00971358" w:rsidRPr="00EB46DF">
        <w:rPr>
          <w:rFonts w:eastAsia="Times New Roman" w:cs="Times New Roman"/>
          <w:color w:val="000000"/>
        </w:rPr>
        <w:t>Johnstone Strait,</w:t>
      </w:r>
      <w:ins w:id="102" w:author="epakhomov" w:date="2020-11-12T17:41:00Z">
        <w:r w:rsidR="000D00A8">
          <w:rPr>
            <w:rFonts w:eastAsia="Times New Roman" w:cs="Times New Roman"/>
            <w:color w:val="000000"/>
          </w:rPr>
          <w:t xml:space="preserve"> respectively</w:t>
        </w:r>
      </w:ins>
      <w:del w:id="103" w:author="epakhomov" w:date="2020-11-12T17:41:00Z">
        <w:r w:rsidR="00971358" w:rsidRPr="00EB46DF" w:rsidDel="000D00A8">
          <w:rPr>
            <w:rFonts w:eastAsia="Times New Roman" w:cs="Times New Roman"/>
            <w:color w:val="000000"/>
          </w:rPr>
          <w:delText xml:space="preserve"> 10 sites were sampled</w:delText>
        </w:r>
      </w:del>
      <w:r w:rsidR="00971358" w:rsidRPr="00EB46DF">
        <w:rPr>
          <w:rFonts w:eastAsia="Times New Roman" w:cs="Times New Roman"/>
          <w:color w:val="000000"/>
        </w:rPr>
        <w:t xml:space="preserve">, to provide coverage of all possible salmon migration routes through these regions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(Hunt et al., 2018)</w:t>
      </w:r>
      <w:r w:rsidR="00971358" w:rsidRPr="00EB46DF">
        <w:rPr>
          <w:rFonts w:eastAsia="Times New Roman" w:cs="Times New Roman"/>
          <w:color w:val="000000"/>
        </w:rPr>
        <w:fldChar w:fldCharType="end"/>
      </w:r>
      <w:r w:rsidR="00971358" w:rsidRPr="00EB46DF">
        <w:rPr>
          <w:rFonts w:eastAsia="Times New Roman" w:cs="Times New Roman"/>
          <w:color w:val="000000"/>
        </w:rPr>
        <w:t>.</w:t>
      </w:r>
      <w:r w:rsidR="00971358">
        <w:rPr>
          <w:rFonts w:eastAsia="Times New Roman" w:cs="Times New Roman"/>
          <w:color w:val="000000"/>
        </w:rPr>
        <w:t xml:space="preserve"> </w:t>
      </w:r>
      <w:r w:rsidR="006D7435">
        <w:rPr>
          <w:rFonts w:eastAsia="Times New Roman" w:cs="Times New Roman"/>
          <w:color w:val="000000"/>
        </w:rPr>
        <w:t>While each site was sampled weekly, included in this study was bi-weekly sampling events</w:t>
      </w:r>
      <w:r w:rsidR="00971358">
        <w:rPr>
          <w:rFonts w:eastAsia="Times New Roman" w:cs="Times New Roman"/>
          <w:color w:val="000000"/>
        </w:rPr>
        <w:t>.</w:t>
      </w:r>
      <w:r w:rsidR="00971358" w:rsidRPr="00EB46DF">
        <w:rPr>
          <w:rFonts w:eastAsia="Times New Roman" w:cs="Times New Roman"/>
          <w:color w:val="000000"/>
        </w:rPr>
        <w:t xml:space="preserve"> For this study, </w:t>
      </w:r>
      <w:r w:rsidR="006A6E3F">
        <w:rPr>
          <w:rFonts w:eastAsia="Times New Roman" w:cs="Times New Roman"/>
          <w:color w:val="000000"/>
        </w:rPr>
        <w:t>2</w:t>
      </w:r>
      <w:r w:rsidR="00971358" w:rsidRPr="00EB46DF">
        <w:rPr>
          <w:rFonts w:eastAsia="Times New Roman" w:cs="Times New Roman"/>
          <w:color w:val="000000"/>
        </w:rPr>
        <w:t xml:space="preserve"> sites</w:t>
      </w:r>
      <w:r w:rsidR="00767C8C">
        <w:rPr>
          <w:rFonts w:eastAsia="Times New Roman" w:cs="Times New Roman"/>
          <w:color w:val="000000"/>
        </w:rPr>
        <w:t xml:space="preserve">, </w:t>
      </w:r>
      <w:r w:rsidR="006A6E3F">
        <w:rPr>
          <w:rFonts w:eastAsia="Times New Roman" w:cs="Times New Roman"/>
          <w:color w:val="000000"/>
        </w:rPr>
        <w:t>one</w:t>
      </w:r>
      <w:r w:rsidR="00971358" w:rsidRPr="00EB46DF">
        <w:rPr>
          <w:rFonts w:eastAsia="Times New Roman" w:cs="Times New Roman"/>
          <w:color w:val="000000"/>
        </w:rPr>
        <w:t xml:space="preserve"> from each region</w:t>
      </w:r>
      <w:r w:rsidR="00767C8C">
        <w:rPr>
          <w:rFonts w:eastAsia="Times New Roman" w:cs="Times New Roman"/>
          <w:color w:val="000000"/>
        </w:rPr>
        <w:t>,</w:t>
      </w:r>
      <w:r w:rsidR="00971358" w:rsidRPr="00EB46DF">
        <w:rPr>
          <w:rFonts w:eastAsia="Times New Roman" w:cs="Times New Roman"/>
          <w:color w:val="000000"/>
        </w:rPr>
        <w:t xml:space="preserve"> were selected</w:t>
      </w:r>
      <w:r w:rsidR="00767C8C">
        <w:rPr>
          <w:rFonts w:eastAsia="Times New Roman" w:cs="Times New Roman"/>
          <w:color w:val="000000"/>
        </w:rPr>
        <w:t xml:space="preserve"> (the distance between the sites was ~ 95 km),</w:t>
      </w:r>
      <w:r w:rsidR="00971358" w:rsidRPr="00EB46DF">
        <w:rPr>
          <w:rFonts w:eastAsia="Times New Roman" w:cs="Times New Roman"/>
          <w:color w:val="000000"/>
        </w:rPr>
        <w:t xml:space="preserve"> in order to obtain a sample size of 10 pink and 10 chum per set</w:t>
      </w:r>
      <w:r w:rsidR="00317BE8">
        <w:rPr>
          <w:rFonts w:eastAsia="Times New Roman" w:cs="Times New Roman"/>
          <w:color w:val="000000"/>
        </w:rPr>
        <w:t xml:space="preserve"> (</w:t>
      </w:r>
      <w:r w:rsidR="00317BE8">
        <w:rPr>
          <w:rFonts w:eastAsia="Times New Roman" w:cs="Times New Roman"/>
          <w:color w:val="000000"/>
        </w:rPr>
        <w:fldChar w:fldCharType="begin"/>
      </w:r>
      <w:r w:rsidR="00317BE8">
        <w:rPr>
          <w:rFonts w:eastAsia="Times New Roman" w:cs="Times New Roman"/>
          <w:color w:val="000000"/>
        </w:rPr>
        <w:instrText xml:space="preserve"> REF _Ref55574432 \h </w:instrText>
      </w:r>
      <w:r w:rsidR="00317BE8">
        <w:rPr>
          <w:rFonts w:eastAsia="Times New Roman" w:cs="Times New Roman"/>
          <w:color w:val="000000"/>
        </w:rPr>
      </w:r>
      <w:r w:rsidR="00317BE8">
        <w:rPr>
          <w:rFonts w:eastAsia="Times New Roman" w:cs="Times New Roman"/>
          <w:color w:val="000000"/>
        </w:rPr>
        <w:fldChar w:fldCharType="separate"/>
      </w:r>
      <w:r w:rsidR="00821AC3">
        <w:t xml:space="preserve">Figure </w:t>
      </w:r>
      <w:r w:rsidR="00821AC3">
        <w:rPr>
          <w:noProof/>
        </w:rPr>
        <w:t>3</w:t>
      </w:r>
      <w:r w:rsidR="00821AC3">
        <w:t>.</w:t>
      </w:r>
      <w:r w:rsidR="00821AC3">
        <w:rPr>
          <w:noProof/>
        </w:rPr>
        <w:t>1</w:t>
      </w:r>
      <w:r w:rsidR="00317BE8">
        <w:rPr>
          <w:rFonts w:eastAsia="Times New Roman" w:cs="Times New Roman"/>
          <w:color w:val="000000"/>
        </w:rPr>
        <w:fldChar w:fldCharType="end"/>
      </w:r>
      <w:r w:rsidR="00317BE8">
        <w:rPr>
          <w:rFonts w:eastAsia="Times New Roman" w:cs="Times New Roman"/>
          <w:color w:val="000000"/>
        </w:rPr>
        <w:t>)</w:t>
      </w:r>
      <w:r w:rsidR="0054283A">
        <w:rPr>
          <w:rFonts w:eastAsia="Times New Roman" w:cs="Times New Roman"/>
          <w:color w:val="000000"/>
        </w:rPr>
        <w:t>.</w:t>
      </w:r>
      <w:r w:rsidR="00767C8C">
        <w:rPr>
          <w:rFonts w:eastAsia="Times New Roman" w:cs="Times New Roman"/>
          <w:color w:val="000000"/>
        </w:rPr>
        <w:t xml:space="preserve"> </w:t>
      </w:r>
      <w:r w:rsidR="0054283A">
        <w:rPr>
          <w:rFonts w:eastAsia="Times New Roman" w:cs="Times New Roman"/>
          <w:color w:val="000000"/>
        </w:rPr>
        <w:t>H</w:t>
      </w:r>
      <w:r w:rsidR="006A6E3F">
        <w:rPr>
          <w:rFonts w:eastAsia="Times New Roman" w:cs="Times New Roman"/>
          <w:color w:val="000000"/>
        </w:rPr>
        <w:t>owever</w:t>
      </w:r>
      <w:r w:rsidR="0054283A">
        <w:rPr>
          <w:rFonts w:eastAsia="Times New Roman" w:cs="Times New Roman"/>
          <w:color w:val="000000"/>
        </w:rPr>
        <w:t>,</w:t>
      </w:r>
      <w:r w:rsidR="006A6E3F">
        <w:rPr>
          <w:rFonts w:eastAsia="Times New Roman" w:cs="Times New Roman"/>
          <w:color w:val="000000"/>
        </w:rPr>
        <w:t xml:space="preserve"> 2015 was low in pink salmon abundance due to biennial life patterns</w:t>
      </w:r>
      <w:r w:rsidR="0054283A">
        <w:rPr>
          <w:rFonts w:eastAsia="Times New Roman" w:cs="Times New Roman"/>
          <w:color w:val="000000"/>
        </w:rPr>
        <w:t xml:space="preserve"> and the absence of Fraser River pink salmon</w:t>
      </w:r>
      <w:r w:rsidR="00971358" w:rsidRPr="00EB46DF">
        <w:rPr>
          <w:rFonts w:eastAsia="Times New Roman" w:cs="Times New Roman"/>
          <w:color w:val="000000"/>
        </w:rPr>
        <w:t xml:space="preserve"> (n=</w:t>
      </w:r>
      <w:r w:rsidR="006A6E3F">
        <w:rPr>
          <w:rFonts w:eastAsia="Times New Roman" w:cs="Times New Roman"/>
          <w:color w:val="000000"/>
        </w:rPr>
        <w:t>212</w:t>
      </w:r>
      <w:r w:rsidR="00971358" w:rsidRPr="00EB46DF">
        <w:rPr>
          <w:rFonts w:eastAsia="Times New Roman" w:cs="Times New Roman"/>
          <w:color w:val="000000"/>
        </w:rPr>
        <w:t xml:space="preserve"> total</w:t>
      </w:r>
      <w:r w:rsidR="00971358">
        <w:rPr>
          <w:rFonts w:eastAsia="Times New Roman" w:cs="Times New Roman"/>
          <w:color w:val="000000"/>
        </w:rPr>
        <w:t>)</w:t>
      </w:r>
      <w:r w:rsidR="00971358" w:rsidRPr="00EB46DF">
        <w:rPr>
          <w:rFonts w:eastAsia="Times New Roman" w:cs="Times New Roman"/>
          <w:color w:val="000000"/>
        </w:rPr>
        <w:t>. Samples for this analysis were selected from</w:t>
      </w:r>
      <w:r w:rsidR="0054283A">
        <w:rPr>
          <w:rFonts w:eastAsia="Times New Roman" w:cs="Times New Roman"/>
          <w:color w:val="000000"/>
        </w:rPr>
        <w:t xml:space="preserve"> late May, early/</w:t>
      </w:r>
      <w:r w:rsidR="00971358" w:rsidRPr="00EB46DF">
        <w:rPr>
          <w:rFonts w:eastAsia="Times New Roman" w:cs="Times New Roman"/>
          <w:color w:val="000000"/>
        </w:rPr>
        <w:t>mid-June</w:t>
      </w:r>
      <w:r w:rsidR="0054283A">
        <w:rPr>
          <w:rFonts w:eastAsia="Times New Roman" w:cs="Times New Roman"/>
          <w:color w:val="000000"/>
        </w:rPr>
        <w:t xml:space="preserve"> and late June or early July</w:t>
      </w:r>
      <w:r w:rsidR="00971358" w:rsidRPr="00EB46DF">
        <w:rPr>
          <w:rFonts w:eastAsia="Times New Roman" w:cs="Times New Roman"/>
          <w:color w:val="000000"/>
        </w:rPr>
        <w:t xml:space="preserve"> (</w:t>
      </w:r>
      <w:r w:rsidR="00317BE8">
        <w:rPr>
          <w:rFonts w:eastAsia="Times New Roman" w:cs="Times New Roman"/>
          <w:color w:val="000000"/>
        </w:rPr>
        <w:fldChar w:fldCharType="begin"/>
      </w:r>
      <w:r w:rsidR="00317BE8">
        <w:rPr>
          <w:rFonts w:eastAsia="Times New Roman" w:cs="Times New Roman"/>
          <w:color w:val="000000"/>
        </w:rPr>
        <w:instrText xml:space="preserve"> REF _Ref55574450 \h </w:instrText>
      </w:r>
      <w:r w:rsidR="00317BE8">
        <w:rPr>
          <w:rFonts w:eastAsia="Times New Roman" w:cs="Times New Roman"/>
          <w:color w:val="000000"/>
        </w:rPr>
      </w:r>
      <w:r w:rsidR="00317BE8">
        <w:rPr>
          <w:rFonts w:eastAsia="Times New Roman" w:cs="Times New Roman"/>
          <w:color w:val="000000"/>
        </w:rPr>
        <w:fldChar w:fldCharType="separate"/>
      </w:r>
      <w:r w:rsidR="00821AC3">
        <w:t xml:space="preserve">Table </w:t>
      </w:r>
      <w:r w:rsidR="00821AC3">
        <w:rPr>
          <w:noProof/>
        </w:rPr>
        <w:t>3</w:t>
      </w:r>
      <w:r w:rsidR="00821AC3">
        <w:t>.</w:t>
      </w:r>
      <w:r w:rsidR="00821AC3">
        <w:rPr>
          <w:noProof/>
        </w:rPr>
        <w:t>1</w:t>
      </w:r>
      <w:r w:rsidR="00317BE8">
        <w:rPr>
          <w:rFonts w:eastAsia="Times New Roman" w:cs="Times New Roman"/>
          <w:color w:val="000000"/>
        </w:rPr>
        <w:fldChar w:fldCharType="end"/>
      </w:r>
      <w:r w:rsidR="00971358" w:rsidRPr="00EB46DF">
        <w:rPr>
          <w:rFonts w:eastAsia="Times New Roman" w:cs="Times New Roman"/>
          <w:color w:val="000000"/>
        </w:rPr>
        <w:t xml:space="preserve">) to </w:t>
      </w:r>
      <w:r w:rsidR="0054283A">
        <w:rPr>
          <w:rFonts w:eastAsia="Times New Roman" w:cs="Times New Roman"/>
          <w:color w:val="000000"/>
        </w:rPr>
        <w:t>capture</w:t>
      </w:r>
      <w:r w:rsidR="00971358" w:rsidRPr="00EB46DF">
        <w:rPr>
          <w:rFonts w:eastAsia="Times New Roman" w:cs="Times New Roman"/>
          <w:color w:val="000000"/>
        </w:rPr>
        <w:t xml:space="preserve"> the</w:t>
      </w:r>
      <w:r w:rsidR="0054283A">
        <w:rPr>
          <w:rFonts w:eastAsia="Times New Roman" w:cs="Times New Roman"/>
          <w:color w:val="000000"/>
        </w:rPr>
        <w:t xml:space="preserve"> early,</w:t>
      </w:r>
      <w:r w:rsidR="00971358" w:rsidRPr="00EB46DF">
        <w:rPr>
          <w:rFonts w:eastAsia="Times New Roman" w:cs="Times New Roman"/>
          <w:color w:val="000000"/>
        </w:rPr>
        <w:t xml:space="preserve"> peak</w:t>
      </w:r>
      <w:r w:rsidR="0054283A">
        <w:rPr>
          <w:rFonts w:eastAsia="Times New Roman" w:cs="Times New Roman"/>
          <w:color w:val="000000"/>
        </w:rPr>
        <w:t>, and late stages of</w:t>
      </w:r>
      <w:r w:rsidR="00971358" w:rsidRPr="00EB46DF">
        <w:rPr>
          <w:rFonts w:eastAsia="Times New Roman" w:cs="Times New Roman"/>
          <w:color w:val="000000"/>
        </w:rPr>
        <w:t xml:space="preserve"> salmon</w:t>
      </w:r>
      <w:r w:rsidR="0054283A">
        <w:rPr>
          <w:rFonts w:eastAsia="Times New Roman" w:cs="Times New Roman"/>
          <w:color w:val="000000"/>
        </w:rPr>
        <w:t xml:space="preserve"> out-</w:t>
      </w:r>
      <w:r w:rsidR="0054283A" w:rsidRPr="00EB46DF">
        <w:rPr>
          <w:rFonts w:eastAsia="Times New Roman" w:cs="Times New Roman"/>
          <w:color w:val="000000"/>
        </w:rPr>
        <w:t>migrat</w:t>
      </w:r>
      <w:r w:rsidR="0054283A">
        <w:rPr>
          <w:rFonts w:eastAsia="Times New Roman" w:cs="Times New Roman"/>
          <w:color w:val="000000"/>
        </w:rPr>
        <w:t>ion</w:t>
      </w:r>
      <w:r w:rsidR="00971358" w:rsidRPr="00EB46DF">
        <w:rPr>
          <w:rFonts w:eastAsia="Times New Roman" w:cs="Times New Roman"/>
          <w:color w:val="000000"/>
        </w:rPr>
        <w:t xml:space="preserve">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(Johnson et al., 2019)</w:t>
      </w:r>
      <w:r w:rsidR="00971358" w:rsidRPr="00EB46DF">
        <w:rPr>
          <w:rFonts w:eastAsia="Times New Roman" w:cs="Times New Roman"/>
          <w:color w:val="000000"/>
        </w:rPr>
        <w:fldChar w:fldCharType="end"/>
      </w:r>
      <w:r w:rsidR="00971358" w:rsidRPr="00EB46DF">
        <w:rPr>
          <w:rFonts w:eastAsia="Times New Roman" w:cs="Times New Roman"/>
          <w:color w:val="000000"/>
        </w:rPr>
        <w:t>.</w:t>
      </w:r>
    </w:p>
    <w:p w14:paraId="1910FEA4" w14:textId="77777777" w:rsidR="00F54990" w:rsidRPr="00EB46DF" w:rsidRDefault="00F54990" w:rsidP="00DF2943">
      <w:pPr>
        <w:rPr>
          <w:rFonts w:eastAsia="Times New Roman" w:cs="Times New Roman"/>
          <w:color w:val="000000"/>
        </w:rPr>
      </w:pPr>
    </w:p>
    <w:p w14:paraId="3C05893C" w14:textId="77777777" w:rsidR="00F54990" w:rsidRPr="00EB46DF" w:rsidRDefault="00F54990" w:rsidP="00DF2943">
      <w:pPr>
        <w:rPr>
          <w:rFonts w:eastAsia="Times New Roman" w:cs="Times New Roman"/>
          <w:color w:val="000000"/>
        </w:rPr>
      </w:pPr>
      <w:r w:rsidRPr="00EB46DF">
        <w:rPr>
          <w:rFonts w:eastAsia="Times New Roman" w:cs="Times New Roman"/>
          <w:color w:val="000000"/>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The purse seine net was then set on a targeted school of fish. Up to 30 sockeye, 10 pink and 10 chum salmon were retained, and the remaining salmon were counted and released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(Hunt et al., 2018)</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All retained fish were individually euthanized with tricaine methane sulfonate (MS-222) upon removal from the seine net, lengths and weights recorded, and preserved at -196 </w:t>
      </w:r>
      <w:r w:rsidRPr="00EB46DF">
        <w:rPr>
          <w:rFonts w:eastAsia="Times New Roman" w:cs="Times New Roman"/>
          <w:color w:val="000000"/>
          <w:vertAlign w:val="superscript"/>
        </w:rPr>
        <w:t>o</w:t>
      </w:r>
      <w:r w:rsidRPr="00EB46DF">
        <w:rPr>
          <w:rFonts w:eastAsia="Times New Roman" w:cs="Times New Roman"/>
          <w:color w:val="000000"/>
        </w:rPr>
        <w:t xml:space="preserve">C with liquid nitrogen in a dry shipper until the salmon samples were stored in the -80 </w:t>
      </w:r>
      <w:r w:rsidRPr="00EB46DF">
        <w:rPr>
          <w:rFonts w:eastAsia="Times New Roman" w:cs="Times New Roman"/>
          <w:color w:val="000000"/>
          <w:vertAlign w:val="superscript"/>
        </w:rPr>
        <w:t>o</w:t>
      </w:r>
      <w:r w:rsidRPr="00EB46DF">
        <w:rPr>
          <w:rFonts w:eastAsia="Times New Roman" w:cs="Times New Roman"/>
          <w:color w:val="000000"/>
        </w:rPr>
        <w:t xml:space="preserve">C freezer at the lab. </w:t>
      </w:r>
    </w:p>
    <w:p w14:paraId="3B6E8A5B" w14:textId="77777777" w:rsidR="00F54990" w:rsidRDefault="00F54990" w:rsidP="00DF2943">
      <w:pPr>
        <w:rPr>
          <w:rFonts w:eastAsia="Times New Roman" w:cs="Times New Roman"/>
          <w:color w:val="000000"/>
        </w:rPr>
      </w:pPr>
    </w:p>
    <w:p w14:paraId="1ABE8A72" w14:textId="77777777" w:rsidR="00F54990" w:rsidRDefault="00F54990" w:rsidP="00DF2943">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1AD1F289" w14:textId="77777777" w:rsidR="00F54990" w:rsidRPr="00FA59E5" w:rsidRDefault="00F54990" w:rsidP="00DF2943">
      <w:pPr>
        <w:rPr>
          <w:rFonts w:eastAsia="Times New Roman" w:cs="Times New Roman"/>
        </w:rPr>
      </w:pPr>
    </w:p>
    <w:p w14:paraId="03523150" w14:textId="77777777" w:rsidR="00F54990" w:rsidRDefault="00F54990" w:rsidP="00DF2943">
      <w:pPr>
        <w:pStyle w:val="Heading4"/>
      </w:pPr>
      <w:bookmarkStart w:id="104" w:name="_Toc55731628"/>
      <w:r>
        <w:t>Zooplankton and salmon stomach content analysis</w:t>
      </w:r>
      <w:bookmarkEnd w:id="104"/>
    </w:p>
    <w:p w14:paraId="033A7EBE" w14:textId="77777777" w:rsidR="00F54990" w:rsidRDefault="00F54990" w:rsidP="00DF2943">
      <w:pPr>
        <w:rPr>
          <w:rFonts w:eastAsia="Times New Roman" w:cs="Times New Roman"/>
          <w:color w:val="000000"/>
        </w:rPr>
      </w:pPr>
    </w:p>
    <w:p w14:paraId="761CE6BC" w14:textId="77777777" w:rsidR="00F54990" w:rsidRPr="00EB46DF" w:rsidRDefault="00F54990" w:rsidP="00DF2943">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Pr>
          <w:rFonts w:eastAsia="Times New Roman" w:cs="Times New Roman"/>
          <w:color w:val="000000"/>
        </w:rPr>
        <w:t>If</w:t>
      </w:r>
      <w:r w:rsidRPr="00EB46DF">
        <w:rPr>
          <w:rFonts w:eastAsia="Times New Roman" w:cs="Times New Roman"/>
          <w:color w:val="000000"/>
        </w:rPr>
        <w:t xml:space="preserve"> necessary</w:t>
      </w:r>
      <w:r>
        <w:rPr>
          <w:rFonts w:eastAsia="Times New Roman" w:cs="Times New Roman"/>
          <w:color w:val="000000"/>
        </w:rPr>
        <w:t>,</w:t>
      </w:r>
      <w:r w:rsidRPr="00EB46DF">
        <w:rPr>
          <w:rFonts w:eastAsia="Times New Roman" w:cs="Times New Roman"/>
          <w:color w:val="000000"/>
        </w:rPr>
        <w:t xml:space="preserve"> </w:t>
      </w:r>
      <w:r>
        <w:rPr>
          <w:rFonts w:eastAsia="Times New Roman" w:cs="Times New Roman"/>
          <w:color w:val="000000"/>
        </w:rPr>
        <w:t>e</w:t>
      </w:r>
      <w:r w:rsidRPr="00EB46DF">
        <w:rPr>
          <w:rFonts w:eastAsia="Times New Roman" w:cs="Times New Roman"/>
          <w:color w:val="000000"/>
        </w:rPr>
        <w:t>ach size fraction of zooplankton</w:t>
      </w:r>
      <w:r>
        <w:rPr>
          <w:rFonts w:eastAsia="Times New Roman" w:cs="Times New Roman"/>
          <w:color w:val="000000"/>
        </w:rPr>
        <w:t xml:space="preserve"> was </w:t>
      </w:r>
      <w:r w:rsidRPr="00EB46DF">
        <w:rPr>
          <w:rFonts w:eastAsia="Times New Roman" w:cs="Times New Roman"/>
          <w:color w:val="000000"/>
        </w:rPr>
        <w:t xml:space="preserve">subsampled </w:t>
      </w:r>
      <w:r>
        <w:rPr>
          <w:rFonts w:eastAsia="Times New Roman" w:cs="Times New Roman"/>
          <w:color w:val="000000"/>
        </w:rPr>
        <w:t>with</w:t>
      </w:r>
      <w:r w:rsidRPr="00EB46DF">
        <w:rPr>
          <w:rFonts w:eastAsia="Times New Roman" w:cs="Times New Roman"/>
          <w:color w:val="000000"/>
        </w:rPr>
        <w:t xml:space="preserve"> a </w:t>
      </w:r>
      <w:proofErr w:type="spellStart"/>
      <w:r w:rsidRPr="00EB46DF">
        <w:rPr>
          <w:rFonts w:eastAsia="Times New Roman" w:cs="Times New Roman"/>
          <w:color w:val="000000"/>
        </w:rPr>
        <w:t>Motodo</w:t>
      </w:r>
      <w:proofErr w:type="spellEnd"/>
      <w:r>
        <w:rPr>
          <w:rFonts w:eastAsia="Times New Roman" w:cs="Times New Roman"/>
          <w:color w:val="000000"/>
        </w:rPr>
        <w:t xml:space="preserve"> plankton</w:t>
      </w:r>
      <w:r w:rsidRPr="00EB46DF">
        <w:rPr>
          <w:rFonts w:eastAsia="Times New Roman" w:cs="Times New Roman"/>
          <w:color w:val="000000"/>
        </w:rPr>
        <w:t xml:space="preserve"> splitter.</w:t>
      </w:r>
      <w:r>
        <w:rPr>
          <w:rFonts w:eastAsia="Times New Roman" w:cs="Times New Roman"/>
          <w:color w:val="000000"/>
        </w:rPr>
        <w:t xml:space="preserve"> Zooplankton </w:t>
      </w:r>
      <w:r w:rsidRPr="00EB46DF">
        <w:rPr>
          <w:rFonts w:eastAsia="Times New Roman" w:cs="Times New Roman"/>
          <w:color w:val="000000"/>
        </w:rPr>
        <w:t>w</w:t>
      </w:r>
      <w:r>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 xml:space="preserve">life stage and the finest taxonomic resolution possible, each group was then </w:t>
      </w:r>
      <w:r w:rsidRPr="00EB46DF">
        <w:rPr>
          <w:rFonts w:eastAsia="Times New Roman" w:cs="Times New Roman"/>
          <w:color w:val="000000"/>
        </w:rPr>
        <w:t>enumerated and measured with an ocular micrometer</w:t>
      </w:r>
      <w:r>
        <w:rPr>
          <w:rFonts w:eastAsia="Times New Roman" w:cs="Times New Roman"/>
          <w:color w:val="000000"/>
        </w:rPr>
        <w:t>.</w:t>
      </w:r>
    </w:p>
    <w:p w14:paraId="4DCCB579" w14:textId="77777777" w:rsidR="00F54990" w:rsidRDefault="00F54990" w:rsidP="00DF2943">
      <w:pPr>
        <w:rPr>
          <w:rFonts w:eastAsia="Times New Roman" w:cs="Times New Roman"/>
        </w:rPr>
      </w:pPr>
      <w:r>
        <w:rPr>
          <w:rFonts w:eastAsia="Times New Roman" w:cs="Times New Roman"/>
        </w:rPr>
        <w:tab/>
      </w:r>
    </w:p>
    <w:p w14:paraId="415ACCFB" w14:textId="77777777" w:rsidR="00F54990" w:rsidRPr="00D0733D" w:rsidRDefault="00F54990" w:rsidP="00DF2943">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Pr="00EB46DF">
        <w:rPr>
          <w:rFonts w:eastAsia="Times New Roman" w:cs="Times New Roman"/>
          <w:color w:val="000000"/>
        </w:rPr>
        <w:t xml:space="preserve">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w:t>
      </w:r>
      <w:r>
        <w:rPr>
          <w:rFonts w:eastAsia="Times New Roman" w:cs="Times New Roman"/>
          <w:color w:val="000000"/>
        </w:rPr>
        <w:t xml:space="preserve">only </w:t>
      </w:r>
      <w:r w:rsidRPr="00EB46DF">
        <w:rPr>
          <w:rFonts w:eastAsia="Times New Roman" w:cs="Times New Roman"/>
          <w:color w:val="000000"/>
        </w:rPr>
        <w:t>identifi</w:t>
      </w:r>
      <w:r>
        <w:rPr>
          <w:rFonts w:eastAsia="Times New Roman" w:cs="Times New Roman"/>
          <w:color w:val="000000"/>
        </w:rPr>
        <w:t>able</w:t>
      </w:r>
      <w:r w:rsidRPr="00EB46DF">
        <w:rPr>
          <w:rFonts w:eastAsia="Times New Roman" w:cs="Times New Roman"/>
          <w:color w:val="000000"/>
        </w:rPr>
        <w:t xml:space="preserve"> to group, and 4) fully digested prey</w:t>
      </w:r>
      <w:r>
        <w:rPr>
          <w:rFonts w:eastAsia="Times New Roman" w:cs="Times New Roman"/>
          <w:color w:val="000000"/>
        </w:rPr>
        <w:t>, unidentifiable</w:t>
      </w:r>
      <w:r w:rsidRPr="00EB46DF">
        <w:rPr>
          <w:rFonts w:eastAsia="Times New Roman" w:cs="Times New Roman"/>
          <w:color w:val="000000"/>
        </w:rPr>
        <w:t>. If prey could not be identified to species, it was identified to the most detailed taxonomic group possible, e.g.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w:t>
      </w:r>
      <w:r>
        <w:rPr>
          <w:rFonts w:eastAsia="Times New Roman" w:cs="Times New Roman"/>
          <w:color w:val="000000"/>
        </w:rPr>
        <w:t xml:space="preserve">, after removing and recording large and/or rare prey. </w:t>
      </w:r>
      <w:r w:rsidRPr="00EB46DF">
        <w:rPr>
          <w:rFonts w:eastAsia="Times New Roman" w:cs="Times New Roman"/>
          <w:color w:val="000000"/>
        </w:rPr>
        <w:t xml:space="preserve"> </w:t>
      </w:r>
    </w:p>
    <w:p w14:paraId="537693D9" w14:textId="77777777" w:rsidR="00F54990" w:rsidRDefault="00F54990" w:rsidP="00DF2943">
      <w:pPr>
        <w:rPr>
          <w:rFonts w:eastAsia="Times New Roman" w:cs="Times New Roman"/>
          <w:color w:val="000000"/>
        </w:rPr>
      </w:pPr>
    </w:p>
    <w:p w14:paraId="0712BD6F" w14:textId="77777777" w:rsidR="00F54990" w:rsidRPr="00EB46DF" w:rsidRDefault="00F54990" w:rsidP="00DF2943">
      <w:pPr>
        <w:pStyle w:val="Heading4"/>
      </w:pPr>
      <w:bookmarkStart w:id="105" w:name="_Toc55731629"/>
      <w:r>
        <w:t>Data analysis</w:t>
      </w:r>
      <w:bookmarkEnd w:id="105"/>
    </w:p>
    <w:p w14:paraId="74F9F761" w14:textId="77777777" w:rsidR="00F54990" w:rsidRPr="00EB46DF" w:rsidRDefault="00F54990" w:rsidP="00DF2943">
      <w:pPr>
        <w:rPr>
          <w:rFonts w:eastAsia="Times New Roman" w:cs="Times New Roman"/>
        </w:rPr>
      </w:pPr>
    </w:p>
    <w:p w14:paraId="34943CF3" w14:textId="256DB519" w:rsidR="00F54990" w:rsidRPr="00F9754A" w:rsidRDefault="00F54990" w:rsidP="00DF2943">
      <w:pPr>
        <w:rPr>
          <w:rFonts w:eastAsia="Times New Roman" w:cs="Times New Roman"/>
          <w:color w:val="000000"/>
        </w:rPr>
      </w:pPr>
      <w:r w:rsidRPr="00EB46DF">
        <w:rPr>
          <w:rFonts w:eastAsia="Times New Roman" w:cs="Times New Roman"/>
          <w:color w:val="000000"/>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(James, 2019)</w:t>
      </w:r>
      <w:r w:rsidRPr="00EB46DF">
        <w:rPr>
          <w:rStyle w:val="FootnoteReference"/>
          <w:rFonts w:eastAsia="Times New Roman" w:cs="Times New Roman"/>
          <w:color w:val="000000"/>
        </w:rPr>
        <w:fldChar w:fldCharType="end"/>
      </w:r>
      <w:r w:rsidRPr="00EB46DF">
        <w:rPr>
          <w:rFonts w:eastAsia="Times New Roman" w:cs="Times New Roman"/>
          <w:color w:val="000000"/>
        </w:rPr>
        <w:t>. Relative prey biomass for each stomach was calculated and arcsine square root transformed before calculating Bray-Curtis dissimilarity. The dissimilarity matrix was used for non-metric multidimensional scaling (NMDS) ordination and agglomerative hierarchical clustering (AHC).</w:t>
      </w:r>
      <w:r w:rsidR="000826C9">
        <w:rPr>
          <w:rFonts w:eastAsia="Times New Roman" w:cs="Times New Roman"/>
          <w:color w:val="000000"/>
        </w:rPr>
        <w:t xml:space="preserve"> </w:t>
      </w:r>
      <w:r w:rsidR="000826C9" w:rsidRPr="000826C9">
        <w:rPr>
          <w:rFonts w:eastAsia="Times New Roman" w:cs="Times New Roman"/>
          <w:color w:val="000000"/>
          <w:highlight w:val="yellow"/>
        </w:rPr>
        <w:t>(+ ANOSIM and SIMPER? *)</w:t>
      </w:r>
    </w:p>
    <w:p w14:paraId="35F301BB" w14:textId="77777777" w:rsidR="00F54990" w:rsidRPr="00EB46DF" w:rsidRDefault="00F54990" w:rsidP="00DF2943">
      <w:pPr>
        <w:rPr>
          <w:rFonts w:eastAsia="Times New Roman" w:cs="Times New Roman"/>
        </w:rPr>
      </w:pPr>
    </w:p>
    <w:p w14:paraId="46963967" w14:textId="77777777" w:rsidR="00F54990" w:rsidRPr="00F522E9" w:rsidRDefault="00F54990" w:rsidP="00DF2943">
      <w:pPr>
        <w:rPr>
          <w:rFonts w:eastAsia="Times New Roman" w:cs="Times New Roman"/>
        </w:rPr>
      </w:pPr>
      <w:r w:rsidRPr="00EB46DF">
        <w:rPr>
          <w:rFonts w:eastAsia="Times New Roman" w:cs="Times New Roman"/>
          <w:color w:val="000000"/>
        </w:rPr>
        <w:tab/>
        <w:t xml:space="preserve">In addition to the multivariate statistics, various indices were calculated from the raw data. </w:t>
      </w:r>
      <w:r>
        <w:rPr>
          <w:rFonts w:eastAsia="Times New Roman" w:cs="Times New Roman"/>
        </w:rPr>
        <w:t xml:space="preserve"> </w:t>
      </w:r>
      <w:r w:rsidRPr="00EB46DF">
        <w:rPr>
          <w:rFonts w:eastAsia="Times New Roman" w:cs="Times New Roman"/>
          <w:color w:val="000000"/>
        </w:rPr>
        <w:t>Gut fullness indices (GFI) were calculated for each fish, expressed as percent body weight:</w:t>
      </w:r>
    </w:p>
    <w:p w14:paraId="0C24EF6D" w14:textId="77777777" w:rsidR="00F54990" w:rsidRPr="00EB46DF" w:rsidRDefault="00F54990" w:rsidP="00DF2943">
      <w:pPr>
        <w:jc w:val="center"/>
        <w:rPr>
          <w:rFonts w:eastAsia="Times New Roman" w:cs="Times New Roman"/>
          <w:color w:val="000000"/>
        </w:rPr>
      </w:pPr>
      <w:r w:rsidRPr="00EB46DF">
        <w:rPr>
          <w:rFonts w:eastAsia="Times New Roman" w:cs="Times New Roman"/>
          <w:color w:val="000000"/>
        </w:rPr>
        <w:t>GFI = (food bolus weight / fish weight) * 100</w:t>
      </w:r>
    </w:p>
    <w:p w14:paraId="0001D542" w14:textId="77777777" w:rsidR="00F54990" w:rsidRDefault="00F54990" w:rsidP="00DF2943">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615F0257" w14:textId="77777777" w:rsidR="00F54990" w:rsidRDefault="00F54990" w:rsidP="00DF2943">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14E9BABF" w14:textId="77777777" w:rsidR="00F54990" w:rsidRPr="00EB46DF" w:rsidRDefault="00F54990" w:rsidP="00DF2943">
      <w:pPr>
        <w:rPr>
          <w:rFonts w:eastAsia="Times New Roman" w:cs="Times New Roman"/>
          <w:color w:val="000000"/>
        </w:rPr>
      </w:pPr>
      <w:r>
        <w:rPr>
          <w:rFonts w:eastAsia="Times New Roman" w:cs="Times New Roman"/>
          <w:color w:val="000000"/>
        </w:rPr>
        <w:t xml:space="preserve">Weight was measured in grams and fork length in millimetres, K=1 indicates average condition, &gt;1 means relatively healthy and &lt;1 was poor condition </w:t>
      </w:r>
      <w:r>
        <w:rPr>
          <w:rFonts w:eastAsia="Times New Roman" w:cs="Times New Roman"/>
          <w:color w:val="000000"/>
        </w:rPr>
        <w:fldChar w:fldCharType="begin" w:fldLock="1"/>
      </w:r>
      <w:r>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Pr>
          <w:rFonts w:eastAsia="Times New Roman" w:cs="Times New Roman"/>
          <w:color w:val="000000"/>
        </w:rPr>
        <w:fldChar w:fldCharType="separate"/>
      </w:r>
      <w:r w:rsidRPr="001F0B67">
        <w:rPr>
          <w:rFonts w:eastAsia="Times New Roman" w:cs="Times New Roman"/>
          <w:noProof/>
          <w:color w:val="000000"/>
        </w:rPr>
        <w:t>(Beamish et al., 2012; Jones et al., 1999)</w:t>
      </w:r>
      <w:r>
        <w:rPr>
          <w:rFonts w:eastAsia="Times New Roman" w:cs="Times New Roman"/>
          <w:color w:val="000000"/>
        </w:rPr>
        <w:fldChar w:fldCharType="end"/>
      </w:r>
      <w:r>
        <w:rPr>
          <w:rFonts w:eastAsia="Times New Roman" w:cs="Times New Roman"/>
          <w:color w:val="000000"/>
        </w:rPr>
        <w:t xml:space="preserve">. </w:t>
      </w:r>
      <w:r w:rsidRPr="00EB46DF">
        <w:rPr>
          <w:rFonts w:eastAsia="Times New Roman" w:cs="Times New Roman"/>
          <w:color w:val="000000"/>
        </w:rPr>
        <w:t>The Schoener percent similarity index (PSI) for species diet overlap was calculated for each site:</w:t>
      </w:r>
    </w:p>
    <w:p w14:paraId="65ADEB61" w14:textId="77777777" w:rsidR="00F54990" w:rsidRPr="00EB46DF" w:rsidRDefault="00F54990" w:rsidP="00DF2943">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5C2BD8B4" w14:textId="77777777" w:rsidR="00F54990" w:rsidRPr="00EB46DF" w:rsidRDefault="00F54990" w:rsidP="00DF2943">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7011CE9B" w14:textId="24DAEB96" w:rsidR="00264B0C" w:rsidRPr="00F54990" w:rsidRDefault="00F54990" w:rsidP="00DF2943">
      <w:pPr>
        <w:rPr>
          <w:rFonts w:eastAsia="Times New Roman" w:cs="Times New Roman"/>
          <w:color w:val="000000"/>
        </w:rPr>
      </w:pPr>
      <w:r w:rsidRPr="00EB46DF">
        <w:rPr>
          <w:rFonts w:eastAsia="Times New Roman" w:cs="Times New Roman"/>
          <w:color w:val="000000"/>
        </w:rPr>
        <w:t xml:space="preserve">The empty stomachs (those with no identifiable prey) in this study were excluded from the multivariate </w:t>
      </w:r>
      <w:r>
        <w:rPr>
          <w:rFonts w:eastAsia="Times New Roman" w:cs="Times New Roman"/>
          <w:color w:val="000000"/>
        </w:rPr>
        <w:t xml:space="preserve">dissimilarity calculations </w:t>
      </w:r>
      <w:r w:rsidRPr="00EB46DF">
        <w:rPr>
          <w:rFonts w:eastAsia="Times New Roman" w:cs="Times New Roman"/>
          <w:color w:val="000000"/>
        </w:rPr>
        <w:t xml:space="preserve">but were included in the calculation of the above indices. The prey taxonomic detail was retained in analyses, but for summary tables and figures, “other” </w:t>
      </w:r>
      <w:r>
        <w:rPr>
          <w:rFonts w:eastAsia="Times New Roman" w:cs="Times New Roman"/>
          <w:color w:val="000000"/>
        </w:rPr>
        <w:t>wa</w:t>
      </w:r>
      <w:r w:rsidRPr="00EB46DF">
        <w:rPr>
          <w:rFonts w:eastAsia="Times New Roman" w:cs="Times New Roman"/>
          <w:color w:val="000000"/>
        </w:rPr>
        <w:t>s prey grouped together that does</w:t>
      </w:r>
      <w:r>
        <w:rPr>
          <w:rFonts w:eastAsia="Times New Roman" w:cs="Times New Roman"/>
          <w:color w:val="000000"/>
        </w:rPr>
        <w:t xml:space="preserve"> not</w:t>
      </w:r>
      <w:r w:rsidRPr="00EB46DF">
        <w:rPr>
          <w:rFonts w:eastAsia="Times New Roman" w:cs="Times New Roman"/>
          <w:color w:val="000000"/>
        </w:rPr>
        <w:t xml:space="preserve"> contribute substantially to diets</w:t>
      </w:r>
      <w:r>
        <w:rPr>
          <w:rFonts w:eastAsia="Times New Roman" w:cs="Times New Roman"/>
          <w:color w:val="000000"/>
        </w:rPr>
        <w:t xml:space="preserve"> (&lt;10% weight)</w:t>
      </w:r>
      <w:r w:rsidRPr="00EB46DF">
        <w:rPr>
          <w:rFonts w:eastAsia="Times New Roman" w:cs="Times New Roman"/>
          <w:color w:val="000000"/>
        </w:rPr>
        <w:t>,</w:t>
      </w:r>
      <w:r>
        <w:rPr>
          <w:rFonts w:eastAsia="Times New Roman" w:cs="Times New Roman"/>
          <w:color w:val="000000"/>
        </w:rPr>
        <w:t xml:space="preserve"> </w:t>
      </w:r>
      <w:r w:rsidR="00270F2E">
        <w:rPr>
          <w:rFonts w:eastAsia="Times New Roman" w:cs="Times New Roman"/>
          <w:color w:val="000000"/>
        </w:rPr>
        <w:t>e.g. mysids</w:t>
      </w:r>
      <w:r w:rsidRPr="00EB46DF">
        <w:rPr>
          <w:rFonts w:eastAsia="Times New Roman" w:cs="Times New Roman"/>
          <w:color w:val="000000"/>
        </w:rPr>
        <w:t xml:space="preserve">, amphipods, </w:t>
      </w:r>
      <w:r w:rsidR="00270F2E">
        <w:rPr>
          <w:rFonts w:eastAsia="Times New Roman" w:cs="Times New Roman"/>
          <w:color w:val="000000"/>
        </w:rPr>
        <w:t xml:space="preserve">cyclopoids, harpacticoids, </w:t>
      </w:r>
      <w:r w:rsidRPr="00EB46DF">
        <w:rPr>
          <w:rFonts w:eastAsia="Times New Roman" w:cs="Times New Roman"/>
          <w:color w:val="000000"/>
        </w:rPr>
        <w:t xml:space="preserve">bivalve larvae, pteropods, </w:t>
      </w:r>
      <w:r>
        <w:rPr>
          <w:rFonts w:eastAsia="Times New Roman" w:cs="Times New Roman"/>
          <w:color w:val="000000"/>
        </w:rPr>
        <w:t xml:space="preserve">and </w:t>
      </w:r>
      <w:r w:rsidRPr="00EB46DF">
        <w:rPr>
          <w:rFonts w:eastAsia="Times New Roman" w:cs="Times New Roman"/>
          <w:color w:val="000000"/>
        </w:rPr>
        <w:t>polychaetes</w:t>
      </w:r>
      <w:r w:rsidR="00270F2E">
        <w:rPr>
          <w:rFonts w:eastAsia="Times New Roman" w:cs="Times New Roman"/>
          <w:color w:val="000000"/>
        </w:rPr>
        <w:t>, etc</w:t>
      </w:r>
      <w:r>
        <w:rPr>
          <w:rFonts w:eastAsia="Times New Roman" w:cs="Times New Roman"/>
          <w:color w:val="000000"/>
        </w:rPr>
        <w:t xml:space="preserve">. Diet richness was determined through cumulative prey curves for juvenile pink and chum salmon stomachs. All analyses were performed in R (v4.0.2.), using the </w:t>
      </w:r>
      <w:r w:rsidRPr="009A7C9E">
        <w:rPr>
          <w:rFonts w:eastAsia="Times New Roman" w:cs="Times New Roman"/>
          <w:i/>
          <w:iCs/>
          <w:color w:val="000000"/>
        </w:rPr>
        <w:t>vegan</w:t>
      </w:r>
      <w:r>
        <w:rPr>
          <w:rFonts w:eastAsia="Times New Roman" w:cs="Times New Roman"/>
          <w:color w:val="000000"/>
        </w:rPr>
        <w:t xml:space="preserve"> package v2.5-6 </w:t>
      </w:r>
      <w:r>
        <w:rPr>
          <w:rFonts w:eastAsia="Times New Roman" w:cs="Times New Roman"/>
          <w:color w:val="000000"/>
        </w:rPr>
        <w:fldChar w:fldCharType="begin" w:fldLock="1"/>
      </w:r>
      <w:r>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Pr>
          <w:rFonts w:eastAsia="Times New Roman" w:cs="Times New Roman"/>
          <w:color w:val="000000"/>
        </w:rPr>
        <w:fldChar w:fldCharType="separate"/>
      </w:r>
      <w:r w:rsidRPr="005E14B5">
        <w:rPr>
          <w:rFonts w:eastAsia="Times New Roman" w:cs="Times New Roman"/>
          <w:noProof/>
          <w:color w:val="000000"/>
        </w:rPr>
        <w:t>(Oksanen et al., 2019; R Core Team, 2020)</w:t>
      </w:r>
      <w:r>
        <w:rPr>
          <w:rFonts w:eastAsia="Times New Roman" w:cs="Times New Roman"/>
          <w:color w:val="000000"/>
        </w:rPr>
        <w:fldChar w:fldCharType="end"/>
      </w:r>
      <w:r>
        <w:rPr>
          <w:rFonts w:eastAsia="Times New Roman" w:cs="Times New Roman"/>
          <w:color w:val="000000"/>
        </w:rPr>
        <w:t>.</w:t>
      </w:r>
    </w:p>
    <w:p w14:paraId="29670C69" w14:textId="77777777" w:rsidR="00264B0C" w:rsidRPr="00E52030" w:rsidRDefault="00264B0C" w:rsidP="00DF2943"/>
    <w:p w14:paraId="375BE96A" w14:textId="50097EEA" w:rsidR="00C67B23" w:rsidRDefault="005917B2" w:rsidP="00DF2943">
      <w:pPr>
        <w:pStyle w:val="Heading3"/>
      </w:pPr>
      <w:bookmarkStart w:id="106" w:name="_Toc55731630"/>
      <w:r>
        <w:t>Results</w:t>
      </w:r>
      <w:bookmarkEnd w:id="106"/>
    </w:p>
    <w:p w14:paraId="1756B98B" w14:textId="77777777" w:rsidR="00E52030" w:rsidRPr="00E52030" w:rsidRDefault="00E52030" w:rsidP="00DF2943"/>
    <w:p w14:paraId="4C8EAD28" w14:textId="79F8579F" w:rsidR="00BA5705" w:rsidRDefault="0031258B" w:rsidP="00DF2943">
      <w:pPr>
        <w:pStyle w:val="Heading4"/>
      </w:pPr>
      <w:bookmarkStart w:id="107" w:name="_Toc55731631"/>
      <w:r>
        <w:t>Environmental conditions</w:t>
      </w:r>
      <w:bookmarkEnd w:id="107"/>
    </w:p>
    <w:p w14:paraId="6577F3A1" w14:textId="77777777" w:rsidR="00317BE8" w:rsidRDefault="00317BE8" w:rsidP="00DF2943"/>
    <w:p w14:paraId="60F67C8E" w14:textId="397EEB64" w:rsidR="00767C8C" w:rsidRDefault="00767C8C" w:rsidP="00DF2943">
      <w:pPr>
        <w:ind w:firstLine="720"/>
      </w:pPr>
      <w:r>
        <w:t xml:space="preserve">The surface temperature and salinity of Johnstone Strait remained consistent throughout the salmon outmigration season in 2015 and 2016, varying from 9.9-10.9 </w:t>
      </w:r>
      <w:r w:rsidRPr="00B86E5B">
        <w:rPr>
          <w:vertAlign w:val="superscript"/>
        </w:rPr>
        <w:t>o</w:t>
      </w:r>
      <w:r>
        <w:t xml:space="preserve">C and 28-31 </w:t>
      </w:r>
      <w:r w:rsidRPr="00B86E5B">
        <w:t>‰</w:t>
      </w:r>
      <w:r>
        <w:t xml:space="preserve"> (</w:t>
      </w:r>
      <w:r w:rsidR="008E226A">
        <w:fldChar w:fldCharType="begin"/>
      </w:r>
      <w:r w:rsidR="008E226A">
        <w:instrText xml:space="preserve"> REF _Ref55574450 \h </w:instrText>
      </w:r>
      <w:r w:rsidR="008E226A">
        <w:fldChar w:fldCharType="separate"/>
      </w:r>
      <w:r w:rsidR="00821AC3">
        <w:t xml:space="preserve">Table </w:t>
      </w:r>
      <w:r w:rsidR="00821AC3">
        <w:rPr>
          <w:noProof/>
        </w:rPr>
        <w:t>3</w:t>
      </w:r>
      <w:r w:rsidR="00821AC3">
        <w:t>.</w:t>
      </w:r>
      <w:r w:rsidR="00821AC3">
        <w:rPr>
          <w:noProof/>
        </w:rPr>
        <w:t>1</w:t>
      </w:r>
      <w:r w:rsidR="008E226A">
        <w:fldChar w:fldCharType="end"/>
      </w:r>
      <w:r>
        <w:t xml:space="preserve">). </w:t>
      </w:r>
      <w:r w:rsidRPr="00E601E8">
        <w:t>The salinity was slightly higher in the surface waters of Johnstone Strait in 2016 (average 31 ‰), compared to 2015 (average 28.8 ‰).</w:t>
      </w:r>
      <w:r>
        <w:t xml:space="preserve"> In the Discovery Islands, the temperature and salinity of the surface waters varied a lot more during the salmon outmigration periods, and were warmer, 12.5-18.4 </w:t>
      </w:r>
      <w:r w:rsidRPr="00E601E8">
        <w:rPr>
          <w:vertAlign w:val="superscript"/>
        </w:rPr>
        <w:t>o</w:t>
      </w:r>
      <w:r>
        <w:t xml:space="preserve">C, and fresher, 24.9-28.9 </w:t>
      </w:r>
      <w:r w:rsidRPr="00E601E8">
        <w:t>‰</w:t>
      </w:r>
      <w:r>
        <w:t>, than Johnstone Strait in both 2015 and 2016.</w:t>
      </w:r>
    </w:p>
    <w:p w14:paraId="288A889B" w14:textId="77777777" w:rsidR="00767C8C" w:rsidRPr="00E52030" w:rsidRDefault="00767C8C" w:rsidP="00DF2943"/>
    <w:p w14:paraId="0955DB53" w14:textId="37C381E2" w:rsidR="00A44D10" w:rsidRDefault="0031258B" w:rsidP="00DF2943">
      <w:pPr>
        <w:pStyle w:val="Heading4"/>
      </w:pPr>
      <w:bookmarkStart w:id="108" w:name="_Toc55731632"/>
      <w:r>
        <w:t>Zooplankton</w:t>
      </w:r>
      <w:bookmarkEnd w:id="108"/>
      <w:r>
        <w:t xml:space="preserve"> </w:t>
      </w:r>
    </w:p>
    <w:p w14:paraId="6FC67588" w14:textId="4718A76D" w:rsidR="00E52030" w:rsidRDefault="00E52030" w:rsidP="00DF2943"/>
    <w:p w14:paraId="3D816B74" w14:textId="25737112" w:rsidR="00767C8C" w:rsidRDefault="00767C8C" w:rsidP="00DF2943">
      <w:pPr>
        <w:ind w:firstLine="720"/>
      </w:pPr>
      <w:r>
        <w:t>The zooplankton biomass was higher overall in 2016 than in 2015 in both regions (average 337</w:t>
      </w:r>
      <w:commentRangeStart w:id="109"/>
      <w:r>
        <w:t xml:space="preserve">.75 </w:t>
      </w:r>
      <w:commentRangeEnd w:id="109"/>
      <w:r w:rsidR="000D00A8">
        <w:rPr>
          <w:rStyle w:val="CommentReference"/>
        </w:rPr>
        <w:commentReference w:id="109"/>
      </w:r>
      <w:r>
        <w:t>mg/m</w:t>
      </w:r>
      <w:r w:rsidRPr="00E601E8">
        <w:rPr>
          <w:vertAlign w:val="superscript"/>
        </w:rPr>
        <w:t>3</w:t>
      </w:r>
      <w:r>
        <w:t xml:space="preserve"> in 2015 and 853.02 mg/m</w:t>
      </w:r>
      <w:r w:rsidRPr="00E601E8">
        <w:rPr>
          <w:vertAlign w:val="superscript"/>
        </w:rPr>
        <w:t>3</w:t>
      </w:r>
      <w:r>
        <w:t xml:space="preserve"> in 2016;</w:t>
      </w:r>
      <w:r w:rsidR="008E226A">
        <w:t xml:space="preserve"> </w:t>
      </w:r>
      <w:r w:rsidR="008E226A">
        <w:fldChar w:fldCharType="begin"/>
      </w:r>
      <w:r w:rsidR="008E226A">
        <w:instrText xml:space="preserve"> REF _Ref55574450 \h </w:instrText>
      </w:r>
      <w:r w:rsidR="008E226A">
        <w:fldChar w:fldCharType="separate"/>
      </w:r>
      <w:r w:rsidR="00821AC3">
        <w:t xml:space="preserve">Table </w:t>
      </w:r>
      <w:r w:rsidR="00821AC3">
        <w:rPr>
          <w:noProof/>
        </w:rPr>
        <w:t>3</w:t>
      </w:r>
      <w:r w:rsidR="00821AC3">
        <w:t>.</w:t>
      </w:r>
      <w:r w:rsidR="00821AC3">
        <w:rPr>
          <w:noProof/>
        </w:rPr>
        <w:t>1</w:t>
      </w:r>
      <w:r w:rsidR="008E226A">
        <w:fldChar w:fldCharType="end"/>
      </w:r>
      <w:r>
        <w:t xml:space="preserve">). The zooplankton biomass composition by size class were dominated by either 250 </w:t>
      </w:r>
      <w:r w:rsidRPr="00EB46DF">
        <w:rPr>
          <w:rFonts w:eastAsia="Times New Roman" w:cs="Times New Roman"/>
          <w:color w:val="202122"/>
          <w:shd w:val="clear" w:color="auto" w:fill="F9F9F9"/>
        </w:rPr>
        <w:t>μ</w:t>
      </w:r>
      <w:r>
        <w:t>m size fraction</w:t>
      </w:r>
      <w:del w:id="110" w:author="epakhomov" w:date="2020-11-12T17:47:00Z">
        <w:r w:rsidDel="0096389D">
          <w:delText>s</w:delText>
        </w:r>
      </w:del>
      <w:r>
        <w:t xml:space="preserve"> or large 2000 </w:t>
      </w:r>
      <w:r w:rsidRPr="00EB46DF">
        <w:rPr>
          <w:rFonts w:eastAsia="Times New Roman" w:cs="Times New Roman"/>
          <w:color w:val="202122"/>
          <w:shd w:val="clear" w:color="auto" w:fill="F9F9F9"/>
        </w:rPr>
        <w:t>μ</w:t>
      </w:r>
      <w:r>
        <w:t>m gelatinous zooplankton. In 2015, the Discovery Islands had low overall zooplankton biomass, with the exception of June 5</w:t>
      </w:r>
      <w:r w:rsidRPr="00273C9F">
        <w:rPr>
          <w:vertAlign w:val="superscript"/>
        </w:rPr>
        <w:t>th</w:t>
      </w:r>
      <w:r>
        <w:t>, 2015, which had the highest biomass</w:t>
      </w:r>
      <w:ins w:id="111" w:author="epakhomov" w:date="2020-11-12T17:48:00Z">
        <w:r w:rsidR="0096389D">
          <w:t xml:space="preserve"> (1245 mg/m</w:t>
        </w:r>
        <w:r w:rsidR="0096389D" w:rsidRPr="00273C9F">
          <w:rPr>
            <w:vertAlign w:val="superscript"/>
          </w:rPr>
          <w:t>3</w:t>
        </w:r>
        <w:r w:rsidR="0096389D">
          <w:t>)</w:t>
        </w:r>
      </w:ins>
      <w:del w:id="112" w:author="epakhomov" w:date="2020-11-12T17:48:00Z">
        <w:r w:rsidDel="0096389D">
          <w:delText xml:space="preserve"> </w:delText>
        </w:r>
      </w:del>
      <w:ins w:id="113" w:author="epakhomov" w:date="2020-11-12T17:48:00Z">
        <w:r w:rsidR="0096389D">
          <w:t xml:space="preserve"> during</w:t>
        </w:r>
      </w:ins>
      <w:del w:id="114" w:author="epakhomov" w:date="2020-11-12T17:48:00Z">
        <w:r w:rsidDel="0096389D">
          <w:delText>in</w:delText>
        </w:r>
      </w:del>
      <w:r>
        <w:t xml:space="preserve"> the study</w:t>
      </w:r>
      <w:del w:id="115" w:author="epakhomov" w:date="2020-11-12T17:48:00Z">
        <w:r w:rsidDel="0096389D">
          <w:delText xml:space="preserve"> at 1245 mg/m</w:delText>
        </w:r>
        <w:r w:rsidRPr="00273C9F" w:rsidDel="0096389D">
          <w:rPr>
            <w:vertAlign w:val="superscript"/>
          </w:rPr>
          <w:delText>3</w:delText>
        </w:r>
      </w:del>
      <w:r>
        <w:t>.</w:t>
      </w:r>
    </w:p>
    <w:p w14:paraId="29041F41" w14:textId="77777777" w:rsidR="00767C8C" w:rsidRDefault="00767C8C" w:rsidP="00DF2943"/>
    <w:p w14:paraId="17DBD532" w14:textId="68416198" w:rsidR="00767C8C" w:rsidRDefault="00767C8C" w:rsidP="00DF2943">
      <w:r>
        <w:tab/>
        <w:t xml:space="preserve">In the Discovery Islands, there was a high prevalence of cladocerans captured early and mid-season in both 2015 and 2016 (ranging from 32.3-75.1% </w:t>
      </w:r>
      <w:ins w:id="116" w:author="epakhomov" w:date="2020-11-12T17:48:00Z">
        <w:r w:rsidR="0096389D">
          <w:t xml:space="preserve">of total </w:t>
        </w:r>
      </w:ins>
      <w:del w:id="117" w:author="epakhomov" w:date="2020-11-12T17:49:00Z">
        <w:r w:rsidDel="0096389D">
          <w:delText xml:space="preserve">relative </w:delText>
        </w:r>
      </w:del>
      <w:r>
        <w:t>abundance), shifting to more numerous calanoid composition in mid-June (40.1-52.9%;</w:t>
      </w:r>
      <w:r w:rsidR="008E226A">
        <w:t xml:space="preserve"> </w:t>
      </w:r>
      <w:r w:rsidR="008E226A">
        <w:fldChar w:fldCharType="begin"/>
      </w:r>
      <w:r w:rsidR="008E226A">
        <w:instrText xml:space="preserve"> REF _Ref55657903 \h </w:instrText>
      </w:r>
      <w:r w:rsidR="008E226A">
        <w:fldChar w:fldCharType="separate"/>
      </w:r>
      <w:r w:rsidR="00821AC3">
        <w:t xml:space="preserve">Table </w:t>
      </w:r>
      <w:r w:rsidR="00821AC3">
        <w:rPr>
          <w:noProof/>
        </w:rPr>
        <w:t>3</w:t>
      </w:r>
      <w:r w:rsidR="00821AC3">
        <w:t>.</w:t>
      </w:r>
      <w:r w:rsidR="00821AC3">
        <w:rPr>
          <w:noProof/>
        </w:rPr>
        <w:t>2</w:t>
      </w:r>
      <w:r w:rsidR="008E226A">
        <w:fldChar w:fldCharType="end"/>
      </w:r>
      <w:r>
        <w:t xml:space="preserve">). In the Johnstone Strait, the two main zooplankton types in 2015 were calanoid copepods (15.4-59.6%) and euphausiid eggs (25.1-77.7%; </w:t>
      </w:r>
      <w:r>
        <w:fldChar w:fldCharType="begin"/>
      </w:r>
      <w:r>
        <w:instrText xml:space="preserve"> REF _Ref51685434 \h </w:instrText>
      </w:r>
      <w:r>
        <w:fldChar w:fldCharType="separate"/>
      </w:r>
      <w:r w:rsidR="00821AC3">
        <w:t xml:space="preserve">Figure </w:t>
      </w:r>
      <w:r w:rsidR="00821AC3">
        <w:rPr>
          <w:noProof/>
        </w:rPr>
        <w:t>3</w:t>
      </w:r>
      <w:r w:rsidR="00821AC3">
        <w:t>.</w:t>
      </w:r>
      <w:r w:rsidR="00821AC3">
        <w:rPr>
          <w:noProof/>
        </w:rPr>
        <w:t>2</w:t>
      </w:r>
      <w:r>
        <w:fldChar w:fldCharType="end"/>
      </w:r>
      <w:r>
        <w:t>). Cladocerans (27.3%) and `other` (Cyclopoida, 15.8% and Pteropoda, 10.8%) were also prominent in early June 2016 in Johnstone Strait (</w:t>
      </w:r>
      <w:r w:rsidR="008E226A">
        <w:fldChar w:fldCharType="begin"/>
      </w:r>
      <w:r w:rsidR="008E226A">
        <w:instrText xml:space="preserve"> REF _Ref55657903 \h </w:instrText>
      </w:r>
      <w:r w:rsidR="008E226A">
        <w:fldChar w:fldCharType="separate"/>
      </w:r>
      <w:r w:rsidR="00821AC3">
        <w:t xml:space="preserve">Table </w:t>
      </w:r>
      <w:r w:rsidR="00821AC3">
        <w:rPr>
          <w:noProof/>
        </w:rPr>
        <w:t>3</w:t>
      </w:r>
      <w:r w:rsidR="00821AC3">
        <w:t>.</w:t>
      </w:r>
      <w:r w:rsidR="00821AC3">
        <w:rPr>
          <w:noProof/>
        </w:rPr>
        <w:t>2</w:t>
      </w:r>
      <w:r w:rsidR="008E226A">
        <w:fldChar w:fldCharType="end"/>
      </w:r>
      <w:r>
        <w:t xml:space="preserve">). </w:t>
      </w:r>
    </w:p>
    <w:p w14:paraId="6406CA77" w14:textId="77777777" w:rsidR="00767C8C" w:rsidRPr="00E52030" w:rsidRDefault="00767C8C" w:rsidP="00DF2943"/>
    <w:p w14:paraId="4FDE44D0" w14:textId="210582D4" w:rsidR="00772B3C" w:rsidRDefault="00C3611D" w:rsidP="00DF2943">
      <w:pPr>
        <w:pStyle w:val="Heading4"/>
      </w:pPr>
      <w:bookmarkStart w:id="118" w:name="_Toc55731633"/>
      <w:r>
        <w:t>Salmon diet composition</w:t>
      </w:r>
      <w:bookmarkEnd w:id="118"/>
    </w:p>
    <w:p w14:paraId="479616F7" w14:textId="6297599C" w:rsidR="00772B3C" w:rsidRDefault="00772B3C" w:rsidP="00DF2943"/>
    <w:p w14:paraId="7D9AEF68" w14:textId="547496B7" w:rsidR="00767C8C" w:rsidRDefault="00767C8C" w:rsidP="00DF2943">
      <w:pPr>
        <w:ind w:firstLine="720"/>
      </w:pPr>
      <w:r>
        <w:t xml:space="preserve">In late May and early June 2015 in the Discovery Islands, juvenile pink and chum salmon both consumed </w:t>
      </w:r>
      <w:commentRangeStart w:id="119"/>
      <w:r w:rsidRPr="0096389D">
        <w:rPr>
          <w:i/>
          <w:rPrChange w:id="120" w:author="epakhomov" w:date="2020-11-12T17:49:00Z">
            <w:rPr/>
          </w:rPrChange>
        </w:rPr>
        <w:t>Oikopleura</w:t>
      </w:r>
      <w:r>
        <w:t xml:space="preserve"> spp. Appendicularians </w:t>
      </w:r>
      <w:commentRangeEnd w:id="119"/>
      <w:r w:rsidR="0096389D">
        <w:rPr>
          <w:rStyle w:val="CommentReference"/>
        </w:rPr>
        <w:commentReference w:id="119"/>
      </w:r>
      <w:r>
        <w:t>(16.9-59.3% of diet by wet weight for pink; 79.3-97.7% chum), Balanomorpha barnacles (0.2-43.6% pink; 2-14.7% chum) and Cladocera (0.2-22.3% pink; 2.9-3.6% chum) as the main prey, with small amounts of Calanoida, Decapoda, and `other`</w:t>
      </w:r>
      <w:ins w:id="121" w:author="epakhomov" w:date="2020-11-12T17:50:00Z">
        <w:r w:rsidR="0096389D">
          <w:t xml:space="preserve"> groups</w:t>
        </w:r>
      </w:ins>
      <w:r>
        <w:t xml:space="preserve"> (</w:t>
      </w:r>
      <w:r w:rsidR="008E226A">
        <w:fldChar w:fldCharType="begin"/>
      </w:r>
      <w:r w:rsidR="008E226A">
        <w:instrText xml:space="preserve"> REF _Ref55657940 \h </w:instrText>
      </w:r>
      <w:r w:rsidR="008E226A">
        <w:fldChar w:fldCharType="separate"/>
      </w:r>
      <w:r w:rsidR="00821AC3">
        <w:t>Table A.</w:t>
      </w:r>
      <w:r w:rsidR="00821AC3">
        <w:rPr>
          <w:noProof/>
        </w:rPr>
        <w:t>1</w:t>
      </w:r>
      <w:r w:rsidR="008E226A">
        <w:fldChar w:fldCharType="end"/>
      </w:r>
      <w:r>
        <w:t>). Later in June 2015, the Discovery Islands salmon diets shifted and both species consumed Calanoida (53.4% pink; 33.4% chum) and Chaetognatha (39.3% pink; 46.4% chum;</w:t>
      </w:r>
      <w:r w:rsidR="008E226A">
        <w:t xml:space="preserve"> </w:t>
      </w:r>
      <w:r w:rsidR="008E226A">
        <w:fldChar w:fldCharType="begin"/>
      </w:r>
      <w:r w:rsidR="008E226A">
        <w:instrText xml:space="preserve"> REF _Ref55657959 \h </w:instrText>
      </w:r>
      <w:r w:rsidR="008E226A">
        <w:fldChar w:fldCharType="separate"/>
      </w:r>
      <w:r w:rsidR="00821AC3">
        <w:t xml:space="preserve">Figure </w:t>
      </w:r>
      <w:r w:rsidR="00821AC3">
        <w:rPr>
          <w:noProof/>
        </w:rPr>
        <w:t>3</w:t>
      </w:r>
      <w:r w:rsidR="00821AC3">
        <w:t>.</w:t>
      </w:r>
      <w:r w:rsidR="00821AC3">
        <w:rPr>
          <w:noProof/>
        </w:rPr>
        <w:t>3</w:t>
      </w:r>
      <w:r w:rsidR="008E226A">
        <w:fldChar w:fldCharType="end"/>
      </w:r>
      <w:r>
        <w:t xml:space="preserve">). </w:t>
      </w:r>
    </w:p>
    <w:p w14:paraId="3BDF63F7" w14:textId="77777777" w:rsidR="00767C8C" w:rsidRDefault="00767C8C" w:rsidP="00DF2943">
      <w:pPr>
        <w:ind w:firstLine="720"/>
      </w:pPr>
    </w:p>
    <w:p w14:paraId="040AC5E3" w14:textId="339DC81A" w:rsidR="00767C8C" w:rsidRDefault="00767C8C" w:rsidP="00DF2943">
      <w:pPr>
        <w:ind w:firstLine="720"/>
      </w:pPr>
      <w:r>
        <w:t>Subsequently, the 2016 diets of salmon in the Discovery Islands were comprised of different prey than in 2015. Oikopleura were still common prey in 2016 for both pink (18.2-27.7%) and chum (34.4-91%) salmon throughout the outmigration season (</w:t>
      </w:r>
      <w:r w:rsidR="00CE0BF6">
        <w:fldChar w:fldCharType="begin"/>
      </w:r>
      <w:r w:rsidR="00CE0BF6">
        <w:instrText xml:space="preserve"> REF _Ref55657940 \h </w:instrText>
      </w:r>
      <w:r w:rsidR="00CE0BF6">
        <w:fldChar w:fldCharType="separate"/>
      </w:r>
      <w:r w:rsidR="00821AC3">
        <w:t>Table A.</w:t>
      </w:r>
      <w:r w:rsidR="00821AC3">
        <w:rPr>
          <w:noProof/>
        </w:rPr>
        <w:t>1</w:t>
      </w:r>
      <w:r w:rsidR="00CE0BF6">
        <w:fldChar w:fldCharType="end"/>
      </w:r>
      <w:r>
        <w:t>). However, in late May</w:t>
      </w:r>
      <w:r w:rsidR="00CE0BF6">
        <w:t>,</w:t>
      </w:r>
      <w:r>
        <w:t xml:space="preserve"> Euphausiidae eggs were the main prey (44.2% pink; 55.3%), and in early June</w:t>
      </w:r>
      <w:r w:rsidR="00CE0BF6">
        <w:t>,</w:t>
      </w:r>
      <w:r>
        <w:t xml:space="preserve"> Echinodermata larvae was the most dominant prey for pink salmon (36.1%; 6.8% for chum;</w:t>
      </w:r>
      <w:r w:rsidR="00CE0BF6">
        <w:t xml:space="preserve"> </w:t>
      </w:r>
      <w:r w:rsidR="00CE0BF6">
        <w:fldChar w:fldCharType="begin"/>
      </w:r>
      <w:r w:rsidR="00CE0BF6">
        <w:instrText xml:space="preserve"> REF _Ref55657959 \h </w:instrText>
      </w:r>
      <w:r w:rsidR="00CE0BF6">
        <w:fldChar w:fldCharType="separate"/>
      </w:r>
      <w:r w:rsidR="00821AC3">
        <w:t xml:space="preserve">Figure </w:t>
      </w:r>
      <w:r w:rsidR="00821AC3">
        <w:rPr>
          <w:noProof/>
        </w:rPr>
        <w:t>3</w:t>
      </w:r>
      <w:r w:rsidR="00821AC3">
        <w:t>.</w:t>
      </w:r>
      <w:r w:rsidR="00821AC3">
        <w:rPr>
          <w:noProof/>
        </w:rPr>
        <w:t>3</w:t>
      </w:r>
      <w:r w:rsidR="00CE0BF6">
        <w:fldChar w:fldCharType="end"/>
      </w:r>
      <w:r>
        <w:t xml:space="preserve">). Finally, in mid-June 2016, chum salmon diets were dominated by </w:t>
      </w:r>
      <w:r w:rsidRPr="0096389D">
        <w:rPr>
          <w:i/>
          <w:rPrChange w:id="122" w:author="epakhomov" w:date="2020-11-12T17:51:00Z">
            <w:rPr/>
          </w:rPrChange>
        </w:rPr>
        <w:t>Oikopleura</w:t>
      </w:r>
      <w:r>
        <w:t xml:space="preserve"> and pink salmon diets shifted to Decapoda, `other` (Amphipoda, Cyclopoida, Insecta) and Calanoida.</w:t>
      </w:r>
    </w:p>
    <w:p w14:paraId="2C56500F" w14:textId="77777777" w:rsidR="00767C8C" w:rsidRDefault="00767C8C" w:rsidP="00DF2943">
      <w:pPr>
        <w:ind w:firstLine="720"/>
      </w:pPr>
    </w:p>
    <w:p w14:paraId="064A2AF1" w14:textId="5BD3E0FD" w:rsidR="00767C8C" w:rsidRDefault="00767C8C" w:rsidP="00DF2943">
      <w:pPr>
        <w:ind w:firstLine="720"/>
      </w:pPr>
      <w:r>
        <w:t>In the Johnstone Strait, the diets of pink and chum salmon were incredibly consistent in main groups of prey consumed, with chum salmon consuming gelatinous and pink salmon calanoids (</w:t>
      </w:r>
      <w:r w:rsidR="008E226A">
        <w:fldChar w:fldCharType="begin"/>
      </w:r>
      <w:r w:rsidR="008E226A">
        <w:instrText xml:space="preserve"> REF _Ref55657959 \h </w:instrText>
      </w:r>
      <w:r w:rsidR="008E226A">
        <w:fldChar w:fldCharType="separate"/>
      </w:r>
      <w:r w:rsidR="00821AC3">
        <w:t xml:space="preserve">Figure </w:t>
      </w:r>
      <w:r w:rsidR="00821AC3">
        <w:rPr>
          <w:noProof/>
        </w:rPr>
        <w:t>3</w:t>
      </w:r>
      <w:r w:rsidR="00821AC3">
        <w:t>.</w:t>
      </w:r>
      <w:r w:rsidR="00821AC3">
        <w:rPr>
          <w:noProof/>
        </w:rPr>
        <w:t>3</w:t>
      </w:r>
      <w:r w:rsidR="008E226A">
        <w:fldChar w:fldCharType="end"/>
      </w:r>
      <w:r>
        <w:t>). The clear partitioning of species feeding in the Johnstone Strait region is also reflected in the NMDS ordination of diets, where pink and chum salmon occupy separate groups (</w:t>
      </w:r>
      <w:r w:rsidR="008E226A">
        <w:fldChar w:fldCharType="begin"/>
      </w:r>
      <w:r w:rsidR="008E226A">
        <w:instrText xml:space="preserve"> REF _Ref55657992 \h </w:instrText>
      </w:r>
      <w:r w:rsidR="008E226A">
        <w:fldChar w:fldCharType="separate"/>
      </w:r>
      <w:r w:rsidR="00821AC3">
        <w:t xml:space="preserve">Figure </w:t>
      </w:r>
      <w:r w:rsidR="00821AC3">
        <w:rPr>
          <w:noProof/>
        </w:rPr>
        <w:t>3</w:t>
      </w:r>
      <w:r w:rsidR="00821AC3">
        <w:t>.</w:t>
      </w:r>
      <w:r w:rsidR="00821AC3">
        <w:rPr>
          <w:noProof/>
        </w:rPr>
        <w:t>4</w:t>
      </w:r>
      <w:r w:rsidR="008E226A">
        <w:fldChar w:fldCharType="end"/>
      </w:r>
      <w:r>
        <w:t>). Furthermore, the NMDS shows variable diets for the Discovery Islands, with chum salmon grouping with Appendicularia diets, and one outlier sampling event with high amounts of Chaetognaths (June 13, 2015) that groups closer to Johnstone Strait diets. The pink salmon in Discovery Islands had the most variable diets and cannot be characterized by a single prey type but groups with `other`, meroplankton (Decapoda, Echinodermata and Balanomorpha larvae), Cladocera, and Euphausiidae eggs (</w:t>
      </w:r>
      <w:r w:rsidR="008E226A">
        <w:fldChar w:fldCharType="begin"/>
      </w:r>
      <w:r w:rsidR="008E226A">
        <w:instrText xml:space="preserve"> REF _Ref55657992 \h </w:instrText>
      </w:r>
      <w:r w:rsidR="008E226A">
        <w:fldChar w:fldCharType="separate"/>
      </w:r>
      <w:r w:rsidR="00821AC3">
        <w:t xml:space="preserve">Figure </w:t>
      </w:r>
      <w:r w:rsidR="00821AC3">
        <w:rPr>
          <w:noProof/>
        </w:rPr>
        <w:t>3</w:t>
      </w:r>
      <w:r w:rsidR="00821AC3">
        <w:t>.</w:t>
      </w:r>
      <w:r w:rsidR="00821AC3">
        <w:rPr>
          <w:noProof/>
        </w:rPr>
        <w:t>4</w:t>
      </w:r>
      <w:r w:rsidR="008E226A">
        <w:fldChar w:fldCharType="end"/>
      </w:r>
      <w:r>
        <w:t>).</w:t>
      </w:r>
    </w:p>
    <w:p w14:paraId="665E0AB5" w14:textId="6A030762" w:rsidR="00767C8C" w:rsidRDefault="00767C8C" w:rsidP="00DF2943">
      <w:pPr>
        <w:ind w:firstLine="720"/>
      </w:pPr>
    </w:p>
    <w:p w14:paraId="113F2441" w14:textId="208849E5" w:rsidR="004E5A89" w:rsidRDefault="004E5A89" w:rsidP="00DF2943">
      <w:pPr>
        <w:ind w:firstLine="720"/>
      </w:pPr>
      <w:r>
        <w:t>The cluster analysis revealed the same trend</w:t>
      </w:r>
      <w:r w:rsidR="009C313A">
        <w:t>s, with diet composition separated by region and further subdivided by salmon species in the Johnstone Strait. In the Discovery Islands, the subclusters grouped by sampling date and species, with no obvious trends between the two years</w:t>
      </w:r>
      <w:r w:rsidR="00DD354B">
        <w:t xml:space="preserve"> (</w:t>
      </w:r>
      <w:r w:rsidR="00DD354B">
        <w:fldChar w:fldCharType="begin"/>
      </w:r>
      <w:r w:rsidR="00DD354B">
        <w:instrText xml:space="preserve"> REF _Ref55287734 \h </w:instrText>
      </w:r>
      <w:r w:rsidR="00DD354B">
        <w:fldChar w:fldCharType="separate"/>
      </w:r>
      <w:r w:rsidR="00821AC3">
        <w:t xml:space="preserve">Figure </w:t>
      </w:r>
      <w:r w:rsidR="00821AC3">
        <w:rPr>
          <w:noProof/>
        </w:rPr>
        <w:t>3</w:t>
      </w:r>
      <w:r w:rsidR="00821AC3">
        <w:t>.</w:t>
      </w:r>
      <w:r w:rsidR="00821AC3">
        <w:rPr>
          <w:noProof/>
        </w:rPr>
        <w:t>5</w:t>
      </w:r>
      <w:r w:rsidR="00DD354B">
        <w:fldChar w:fldCharType="end"/>
      </w:r>
      <w:r w:rsidR="00DD354B">
        <w:t>)</w:t>
      </w:r>
      <w:r w:rsidR="009C313A">
        <w:t>.</w:t>
      </w:r>
      <w:r w:rsidR="00DD354B">
        <w:t xml:space="preserve"> The Discovery Islands samples separated by date and species (</w:t>
      </w:r>
      <w:r w:rsidR="00DD354B">
        <w:fldChar w:fldCharType="begin"/>
      </w:r>
      <w:r w:rsidR="00DD354B">
        <w:instrText xml:space="preserve"> REF _Ref55288046 \h </w:instrText>
      </w:r>
      <w:r w:rsidR="00DD354B">
        <w:fldChar w:fldCharType="separate"/>
      </w:r>
      <w:r w:rsidR="00821AC3">
        <w:t>Figure A.</w:t>
      </w:r>
      <w:r w:rsidR="00821AC3">
        <w:rPr>
          <w:noProof/>
        </w:rPr>
        <w:t>1</w:t>
      </w:r>
      <w:r w:rsidR="00DD354B">
        <w:fldChar w:fldCharType="end"/>
      </w:r>
      <w:r w:rsidR="00DD354B">
        <w:t>), with certain dates having high species similarity, such as mid-June 2015, which grouped into the Johnstone Strait subcluster (</w:t>
      </w:r>
      <w:r w:rsidR="00DD354B">
        <w:fldChar w:fldCharType="begin"/>
      </w:r>
      <w:r w:rsidR="00DD354B">
        <w:instrText xml:space="preserve"> REF _Ref55288024 \h </w:instrText>
      </w:r>
      <w:r w:rsidR="00DD354B">
        <w:fldChar w:fldCharType="separate"/>
      </w:r>
      <w:r w:rsidR="00821AC3">
        <w:t>Figure A.</w:t>
      </w:r>
      <w:r w:rsidR="00821AC3">
        <w:rPr>
          <w:noProof/>
        </w:rPr>
        <w:t>2</w:t>
      </w:r>
      <w:r w:rsidR="00DD354B">
        <w:fldChar w:fldCharType="end"/>
      </w:r>
      <w:r w:rsidR="00DD354B">
        <w:t>), and late May 2016, having low ~40% dissimilarity between pink and chum salmon. For other sampling dates in the Discovery Islands, aside from an outlier chum with ~90% dissimilarity, chum all clustered together with ~40% dissimilarity, regardless of date. Whereas, pink salmon subclustered by date, with much higher within group dissimilarity than chum salmon, with mid-June 2015 diets relatively similar between species (</w:t>
      </w:r>
      <w:r w:rsidR="00DD354B">
        <w:fldChar w:fldCharType="begin"/>
      </w:r>
      <w:r w:rsidR="00DD354B">
        <w:instrText xml:space="preserve"> REF _Ref55288046 \h </w:instrText>
      </w:r>
      <w:r w:rsidR="00DD354B">
        <w:fldChar w:fldCharType="separate"/>
      </w:r>
      <w:r w:rsidR="00821AC3">
        <w:t>Figure A.</w:t>
      </w:r>
      <w:r w:rsidR="00821AC3">
        <w:rPr>
          <w:noProof/>
        </w:rPr>
        <w:t>1</w:t>
      </w:r>
      <w:r w:rsidR="00DD354B">
        <w:fldChar w:fldCharType="end"/>
      </w:r>
      <w:r w:rsidR="00DD354B">
        <w:t xml:space="preserve">). </w:t>
      </w:r>
      <w:r w:rsidR="00A51503">
        <w:t>In the second subcluster, there were a few Discovery Islands samples that grouped with the Johnstone Strait salmon diets, from each date in 2016, and mid-June 2015 (</w:t>
      </w:r>
      <w:r w:rsidR="00A51503">
        <w:fldChar w:fldCharType="begin"/>
      </w:r>
      <w:r w:rsidR="00A51503">
        <w:instrText xml:space="preserve"> REF _Ref55288024 \h </w:instrText>
      </w:r>
      <w:r w:rsidR="00A51503">
        <w:fldChar w:fldCharType="separate"/>
      </w:r>
      <w:r w:rsidR="00821AC3">
        <w:t>Figure A.</w:t>
      </w:r>
      <w:r w:rsidR="00821AC3">
        <w:rPr>
          <w:noProof/>
        </w:rPr>
        <w:t>2</w:t>
      </w:r>
      <w:r w:rsidR="00A51503">
        <w:fldChar w:fldCharType="end"/>
      </w:r>
      <w:r w:rsidR="00A51503">
        <w:t xml:space="preserve">). There are four or five subclusters from the mainly Johnstone Strait cluster, first, with the majority of chum salmon diets, secondly, chum salmon from mid-June 2016, third, the Discovery Islands outlier sampling event, and finally, the pink salmon diets that have high within group dissimilarity and no trend for date, except for early June 2016, that separated with 70% dissimilarity. Therefore, while there is less seasonality of Johnstone Strait, there </w:t>
      </w:r>
      <w:ins w:id="123" w:author="epakhomov" w:date="2020-11-12T17:54:00Z">
        <w:r w:rsidR="0096389D">
          <w:t xml:space="preserve">are </w:t>
        </w:r>
      </w:ins>
      <w:del w:id="124" w:author="epakhomov" w:date="2020-11-12T17:54:00Z">
        <w:r w:rsidR="00A51503" w:rsidDel="0096389D">
          <w:delText xml:space="preserve">is some </w:delText>
        </w:r>
      </w:del>
      <w:r w:rsidR="00A51503">
        <w:t xml:space="preserve">periods of time that group separately from the majority of diets </w:t>
      </w:r>
      <w:ins w:id="125" w:author="epakhomov" w:date="2020-11-12T17:55:00Z">
        <w:r w:rsidR="0096389D">
          <w:t xml:space="preserve">and </w:t>
        </w:r>
      </w:ins>
      <w:del w:id="126" w:author="epakhomov" w:date="2020-11-12T17:55:00Z">
        <w:r w:rsidR="00A51503" w:rsidDel="0096389D">
          <w:delText xml:space="preserve">that separate out </w:delText>
        </w:r>
      </w:del>
      <w:r w:rsidR="00A51503">
        <w:t>by each salmon species.</w:t>
      </w:r>
    </w:p>
    <w:p w14:paraId="44416365" w14:textId="1B8EEA8B" w:rsidR="009C313A" w:rsidRDefault="009C313A" w:rsidP="00DF2943">
      <w:pPr>
        <w:ind w:firstLine="720"/>
      </w:pPr>
    </w:p>
    <w:p w14:paraId="671AD211" w14:textId="6E6BD36D" w:rsidR="009C5822" w:rsidRDefault="009C313A" w:rsidP="00DF2943">
      <w:pPr>
        <w:ind w:firstLine="720"/>
      </w:pPr>
      <w:r>
        <w:t xml:space="preserve">The two-way analysis of similarity (ANOSIM) revealed a strong difference in the diet composition by region (R=0.6145, p=0.001) and a weak difference by year (R=0.1244, p=0.001). The similarity percentage (SIMPER) analysis determined that the main prey types driving these differences by region were </w:t>
      </w:r>
      <w:r w:rsidR="00BF0190" w:rsidRPr="0096389D">
        <w:rPr>
          <w:i/>
          <w:rPrChange w:id="127" w:author="epakhomov" w:date="2020-11-12T17:55:00Z">
            <w:rPr/>
          </w:rPrChange>
        </w:rPr>
        <w:t>Oikopleura</w:t>
      </w:r>
      <w:r w:rsidR="00BF0190">
        <w:t xml:space="preserve"> (explained 16.28% of dissimilarity) in the Discovery Islands, a</w:t>
      </w:r>
      <w:ins w:id="128" w:author="epakhomov" w:date="2020-11-12T17:56:00Z">
        <w:r w:rsidR="0096389D">
          <w:t>s well as</w:t>
        </w:r>
      </w:ins>
      <w:del w:id="129" w:author="epakhomov" w:date="2020-11-12T17:56:00Z">
        <w:r w:rsidR="00BF0190" w:rsidDel="0096389D">
          <w:delText>nd</w:delText>
        </w:r>
      </w:del>
      <w:r w:rsidR="00BF0190">
        <w:t xml:space="preserve"> Cnidaria (15.62%) and </w:t>
      </w:r>
      <w:r w:rsidR="00BF0190" w:rsidRPr="00BF0190">
        <w:rPr>
          <w:i/>
          <w:iCs/>
        </w:rPr>
        <w:t xml:space="preserve">Calanus </w:t>
      </w:r>
      <w:proofErr w:type="spellStart"/>
      <w:r w:rsidR="00BF0190" w:rsidRPr="00BF0190">
        <w:rPr>
          <w:i/>
          <w:iCs/>
        </w:rPr>
        <w:t>marshallae</w:t>
      </w:r>
      <w:proofErr w:type="spellEnd"/>
      <w:r w:rsidR="00BF0190">
        <w:t xml:space="preserve"> (7.94%) in the Johnstone Strait (</w:t>
      </w:r>
      <w:r w:rsidR="00BF0190" w:rsidRPr="00BF0190">
        <w:rPr>
          <w:highlight w:val="yellow"/>
        </w:rPr>
        <w:t>Table still to be made</w:t>
      </w:r>
      <w:r w:rsidR="00BF0190">
        <w:t xml:space="preserve">). In addition, the prey differentiating the regions were gelatinous or calanoids in the Johnstone Strait (Ctenophora, </w:t>
      </w:r>
      <w:r w:rsidR="00BF0190" w:rsidRPr="00BF0190">
        <w:rPr>
          <w:i/>
          <w:iCs/>
        </w:rPr>
        <w:t xml:space="preserve">C. </w:t>
      </w:r>
      <w:proofErr w:type="spellStart"/>
      <w:r w:rsidR="00BF0190" w:rsidRPr="00BF0190">
        <w:rPr>
          <w:i/>
          <w:iCs/>
        </w:rPr>
        <w:t>pacificus</w:t>
      </w:r>
      <w:proofErr w:type="spellEnd"/>
      <w:r w:rsidR="00BF0190">
        <w:t xml:space="preserve">, </w:t>
      </w:r>
      <w:proofErr w:type="spellStart"/>
      <w:r w:rsidR="00BF0190" w:rsidRPr="00BF0190">
        <w:rPr>
          <w:i/>
          <w:iCs/>
        </w:rPr>
        <w:t>Aetideus</w:t>
      </w:r>
      <w:proofErr w:type="spellEnd"/>
      <w:r w:rsidR="00BF0190" w:rsidRPr="00BF0190">
        <w:rPr>
          <w:i/>
          <w:iCs/>
        </w:rPr>
        <w:t xml:space="preserve"> </w:t>
      </w:r>
      <w:proofErr w:type="spellStart"/>
      <w:r w:rsidR="00BF0190" w:rsidRPr="00BF0190">
        <w:rPr>
          <w:i/>
          <w:iCs/>
        </w:rPr>
        <w:t>divergens</w:t>
      </w:r>
      <w:proofErr w:type="spellEnd"/>
      <w:r w:rsidR="00BF0190">
        <w:t xml:space="preserve">, </w:t>
      </w:r>
      <w:proofErr w:type="spellStart"/>
      <w:r w:rsidR="00BF0190" w:rsidRPr="00BF0190">
        <w:rPr>
          <w:i/>
          <w:iCs/>
        </w:rPr>
        <w:t>Pseudocalanus</w:t>
      </w:r>
      <w:proofErr w:type="spellEnd"/>
      <w:r w:rsidR="00BF0190">
        <w:t xml:space="preserve">; see </w:t>
      </w:r>
      <w:r w:rsidR="00BF0190" w:rsidRPr="00EE60BD">
        <w:rPr>
          <w:highlight w:val="yellow"/>
        </w:rPr>
        <w:t>Table TBD</w:t>
      </w:r>
      <w:r w:rsidR="00BF0190">
        <w:t xml:space="preserve"> for more details). In contrast, the main prey types were meroplankton or small zooplankton in the Discovery Islands (euphausiid eggs, barnacle nauplii, </w:t>
      </w:r>
      <w:proofErr w:type="spellStart"/>
      <w:r w:rsidR="00BF0190" w:rsidRPr="00F100B0">
        <w:rPr>
          <w:i/>
          <w:iCs/>
        </w:rPr>
        <w:t>Eukrohnia</w:t>
      </w:r>
      <w:proofErr w:type="spellEnd"/>
      <w:r w:rsidR="00BF0190" w:rsidRPr="00F100B0">
        <w:rPr>
          <w:i/>
          <w:iCs/>
        </w:rPr>
        <w:t xml:space="preserve"> </w:t>
      </w:r>
      <w:proofErr w:type="spellStart"/>
      <w:r w:rsidR="00BF0190" w:rsidRPr="00F100B0">
        <w:rPr>
          <w:i/>
          <w:iCs/>
        </w:rPr>
        <w:t>hamata</w:t>
      </w:r>
      <w:proofErr w:type="spellEnd"/>
      <w:r w:rsidR="00BF0190">
        <w:t>, crab larvae, echinoderm larvae and cladocerans).</w:t>
      </w:r>
    </w:p>
    <w:p w14:paraId="732B638F" w14:textId="77777777" w:rsidR="00767C8C" w:rsidRPr="00E52030" w:rsidRDefault="00767C8C" w:rsidP="00DF2943"/>
    <w:p w14:paraId="05F60566" w14:textId="4E86F1B8" w:rsidR="00767C8C" w:rsidRDefault="00C3611D" w:rsidP="00DF2943">
      <w:pPr>
        <w:pStyle w:val="Heading4"/>
      </w:pPr>
      <w:bookmarkStart w:id="130" w:name="_Toc55731634"/>
      <w:r>
        <w:t xml:space="preserve">Salmon </w:t>
      </w:r>
      <w:r w:rsidR="008036CA">
        <w:t>health</w:t>
      </w:r>
      <w:bookmarkEnd w:id="130"/>
    </w:p>
    <w:p w14:paraId="43925110" w14:textId="5F3CB86A" w:rsidR="009C5822" w:rsidRDefault="009C5822" w:rsidP="00DF2943"/>
    <w:p w14:paraId="76EBDD09" w14:textId="0037E3B7" w:rsidR="008045C9" w:rsidRDefault="009C5822" w:rsidP="00DF2943">
      <w:pPr>
        <w:ind w:firstLine="720"/>
      </w:pPr>
      <w:r>
        <w:t>Salmon gut fullness indices (GFI) were consistently low in Johnstone Strait during 2015</w:t>
      </w:r>
      <w:r w:rsidR="000F1184">
        <w:t xml:space="preserve"> (</w:t>
      </w:r>
      <w:r w:rsidR="0033536B">
        <w:t>mean GFI: pink salmon 0.45</w:t>
      </w:r>
      <w:r w:rsidR="000F1184">
        <w:t>%</w:t>
      </w:r>
      <w:r w:rsidR="0033536B">
        <w:t>; chum salmon 0.63%</w:t>
      </w:r>
      <w:r w:rsidR="000F1184">
        <w:t>)</w:t>
      </w:r>
      <w:r>
        <w:t xml:space="preserve"> and 2016 outmigration</w:t>
      </w:r>
      <w:r w:rsidR="000F1184">
        <w:t xml:space="preserve"> (</w:t>
      </w:r>
      <w:r w:rsidR="0033536B">
        <w:t>pink salmon 0.56</w:t>
      </w:r>
      <w:r w:rsidR="000F1184">
        <w:t>%</w:t>
      </w:r>
      <w:r w:rsidR="0033536B">
        <w:t>; chum 0.99%</w:t>
      </w:r>
      <w:r w:rsidR="008045C9">
        <w:t xml:space="preserve">; </w:t>
      </w:r>
      <w:r w:rsidR="008045C9">
        <w:fldChar w:fldCharType="begin"/>
      </w:r>
      <w:r w:rsidR="008045C9">
        <w:instrText xml:space="preserve"> REF _Ref55392890 \h </w:instrText>
      </w:r>
      <w:r w:rsidR="008045C9">
        <w:fldChar w:fldCharType="separate"/>
      </w:r>
      <w:r w:rsidR="00821AC3">
        <w:t xml:space="preserve">Table </w:t>
      </w:r>
      <w:r w:rsidR="00821AC3">
        <w:rPr>
          <w:noProof/>
        </w:rPr>
        <w:t>3</w:t>
      </w:r>
      <w:r w:rsidR="00821AC3">
        <w:t>.</w:t>
      </w:r>
      <w:r w:rsidR="00821AC3">
        <w:rPr>
          <w:noProof/>
        </w:rPr>
        <w:t>3</w:t>
      </w:r>
      <w:r w:rsidR="008045C9">
        <w:fldChar w:fldCharType="end"/>
      </w:r>
      <w:r w:rsidR="000F1184">
        <w:t>)</w:t>
      </w:r>
      <w:r>
        <w:t xml:space="preserve">. In the Discovery Islands, the amount of food in the stomachs was highly variable, fluctuating between </w:t>
      </w:r>
      <w:r w:rsidR="008045C9">
        <w:t>0.89</w:t>
      </w:r>
      <w:r>
        <w:t>-</w:t>
      </w:r>
      <w:r w:rsidR="008045C9">
        <w:t>3.02</w:t>
      </w:r>
      <w:r>
        <w:t>%</w:t>
      </w:r>
      <w:r w:rsidR="008045C9">
        <w:t xml:space="preserve"> mean</w:t>
      </w:r>
      <w:r>
        <w:t xml:space="preserve"> GFI</w:t>
      </w:r>
      <w:r w:rsidR="008045C9">
        <w:t xml:space="preserve"> for pink </w:t>
      </w:r>
      <w:del w:id="131" w:author="epakhomov" w:date="2020-11-12T17:57:00Z">
        <w:r w:rsidR="008045C9" w:rsidDel="002C052E">
          <w:delText>salmon</w:delText>
        </w:r>
        <w:r w:rsidDel="002C052E">
          <w:delText xml:space="preserve"> in 2015</w:delText>
        </w:r>
        <w:r w:rsidR="008045C9" w:rsidDel="002C052E">
          <w:delText>,</w:delText>
        </w:r>
      </w:del>
      <w:r w:rsidR="008045C9">
        <w:t xml:space="preserve"> and 1.73-3.28% for chum salmon in 2015 (</w:t>
      </w:r>
      <w:r w:rsidR="008045C9" w:rsidRPr="008045C9">
        <w:rPr>
          <w:highlight w:val="yellow"/>
        </w:rPr>
        <w:t>Appendix table</w:t>
      </w:r>
      <w:r w:rsidR="008045C9">
        <w:t xml:space="preserve">?). Then in 2016, the Discovery Islands GFI </w:t>
      </w:r>
      <w:commentRangeStart w:id="132"/>
      <w:r w:rsidR="008045C9">
        <w:t>decreased f</w:t>
      </w:r>
      <w:commentRangeEnd w:id="132"/>
      <w:r w:rsidR="002C052E">
        <w:rPr>
          <w:rStyle w:val="CommentReference"/>
        </w:rPr>
        <w:commentReference w:id="132"/>
      </w:r>
      <w:r w:rsidR="008045C9">
        <w:t>rom</w:t>
      </w:r>
      <w:r>
        <w:t xml:space="preserve"> </w:t>
      </w:r>
      <w:r w:rsidR="008045C9">
        <w:t xml:space="preserve">3.29% to 0.13% for pink salmon and 3.92% </w:t>
      </w:r>
      <w:r>
        <w:t>to</w:t>
      </w:r>
      <w:r w:rsidR="008045C9">
        <w:t xml:space="preserve"> 0.23% for chum salmon across the outmigration</w:t>
      </w:r>
      <w:r>
        <w:t xml:space="preserve"> </w:t>
      </w:r>
      <w:r w:rsidR="003F4705">
        <w:t>(</w:t>
      </w:r>
      <w:r w:rsidR="003F4705">
        <w:fldChar w:fldCharType="begin"/>
      </w:r>
      <w:r w:rsidR="003F4705">
        <w:instrText xml:space="preserve"> REF _Ref55296001 \h </w:instrText>
      </w:r>
      <w:r w:rsidR="003F4705">
        <w:fldChar w:fldCharType="separate"/>
      </w:r>
      <w:r w:rsidR="00821AC3">
        <w:t xml:space="preserve">Figure </w:t>
      </w:r>
      <w:r w:rsidR="00821AC3">
        <w:rPr>
          <w:noProof/>
        </w:rPr>
        <w:t>3</w:t>
      </w:r>
      <w:r w:rsidR="00821AC3">
        <w:t>.</w:t>
      </w:r>
      <w:r w:rsidR="00821AC3">
        <w:rPr>
          <w:noProof/>
        </w:rPr>
        <w:t>6</w:t>
      </w:r>
      <w:r w:rsidR="003F4705">
        <w:fldChar w:fldCharType="end"/>
      </w:r>
      <w:r w:rsidR="003F4705">
        <w:t>).</w:t>
      </w:r>
      <w:r w:rsidR="008045C9">
        <w:t xml:space="preserve"> Chum salmon</w:t>
      </w:r>
      <w:r w:rsidR="00B472A9">
        <w:t xml:space="preserve"> generally</w:t>
      </w:r>
      <w:r w:rsidR="008045C9">
        <w:t xml:space="preserve"> had</w:t>
      </w:r>
      <w:r w:rsidR="00B472A9">
        <w:t xml:space="preserve"> slightly</w:t>
      </w:r>
      <w:r w:rsidR="008045C9">
        <w:t xml:space="preserve"> higher mean GFI </w:t>
      </w:r>
      <w:r w:rsidR="00B472A9">
        <w:t>than pink salmon, and in 2015 Discovery Islands, chum salmon also had higher variation in the GFI.</w:t>
      </w:r>
    </w:p>
    <w:p w14:paraId="72EDC442" w14:textId="121AB603" w:rsidR="008045C9" w:rsidRDefault="008045C9" w:rsidP="00DF2943">
      <w:pPr>
        <w:ind w:firstLine="720"/>
      </w:pPr>
    </w:p>
    <w:p w14:paraId="3D2EF532" w14:textId="7B0BC864" w:rsidR="003F4705" w:rsidRDefault="00B472A9" w:rsidP="00DF2943">
      <w:pPr>
        <w:ind w:firstLine="720"/>
      </w:pPr>
      <w:r>
        <w:t xml:space="preserve">Empty stomachs were more prevalent for pink salmon (6% of stomachs; n=6) than chum salmon (2%; n=2), with 4% of all juvenile salmon in this study having no food items present in the stomachs (n=6, </w:t>
      </w:r>
      <w:r>
        <w:fldChar w:fldCharType="begin"/>
      </w:r>
      <w:r>
        <w:instrText xml:space="preserve"> REF _Ref55392890 \h </w:instrText>
      </w:r>
      <w:r>
        <w:fldChar w:fldCharType="separate"/>
      </w:r>
      <w:r w:rsidR="00821AC3">
        <w:t xml:space="preserve">Table </w:t>
      </w:r>
      <w:r w:rsidR="00821AC3">
        <w:rPr>
          <w:noProof/>
        </w:rPr>
        <w:t>3</w:t>
      </w:r>
      <w:r w:rsidR="00821AC3">
        <w:t>.</w:t>
      </w:r>
      <w:r w:rsidR="00821AC3">
        <w:rPr>
          <w:noProof/>
        </w:rPr>
        <w:t>3</w:t>
      </w:r>
      <w:r>
        <w:fldChar w:fldCharType="end"/>
      </w:r>
      <w:r>
        <w:t xml:space="preserve">). The distribution of empty stomachs </w:t>
      </w:r>
      <w:r w:rsidR="00A206A5">
        <w:t xml:space="preserve">also </w:t>
      </w:r>
      <w:r>
        <w:t xml:space="preserve">differed between species, where pink salmon empty stomachs occurred in </w:t>
      </w:r>
      <w:r w:rsidR="00935400">
        <w:t>each</w:t>
      </w:r>
      <w:r>
        <w:t xml:space="preserve"> region in 2016 only, and chum salmon had </w:t>
      </w:r>
      <w:del w:id="133" w:author="epakhomov" w:date="2020-11-12T17:59:00Z">
        <w:r w:rsidR="00935400" w:rsidDel="002C052E">
          <w:delText xml:space="preserve">an </w:delText>
        </w:r>
      </w:del>
      <w:r>
        <w:t>empty stomach</w:t>
      </w:r>
      <w:ins w:id="134" w:author="epakhomov" w:date="2020-11-12T17:59:00Z">
        <w:r w:rsidR="002C052E">
          <w:t>s</w:t>
        </w:r>
      </w:ins>
      <w:r>
        <w:t xml:space="preserve"> </w:t>
      </w:r>
      <w:del w:id="135" w:author="epakhomov" w:date="2020-11-12T17:59:00Z">
        <w:r w:rsidDel="002C052E">
          <w:delText xml:space="preserve">in </w:delText>
        </w:r>
        <w:r w:rsidR="00935400" w:rsidDel="002C052E">
          <w:delText>each</w:delText>
        </w:r>
        <w:r w:rsidDel="002C052E">
          <w:delText xml:space="preserve"> year, but </w:delText>
        </w:r>
      </w:del>
      <w:r>
        <w:t xml:space="preserve">only in the Discovery Islands. </w:t>
      </w:r>
      <w:del w:id="136" w:author="epakhomov" w:date="2020-11-12T17:59:00Z">
        <w:r w:rsidR="00935400" w:rsidDel="002C052E">
          <w:delText>Therefore, pink and chum salmon stomachs found empty differed by both region and date, and in the Discovery Islands in 2016, the two empty pink salmon stomachs were from June 16</w:delText>
        </w:r>
        <w:r w:rsidR="00935400" w:rsidRPr="00935400" w:rsidDel="002C052E">
          <w:rPr>
            <w:vertAlign w:val="superscript"/>
          </w:rPr>
          <w:delText>th</w:delText>
        </w:r>
        <w:r w:rsidR="00935400" w:rsidDel="002C052E">
          <w:delText xml:space="preserve">, and the chum salmon, May </w:delText>
        </w:r>
        <w:commentRangeStart w:id="137"/>
        <w:r w:rsidR="00935400" w:rsidDel="002C052E">
          <w:delText>21</w:delText>
        </w:r>
        <w:r w:rsidR="00935400" w:rsidRPr="00935400" w:rsidDel="002C052E">
          <w:rPr>
            <w:vertAlign w:val="superscript"/>
          </w:rPr>
          <w:delText>st</w:delText>
        </w:r>
      </w:del>
      <w:commentRangeEnd w:id="137"/>
      <w:r w:rsidR="002C052E">
        <w:rPr>
          <w:rStyle w:val="CommentReference"/>
        </w:rPr>
        <w:commentReference w:id="137"/>
      </w:r>
      <w:del w:id="138" w:author="epakhomov" w:date="2020-11-12T17:59:00Z">
        <w:r w:rsidR="00935400" w:rsidDel="002C052E">
          <w:delText xml:space="preserve">. </w:delText>
        </w:r>
      </w:del>
    </w:p>
    <w:p w14:paraId="253D3D33" w14:textId="77777777" w:rsidR="00B472A9" w:rsidRDefault="00B472A9" w:rsidP="00DF2943">
      <w:pPr>
        <w:ind w:firstLine="720"/>
      </w:pPr>
    </w:p>
    <w:p w14:paraId="7773DF32" w14:textId="5AC7F802" w:rsidR="003F4705" w:rsidRDefault="003F4705" w:rsidP="00DF2943">
      <w:pPr>
        <w:ind w:firstLine="720"/>
      </w:pPr>
      <w:r>
        <w:t>Juvenile pink and chum salmon condition was higher in 2015 than 2016, in both regions</w:t>
      </w:r>
      <w:r w:rsidR="008E226A">
        <w:t xml:space="preserve"> (</w:t>
      </w:r>
      <w:r w:rsidR="008E226A">
        <w:fldChar w:fldCharType="begin"/>
      </w:r>
      <w:r w:rsidR="008E226A">
        <w:instrText xml:space="preserve"> REF _Ref55658122 \h </w:instrText>
      </w:r>
      <w:r w:rsidR="008E226A">
        <w:fldChar w:fldCharType="separate"/>
      </w:r>
      <w:r w:rsidR="00821AC3">
        <w:t xml:space="preserve">Figure </w:t>
      </w:r>
      <w:r w:rsidR="00821AC3">
        <w:rPr>
          <w:noProof/>
        </w:rPr>
        <w:t>3</w:t>
      </w:r>
      <w:r w:rsidR="00821AC3">
        <w:t>.</w:t>
      </w:r>
      <w:r w:rsidR="00821AC3">
        <w:rPr>
          <w:noProof/>
        </w:rPr>
        <w:t>7</w:t>
      </w:r>
      <w:r w:rsidR="008E226A">
        <w:fldChar w:fldCharType="end"/>
      </w:r>
      <w:r w:rsidR="008E226A">
        <w:t>)</w:t>
      </w:r>
      <w:r>
        <w:t>. Chum salmon condition was occasionally higher and more variable than pink salmon condition. Overall, juvenile salmon in 2015 could be classified as average or good condition, and the 2016 juvenile salmon would be considered as average or poor condition relative to their fork lengths</w:t>
      </w:r>
      <w:r w:rsidR="008E226A">
        <w:t xml:space="preserve"> (</w:t>
      </w:r>
      <w:r w:rsidR="008E226A">
        <w:fldChar w:fldCharType="begin"/>
      </w:r>
      <w:r w:rsidR="008E226A">
        <w:instrText xml:space="preserve"> REF _Ref55392890 \h </w:instrText>
      </w:r>
      <w:r w:rsidR="008E226A">
        <w:fldChar w:fldCharType="separate"/>
      </w:r>
      <w:r w:rsidR="00821AC3">
        <w:t xml:space="preserve">Table </w:t>
      </w:r>
      <w:r w:rsidR="00821AC3">
        <w:rPr>
          <w:noProof/>
        </w:rPr>
        <w:t>3</w:t>
      </w:r>
      <w:r w:rsidR="00821AC3">
        <w:t>.</w:t>
      </w:r>
      <w:r w:rsidR="00821AC3">
        <w:rPr>
          <w:noProof/>
        </w:rPr>
        <w:t>3</w:t>
      </w:r>
      <w:r w:rsidR="008E226A">
        <w:fldChar w:fldCharType="end"/>
      </w:r>
      <w:r w:rsidR="008E226A">
        <w:t>)</w:t>
      </w:r>
      <w:r>
        <w:t>.</w:t>
      </w:r>
    </w:p>
    <w:p w14:paraId="3319ACD7" w14:textId="7B0875F7" w:rsidR="003F4705" w:rsidRDefault="003F4705" w:rsidP="00DF2943">
      <w:pPr>
        <w:ind w:firstLine="720"/>
      </w:pPr>
    </w:p>
    <w:p w14:paraId="71F7ABBB" w14:textId="0AB9BC9D" w:rsidR="008117D1" w:rsidRDefault="008117D1" w:rsidP="00DF2943">
      <w:pPr>
        <w:ind w:firstLine="720"/>
      </w:pPr>
      <w:r>
        <w:t>There was a total of 25 m</w:t>
      </w:r>
      <w:r w:rsidR="003F4705">
        <w:t>icroplastics</w:t>
      </w:r>
      <w:r>
        <w:t xml:space="preserve"> or other objects (macroplastic, glass)</w:t>
      </w:r>
      <w:r w:rsidR="003F4705">
        <w:t xml:space="preserve"> found in </w:t>
      </w:r>
      <w:r>
        <w:t>8</w:t>
      </w:r>
      <w:r w:rsidR="003F4705">
        <w:t xml:space="preserve">% of </w:t>
      </w:r>
      <w:r>
        <w:t xml:space="preserve">all the salmon </w:t>
      </w:r>
      <w:r w:rsidR="003F4705">
        <w:t>stomachs</w:t>
      </w:r>
      <w:r>
        <w:t xml:space="preserve"> included in this study (n=18 salmon). These foreign objects were consumed by both pink and chum salmon, </w:t>
      </w:r>
      <w:del w:id="139" w:author="epakhomov" w:date="2020-11-12T18:01:00Z">
        <w:r w:rsidDel="002C052E">
          <w:delText xml:space="preserve">with </w:delText>
        </w:r>
      </w:del>
      <w:r>
        <w:t>most</w:t>
      </w:r>
      <w:ins w:id="140" w:author="epakhomov" w:date="2020-11-12T18:01:00Z">
        <w:r w:rsidR="002C052E">
          <w:t>ly</w:t>
        </w:r>
      </w:ins>
      <w:r>
        <w:t xml:space="preserve"> </w:t>
      </w:r>
      <w:del w:id="141" w:author="epakhomov" w:date="2020-11-12T18:01:00Z">
        <w:r w:rsidDel="002C052E">
          <w:delText xml:space="preserve">found </w:delText>
        </w:r>
      </w:del>
      <w:r>
        <w:t>in the Discovery Islands (at least one for each date except June 16</w:t>
      </w:r>
      <w:r w:rsidRPr="008117D1">
        <w:rPr>
          <w:vertAlign w:val="superscript"/>
        </w:rPr>
        <w:t>th</w:t>
      </w:r>
      <w:r>
        <w:t>, 2016), compared to Johnstone Strait (mostly from July 5</w:t>
      </w:r>
      <w:r w:rsidRPr="008117D1">
        <w:rPr>
          <w:vertAlign w:val="superscript"/>
        </w:rPr>
        <w:t>th</w:t>
      </w:r>
      <w:r>
        <w:t>, 2016). (</w:t>
      </w:r>
      <w:r w:rsidRPr="008117D1">
        <w:rPr>
          <w:highlight w:val="yellow"/>
        </w:rPr>
        <w:t>Appendix table</w:t>
      </w:r>
      <w:r>
        <w:t>?) The size of the plastics/objects ranged from 0.3 mm to 5.8 mm</w:t>
      </w:r>
      <w:r w:rsidR="00FF1188">
        <w:t xml:space="preserve">, </w:t>
      </w:r>
      <w:r w:rsidR="00CE0BF6">
        <w:t xml:space="preserve">and </w:t>
      </w:r>
      <w:r w:rsidR="00FF1188">
        <w:t>included</w:t>
      </w:r>
      <w:r w:rsidR="00CE0BF6">
        <w:t xml:space="preserve"> two pieces of glass, 11 micro-plastic fibers, 9 hard microplastic pieces, 1 microplastic film, 1 microplastic clothing tag fastener and 1 macroplastic piece that was likely a broken straw piece. Furthermore, the macroplastic found in a juvenile pink salmon stomach in Discovery Islands on June </w:t>
      </w:r>
      <w:r w:rsidR="0089350A">
        <w:t>3rd</w:t>
      </w:r>
      <w:r w:rsidR="00CE0BF6">
        <w:t>, 2016</w:t>
      </w:r>
      <w:r w:rsidR="0089350A">
        <w:t>, constituted 41.1% of the “prey” biomass and was larger than the fish’s sphincter (</w:t>
      </w:r>
      <w:r w:rsidR="00D442C4">
        <w:rPr>
          <w:highlight w:val="yellow"/>
        </w:rPr>
        <w:fldChar w:fldCharType="begin"/>
      </w:r>
      <w:r w:rsidR="00D442C4">
        <w:instrText xml:space="preserve"> REF _Ref55823099 \h </w:instrText>
      </w:r>
      <w:r w:rsidR="00D442C4">
        <w:rPr>
          <w:highlight w:val="yellow"/>
        </w:rPr>
      </w:r>
      <w:r w:rsidR="00D442C4">
        <w:rPr>
          <w:highlight w:val="yellow"/>
        </w:rPr>
        <w:fldChar w:fldCharType="separate"/>
      </w:r>
      <w:r w:rsidR="00D442C4">
        <w:t>Figure A.</w:t>
      </w:r>
      <w:r w:rsidR="00D442C4">
        <w:rPr>
          <w:noProof/>
        </w:rPr>
        <w:t>3</w:t>
      </w:r>
      <w:r w:rsidR="00D442C4">
        <w:rPr>
          <w:highlight w:val="yellow"/>
        </w:rPr>
        <w:fldChar w:fldCharType="end"/>
      </w:r>
      <w:r w:rsidR="0089350A">
        <w:t xml:space="preserve">). </w:t>
      </w:r>
    </w:p>
    <w:p w14:paraId="34B5EB60" w14:textId="77777777" w:rsidR="00767C8C" w:rsidRPr="00E52030" w:rsidRDefault="00767C8C" w:rsidP="00DF2943"/>
    <w:p w14:paraId="5135CC1C" w14:textId="18378288" w:rsidR="00A44D10" w:rsidRDefault="00A44D10" w:rsidP="00DF2943">
      <w:pPr>
        <w:pStyle w:val="Heading4"/>
      </w:pPr>
      <w:bookmarkStart w:id="142" w:name="_Toc55731635"/>
      <w:r>
        <w:t>Diet diversity</w:t>
      </w:r>
      <w:r w:rsidR="00FF3D43">
        <w:t xml:space="preserve"> and overlap</w:t>
      </w:r>
      <w:r>
        <w:t xml:space="preserve"> </w:t>
      </w:r>
      <w:r w:rsidR="00FF3D43">
        <w:t>between</w:t>
      </w:r>
      <w:r>
        <w:t xml:space="preserve"> juvenile salmon</w:t>
      </w:r>
      <w:bookmarkEnd w:id="142"/>
    </w:p>
    <w:p w14:paraId="026AD98D" w14:textId="14CBB38C" w:rsidR="00E52030" w:rsidRDefault="00E52030" w:rsidP="00DF2943"/>
    <w:p w14:paraId="1EC39FA1" w14:textId="741BD148" w:rsidR="00FF3D43" w:rsidRDefault="00FF3D43" w:rsidP="00257D8D">
      <w:pPr>
        <w:ind w:firstLine="720"/>
      </w:pPr>
      <w:r>
        <w:t>In the Discovery Islands, there was a higher diversity of prey taxa in 2015 relative to 2016 for both pink and chum salmon. However, in Johnstone Strait, the opposite was true, with higher diet richness in 2016 than 2015, especially for pink salmon, where the diet richness was comparable between the Discovery Islands and Johnstone Strait in 2016, unlike the divergence in 2015</w:t>
      </w:r>
      <w:r w:rsidR="00D442C4">
        <w:t xml:space="preserve"> (</w:t>
      </w:r>
      <w:r w:rsidR="00D442C4">
        <w:fldChar w:fldCharType="begin"/>
      </w:r>
      <w:r w:rsidR="00D442C4">
        <w:instrText xml:space="preserve"> REF _Ref55823359 \h </w:instrText>
      </w:r>
      <w:r w:rsidR="00D442C4">
        <w:fldChar w:fldCharType="separate"/>
      </w:r>
      <w:r w:rsidR="00D442C4">
        <w:t xml:space="preserve">Figure </w:t>
      </w:r>
      <w:r w:rsidR="00D442C4">
        <w:rPr>
          <w:noProof/>
        </w:rPr>
        <w:t>3</w:t>
      </w:r>
      <w:r w:rsidR="00D442C4">
        <w:t>.</w:t>
      </w:r>
      <w:r w:rsidR="00D442C4">
        <w:rPr>
          <w:noProof/>
        </w:rPr>
        <w:t>8</w:t>
      </w:r>
      <w:r w:rsidR="00D442C4">
        <w:fldChar w:fldCharType="end"/>
      </w:r>
      <w:r>
        <w:t>).</w:t>
      </w:r>
      <w:r w:rsidR="00257D8D">
        <w:t xml:space="preserve"> </w:t>
      </w:r>
      <w:r>
        <w:t>Dietary overlap between juvenile pink and chum salmon was highly variable throughout the study period and regions, with low overlap in Johnstone Strait</w:t>
      </w:r>
      <w:r w:rsidR="00660784">
        <w:t xml:space="preserve"> (&lt; 45%)</w:t>
      </w:r>
      <w:r>
        <w:t xml:space="preserve">. In the Discovery Islands, 2015 had an increase in overlap from </w:t>
      </w:r>
      <w:r w:rsidR="0089350A">
        <w:t>22.4</w:t>
      </w:r>
      <w:r w:rsidR="00660784">
        <w:t>%</w:t>
      </w:r>
      <w:r>
        <w:t xml:space="preserve"> to </w:t>
      </w:r>
      <w:r w:rsidR="00660784">
        <w:t>60.5</w:t>
      </w:r>
      <w:r>
        <w:t xml:space="preserve">%, and a decrease in 2016, from </w:t>
      </w:r>
      <w:r w:rsidR="00660784">
        <w:t>80.8</w:t>
      </w:r>
      <w:r>
        <w:t xml:space="preserve">% to </w:t>
      </w:r>
      <w:r w:rsidR="00660784">
        <w:t>24.9</w:t>
      </w:r>
      <w:r>
        <w:t>% (</w:t>
      </w:r>
      <w:r>
        <w:fldChar w:fldCharType="begin"/>
      </w:r>
      <w:r>
        <w:instrText xml:space="preserve"> REF _Ref55296001 \h </w:instrText>
      </w:r>
      <w:r>
        <w:fldChar w:fldCharType="separate"/>
      </w:r>
      <w:r w:rsidR="00821AC3">
        <w:t xml:space="preserve">Figure </w:t>
      </w:r>
      <w:r w:rsidR="00821AC3">
        <w:rPr>
          <w:noProof/>
        </w:rPr>
        <w:t>3</w:t>
      </w:r>
      <w:r w:rsidR="00821AC3">
        <w:t>.</w:t>
      </w:r>
      <w:r w:rsidR="00821AC3">
        <w:rPr>
          <w:noProof/>
        </w:rPr>
        <w:t>6</w:t>
      </w:r>
      <w:r>
        <w:fldChar w:fldCharType="end"/>
      </w:r>
      <w:r>
        <w:t>).</w:t>
      </w:r>
      <w:r w:rsidR="000D0F39">
        <w:t xml:space="preserve"> </w:t>
      </w:r>
    </w:p>
    <w:p w14:paraId="75B50557" w14:textId="3C9AD8C9" w:rsidR="00EF3E46" w:rsidRDefault="00EF3E46" w:rsidP="00DF2943">
      <w:pPr>
        <w:ind w:left="720"/>
      </w:pPr>
    </w:p>
    <w:p w14:paraId="1B7B6C5E" w14:textId="1DE7D331" w:rsidR="00EF3E46" w:rsidRDefault="00EF00EA" w:rsidP="00DF2943">
      <w:pPr>
        <w:pStyle w:val="Heading4"/>
      </w:pPr>
      <w:bookmarkStart w:id="143" w:name="_Toc55731636"/>
      <w:r>
        <w:t>Salmon and prey size</w:t>
      </w:r>
      <w:bookmarkEnd w:id="143"/>
    </w:p>
    <w:p w14:paraId="17994C04" w14:textId="12A862B0" w:rsidR="00EF3E46" w:rsidRDefault="00EF3E46" w:rsidP="00DF2943"/>
    <w:p w14:paraId="2709729C" w14:textId="34A3C8DA" w:rsidR="000F1184" w:rsidRDefault="00EF00EA" w:rsidP="00DF2943">
      <w:pPr>
        <w:ind w:firstLine="720"/>
      </w:pPr>
      <w:r>
        <w:t>The size of juvenile salmon prey varied across regions, species, season and years, but the dominant size class by weight was often 2-5 mm (</w:t>
      </w:r>
      <w:r>
        <w:fldChar w:fldCharType="begin"/>
      </w:r>
      <w:r>
        <w:instrText xml:space="preserve"> REF _Ref55290628 \h </w:instrText>
      </w:r>
      <w:r>
        <w:fldChar w:fldCharType="separate"/>
      </w:r>
      <w:r w:rsidR="00D442C4">
        <w:t xml:space="preserve">Figure </w:t>
      </w:r>
      <w:r w:rsidR="00D442C4">
        <w:rPr>
          <w:noProof/>
        </w:rPr>
        <w:t>3</w:t>
      </w:r>
      <w:r w:rsidR="00D442C4">
        <w:t>.</w:t>
      </w:r>
      <w:r w:rsidR="00D442C4">
        <w:rPr>
          <w:noProof/>
        </w:rPr>
        <w:t>9</w:t>
      </w:r>
      <w:r>
        <w:fldChar w:fldCharType="end"/>
      </w:r>
      <w:r>
        <w:t xml:space="preserve">). </w:t>
      </w:r>
      <w:r w:rsidR="00F232D8">
        <w:t>Chum salmon typically consumed larger or similar sized prey compared to pink salmon, throughout each of the regions and years. There were interannual differences in prey size consumed by both species, where 2015 included much larger prey than 2016, this difference was especially pronounced in the Discovery Islands.</w:t>
      </w:r>
      <w:r w:rsidR="000F1184">
        <w:t xml:space="preserve"> Size increased somewhat across the outmigration season in Discovery Islands in both 2015 and 2016, however Johnstone Strait prey size classes were more consistent without much seasonality. Similar trends were observed when predator and prey ratios were compared, with no relationship in the Johnstone Strait in 2015 or 2016 for pink and chum salmon, whereas in the Discovery Islands, prey size increased with salmon size for 2015 only, and was stronger for chum salmon (</w:t>
      </w:r>
      <w:r w:rsidR="000F1184">
        <w:fldChar w:fldCharType="begin"/>
      </w:r>
      <w:r w:rsidR="000F1184">
        <w:instrText xml:space="preserve"> REF _Ref55295297 \h </w:instrText>
      </w:r>
      <w:r w:rsidR="000F1184">
        <w:fldChar w:fldCharType="separate"/>
      </w:r>
      <w:r w:rsidR="00D442C4">
        <w:t xml:space="preserve">Figure </w:t>
      </w:r>
      <w:r w:rsidR="00D442C4">
        <w:rPr>
          <w:noProof/>
        </w:rPr>
        <w:t>3</w:t>
      </w:r>
      <w:r w:rsidR="00D442C4">
        <w:t>.</w:t>
      </w:r>
      <w:r w:rsidR="00D442C4">
        <w:rPr>
          <w:noProof/>
        </w:rPr>
        <w:t>10</w:t>
      </w:r>
      <w:r w:rsidR="000F1184">
        <w:fldChar w:fldCharType="end"/>
      </w:r>
      <w:r w:rsidR="000F1184">
        <w:t>).</w:t>
      </w:r>
    </w:p>
    <w:p w14:paraId="3D83F12E" w14:textId="09C8561E" w:rsidR="00103765" w:rsidRDefault="00103765" w:rsidP="00DF2943"/>
    <w:p w14:paraId="659C7FA8" w14:textId="461D8904" w:rsidR="00103765" w:rsidRDefault="00103765" w:rsidP="00DF2943">
      <w:pPr>
        <w:ind w:firstLine="720"/>
      </w:pPr>
      <w:r>
        <w:t>The size of salmon also differed between years, regions and species, in 2015 the salmon were larger than in 2016, larger in Johnstone Strait since it</w:t>
      </w:r>
      <w:r w:rsidR="004100FE">
        <w:t xml:space="preserve"> i</w:t>
      </w:r>
      <w:r>
        <w:t>s further along the migration route and chum salmon were generally slightly larger than pink salmon. Compared to more recent years (2017-2019), 2015 salmon were still relatively large and 2016 salmon relatively small. Migration timing was comparable between 2015 and 2016 for pink and chum salmon</w:t>
      </w:r>
      <w:r w:rsidR="000D0F39">
        <w:t>, with 2015 being slightly earlier and pink salmon generally a little bit later than chum salmon (</w:t>
      </w:r>
      <w:r w:rsidR="000D0F39" w:rsidRPr="000D0F39">
        <w:rPr>
          <w:highlight w:val="yellow"/>
        </w:rPr>
        <w:t>insert #/tab</w:t>
      </w:r>
      <w:r w:rsidR="000D0F39">
        <w:t xml:space="preserve">). Compared to other years of outmigrating pink and chum, 2015 and 2016 were both earlier migrants. Although there were differences by region </w:t>
      </w:r>
      <w:r w:rsidR="000D0F39" w:rsidRPr="00660784">
        <w:rPr>
          <w:highlight w:val="yellow"/>
        </w:rPr>
        <w:t>… Look into coding issues and what not *</w:t>
      </w:r>
    </w:p>
    <w:p w14:paraId="166F6901" w14:textId="77777777" w:rsidR="00767C8C" w:rsidRPr="00E52030" w:rsidRDefault="00767C8C" w:rsidP="00DF2943"/>
    <w:p w14:paraId="3DCEB7EB" w14:textId="46B9B6D6" w:rsidR="005917B2" w:rsidRDefault="005917B2" w:rsidP="00DF2943">
      <w:pPr>
        <w:pStyle w:val="Heading3"/>
      </w:pPr>
      <w:bookmarkStart w:id="144" w:name="_Toc55731637"/>
      <w:r>
        <w:t>Discussion</w:t>
      </w:r>
      <w:bookmarkEnd w:id="144"/>
    </w:p>
    <w:p w14:paraId="5DA80BC1" w14:textId="12D7C70E" w:rsidR="009C5822" w:rsidRDefault="009C5822" w:rsidP="00DF2943"/>
    <w:p w14:paraId="7AFC12B0" w14:textId="1F24352F" w:rsidR="009C5822" w:rsidRPr="009C5822" w:rsidRDefault="00A77F94" w:rsidP="00DF2943">
      <w:pPr>
        <w:ind w:firstLine="720"/>
      </w:pPr>
      <w:r>
        <w:t xml:space="preserve">This study found high seasonal variability in the Discovery Islands marine environment, zooplankton and diet composition of juvenile pink and chum salmon, that differed </w:t>
      </w:r>
      <w:r w:rsidR="00F23FFC">
        <w:t>in</w:t>
      </w:r>
      <w:r>
        <w:t xml:space="preserve"> 2015 and 2016, compared to Johnstone Strait, which had </w:t>
      </w:r>
      <w:r w:rsidR="00F23FFC">
        <w:t xml:space="preserve">minimal variation during salmon outmigration. </w:t>
      </w:r>
      <w:commentRangeStart w:id="145"/>
      <w:commentRangeStart w:id="146"/>
      <w:r w:rsidR="00F23FFC">
        <w:t xml:space="preserve">The research aims were to investigate seasonal and interannual variability in prey sizes, diet composition, and interactions between juvenile pink and chum salmon during their outmigration. </w:t>
      </w:r>
      <w:commentRangeEnd w:id="145"/>
      <w:r w:rsidR="00CB6458">
        <w:rPr>
          <w:rStyle w:val="CommentReference"/>
        </w:rPr>
        <w:commentReference w:id="145"/>
      </w:r>
      <w:commentRangeEnd w:id="146"/>
      <w:r w:rsidR="00E60E45">
        <w:rPr>
          <w:rStyle w:val="CommentReference"/>
        </w:rPr>
        <w:commentReference w:id="146"/>
      </w:r>
      <w:r w:rsidR="00F23FFC">
        <w:t xml:space="preserve">The diets of pink and chum salmon varied both regionally and over time, </w:t>
      </w:r>
      <w:r w:rsidR="00785911">
        <w:t>with prey size being an important factor only in Discovery Islands in 2015, when salmon experienced improved feeding.</w:t>
      </w:r>
    </w:p>
    <w:p w14:paraId="2A0EB4B2" w14:textId="1F83E6BE" w:rsidR="00E52030" w:rsidRPr="00E52030" w:rsidRDefault="00E52030" w:rsidP="00DF2943"/>
    <w:p w14:paraId="5DDEEF3F" w14:textId="7D96A4E7" w:rsidR="00785911" w:rsidRDefault="0031258B" w:rsidP="00DF2943">
      <w:pPr>
        <w:pStyle w:val="Heading4"/>
      </w:pPr>
      <w:bookmarkStart w:id="147" w:name="_Toc55731638"/>
      <w:r>
        <w:t>Seasonality and prey phenology</w:t>
      </w:r>
      <w:bookmarkEnd w:id="147"/>
    </w:p>
    <w:p w14:paraId="60ED49DF" w14:textId="17411ECB" w:rsidR="00785911" w:rsidRDefault="00785911" w:rsidP="00DF2943">
      <w:pPr>
        <w:ind w:left="720"/>
      </w:pPr>
    </w:p>
    <w:p w14:paraId="38470260" w14:textId="3AED7D31" w:rsidR="00785911" w:rsidRDefault="000D0F39" w:rsidP="00DF2943">
      <w:pPr>
        <w:ind w:firstLine="720"/>
      </w:pPr>
      <w:r>
        <w:t xml:space="preserve">The Discovery Islands had high seasonal and interannual variability in the diets of juvenile salmon, with 2015 having stronger zooplankton community succession, shifting from small prey in late May to medium sized </w:t>
      </w:r>
      <w:r w:rsidRPr="000D0F39">
        <w:rPr>
          <w:i/>
          <w:iCs/>
        </w:rPr>
        <w:t>Oikopleura</w:t>
      </w:r>
      <w:r>
        <w:t xml:space="preserve"> spp. in early June to large prey in mid-June. In comparison, 2016 saw small prey dominate juvenile salmon diets throughout, with the lowest values of GFI experienced by salmon later in the season, likely due to a mismatch in prey timing. As oceans warm due to climate change, salmon may migrate earlier and miss the ideal prey size when migrating through coastal areas with seasonal productivity such as the Discovery Islands.</w:t>
      </w:r>
    </w:p>
    <w:p w14:paraId="188603C9" w14:textId="684BF602" w:rsidR="00785911" w:rsidRDefault="00785911" w:rsidP="00DF2943">
      <w:pPr>
        <w:ind w:left="720"/>
      </w:pPr>
    </w:p>
    <w:p w14:paraId="45298936" w14:textId="71F459DD" w:rsidR="00785911" w:rsidRPr="00785911" w:rsidRDefault="00785911" w:rsidP="00DF2943">
      <w:pPr>
        <w:ind w:firstLine="720"/>
      </w:pPr>
      <w:r>
        <w:t xml:space="preserve">In Johnstone Strait, there was less seasonal variability, and although juvenile pink and chum salmon consumed calanoids and gelatinous prey (respectively), the taxa shifted over time. For example, there was higher richness in 2016 for pink salmon, which indicated more species of calanoids </w:t>
      </w:r>
      <w:r w:rsidR="0068224A">
        <w:t xml:space="preserve">present in the diets, such as the small </w:t>
      </w:r>
      <w:proofErr w:type="spellStart"/>
      <w:r w:rsidR="0068224A" w:rsidRPr="0068224A">
        <w:rPr>
          <w:i/>
          <w:iCs/>
        </w:rPr>
        <w:t>Pseudocalanus</w:t>
      </w:r>
      <w:proofErr w:type="spellEnd"/>
      <w:r w:rsidR="0068224A">
        <w:t xml:space="preserve"> spp. dominating early June 2016. Chum salmon appeared to rely more heavily on gelatinous prey in this region, and the dietary richness was not different between years, thus the chum salmon fed differently than pink salmon. This aligns with other literature on gelatinous specialization of chum salmon and more generalist foraging strategies of pink salmon to limit competition (Caroline, </w:t>
      </w:r>
      <w:r w:rsidR="0068224A" w:rsidRPr="00660784">
        <w:rPr>
          <w:highlight w:val="yellow"/>
        </w:rPr>
        <w:t>others</w:t>
      </w:r>
      <w:r w:rsidR="0068224A">
        <w:t>, Chapter 2, this study).</w:t>
      </w:r>
    </w:p>
    <w:p w14:paraId="0C7FC448" w14:textId="77777777" w:rsidR="00AB023F" w:rsidRPr="00AB023F" w:rsidRDefault="00AB023F" w:rsidP="00DF2943"/>
    <w:p w14:paraId="512D9939" w14:textId="43E88CB4" w:rsidR="00AB023F" w:rsidRDefault="0011224E" w:rsidP="00DF2943">
      <w:pPr>
        <w:pStyle w:val="Heading4"/>
      </w:pPr>
      <w:bookmarkStart w:id="148" w:name="_Toc55731639"/>
      <w:r>
        <w:t>Salmon trophic interactions</w:t>
      </w:r>
      <w:bookmarkEnd w:id="148"/>
    </w:p>
    <w:p w14:paraId="4B6AAF4E" w14:textId="56D41BFA" w:rsidR="000D0F39" w:rsidRDefault="000D0F39" w:rsidP="00DF2943"/>
    <w:p w14:paraId="22421B17" w14:textId="56B7907F" w:rsidR="000D0F39" w:rsidRPr="000D0F39" w:rsidRDefault="000D0F39" w:rsidP="00DF2943">
      <w:pPr>
        <w:ind w:firstLine="720"/>
      </w:pPr>
      <w:r>
        <w:t xml:space="preserve">Juvenile salmon dietary overlap varied greatly across regions and dates, </w:t>
      </w:r>
      <w:r w:rsidR="0088217C">
        <w:t>in the Discovery Islands, overlap depended on prey types available, with high overlap in periods of high feeding, such as late 2015 and early 2016, where both species consumed a lot similar, high-quality prey. Conversely, in periods of much lower feeding in the Discovery Islands, chum salmon had almost exclusively specialized on Oikopleura spp. and pink salmon on small, nearshore meroplankton. Whereas in the Johnstone Strait, pink salmon specialized on calanoid copepods, although with a high diversity of calanoid species, especially in 2016, and chum salmon consumed Cnidaria prey.  There was low overlap throughout the outmigration period in both years in the Johnstone Strait.</w:t>
      </w:r>
    </w:p>
    <w:p w14:paraId="58A4D249" w14:textId="46242D62" w:rsidR="00AB023F" w:rsidRDefault="00AB023F" w:rsidP="00DF2943"/>
    <w:p w14:paraId="74EDF3E5" w14:textId="3F88AD47" w:rsidR="00AB023F" w:rsidRPr="00AB023F" w:rsidRDefault="00AB023F" w:rsidP="00DF2943">
      <w:pPr>
        <w:pStyle w:val="Heading4"/>
      </w:pPr>
      <w:bookmarkStart w:id="149" w:name="_Toc55731640"/>
      <w:r>
        <w:t>Salmon health implications</w:t>
      </w:r>
      <w:bookmarkEnd w:id="149"/>
    </w:p>
    <w:p w14:paraId="4DB0D780" w14:textId="15B879D1" w:rsidR="00AB023F" w:rsidRDefault="00AB023F" w:rsidP="00DF2943"/>
    <w:p w14:paraId="612616B9" w14:textId="74D4C32D" w:rsidR="00395245" w:rsidRDefault="009E0EB0" w:rsidP="00257D8D">
      <w:pPr>
        <w:ind w:firstLine="720"/>
      </w:pPr>
      <w:r>
        <w:t xml:space="preserve">Salmon condition </w:t>
      </w:r>
      <w:r w:rsidR="00257D8D">
        <w:t xml:space="preserve">did not vary greatly between regions, although stomach fullness was at times higher in the Discovery Islands than in Johnstone Strait, where it remained low throughout. However, condition was higher in 2015 than 2016 in both regions which indicated better feeding.  Stomach fullness appeared to somewhat increase across 2015 in the Discovery Islands, as did prey quality, since calanoids and chaetognaths have higher fatty acid contents than small prey. Whereas, in 2016, both prey size and quality remained low throughout and stomach fullness decreased considerably across the season in the Discovery Islands and salmon health suffered. This interannual variability demonstrated the importance of zooplankton timing and community succession in relation to juvenile salmon and should be further investigated with climate shifts. </w:t>
      </w:r>
    </w:p>
    <w:p w14:paraId="48FC64EB" w14:textId="77777777" w:rsidR="00395245" w:rsidRDefault="00395245" w:rsidP="00DF2943"/>
    <w:p w14:paraId="17977077" w14:textId="6FB374F9" w:rsidR="00AB023F" w:rsidRDefault="00AB023F" w:rsidP="00DF2943">
      <w:pPr>
        <w:ind w:firstLine="720"/>
      </w:pPr>
      <w:r>
        <w:rPr>
          <w:rFonts w:eastAsia="Times New Roman" w:cstheme="minorHAnsi"/>
          <w:color w:val="000000"/>
        </w:rPr>
        <w:t xml:space="preserve">Microplastics were not the focus of this study but they were found in 8.5% of juvenile salmon stomachs, and one macroplastic was found to be </w:t>
      </w:r>
      <w:r w:rsidR="00660784">
        <w:rPr>
          <w:rFonts w:eastAsia="Times New Roman" w:cstheme="minorHAnsi"/>
          <w:color w:val="000000"/>
        </w:rPr>
        <w:t>&gt;</w:t>
      </w:r>
      <w:r>
        <w:rPr>
          <w:rFonts w:eastAsia="Times New Roman" w:cstheme="minorHAnsi"/>
          <w:color w:val="000000"/>
        </w:rPr>
        <w:t>4</w:t>
      </w:r>
      <w:r w:rsidR="00660784">
        <w:rPr>
          <w:rFonts w:eastAsia="Times New Roman" w:cstheme="minorHAnsi"/>
          <w:color w:val="000000"/>
        </w:rPr>
        <w:t>0</w:t>
      </w:r>
      <w:r>
        <w:rPr>
          <w:rFonts w:eastAsia="Times New Roman" w:cstheme="minorHAnsi"/>
          <w:color w:val="000000"/>
        </w:rPr>
        <w:t xml:space="preserve">% weight of a pink salmon stomach. That 6 mm macroplastic had the shape, color and texture of a broken straw piece and appeared larger than the sphincter could potentially pass, which would likely reduce survival for that fish. Impacts of plastics on salmon and occurrence </w:t>
      </w:r>
      <w:r w:rsidR="00660784">
        <w:rPr>
          <w:rFonts w:eastAsia="Times New Roman" w:cstheme="minorHAnsi"/>
          <w:color w:val="000000"/>
        </w:rPr>
        <w:t>with poorer feeding</w:t>
      </w:r>
      <w:r>
        <w:rPr>
          <w:rFonts w:eastAsia="Times New Roman" w:cstheme="minorHAnsi"/>
          <w:color w:val="000000"/>
        </w:rPr>
        <w:t xml:space="preserve">, with potential for cumulative effects, </w:t>
      </w:r>
      <w:r w:rsidR="00660784">
        <w:rPr>
          <w:rFonts w:eastAsia="Times New Roman" w:cstheme="minorHAnsi"/>
          <w:color w:val="000000"/>
        </w:rPr>
        <w:t>must</w:t>
      </w:r>
      <w:r>
        <w:rPr>
          <w:rFonts w:eastAsia="Times New Roman" w:cstheme="minorHAnsi"/>
          <w:color w:val="000000"/>
        </w:rPr>
        <w:t xml:space="preserve"> be researched further to better understand the </w:t>
      </w:r>
      <w:r w:rsidR="00660784">
        <w:rPr>
          <w:rFonts w:eastAsia="Times New Roman" w:cstheme="minorHAnsi"/>
          <w:color w:val="000000"/>
        </w:rPr>
        <w:t xml:space="preserve">complex </w:t>
      </w:r>
      <w:r>
        <w:rPr>
          <w:rFonts w:eastAsia="Times New Roman" w:cstheme="minorHAnsi"/>
          <w:color w:val="000000"/>
        </w:rPr>
        <w:t>multiple threats salmon face.</w:t>
      </w:r>
    </w:p>
    <w:p w14:paraId="1EFB96EB" w14:textId="77777777" w:rsidR="00AB023F" w:rsidRDefault="00AB023F" w:rsidP="00DF2943"/>
    <w:p w14:paraId="2E0AB795" w14:textId="7F396FCB" w:rsidR="00AB023F" w:rsidRPr="00AB023F" w:rsidRDefault="00AB023F" w:rsidP="00DF2943">
      <w:pPr>
        <w:pStyle w:val="Heading4"/>
      </w:pPr>
      <w:bookmarkStart w:id="150" w:name="_Toc55731641"/>
      <w:r>
        <w:t>Predator and prey sizes</w:t>
      </w:r>
      <w:bookmarkEnd w:id="150"/>
    </w:p>
    <w:p w14:paraId="02C6C17C" w14:textId="185B9AAD" w:rsidR="00223132" w:rsidRDefault="00223132" w:rsidP="00D832B0"/>
    <w:p w14:paraId="0D498C1C" w14:textId="6A38BDE0" w:rsidR="00223132" w:rsidRDefault="00D832B0" w:rsidP="00DF2943">
      <w:pPr>
        <w:ind w:firstLine="720"/>
      </w:pPr>
      <w:r>
        <w:t xml:space="preserve">Prey size was considerably larger in 2015 relative to 2016, with higher variation of prey sizes found within the Discovery Islands compared to the evermore consistent Johnstone Strait. Prey size increased with salmon size only in 2015 in the Discovery Islands, and for chum salmon this trend was more prevalent, pink salmon generally consumed smaller prey than chum salmon. Therefore, larger salmon only have an advantage when large prey are available, and the absence of large prey through most of the study area and time period is likely responsible for low feeding. </w:t>
      </w:r>
      <w:commentRangeStart w:id="151"/>
      <w:r>
        <w:t xml:space="preserve">This may or may not be a new phenomenon, since large zooplankton have been decreasing as a result of climate change, decreasing phytoplankton size and food web shifts in the North Pacific. The prey fields may differ now and historically, with diets including more harpacticoid copepods in the past </w:t>
      </w:r>
      <w:r w:rsidR="00D442C4">
        <w:t>as</w:t>
      </w:r>
      <w:r>
        <w:t xml:space="preserve"> </w:t>
      </w:r>
      <w:r w:rsidR="00D442C4">
        <w:t>significant</w:t>
      </w:r>
      <w:r>
        <w:t xml:space="preserve"> amounts of eelgrass habitats have been degraded over the generations. </w:t>
      </w:r>
      <w:r w:rsidR="00395245">
        <w:t>One recommendation to supplement salmon diets is through the rehabilitation of historic eelgrass habitats to provide invertebrate prey and shelter from predators that would benefit the ecosystem. Furthermore, future work should engage with the Kwakw</w:t>
      </w:r>
      <w:r w:rsidR="00395245" w:rsidRPr="004100FE">
        <w:rPr>
          <w:u w:val="single"/>
        </w:rPr>
        <w:t>a</w:t>
      </w:r>
      <w:r w:rsidR="00395245">
        <w:t>k</w:t>
      </w:r>
      <w:r w:rsidR="00395245" w:rsidRPr="004100FE">
        <w:rPr>
          <w:u w:val="single"/>
        </w:rPr>
        <w:t>a</w:t>
      </w:r>
      <w:r w:rsidR="00395245">
        <w:t xml:space="preserve">’wakw peoples on their traditional ecological knowledge of the area and how to best restore ecosystems in ways that are respectful and inclusive of traditional harvesting methods to increase quality of eelgrass habitat for salmon. </w:t>
      </w:r>
      <w:commentRangeEnd w:id="151"/>
      <w:r w:rsidR="00CA6C18">
        <w:rPr>
          <w:rStyle w:val="CommentReference"/>
        </w:rPr>
        <w:commentReference w:id="151"/>
      </w:r>
    </w:p>
    <w:p w14:paraId="0EDD1940" w14:textId="77777777" w:rsidR="00D442C4" w:rsidRDefault="00D442C4" w:rsidP="00D442C4"/>
    <w:p w14:paraId="24D8C5D2" w14:textId="3D8ABF63" w:rsidR="00D442C4" w:rsidRDefault="00D442C4" w:rsidP="00D442C4">
      <w:pPr>
        <w:pStyle w:val="Heading4"/>
      </w:pPr>
      <w:r>
        <w:t>Limitations and future directions</w:t>
      </w:r>
    </w:p>
    <w:p w14:paraId="59B09E46" w14:textId="4CFCD847" w:rsidR="00D442C4" w:rsidRDefault="00D442C4" w:rsidP="00DF2943">
      <w:pPr>
        <w:ind w:firstLine="720"/>
      </w:pPr>
    </w:p>
    <w:p w14:paraId="1B01EF7E" w14:textId="7EF83137" w:rsidR="00D442C4" w:rsidRDefault="00D442C4" w:rsidP="00DF2943">
      <w:pPr>
        <w:ind w:firstLine="720"/>
      </w:pPr>
      <w:r>
        <w:t xml:space="preserve">Zooplankton </w:t>
      </w:r>
      <w:r w:rsidR="00C4561F">
        <w:t>communities captured by horizontal net tows did not match what was found in juvenile salmon diets, demonstrating a need for alternative sampling techniques of prey fields. Since 201</w:t>
      </w:r>
      <w:r w:rsidR="00C4561F" w:rsidRPr="00C4561F">
        <w:rPr>
          <w:highlight w:val="yellow"/>
        </w:rPr>
        <w:t>X</w:t>
      </w:r>
      <w:r w:rsidR="00C4561F">
        <w:t>, the Hakai Institute’s Juvenile Salmon Program sampled zooplankton with oblique tows, which improved comparability with juvenile salmon diet composition and prey sizes (</w:t>
      </w:r>
      <w:r w:rsidR="00C4561F" w:rsidRPr="00C4561F">
        <w:rPr>
          <w:highlight w:val="yellow"/>
        </w:rPr>
        <w:t>ref</w:t>
      </w:r>
      <w:r w:rsidR="00C4561F">
        <w:t xml:space="preserve">). Therefore, in this current study, the horizontal net tows </w:t>
      </w:r>
      <w:r w:rsidR="000F1CA6">
        <w:t>were considered supplemental data, but the stomach samples themselves were used to assess the feeding conditions and prey availability.</w:t>
      </w:r>
    </w:p>
    <w:p w14:paraId="56A460ED" w14:textId="7B2743DA" w:rsidR="00D442C4" w:rsidRDefault="00D442C4" w:rsidP="00DF2943">
      <w:pPr>
        <w:ind w:firstLine="720"/>
      </w:pPr>
    </w:p>
    <w:p w14:paraId="1EA51105" w14:textId="6391091C" w:rsidR="00D442C4" w:rsidRDefault="000F1CA6" w:rsidP="009E76BC">
      <w:pPr>
        <w:ind w:firstLine="720"/>
      </w:pPr>
      <w:r>
        <w:t>Another limitation in the data is the lack of cooler years included in the study, since 2015 and 2016 were both warmer than average years. The warm “blob” in the North Pacific began in 2014, with increased temperatures along the coast into 2015 and 2016. However, temperatures were only slightly above average in these years, perhaps due to the sheltered nature of the region. Furthermore, the similar environmental conditions between years lends itself to investigating interannual variability separate from major temperature differences without compounded effects. In colder years, conditions may be expected to improve relative to zooplankton community composition and phenology timing with salmon migration, although future research is needed.</w:t>
      </w:r>
    </w:p>
    <w:p w14:paraId="6B6FA873" w14:textId="359E23C3" w:rsidR="009E76BC" w:rsidRDefault="009E76BC" w:rsidP="00DF2943">
      <w:pPr>
        <w:ind w:firstLine="720"/>
      </w:pPr>
    </w:p>
    <w:p w14:paraId="0ECEBD8B" w14:textId="0CDF4235" w:rsidR="009E76BC" w:rsidRDefault="009E76BC" w:rsidP="00DF2943">
      <w:pPr>
        <w:ind w:firstLine="720"/>
      </w:pPr>
      <w:r>
        <w:t xml:space="preserve">The impacts of open net fish farms on juvenile pink and chum salmon feeding is another component that should be further explored to aid in wild salmon conservation and management. The Juvenile Salmon Program has been monitoring sea lice on migrating juvenile salmon since 2017, so there isn’t data for 2015-2016 to correlate to stomach fullness of pink and chum salmon. However, it has been shown that juvenile sockeye salmon feeding declines with sea lice infection caused by salmon aquaculture in this area (Godwin et al) and is likely similar for pink and chum. These parasites tend to occur on adult salmon, but pose significant threats to small juveniles, and our research has shown juvenile salmon are already coping with foraging challenges in this area. Since the industry underreports the amounts of sea lice infections on juvenile wild salmon, more research and conservation measures are urgently needed to reduce the stress on stocks of salmon. </w:t>
      </w:r>
    </w:p>
    <w:p w14:paraId="4A8F940B" w14:textId="77777777" w:rsidR="0088217C" w:rsidRPr="00E52030" w:rsidRDefault="0088217C" w:rsidP="00DF2943"/>
    <w:p w14:paraId="143DD820" w14:textId="422AA091" w:rsidR="0007690A" w:rsidRDefault="005917B2" w:rsidP="00DF2943">
      <w:pPr>
        <w:pStyle w:val="Heading3"/>
      </w:pPr>
      <w:bookmarkStart w:id="152" w:name="_Toc55731642"/>
      <w:r>
        <w:t>Conclusion</w:t>
      </w:r>
      <w:bookmarkEnd w:id="152"/>
      <w:r w:rsidR="00BA5705">
        <w:tab/>
      </w:r>
    </w:p>
    <w:p w14:paraId="702A77CA" w14:textId="77777777" w:rsidR="00DF2943" w:rsidRDefault="00DF2943" w:rsidP="00DF2943"/>
    <w:p w14:paraId="27066E4B" w14:textId="77777777" w:rsidR="00A20B0B" w:rsidRDefault="00DF2943" w:rsidP="00DF2943">
      <w:r>
        <w:tab/>
        <w:t xml:space="preserve">Migration timing of juvenile salmon and zooplankton size and community composition </w:t>
      </w:r>
      <w:r w:rsidR="002114F6">
        <w:t>appears</w:t>
      </w:r>
      <w:r>
        <w:t xml:space="preserve"> to be </w:t>
      </w:r>
      <w:r w:rsidR="002114F6">
        <w:t>connected to</w:t>
      </w:r>
      <w:r>
        <w:t xml:space="preserve"> salmon species foraging opportunities and competitive interactions. </w:t>
      </w:r>
      <w:r w:rsidR="002114F6">
        <w:t xml:space="preserve">  Seasonality in diets, size and interactions were more pronounced in dynamic areas such as the Discovery Islands, where tidally mixed Johnstone Strait had low species diet overlap throughout.  Chum salmon consumed gelatinous prey, either </w:t>
      </w:r>
      <w:r w:rsidR="002114F6" w:rsidRPr="002114F6">
        <w:rPr>
          <w:i/>
          <w:iCs/>
        </w:rPr>
        <w:t>Oikopleura</w:t>
      </w:r>
      <w:r w:rsidR="002114F6">
        <w:t xml:space="preserve"> spp. or Cnidaria, in all but two time points, when abundant euphausiid eggs or calanoids and chaetognaths led to a shift in prey types. In those periods of increased feeding, pink and chum salmon diets overlapped, otherwise pink salmon foraged more generally, on small meroplankton and copepods with high dietary richness</w:t>
      </w:r>
      <w:r w:rsidR="00A20B0B">
        <w:t>.</w:t>
      </w:r>
    </w:p>
    <w:p w14:paraId="7B8E15E2" w14:textId="77777777" w:rsidR="00A20B0B" w:rsidRDefault="00A20B0B" w:rsidP="00DF2943"/>
    <w:p w14:paraId="504CBBDC" w14:textId="77777777" w:rsidR="00A20B0B" w:rsidRDefault="00A20B0B" w:rsidP="00DF2943">
      <w:r>
        <w:tab/>
        <w:t xml:space="preserve">In 2015, there was zooplankton community succession that aligned ideal prey size with migrating juvenile salmon, in mid-June, pink and chum salmon diets consisted of quality prey.  This resulted in pink and chum salmon being fatter and in better condition as compared to 2016. There was a mismatch of prey in 2016, with small zooplankton available throughout the season and lower gut fullness throughout, except late-May when early migrants fed on euphausiid eggs. </w:t>
      </w:r>
      <w:r w:rsidR="00F0441F">
        <w:t xml:space="preserve">This was comparable to juvenile sockeye salmon diets in the same time and place </w:t>
      </w:r>
      <w:r w:rsidR="00F0441F">
        <w:fldChar w:fldCharType="begin" w:fldLock="1"/>
      </w:r>
      <w:r w:rsidR="00F0441F">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2019)"},"properties":{"noteIndex":0},"schema":"https://github.com/citation-style-language/schema/raw/master/csl-citation.json"}</w:instrText>
      </w:r>
      <w:r w:rsidR="00F0441F">
        <w:fldChar w:fldCharType="separate"/>
      </w:r>
      <w:r w:rsidR="00F0441F" w:rsidRPr="00F0441F">
        <w:rPr>
          <w:noProof/>
        </w:rPr>
        <w:t>(James, 2019)</w:t>
      </w:r>
      <w:r w:rsidR="00F0441F">
        <w:fldChar w:fldCharType="end"/>
      </w:r>
      <w:r w:rsidR="00F0441F">
        <w:t xml:space="preserve">, therefore it reflected feeding conditions available to other planktivores, such as herring and birds. </w:t>
      </w:r>
    </w:p>
    <w:p w14:paraId="7FA424B0" w14:textId="77777777" w:rsidR="00F0441F" w:rsidRDefault="00F0441F" w:rsidP="00DF2943"/>
    <w:p w14:paraId="669ADFCB" w14:textId="03D4C020" w:rsidR="00F0441F" w:rsidRDefault="00F0441F" w:rsidP="00DF2943">
      <w:pPr>
        <w:sectPr w:rsidR="00F0441F" w:rsidSect="001210AF">
          <w:pgSz w:w="12240" w:h="15840"/>
          <w:pgMar w:top="1440" w:right="1440" w:bottom="1440" w:left="1440" w:header="708" w:footer="708" w:gutter="0"/>
          <w:cols w:space="708"/>
          <w:docGrid w:linePitch="360"/>
        </w:sectPr>
      </w:pPr>
      <w:r>
        <w:tab/>
        <w:t xml:space="preserve">Zooplankton availability for juvenile salmon is largely driven by bottom up effects and timing of migration and plankton blooms is </w:t>
      </w:r>
      <w:r w:rsidR="0027144B">
        <w:t>critically</w:t>
      </w:r>
      <w:r>
        <w:t xml:space="preserve"> important </w:t>
      </w:r>
      <w:r w:rsidR="0027144B">
        <w:t>f</w:t>
      </w:r>
      <w:r>
        <w:t>o</w:t>
      </w:r>
      <w:r w:rsidR="0027144B">
        <w:t>r</w:t>
      </w:r>
      <w:r>
        <w:t xml:space="preserve"> salmon surviv</w:t>
      </w:r>
      <w:r w:rsidR="0027144B">
        <w:t>al</w:t>
      </w:r>
      <w:r>
        <w:t xml:space="preserve"> to adulthood. However, in the context of climate change, salmon migration timing may shift since they u</w:t>
      </w:r>
      <w:r w:rsidR="0027144B">
        <w:t>tilize</w:t>
      </w:r>
      <w:r>
        <w:t xml:space="preserve"> temperature cues, and plankton bloom timing may also shift </w:t>
      </w:r>
      <w:r w:rsidR="0027144B">
        <w:t>from</w:t>
      </w:r>
      <w:r>
        <w:t xml:space="preserve"> weather and freshet</w:t>
      </w:r>
      <w:r w:rsidR="0027144B">
        <w:t xml:space="preserve"> conditions</w:t>
      </w:r>
      <w:r>
        <w:t xml:space="preserve">. </w:t>
      </w:r>
      <w:r w:rsidR="0027144B">
        <w:t xml:space="preserve"> Therefore, salmon interactions under differing scenarios of zooplankton community timing is needed to further understand how salmon may cope and adapt to challenging early life histories. Juvenile pink and chum experience food-limitation in southern British Columbia and the species have evolved strategies to coexist by either utilizing generalist or specialist feeding, respectively. Further studies on multiple species interactions during salmon outmigration is recommended to comprehend challenges and strengths of different species in response to environmental hardship. </w:t>
      </w:r>
    </w:p>
    <w:p w14:paraId="18721164" w14:textId="34E6AF37" w:rsidR="005917B2" w:rsidRDefault="005917B2" w:rsidP="00DF2943">
      <w:pPr>
        <w:pStyle w:val="Heading3"/>
      </w:pPr>
      <w:bookmarkStart w:id="153" w:name="_Toc55731643"/>
      <w:r>
        <w:t>Tables</w:t>
      </w:r>
      <w:bookmarkEnd w:id="153"/>
    </w:p>
    <w:p w14:paraId="7CB3B68C" w14:textId="77777777" w:rsidR="007F1E58" w:rsidRPr="007F1E58" w:rsidRDefault="007F1E58" w:rsidP="00DF2943"/>
    <w:p w14:paraId="067BE38E" w14:textId="2EAE69C6" w:rsidR="007F1E58" w:rsidRDefault="00E52030" w:rsidP="00DF2943">
      <w:pPr>
        <w:pStyle w:val="Heading9"/>
      </w:pPr>
      <w:bookmarkStart w:id="154" w:name="_Ref55574450"/>
      <w:bookmarkStart w:id="155" w:name="_Toc55731656"/>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1</w:t>
      </w:r>
      <w:r w:rsidR="00264B0C">
        <w:fldChar w:fldCharType="end"/>
      </w:r>
      <w:bookmarkEnd w:id="154"/>
      <w:r>
        <w:t xml:space="preserve"> </w:t>
      </w:r>
      <w:r w:rsidR="007F1E58">
        <w:t>Sampling</w:t>
      </w:r>
      <w:r w:rsidR="00C67B23">
        <w:t xml:space="preserve"> during </w:t>
      </w:r>
      <w:r w:rsidR="00AA5C3C">
        <w:t xml:space="preserve">salmon </w:t>
      </w:r>
      <w:r w:rsidR="00C67B23">
        <w:t>outmigration</w:t>
      </w:r>
      <w:r w:rsidR="00AA5C3C">
        <w:t xml:space="preserve"> (May to July)</w:t>
      </w:r>
      <w:r w:rsidR="00C67B23">
        <w:t xml:space="preserve"> </w:t>
      </w:r>
      <w:r w:rsidR="00644F18">
        <w:t>through</w:t>
      </w:r>
      <w:r w:rsidR="00AA5C3C">
        <w:t xml:space="preserve"> the</w:t>
      </w:r>
      <w:r w:rsidR="00644F18">
        <w:t xml:space="preserve"> Discovery Islands and </w:t>
      </w:r>
      <w:r w:rsidR="00AA5C3C">
        <w:t>Johnstone Strait in 2015 and 2016.</w:t>
      </w:r>
      <w:bookmarkEnd w:id="155"/>
    </w:p>
    <w:p w14:paraId="62625CA9" w14:textId="77777777" w:rsidR="0011224E" w:rsidRPr="0011224E" w:rsidRDefault="0011224E" w:rsidP="00DF2943"/>
    <w:p w14:paraId="62311531" w14:textId="4BF800FD" w:rsidR="0007690A" w:rsidRPr="0007690A" w:rsidRDefault="0007690A" w:rsidP="00DF2943">
      <w:r>
        <w:rPr>
          <w:noProof/>
          <w:lang w:eastAsia="en-CA"/>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stretch>
                      <a:fillRect/>
                    </a:stretch>
                  </pic:blipFill>
                  <pic:spPr>
                    <a:xfrm>
                      <a:off x="0" y="0"/>
                      <a:ext cx="8744315" cy="3190367"/>
                    </a:xfrm>
                    <a:prstGeom prst="rect">
                      <a:avLst/>
                    </a:prstGeom>
                  </pic:spPr>
                </pic:pic>
              </a:graphicData>
            </a:graphic>
          </wp:inline>
        </w:drawing>
      </w:r>
    </w:p>
    <w:p w14:paraId="625DA9C4" w14:textId="77777777" w:rsidR="007F1E58" w:rsidRDefault="007F1E58" w:rsidP="00DF2943"/>
    <w:p w14:paraId="42DE07EC" w14:textId="77777777" w:rsidR="0007690A" w:rsidRDefault="0007690A" w:rsidP="00DF2943">
      <w:pPr>
        <w:pStyle w:val="Heading9"/>
      </w:pPr>
      <w:r>
        <w:br w:type="page"/>
      </w:r>
    </w:p>
    <w:p w14:paraId="72DEC830" w14:textId="1FD3725E" w:rsidR="007F1E58" w:rsidRDefault="00E52030" w:rsidP="00DF2943">
      <w:pPr>
        <w:pStyle w:val="Heading9"/>
      </w:pPr>
      <w:bookmarkStart w:id="156" w:name="_Ref55657903"/>
      <w:bookmarkStart w:id="157" w:name="_Toc55731657"/>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2</w:t>
      </w:r>
      <w:r w:rsidR="00264B0C">
        <w:fldChar w:fldCharType="end"/>
      </w:r>
      <w:bookmarkEnd w:id="156"/>
      <w:r>
        <w:t xml:space="preserve"> </w:t>
      </w:r>
      <w:r w:rsidR="007F1E58">
        <w:t>Zooplankton relative abundance</w:t>
      </w:r>
      <w:r w:rsidR="00AA5C3C">
        <w:t xml:space="preserve"> (expressed as percent) by major groups.</w:t>
      </w:r>
      <w:bookmarkEnd w:id="157"/>
    </w:p>
    <w:p w14:paraId="3A5FCD2C" w14:textId="30287439" w:rsidR="007F1E58" w:rsidRDefault="007F1E58" w:rsidP="00DF2943"/>
    <w:p w14:paraId="2FAF3985" w14:textId="59E63A30" w:rsidR="0007690A" w:rsidRDefault="002F204B" w:rsidP="00223132">
      <w:r>
        <w:rPr>
          <w:noProof/>
        </w:rPr>
        <w:drawing>
          <wp:inline distT="0" distB="0" distL="0" distR="0" wp14:anchorId="70531914" wp14:editId="33857A60">
            <wp:extent cx="8229600" cy="3620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a:stretch>
                      <a:fillRect/>
                    </a:stretch>
                  </pic:blipFill>
                  <pic:spPr>
                    <a:xfrm>
                      <a:off x="0" y="0"/>
                      <a:ext cx="8229600" cy="3620770"/>
                    </a:xfrm>
                    <a:prstGeom prst="rect">
                      <a:avLst/>
                    </a:prstGeom>
                  </pic:spPr>
                </pic:pic>
              </a:graphicData>
            </a:graphic>
          </wp:inline>
        </w:drawing>
      </w:r>
      <w:r w:rsidR="0007690A">
        <w:br w:type="page"/>
      </w:r>
    </w:p>
    <w:p w14:paraId="7A19F4A5" w14:textId="2947BAE4" w:rsidR="007F1E58" w:rsidRDefault="00E52030" w:rsidP="00DF2943">
      <w:pPr>
        <w:pStyle w:val="Heading9"/>
      </w:pPr>
      <w:bookmarkStart w:id="158" w:name="_Ref55392890"/>
      <w:bookmarkStart w:id="159" w:name="_Toc55731658"/>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3</w:t>
      </w:r>
      <w:r w:rsidR="00264B0C">
        <w:fldChar w:fldCharType="end"/>
      </w:r>
      <w:bookmarkEnd w:id="158"/>
      <w:r w:rsidR="00AA5C3C">
        <w:t xml:space="preserve"> Summarized salmon biological data for 2015-2016 in DI-JS</w:t>
      </w:r>
      <w:r w:rsidR="007B36CA">
        <w:t xml:space="preserve">: </w:t>
      </w:r>
      <w:r w:rsidR="00AA5C3C">
        <w:t xml:space="preserve">fork length (FL), wet weight (WW), condition factor K, gut fullness (GFI), number of empty stomachs, diet overlap </w:t>
      </w:r>
      <w:r w:rsidR="007B36CA">
        <w:t>of</w:t>
      </w:r>
      <w:r w:rsidR="00AA5C3C">
        <w:t xml:space="preserve"> species</w:t>
      </w:r>
      <w:r w:rsidR="007B36CA">
        <w:t>,</w:t>
      </w:r>
      <w:r w:rsidR="00AA5C3C">
        <w:t xml:space="preserve"> and richness (number of prey </w:t>
      </w:r>
      <w:r w:rsidR="007B36CA">
        <w:t>taxa</w:t>
      </w:r>
      <w:r w:rsidR="00AA5C3C">
        <w:t xml:space="preserve">), expressed as mean </w:t>
      </w:r>
      <w:r w:rsidR="00AA5C3C" w:rsidRPr="00AA5C3C">
        <w:t>±</w:t>
      </w:r>
      <w:r w:rsidR="00AA5C3C">
        <w:t xml:space="preserve"> standard deviation.</w:t>
      </w:r>
      <w:bookmarkEnd w:id="159"/>
    </w:p>
    <w:p w14:paraId="4FB841A0" w14:textId="77777777" w:rsidR="0011224E" w:rsidRPr="0011224E" w:rsidRDefault="0011224E" w:rsidP="00DF2943"/>
    <w:p w14:paraId="54E165DA" w14:textId="7B33586B" w:rsidR="007F1E58" w:rsidRDefault="0007690A" w:rsidP="00DF2943">
      <w:r>
        <w:rPr>
          <w:noProof/>
          <w:lang w:eastAsia="en-CA"/>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stretch>
                      <a:fillRect/>
                    </a:stretch>
                  </pic:blipFill>
                  <pic:spPr>
                    <a:xfrm>
                      <a:off x="0" y="0"/>
                      <a:ext cx="8634650" cy="2174345"/>
                    </a:xfrm>
                    <a:prstGeom prst="rect">
                      <a:avLst/>
                    </a:prstGeom>
                  </pic:spPr>
                </pic:pic>
              </a:graphicData>
            </a:graphic>
          </wp:inline>
        </w:drawing>
      </w:r>
    </w:p>
    <w:p w14:paraId="02E2A9C0" w14:textId="77777777" w:rsidR="0007690A" w:rsidRDefault="0007690A" w:rsidP="00DF2943">
      <w:pPr>
        <w:pStyle w:val="Heading9"/>
        <w:sectPr w:rsidR="0007690A" w:rsidSect="0007690A">
          <w:pgSz w:w="15840" w:h="12240" w:orient="landscape"/>
          <w:pgMar w:top="1440" w:right="1440" w:bottom="1440" w:left="1440" w:header="708" w:footer="708" w:gutter="0"/>
          <w:cols w:space="708"/>
          <w:docGrid w:linePitch="360"/>
        </w:sectPr>
      </w:pPr>
    </w:p>
    <w:p w14:paraId="6F96A2D4" w14:textId="72076161" w:rsidR="0011224E" w:rsidRPr="0011224E" w:rsidRDefault="00E52030" w:rsidP="00DF2943">
      <w:pPr>
        <w:pStyle w:val="Heading9"/>
      </w:pPr>
      <w:bookmarkStart w:id="160" w:name="_Toc55731659"/>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4</w:t>
      </w:r>
      <w:r w:rsidR="00264B0C">
        <w:fldChar w:fldCharType="end"/>
      </w:r>
      <w:r>
        <w:t xml:space="preserve"> </w:t>
      </w:r>
      <w:r w:rsidR="007F1E58">
        <w:t>Diet composition summary (% wet weight) of juvenile salmon by site and year</w:t>
      </w:r>
      <w:r w:rsidR="00AA5C3C">
        <w:t>.</w:t>
      </w:r>
      <w:bookmarkEnd w:id="160"/>
    </w:p>
    <w:p w14:paraId="25125B1B" w14:textId="645A178A" w:rsidR="007F1E58" w:rsidRPr="007F1E58" w:rsidRDefault="007F1E58" w:rsidP="00DF2943"/>
    <w:p w14:paraId="15CF6758" w14:textId="14E4B4CA" w:rsidR="00BA5705" w:rsidRPr="00BA5705" w:rsidRDefault="002F204B" w:rsidP="00DF2943">
      <w:r>
        <w:rPr>
          <w:noProof/>
        </w:rPr>
        <w:drawing>
          <wp:inline distT="0" distB="0" distL="0" distR="0" wp14:anchorId="24F86FAB" wp14:editId="6C91B42A">
            <wp:extent cx="5219700" cy="5194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a:stretch>
                      <a:fillRect/>
                    </a:stretch>
                  </pic:blipFill>
                  <pic:spPr>
                    <a:xfrm>
                      <a:off x="0" y="0"/>
                      <a:ext cx="5219700" cy="5194300"/>
                    </a:xfrm>
                    <a:prstGeom prst="rect">
                      <a:avLst/>
                    </a:prstGeom>
                  </pic:spPr>
                </pic:pic>
              </a:graphicData>
            </a:graphic>
          </wp:inline>
        </w:drawing>
      </w:r>
      <w:r w:rsidR="00BA5705">
        <w:br w:type="page"/>
      </w:r>
    </w:p>
    <w:p w14:paraId="640F0DD1" w14:textId="7613BA7C" w:rsidR="005917B2" w:rsidRDefault="005917B2" w:rsidP="00DF2943">
      <w:pPr>
        <w:pStyle w:val="Heading3"/>
      </w:pPr>
      <w:bookmarkStart w:id="161" w:name="_Toc55731644"/>
      <w:r>
        <w:t>Figures</w:t>
      </w:r>
      <w:bookmarkEnd w:id="161"/>
    </w:p>
    <w:p w14:paraId="7A02D985" w14:textId="02920007" w:rsidR="007F1E58" w:rsidRDefault="007F1E58" w:rsidP="00DF2943"/>
    <w:p w14:paraId="3617AC9D" w14:textId="5FB26527" w:rsidR="003B545F" w:rsidRDefault="00232862" w:rsidP="00DF2943">
      <w:r>
        <w:rPr>
          <w:noProof/>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3"/>
                    <a:stretch>
                      <a:fillRect/>
                    </a:stretch>
                  </pic:blipFill>
                  <pic:spPr>
                    <a:xfrm>
                      <a:off x="0" y="0"/>
                      <a:ext cx="5943600" cy="4245610"/>
                    </a:xfrm>
                    <a:prstGeom prst="rect">
                      <a:avLst/>
                    </a:prstGeom>
                  </pic:spPr>
                </pic:pic>
              </a:graphicData>
            </a:graphic>
          </wp:inline>
        </w:drawing>
      </w:r>
    </w:p>
    <w:p w14:paraId="41786AE8" w14:textId="77777777" w:rsidR="0011224E" w:rsidRPr="007F1E58" w:rsidRDefault="0011224E" w:rsidP="00DF2943"/>
    <w:p w14:paraId="51218E7A" w14:textId="3FFF2193" w:rsidR="007F1E58" w:rsidRDefault="00E52030" w:rsidP="00DF2943">
      <w:pPr>
        <w:pStyle w:val="Caption"/>
      </w:pPr>
      <w:bookmarkStart w:id="162" w:name="_Ref55574432"/>
      <w:bookmarkStart w:id="163" w:name="_Toc55731670"/>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1</w:t>
      </w:r>
      <w:r w:rsidR="00D442C4">
        <w:fldChar w:fldCharType="end"/>
      </w:r>
      <w:bookmarkEnd w:id="162"/>
      <w:r>
        <w:t xml:space="preserve"> </w:t>
      </w:r>
      <w:r w:rsidR="007F1E58">
        <w:t>Map</w:t>
      </w:r>
      <w:r w:rsidR="00AA5C3C">
        <w:t xml:space="preserve"> of </w:t>
      </w:r>
      <w:r w:rsidR="006E0CC9">
        <w:t>sampling sites for Discovery Islands and Johnstone Strait during May to July 2015-2016. Inset map (left) shows B.C. coast with study location in red.</w:t>
      </w:r>
      <w:bookmarkEnd w:id="163"/>
    </w:p>
    <w:p w14:paraId="2818C8D7" w14:textId="4F1D8F61" w:rsidR="007F1E58" w:rsidRDefault="007F1E58" w:rsidP="00DF2943"/>
    <w:p w14:paraId="3C12533B" w14:textId="70CAEEBC" w:rsidR="003B545F" w:rsidRDefault="003B545F" w:rsidP="00DF2943"/>
    <w:p w14:paraId="267BD565" w14:textId="32685510" w:rsidR="007F1E58" w:rsidRDefault="007F1E58" w:rsidP="00DF2943">
      <w:pPr>
        <w:pStyle w:val="Caption"/>
      </w:pPr>
    </w:p>
    <w:p w14:paraId="27913A36" w14:textId="13A980A2" w:rsidR="007F1E58" w:rsidRDefault="007F1E58" w:rsidP="00DF2943"/>
    <w:p w14:paraId="68B8809E" w14:textId="7973CD8D" w:rsidR="003B545F" w:rsidRDefault="003B545F" w:rsidP="00DF2943"/>
    <w:p w14:paraId="31CB9951" w14:textId="724DCE91" w:rsidR="0011224E" w:rsidRDefault="00373BAB" w:rsidP="00DF2943">
      <w:r>
        <w:rPr>
          <w:noProof/>
          <w:lang w:eastAsia="en-CA"/>
        </w:rPr>
        <w:drawing>
          <wp:inline distT="0" distB="0" distL="0" distR="0" wp14:anchorId="2DFA74C8" wp14:editId="1DEB5C1C">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4"/>
                    <a:stretch>
                      <a:fillRect/>
                    </a:stretch>
                  </pic:blipFill>
                  <pic:spPr>
                    <a:xfrm>
                      <a:off x="0" y="0"/>
                      <a:ext cx="5943600" cy="5943600"/>
                    </a:xfrm>
                    <a:prstGeom prst="rect">
                      <a:avLst/>
                    </a:prstGeom>
                  </pic:spPr>
                </pic:pic>
              </a:graphicData>
            </a:graphic>
          </wp:inline>
        </w:drawing>
      </w:r>
    </w:p>
    <w:p w14:paraId="6CE85B1B" w14:textId="19DF614D" w:rsidR="007F1E58" w:rsidRDefault="00E52030" w:rsidP="00DF2943">
      <w:pPr>
        <w:pStyle w:val="Caption"/>
      </w:pPr>
      <w:bookmarkStart w:id="164" w:name="_Ref51685434"/>
      <w:bookmarkStart w:id="165" w:name="_Toc55731671"/>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2</w:t>
      </w:r>
      <w:r w:rsidR="00D442C4">
        <w:fldChar w:fldCharType="end"/>
      </w:r>
      <w:bookmarkEnd w:id="164"/>
      <w:r>
        <w:t xml:space="preserve"> </w:t>
      </w:r>
      <w:r w:rsidR="007F1E58">
        <w:t>Zooplankton relative abundance</w:t>
      </w:r>
      <w:r w:rsidR="006E0CC9">
        <w:t xml:space="preserve"> for site and sampling period in 2015-2016. “X” indicates missing zooplankton data to pair with salmon data. Note: June 5</w:t>
      </w:r>
      <w:r w:rsidR="006E0CC9" w:rsidRPr="006E0CC9">
        <w:rPr>
          <w:vertAlign w:val="superscript"/>
        </w:rPr>
        <w:t>th</w:t>
      </w:r>
      <w:r w:rsidR="006E0CC9">
        <w:t xml:space="preserve"> and 7</w:t>
      </w:r>
      <w:r w:rsidR="006E0CC9" w:rsidRPr="006E0CC9">
        <w:rPr>
          <w:vertAlign w:val="superscript"/>
        </w:rPr>
        <w:t>th</w:t>
      </w:r>
      <w:r w:rsidR="006E0CC9">
        <w:t xml:space="preserve"> 2015 in DI </w:t>
      </w:r>
      <w:r w:rsidR="00B776B3">
        <w:t>was</w:t>
      </w:r>
      <w:r w:rsidR="006E0CC9">
        <w:t xml:space="preserve"> shown as two separate sampling events due to pink and chum being sampled on different dates.</w:t>
      </w:r>
      <w:bookmarkEnd w:id="165"/>
    </w:p>
    <w:p w14:paraId="1C752FE3" w14:textId="3D3D46E8" w:rsidR="007F1E58" w:rsidRDefault="007F1E58" w:rsidP="00DF2943"/>
    <w:p w14:paraId="72D60659" w14:textId="04FB15BA" w:rsidR="003B545F" w:rsidRDefault="003B545F" w:rsidP="00DF2943">
      <w:r>
        <w:rPr>
          <w:noProof/>
          <w:lang w:eastAsia="en-CA"/>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stretch>
                      <a:fillRect/>
                    </a:stretch>
                  </pic:blipFill>
                  <pic:spPr>
                    <a:xfrm>
                      <a:off x="0" y="0"/>
                      <a:ext cx="6576351" cy="5352419"/>
                    </a:xfrm>
                    <a:prstGeom prst="rect">
                      <a:avLst/>
                    </a:prstGeom>
                  </pic:spPr>
                </pic:pic>
              </a:graphicData>
            </a:graphic>
          </wp:inline>
        </w:drawing>
      </w:r>
    </w:p>
    <w:p w14:paraId="2F7D37B8" w14:textId="77777777" w:rsidR="0011224E" w:rsidRDefault="0011224E" w:rsidP="00DF2943"/>
    <w:p w14:paraId="1CF320B9" w14:textId="15C28E29" w:rsidR="007F1E58" w:rsidRDefault="00E52030" w:rsidP="00DF2943">
      <w:pPr>
        <w:pStyle w:val="Caption"/>
      </w:pPr>
      <w:bookmarkStart w:id="166" w:name="_Ref55657959"/>
      <w:bookmarkStart w:id="167" w:name="_Toc55731672"/>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3</w:t>
      </w:r>
      <w:r w:rsidR="00D442C4">
        <w:fldChar w:fldCharType="end"/>
      </w:r>
      <w:bookmarkEnd w:id="166"/>
      <w:r>
        <w:t xml:space="preserve"> </w:t>
      </w:r>
      <w:r w:rsidR="007F1E58">
        <w:t>Diet composition</w:t>
      </w:r>
      <w:r w:rsidR="006E0CC9">
        <w:t xml:space="preserve"> of major prey groups by relative biomass of juvenile pink (“PI”, outlined in pink) and chum (“CU”, outlined in dark green) salmon during outmigration in 2015-2016.</w:t>
      </w:r>
      <w:bookmarkEnd w:id="167"/>
    </w:p>
    <w:p w14:paraId="5689D6E9" w14:textId="0CA02859" w:rsidR="007F1E58" w:rsidRDefault="007F1E58" w:rsidP="00DF2943"/>
    <w:p w14:paraId="75E4B162" w14:textId="7073BA18" w:rsidR="007F1E58" w:rsidRDefault="007F1E58" w:rsidP="00DF2943"/>
    <w:p w14:paraId="22B72F0B" w14:textId="3DFB1C63" w:rsidR="003B545F" w:rsidRDefault="00C40679" w:rsidP="00DF2943">
      <w:r>
        <w:rPr>
          <w:noProof/>
        </w:rPr>
        <w:drawing>
          <wp:inline distT="0" distB="0" distL="0" distR="0" wp14:anchorId="5F950F26" wp14:editId="657CCDA4">
            <wp:extent cx="5943600" cy="5151120"/>
            <wp:effectExtent l="0" t="0" r="0" b="508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6"/>
                    <a:stretch>
                      <a:fillRect/>
                    </a:stretch>
                  </pic:blipFill>
                  <pic:spPr>
                    <a:xfrm>
                      <a:off x="0" y="0"/>
                      <a:ext cx="5943600" cy="5151120"/>
                    </a:xfrm>
                    <a:prstGeom prst="rect">
                      <a:avLst/>
                    </a:prstGeom>
                  </pic:spPr>
                </pic:pic>
              </a:graphicData>
            </a:graphic>
          </wp:inline>
        </w:drawing>
      </w:r>
    </w:p>
    <w:p w14:paraId="73F5072B" w14:textId="77777777" w:rsidR="006E0CC9" w:rsidRDefault="006E0CC9" w:rsidP="00DF2943"/>
    <w:p w14:paraId="46D91ACD" w14:textId="5C1A1708" w:rsidR="00D708D5" w:rsidRDefault="00E52030" w:rsidP="00DF2943">
      <w:pPr>
        <w:pStyle w:val="Caption"/>
      </w:pPr>
      <w:bookmarkStart w:id="168" w:name="_Ref55657992"/>
      <w:bookmarkStart w:id="169" w:name="_Toc55731673"/>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4</w:t>
      </w:r>
      <w:r w:rsidR="00D442C4">
        <w:fldChar w:fldCharType="end"/>
      </w:r>
      <w:bookmarkEnd w:id="168"/>
      <w:r>
        <w:t xml:space="preserve"> </w:t>
      </w:r>
      <w:r w:rsidR="00D708D5">
        <w:t>Non-metric multidimensional scaling (NMDS) ordination plot of diet composition of pink (open circles) and chum (filled circles) salmon in Discovery Islands (red) and Johnstone Strait (blue) during outmigration (May to July) of 2015 and 2016. Main taxonomic prey groups were overlaid as arrows, with overlapping labels not shown (Euphausiidae eggs, Balanomorpha, Echinodermata, Cladocera, Decapoda)</w:t>
      </w:r>
      <w:r w:rsidR="00C40679">
        <w:t>.</w:t>
      </w:r>
      <w:bookmarkEnd w:id="169"/>
    </w:p>
    <w:p w14:paraId="4D327CE0" w14:textId="77777777" w:rsidR="00741797" w:rsidRDefault="00741797" w:rsidP="00DF2943">
      <w:pPr>
        <w:pStyle w:val="Caption"/>
        <w:sectPr w:rsidR="00741797" w:rsidSect="001210AF">
          <w:pgSz w:w="12240" w:h="15840"/>
          <w:pgMar w:top="1440" w:right="1440" w:bottom="1440" w:left="1440" w:header="708" w:footer="708" w:gutter="0"/>
          <w:cols w:space="708"/>
          <w:docGrid w:linePitch="360"/>
        </w:sectPr>
      </w:pPr>
    </w:p>
    <w:p w14:paraId="31546695" w14:textId="1A32E4BA" w:rsidR="00741797" w:rsidRDefault="00741797" w:rsidP="00DF2943">
      <w:r>
        <w:rPr>
          <w:noProof/>
        </w:rPr>
        <w:drawing>
          <wp:inline distT="0" distB="0" distL="0" distR="0" wp14:anchorId="2D7D7A61" wp14:editId="03EE7327">
            <wp:extent cx="8229600" cy="5422900"/>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7"/>
                    <a:stretch>
                      <a:fillRect/>
                    </a:stretch>
                  </pic:blipFill>
                  <pic:spPr>
                    <a:xfrm>
                      <a:off x="0" y="0"/>
                      <a:ext cx="8229600" cy="5422900"/>
                    </a:xfrm>
                    <a:prstGeom prst="rect">
                      <a:avLst/>
                    </a:prstGeom>
                  </pic:spPr>
                </pic:pic>
              </a:graphicData>
            </a:graphic>
          </wp:inline>
        </w:drawing>
      </w:r>
    </w:p>
    <w:p w14:paraId="0941B6F4" w14:textId="47B6B8AA" w:rsidR="00741797" w:rsidRPr="00741797" w:rsidRDefault="00741797" w:rsidP="00DF2943">
      <w:pPr>
        <w:pStyle w:val="Caption"/>
        <w:sectPr w:rsidR="00741797" w:rsidRPr="00741797" w:rsidSect="00741797">
          <w:pgSz w:w="15840" w:h="12240" w:orient="landscape"/>
          <w:pgMar w:top="1440" w:right="1440" w:bottom="1440" w:left="1440" w:header="708" w:footer="708" w:gutter="0"/>
          <w:cols w:space="708"/>
          <w:docGrid w:linePitch="360"/>
        </w:sectPr>
      </w:pPr>
      <w:bookmarkStart w:id="170" w:name="_Ref55287734"/>
      <w:bookmarkStart w:id="171" w:name="_Toc55731674"/>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5</w:t>
      </w:r>
      <w:r w:rsidR="00D442C4">
        <w:fldChar w:fldCharType="end"/>
      </w:r>
      <w:bookmarkEnd w:id="170"/>
      <w:r>
        <w:t xml:space="preserve"> Cluster dendrogram of temporal data (will color by red and blue for two main clusters, leaving three outliers as grey).</w:t>
      </w:r>
      <w:bookmarkEnd w:id="171"/>
    </w:p>
    <w:p w14:paraId="26361CC9" w14:textId="47466C30" w:rsidR="0011224E" w:rsidRDefault="00D708D5" w:rsidP="00223132">
      <w:r>
        <w:rPr>
          <w:noProof/>
        </w:rPr>
        <w:drawing>
          <wp:inline distT="0" distB="0" distL="0" distR="0" wp14:anchorId="6FF0A4F7" wp14:editId="6CBC8B8D">
            <wp:extent cx="8229600" cy="52368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8"/>
                    <a:stretch>
                      <a:fillRect/>
                    </a:stretch>
                  </pic:blipFill>
                  <pic:spPr>
                    <a:xfrm>
                      <a:off x="0" y="0"/>
                      <a:ext cx="8229600" cy="5236845"/>
                    </a:xfrm>
                    <a:prstGeom prst="rect">
                      <a:avLst/>
                    </a:prstGeom>
                  </pic:spPr>
                </pic:pic>
              </a:graphicData>
            </a:graphic>
          </wp:inline>
        </w:drawing>
      </w:r>
      <w:r w:rsidR="00223132">
        <w:t xml:space="preserve"> </w:t>
      </w:r>
    </w:p>
    <w:p w14:paraId="5D1C150B" w14:textId="122DAE9F" w:rsidR="00D708D5" w:rsidRDefault="00E52030" w:rsidP="00DF2943">
      <w:pPr>
        <w:pStyle w:val="Caption"/>
        <w:sectPr w:rsidR="00D708D5" w:rsidSect="00D708D5">
          <w:pgSz w:w="15840" w:h="12240" w:orient="landscape"/>
          <w:pgMar w:top="1440" w:right="1440" w:bottom="1440" w:left="1440" w:header="708" w:footer="708" w:gutter="0"/>
          <w:cols w:space="708"/>
          <w:docGrid w:linePitch="360"/>
        </w:sectPr>
      </w:pPr>
      <w:bookmarkStart w:id="172" w:name="_Ref55296001"/>
      <w:bookmarkStart w:id="173" w:name="_Toc55731675"/>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6</w:t>
      </w:r>
      <w:r w:rsidR="00D442C4">
        <w:fldChar w:fldCharType="end"/>
      </w:r>
      <w:bookmarkEnd w:id="172"/>
      <w:r>
        <w:t xml:space="preserve"> </w:t>
      </w:r>
      <w:r w:rsidR="00D708D5">
        <w:t>Gut fullness indices (GFI) for juvenile pink and chum salmon in DI-JS, 2015-2016, with overlap shown in dark red.</w:t>
      </w:r>
      <w:bookmarkEnd w:id="173"/>
      <w:r w:rsidR="0011224E">
        <w:br w:type="page"/>
      </w:r>
    </w:p>
    <w:p w14:paraId="6DF3D384" w14:textId="39145C0C" w:rsidR="0011224E" w:rsidRDefault="0011224E" w:rsidP="00DF2943"/>
    <w:p w14:paraId="1D6B7862" w14:textId="77777777" w:rsidR="00C3611D" w:rsidRDefault="00C3611D" w:rsidP="00DF2943"/>
    <w:p w14:paraId="131A9A60" w14:textId="449A9E22" w:rsidR="00C3611D" w:rsidRPr="00C3611D" w:rsidRDefault="00C3611D" w:rsidP="00DF2943">
      <w:r>
        <w:rPr>
          <w:noProof/>
          <w:lang w:eastAsia="en-CA"/>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39"/>
                    <a:stretch>
                      <a:fillRect/>
                    </a:stretch>
                  </pic:blipFill>
                  <pic:spPr>
                    <a:xfrm>
                      <a:off x="0" y="0"/>
                      <a:ext cx="5943600" cy="4837430"/>
                    </a:xfrm>
                    <a:prstGeom prst="rect">
                      <a:avLst/>
                    </a:prstGeom>
                  </pic:spPr>
                </pic:pic>
              </a:graphicData>
            </a:graphic>
          </wp:inline>
        </w:drawing>
      </w:r>
    </w:p>
    <w:p w14:paraId="048D5DDA" w14:textId="77777777" w:rsidR="007F1E58" w:rsidRDefault="007F1E58" w:rsidP="00DF2943"/>
    <w:p w14:paraId="5A74B1DA" w14:textId="72B28BDE" w:rsidR="007F1E58" w:rsidRDefault="00E52030" w:rsidP="00DF2943">
      <w:pPr>
        <w:pStyle w:val="Caption"/>
      </w:pPr>
      <w:bookmarkStart w:id="174" w:name="_Ref55658122"/>
      <w:bookmarkStart w:id="175" w:name="_Toc55731676"/>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7</w:t>
      </w:r>
      <w:r w:rsidR="00D442C4">
        <w:fldChar w:fldCharType="end"/>
      </w:r>
      <w:bookmarkEnd w:id="174"/>
      <w:r>
        <w:t xml:space="preserve"> </w:t>
      </w:r>
      <w:r w:rsidR="00C3611D">
        <w:t>Juvenile salmon condition during outmigration through DI-JS in 2015-2016. The red dotted line separates fish in good condition (high weight relative to length, &gt;1) and fish in poor condition (low weight relative to length, &lt;1).</w:t>
      </w:r>
      <w:bookmarkEnd w:id="175"/>
    </w:p>
    <w:p w14:paraId="0E7D240C" w14:textId="0894B6B8" w:rsidR="00D442C4" w:rsidRDefault="00D442C4" w:rsidP="00D442C4">
      <w:r>
        <w:br w:type="page"/>
      </w:r>
    </w:p>
    <w:p w14:paraId="4C325CD4" w14:textId="1D4FE0E9" w:rsidR="00D442C4" w:rsidRDefault="00D442C4" w:rsidP="00D442C4">
      <w:r>
        <w:rPr>
          <w:noProof/>
        </w:rPr>
        <w:drawing>
          <wp:inline distT="0" distB="0" distL="0" distR="0" wp14:anchorId="1C7415F3" wp14:editId="03520AB0">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a:stretch>
                      <a:fillRect/>
                    </a:stretch>
                  </pic:blipFill>
                  <pic:spPr>
                    <a:xfrm>
                      <a:off x="0" y="0"/>
                      <a:ext cx="5943600" cy="5943600"/>
                    </a:xfrm>
                    <a:prstGeom prst="rect">
                      <a:avLst/>
                    </a:prstGeom>
                  </pic:spPr>
                </pic:pic>
              </a:graphicData>
            </a:graphic>
          </wp:inline>
        </w:drawing>
      </w:r>
    </w:p>
    <w:p w14:paraId="3D227E31" w14:textId="453BE479" w:rsidR="00D442C4" w:rsidRPr="00D442C4" w:rsidRDefault="00D442C4" w:rsidP="00D442C4">
      <w:pPr>
        <w:pStyle w:val="Caption"/>
      </w:pPr>
      <w:bookmarkStart w:id="176" w:name="_Ref55823359"/>
      <w:r>
        <w:t xml:space="preserve">Figure </w:t>
      </w:r>
      <w:r>
        <w:fldChar w:fldCharType="begin"/>
      </w:r>
      <w:r>
        <w:instrText xml:space="preserve"> STYLEREF 2 \s </w:instrText>
      </w:r>
      <w:r>
        <w:fldChar w:fldCharType="separate"/>
      </w:r>
      <w:r>
        <w:rPr>
          <w:noProof/>
        </w:rPr>
        <w:t>3</w:t>
      </w:r>
      <w:r>
        <w:fldChar w:fldCharType="end"/>
      </w:r>
      <w:r>
        <w:t>.</w:t>
      </w:r>
      <w:r>
        <w:fldChar w:fldCharType="begin"/>
      </w:r>
      <w:r>
        <w:instrText xml:space="preserve"> SEQ Figure \* ARABIC \s 2 </w:instrText>
      </w:r>
      <w:r>
        <w:fldChar w:fldCharType="separate"/>
      </w:r>
      <w:r>
        <w:rPr>
          <w:noProof/>
        </w:rPr>
        <w:t>8</w:t>
      </w:r>
      <w:r>
        <w:fldChar w:fldCharType="end"/>
      </w:r>
      <w:bookmarkEnd w:id="176"/>
      <w:r>
        <w:t xml:space="preserve"> Cumulative prey curves for Discovery Islands (red) and Johnstone Strait (blue) juvenile pink (open circles) and chum salmon (closed circles) in 2015 and 2016 outmigration.</w:t>
      </w:r>
    </w:p>
    <w:p w14:paraId="4F4AF3E5" w14:textId="58671476" w:rsidR="003304B3" w:rsidRDefault="003304B3" w:rsidP="00DF2943">
      <w:r>
        <w:br w:type="page"/>
      </w:r>
    </w:p>
    <w:p w14:paraId="0588D95F" w14:textId="682FE333" w:rsidR="003304B3" w:rsidRDefault="003304B3" w:rsidP="00DF2943">
      <w:r>
        <w:rPr>
          <w:noProof/>
        </w:rPr>
        <w:drawing>
          <wp:inline distT="0" distB="0" distL="0" distR="0" wp14:anchorId="336B638B" wp14:editId="618C8DFC">
            <wp:extent cx="5943600" cy="4379595"/>
            <wp:effectExtent l="0" t="0" r="0" b="1905"/>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41"/>
                    <a:stretch>
                      <a:fillRect/>
                    </a:stretch>
                  </pic:blipFill>
                  <pic:spPr>
                    <a:xfrm>
                      <a:off x="0" y="0"/>
                      <a:ext cx="5943600" cy="4379595"/>
                    </a:xfrm>
                    <a:prstGeom prst="rect">
                      <a:avLst/>
                    </a:prstGeom>
                  </pic:spPr>
                </pic:pic>
              </a:graphicData>
            </a:graphic>
          </wp:inline>
        </w:drawing>
      </w:r>
    </w:p>
    <w:p w14:paraId="102BFDE9" w14:textId="22507196" w:rsidR="003304B3" w:rsidRDefault="003304B3" w:rsidP="00DF2943"/>
    <w:p w14:paraId="03224889" w14:textId="51AB3C1A" w:rsidR="003304B3" w:rsidRDefault="003304B3" w:rsidP="00DF2943">
      <w:pPr>
        <w:pStyle w:val="Caption"/>
      </w:pPr>
      <w:bookmarkStart w:id="177" w:name="_Ref55290628"/>
      <w:bookmarkStart w:id="178" w:name="_Toc55731677"/>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9</w:t>
      </w:r>
      <w:r w:rsidR="00D442C4">
        <w:fldChar w:fldCharType="end"/>
      </w:r>
      <w:bookmarkEnd w:id="177"/>
      <w:r>
        <w:t xml:space="preserve"> Juvenile salmon diet composition by prey size class (mm). Only digestive state 1 “fresh” zooplankton prey were included to calculate the mean relative biomass by date and species. For each sampling event, “PI” is pink on the left, and “CU” is chum on the right.</w:t>
      </w:r>
      <w:bookmarkEnd w:id="178"/>
    </w:p>
    <w:p w14:paraId="61A348EF" w14:textId="77777777" w:rsidR="00EF00EA" w:rsidRDefault="00EF00EA" w:rsidP="00DF2943">
      <w:pPr>
        <w:sectPr w:rsidR="00EF00EA" w:rsidSect="001210AF">
          <w:pgSz w:w="12240" w:h="15840"/>
          <w:pgMar w:top="1440" w:right="1440" w:bottom="1440" w:left="1440" w:header="708" w:footer="708" w:gutter="0"/>
          <w:cols w:space="708"/>
          <w:docGrid w:linePitch="360"/>
        </w:sectPr>
      </w:pPr>
    </w:p>
    <w:p w14:paraId="4A75EA7B" w14:textId="213DAB38" w:rsidR="00EF00EA" w:rsidRDefault="00EF00EA" w:rsidP="00DF2943">
      <w:r>
        <w:rPr>
          <w:noProof/>
        </w:rPr>
        <w:drawing>
          <wp:inline distT="0" distB="0" distL="0" distR="0" wp14:anchorId="55DE3818" wp14:editId="06BBDB6B">
            <wp:extent cx="8229600" cy="4863465"/>
            <wp:effectExtent l="0" t="0" r="0" b="635"/>
            <wp:docPr id="30" name="Picture 3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catter chart&#10;&#10;Description automatically generated"/>
                    <pic:cNvPicPr/>
                  </pic:nvPicPr>
                  <pic:blipFill>
                    <a:blip r:embed="rId42"/>
                    <a:stretch>
                      <a:fillRect/>
                    </a:stretch>
                  </pic:blipFill>
                  <pic:spPr>
                    <a:xfrm>
                      <a:off x="0" y="0"/>
                      <a:ext cx="8229600" cy="4863465"/>
                    </a:xfrm>
                    <a:prstGeom prst="rect">
                      <a:avLst/>
                    </a:prstGeom>
                  </pic:spPr>
                </pic:pic>
              </a:graphicData>
            </a:graphic>
          </wp:inline>
        </w:drawing>
      </w:r>
    </w:p>
    <w:p w14:paraId="0071D402" w14:textId="77777777" w:rsidR="00EF00EA" w:rsidRDefault="00EF00EA" w:rsidP="00DF2943"/>
    <w:p w14:paraId="52DF83C6" w14:textId="156FA972" w:rsidR="002F204B" w:rsidRDefault="00EF00EA" w:rsidP="00DF2943">
      <w:pPr>
        <w:pStyle w:val="Caption"/>
        <w:sectPr w:rsidR="002F204B" w:rsidSect="00EF00EA">
          <w:pgSz w:w="15840" w:h="12240" w:orient="landscape"/>
          <w:pgMar w:top="1440" w:right="1440" w:bottom="1440" w:left="1440" w:header="708" w:footer="708" w:gutter="0"/>
          <w:cols w:space="708"/>
          <w:docGrid w:linePitch="360"/>
        </w:sectPr>
      </w:pPr>
      <w:bookmarkStart w:id="179" w:name="_Ref55295297"/>
      <w:bookmarkStart w:id="180" w:name="_Toc55731678"/>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10</w:t>
      </w:r>
      <w:r w:rsidR="00D442C4">
        <w:fldChar w:fldCharType="end"/>
      </w:r>
      <w:bookmarkEnd w:id="179"/>
      <w:r>
        <w:t xml:space="preserve"> Predator and prey size relationships by species, date and region. A) chum salmon predator prey relationships, colored by sampling date (light is early season and dark is late season) and B) pink salmon predator prey relationships, colored by sampling date</w:t>
      </w:r>
      <w:r w:rsidR="002F204B">
        <w:t>.</w:t>
      </w:r>
      <w:bookmarkEnd w:id="180"/>
    </w:p>
    <w:p w14:paraId="1DFCA4E7" w14:textId="129F4E1C" w:rsidR="005917B2" w:rsidRDefault="005917B2" w:rsidP="00DF2943">
      <w:pPr>
        <w:pStyle w:val="Heading2"/>
      </w:pPr>
      <w:bookmarkStart w:id="181" w:name="_Toc55731645"/>
      <w:r>
        <w:t>Conclusion</w:t>
      </w:r>
      <w:bookmarkEnd w:id="181"/>
    </w:p>
    <w:p w14:paraId="0593FE89" w14:textId="77777777" w:rsidR="006E0CC9" w:rsidRPr="006E0CC9" w:rsidRDefault="006E0CC9" w:rsidP="00DF2943"/>
    <w:p w14:paraId="40D95692" w14:textId="479A6889" w:rsidR="00926601" w:rsidRDefault="00926601" w:rsidP="00DF2943">
      <w:pPr>
        <w:pStyle w:val="Heading3"/>
      </w:pPr>
      <w:bookmarkStart w:id="182" w:name="_Toc55731646"/>
      <w:r>
        <w:t>Knowledge gap of juvenile pink and chum salmon competition</w:t>
      </w:r>
      <w:bookmarkEnd w:id="182"/>
    </w:p>
    <w:p w14:paraId="78B6DE1E" w14:textId="346D62AF" w:rsidR="00926601" w:rsidRPr="00926601" w:rsidRDefault="00926601" w:rsidP="00DF2943">
      <w:r>
        <w:tab/>
        <w:t>…</w:t>
      </w:r>
    </w:p>
    <w:p w14:paraId="2504B4DE" w14:textId="61383783" w:rsidR="00926601" w:rsidRDefault="00C3611D" w:rsidP="00DF2943">
      <w:pPr>
        <w:pStyle w:val="Heading3"/>
      </w:pPr>
      <w:bookmarkStart w:id="183" w:name="_Toc55731647"/>
      <w:r>
        <w:t>Diets of j</w:t>
      </w:r>
      <w:r w:rsidR="00926601">
        <w:t>uvenile pink and chum salmon in contrasting foraging conditions</w:t>
      </w:r>
      <w:bookmarkEnd w:id="183"/>
    </w:p>
    <w:p w14:paraId="166B62E5" w14:textId="3D9FD72B" w:rsidR="00926601" w:rsidRPr="00926601" w:rsidRDefault="00926601" w:rsidP="00DF2943">
      <w:r>
        <w:tab/>
        <w:t xml:space="preserve">… </w:t>
      </w:r>
    </w:p>
    <w:p w14:paraId="1D66388E" w14:textId="6F274C04" w:rsidR="00926601" w:rsidRDefault="00C3611D" w:rsidP="00DF2943">
      <w:pPr>
        <w:pStyle w:val="Heading3"/>
      </w:pPr>
      <w:bookmarkStart w:id="184" w:name="_Toc55731648"/>
      <w:r>
        <w:t>T</w:t>
      </w:r>
      <w:r w:rsidR="00926601">
        <w:t>rophic interactions</w:t>
      </w:r>
      <w:r>
        <w:t xml:space="preserve"> of pink and chum salmon</w:t>
      </w:r>
      <w:r w:rsidR="00926601">
        <w:t xml:space="preserve"> during outmigration</w:t>
      </w:r>
      <w:bookmarkEnd w:id="184"/>
    </w:p>
    <w:p w14:paraId="2A46B5B6" w14:textId="6701A8EE" w:rsidR="00926601" w:rsidRPr="00926601" w:rsidRDefault="00926601" w:rsidP="00DF2943">
      <w:r>
        <w:tab/>
        <w:t xml:space="preserve">… </w:t>
      </w:r>
    </w:p>
    <w:p w14:paraId="74385B9D" w14:textId="34CEEA8B" w:rsidR="00926601" w:rsidRDefault="00926601" w:rsidP="00DF2943">
      <w:pPr>
        <w:pStyle w:val="Heading3"/>
      </w:pPr>
      <w:bookmarkStart w:id="185" w:name="_Toc55731649"/>
      <w:r>
        <w:t>Pink and chum salmon as ecosystem indicators</w:t>
      </w:r>
      <w:bookmarkEnd w:id="185"/>
    </w:p>
    <w:p w14:paraId="4D33B8A6" w14:textId="06CFD50C" w:rsidR="00C43189" w:rsidRDefault="00926601" w:rsidP="00DF2943">
      <w:r>
        <w:tab/>
        <w:t>…</w:t>
      </w:r>
    </w:p>
    <w:p w14:paraId="22B54E6D" w14:textId="3C6D10D5" w:rsidR="00C43189" w:rsidRDefault="00C43189" w:rsidP="00DF2943">
      <w:r>
        <w:t>Updated version –</w:t>
      </w:r>
      <w:r w:rsidR="006D0743">
        <w:t xml:space="preserve"> </w:t>
      </w:r>
      <w:r>
        <w:t xml:space="preserve">Reiterate importance of salmon for health and wellbeing of people </w:t>
      </w:r>
      <w:r w:rsidR="00EA14E7">
        <w:t xml:space="preserve">and </w:t>
      </w:r>
      <w:proofErr w:type="spellStart"/>
      <w:r>
        <w:t>ecosys</w:t>
      </w:r>
      <w:proofErr w:type="spellEnd"/>
    </w:p>
    <w:p w14:paraId="4B506DE8" w14:textId="6402DFD3" w:rsidR="00C43189" w:rsidRDefault="00C43189" w:rsidP="00DF2943">
      <w:r>
        <w:t>Juvenile salmon feeding important for survival, study found low feeding (time + space)</w:t>
      </w:r>
    </w:p>
    <w:p w14:paraId="3ED9C16C" w14:textId="241EB110" w:rsidR="00C43189" w:rsidRDefault="00C43189" w:rsidP="00DF2943">
      <w:r>
        <w:t xml:space="preserve">Consistent feeding </w:t>
      </w:r>
      <w:proofErr w:type="spellStart"/>
      <w:r>
        <w:t>strats</w:t>
      </w:r>
      <w:proofErr w:type="spellEnd"/>
      <w:r>
        <w:t>. due to competition. Pink small/nearshore/mero-, chum gelatinous.</w:t>
      </w:r>
    </w:p>
    <w:p w14:paraId="7896C59E" w14:textId="77777777" w:rsidR="00C43189" w:rsidRDefault="00C43189" w:rsidP="00DF2943">
      <w:r>
        <w:t>Periods/locations where feeding improves, and pink chum more easily coexist (improve survival)</w:t>
      </w:r>
    </w:p>
    <w:p w14:paraId="76F7CFE9" w14:textId="77777777" w:rsidR="00C43189" w:rsidRDefault="00C43189" w:rsidP="00DF2943">
      <w:r>
        <w:t>Lessons of salmon: flexible / adaptable, using strengths to coexist, let good times fuel resilience</w:t>
      </w:r>
    </w:p>
    <w:p w14:paraId="241D9429" w14:textId="42CD9A75" w:rsidR="004B644E" w:rsidRDefault="00270F2E" w:rsidP="00DF2943">
      <w:r>
        <w:t xml:space="preserve">~ </w:t>
      </w:r>
      <w:r w:rsidR="00C43189">
        <w:t>pink chum unique but respond to env/prey firstly. Understanding trends + nuance = crucial. Research sp</w:t>
      </w:r>
      <w:r>
        <w:t>.</w:t>
      </w:r>
      <w:r w:rsidR="00C43189">
        <w:t>/stock response to env needed for conservation</w:t>
      </w:r>
      <w:r>
        <w:t>/</w:t>
      </w:r>
      <w:r w:rsidR="00C43189">
        <w:t>healthy societies who live for salmon</w:t>
      </w:r>
    </w:p>
    <w:p w14:paraId="0162DBC9" w14:textId="166ABA60" w:rsidR="00F845B9" w:rsidRDefault="004B644E" w:rsidP="00DF2943">
      <w:r>
        <w:t xml:space="preserve">(somewhere) </w:t>
      </w:r>
      <w:r w:rsidR="00F845B9">
        <w:t>Salmon conservation = local + global. Migrate international; help where we can!</w:t>
      </w:r>
    </w:p>
    <w:p w14:paraId="39F61838" w14:textId="77777777" w:rsidR="005675BF" w:rsidRDefault="004B644E" w:rsidP="00DF2943">
      <w:r>
        <w:t>Recommendation: study precontact DI-JS with Kwakw</w:t>
      </w:r>
      <w:r w:rsidRPr="004B644E">
        <w:rPr>
          <w:u w:val="single"/>
        </w:rPr>
        <w:t>a</w:t>
      </w:r>
      <w:r>
        <w:t>k</w:t>
      </w:r>
      <w:r w:rsidRPr="004B644E">
        <w:rPr>
          <w:u w:val="single"/>
        </w:rPr>
        <w:t>a</w:t>
      </w:r>
      <w:r>
        <w:t>’wakw</w:t>
      </w:r>
      <w:r w:rsidR="00F845B9">
        <w:t xml:space="preserve"> to compare now with TEK </w:t>
      </w:r>
      <w:r w:rsidR="00F845B9">
        <w:sym w:font="Wingdings" w:char="F0E0"/>
      </w:r>
      <w:r w:rsidR="00F845B9">
        <w:t xml:space="preserve"> use to inform habitat restoration projects that would benefit juvenile salmon + other animals too!</w:t>
      </w:r>
    </w:p>
    <w:p w14:paraId="0DDB7AAD" w14:textId="77777777" w:rsidR="00EA14E7" w:rsidRDefault="005675BF" w:rsidP="00DF2943">
      <w:proofErr w:type="spellStart"/>
      <w:r>
        <w:t>Alsooo</w:t>
      </w:r>
      <w:proofErr w:type="spellEnd"/>
      <w:r>
        <w:t xml:space="preserve"> (somewhere) DI-JS eelgrass decline (</w:t>
      </w:r>
      <w:proofErr w:type="spellStart"/>
      <w:r>
        <w:t>Cullis</w:t>
      </w:r>
      <w:proofErr w:type="spellEnd"/>
      <w:r>
        <w:t>-Suzuki thesis), restore or mitigate pollution and Indigenous sovereignty would improve salmon life (fish farm parasite impacts future study?)</w:t>
      </w:r>
      <w:r w:rsidR="00EA14E7">
        <w:br w:type="page"/>
      </w:r>
    </w:p>
    <w:p w14:paraId="24E164D8" w14:textId="77777777" w:rsidR="00EA14E7" w:rsidRDefault="00EA14E7" w:rsidP="00DF2943"/>
    <w:p w14:paraId="23F5BA2C" w14:textId="67CD4B1B" w:rsidR="00EA14E7" w:rsidRDefault="002F204B" w:rsidP="00DF2943">
      <w:r>
        <w:rPr>
          <w:noProof/>
        </w:rPr>
        <w:drawing>
          <wp:inline distT="0" distB="0" distL="0" distR="0" wp14:anchorId="49C72C5D" wp14:editId="2C38E7BB">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stretch>
                      <a:fillRect/>
                    </a:stretch>
                  </pic:blipFill>
                  <pic:spPr>
                    <a:xfrm>
                      <a:off x="0" y="0"/>
                      <a:ext cx="5943600" cy="4457700"/>
                    </a:xfrm>
                    <a:prstGeom prst="rect">
                      <a:avLst/>
                    </a:prstGeom>
                  </pic:spPr>
                </pic:pic>
              </a:graphicData>
            </a:graphic>
          </wp:inline>
        </w:drawing>
      </w:r>
    </w:p>
    <w:p w14:paraId="3E570337" w14:textId="17CE42CC" w:rsidR="00FA03B1" w:rsidRDefault="00EA14E7" w:rsidP="00DF2943">
      <w:pPr>
        <w:pStyle w:val="Caption"/>
      </w:pPr>
      <w:bookmarkStart w:id="186" w:name="_Toc55731679"/>
      <w:r>
        <w:t xml:space="preserve">Figure </w:t>
      </w:r>
      <w:r w:rsidR="00D442C4">
        <w:fldChar w:fldCharType="begin"/>
      </w:r>
      <w:r w:rsidR="00D442C4">
        <w:instrText xml:space="preserve"> STYLEREF 2 \s </w:instrText>
      </w:r>
      <w:r w:rsidR="00D442C4">
        <w:fldChar w:fldCharType="separate"/>
      </w:r>
      <w:r w:rsidR="00D442C4">
        <w:rPr>
          <w:noProof/>
        </w:rPr>
        <w:t>4</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1</w:t>
      </w:r>
      <w:r w:rsidR="00D442C4">
        <w:fldChar w:fldCharType="end"/>
      </w:r>
      <w:r>
        <w:t xml:space="preserve"> Conceptual diagram of combined thesis results on juvenile salmon diet variability. “Sp.” indicated salmon species, and stratified surface conditions is labelled as “Strat.”</w:t>
      </w:r>
      <w:bookmarkEnd w:id="186"/>
      <w:r>
        <w:t xml:space="preserve"> </w:t>
      </w:r>
      <w:r w:rsidR="00FA03B1">
        <w:br w:type="page"/>
      </w:r>
    </w:p>
    <w:p w14:paraId="2B232ED2" w14:textId="67C43FE0" w:rsidR="00FA03B1" w:rsidRDefault="00FA03B1" w:rsidP="00DF2943">
      <w:pPr>
        <w:pStyle w:val="Heading1"/>
      </w:pPr>
      <w:bookmarkStart w:id="187" w:name="_Toc55731650"/>
      <w:r>
        <w:t>References</w:t>
      </w:r>
      <w:bookmarkEnd w:id="187"/>
    </w:p>
    <w:p w14:paraId="7FC7FFF5" w14:textId="0FDE2EDD" w:rsidR="00FA03B1" w:rsidRDefault="00FA03B1" w:rsidP="00DF2943">
      <w:pPr>
        <w:widowControl w:val="0"/>
        <w:autoSpaceDE w:val="0"/>
        <w:autoSpaceDN w:val="0"/>
        <w:adjustRightInd w:val="0"/>
        <w:ind w:left="480" w:hanging="480"/>
        <w:rPr>
          <w:rFonts w:eastAsia="Times New Roman" w:cs="Times New Roman"/>
        </w:rPr>
      </w:pPr>
    </w:p>
    <w:p w14:paraId="1DB4C8EA" w14:textId="0099485F" w:rsidR="00F0441F" w:rsidRPr="00F0441F" w:rsidRDefault="00FA03B1" w:rsidP="00F0441F">
      <w:pPr>
        <w:widowControl w:val="0"/>
        <w:autoSpaceDE w:val="0"/>
        <w:autoSpaceDN w:val="0"/>
        <w:adjustRightInd w:val="0"/>
        <w:ind w:left="480" w:hanging="480"/>
        <w:rPr>
          <w:rFonts w:cs="Times New Roman"/>
          <w:noProof/>
          <w:lang w:val="en-US"/>
        </w:rPr>
      </w:pPr>
      <w:r>
        <w:rPr>
          <w:rFonts w:eastAsia="Times New Roman" w:cs="Times New Roman"/>
        </w:rPr>
        <w:fldChar w:fldCharType="begin" w:fldLock="1"/>
      </w:r>
      <w:r>
        <w:rPr>
          <w:rFonts w:eastAsia="Times New Roman" w:cs="Times New Roman"/>
        </w:rPr>
        <w:instrText xml:space="preserve">ADDIN Mendeley Bibliography CSL_BIBLIOGRAPHY </w:instrText>
      </w:r>
      <w:r>
        <w:rPr>
          <w:rFonts w:eastAsia="Times New Roman" w:cs="Times New Roman"/>
        </w:rPr>
        <w:fldChar w:fldCharType="separate"/>
      </w:r>
      <w:r w:rsidR="00F0441F" w:rsidRPr="00F0441F">
        <w:rPr>
          <w:rFonts w:cs="Times New Roman"/>
          <w:noProof/>
          <w:lang w:val="en-US"/>
        </w:rPr>
        <w:t xml:space="preserve">Batten, S. D., Ruggerone, G. T., &amp; Ortiz, I. (2018). Pink Salmon induce a trophic cascade in plankton populations in the southern Bering Sea and around the Aleutian Islands. </w:t>
      </w:r>
      <w:r w:rsidR="00F0441F" w:rsidRPr="00F0441F">
        <w:rPr>
          <w:rFonts w:cs="Times New Roman"/>
          <w:i/>
          <w:iCs/>
          <w:noProof/>
          <w:lang w:val="en-US"/>
        </w:rPr>
        <w:t>Fisheries Oceanography</w:t>
      </w:r>
      <w:r w:rsidR="00F0441F" w:rsidRPr="00F0441F">
        <w:rPr>
          <w:rFonts w:cs="Times New Roman"/>
          <w:noProof/>
          <w:lang w:val="en-US"/>
        </w:rPr>
        <w:t xml:space="preserve">, </w:t>
      </w:r>
      <w:r w:rsidR="00F0441F" w:rsidRPr="00F0441F">
        <w:rPr>
          <w:rFonts w:cs="Times New Roman"/>
          <w:i/>
          <w:iCs/>
          <w:noProof/>
          <w:lang w:val="en-US"/>
        </w:rPr>
        <w:t>27</w:t>
      </w:r>
      <w:r w:rsidR="00F0441F" w:rsidRPr="00F0441F">
        <w:rPr>
          <w:rFonts w:cs="Times New Roman"/>
          <w:noProof/>
          <w:lang w:val="en-US"/>
        </w:rPr>
        <w:t>(6), 548–559. https://doi.org/10.1111/fog.12276</w:t>
      </w:r>
    </w:p>
    <w:p w14:paraId="3B8C726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Beamish, R. J. (2017). What the past tells us about the future of Pacific salmon research. </w:t>
      </w:r>
      <w:r w:rsidRPr="00F0441F">
        <w:rPr>
          <w:rFonts w:cs="Times New Roman"/>
          <w:i/>
          <w:iCs/>
          <w:noProof/>
          <w:lang w:val="en-US"/>
        </w:rPr>
        <w:t>Fish and Fisheries</w:t>
      </w:r>
      <w:r w:rsidRPr="00F0441F">
        <w:rPr>
          <w:rFonts w:cs="Times New Roman"/>
          <w:noProof/>
          <w:lang w:val="en-US"/>
        </w:rPr>
        <w:t xml:space="preserve">, </w:t>
      </w:r>
      <w:r w:rsidRPr="00F0441F">
        <w:rPr>
          <w:rFonts w:cs="Times New Roman"/>
          <w:i/>
          <w:iCs/>
          <w:noProof/>
          <w:lang w:val="en-US"/>
        </w:rPr>
        <w:t>18</w:t>
      </w:r>
      <w:r w:rsidRPr="00F0441F">
        <w:rPr>
          <w:rFonts w:cs="Times New Roman"/>
          <w:noProof/>
          <w:lang w:val="en-US"/>
        </w:rPr>
        <w:t>(6), 1161–1175. https://doi.org/10.1111/faf.12231</w:t>
      </w:r>
    </w:p>
    <w:p w14:paraId="160DB881"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Beamish, R. J., &amp; Mahnken, C. (2001). A critical size and period hypothesis to explain natural regulation of salmon abundance and the linkage to climate and climate change. </w:t>
      </w:r>
      <w:r w:rsidRPr="00F0441F">
        <w:rPr>
          <w:rFonts w:cs="Times New Roman"/>
          <w:i/>
          <w:iCs/>
          <w:noProof/>
          <w:lang w:val="en-US"/>
        </w:rPr>
        <w:t>Progress in Oceanography</w:t>
      </w:r>
      <w:r w:rsidRPr="00F0441F">
        <w:rPr>
          <w:rFonts w:cs="Times New Roman"/>
          <w:noProof/>
          <w:lang w:val="en-US"/>
        </w:rPr>
        <w:t xml:space="preserve">, </w:t>
      </w:r>
      <w:r w:rsidRPr="00F0441F">
        <w:rPr>
          <w:rFonts w:cs="Times New Roman"/>
          <w:i/>
          <w:iCs/>
          <w:noProof/>
          <w:lang w:val="en-US"/>
        </w:rPr>
        <w:t>49</w:t>
      </w:r>
      <w:r w:rsidRPr="00F0441F">
        <w:rPr>
          <w:rFonts w:cs="Times New Roman"/>
          <w:noProof/>
          <w:lang w:val="en-US"/>
        </w:rPr>
        <w:t>(1–4), 423–437. https://doi.org/10.1016/S0079-6611(01)00034-9</w:t>
      </w:r>
    </w:p>
    <w:p w14:paraId="276BF399"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F0441F">
        <w:rPr>
          <w:rFonts w:cs="Times New Roman"/>
          <w:i/>
          <w:iCs/>
          <w:noProof/>
          <w:lang w:val="en-US"/>
        </w:rPr>
        <w:t>Marine and Coastal Fisheries</w:t>
      </w:r>
      <w:r w:rsidRPr="00F0441F">
        <w:rPr>
          <w:rFonts w:cs="Times New Roman"/>
          <w:noProof/>
          <w:lang w:val="en-US"/>
        </w:rPr>
        <w:t xml:space="preserve">, </w:t>
      </w:r>
      <w:r w:rsidRPr="00F0441F">
        <w:rPr>
          <w:rFonts w:cs="Times New Roman"/>
          <w:i/>
          <w:iCs/>
          <w:noProof/>
          <w:lang w:val="en-US"/>
        </w:rPr>
        <w:t>4</w:t>
      </w:r>
      <w:r w:rsidRPr="00F0441F">
        <w:rPr>
          <w:rFonts w:cs="Times New Roman"/>
          <w:noProof/>
          <w:lang w:val="en-US"/>
        </w:rPr>
        <w:t>(1), 403–414. https://doi.org/10.1080/19425120.2012.676607</w:t>
      </w:r>
    </w:p>
    <w:p w14:paraId="736CFA0A"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Beamish, R. J., Pearsall, I. a, &amp; Healey, M. C. (2003). A history of the research on the early marine life of Pacific salmon off Canada’s Pacific coast. </w:t>
      </w:r>
      <w:r w:rsidRPr="00F0441F">
        <w:rPr>
          <w:rFonts w:cs="Times New Roman"/>
          <w:i/>
          <w:iCs/>
          <w:noProof/>
          <w:lang w:val="en-US"/>
        </w:rPr>
        <w:t>NPAFC Bulletin</w:t>
      </w:r>
      <w:r w:rsidRPr="00F0441F">
        <w:rPr>
          <w:rFonts w:cs="Times New Roman"/>
          <w:noProof/>
          <w:lang w:val="en-US"/>
        </w:rPr>
        <w:t xml:space="preserve">, </w:t>
      </w:r>
      <w:r w:rsidRPr="00F0441F">
        <w:rPr>
          <w:rFonts w:cs="Times New Roman"/>
          <w:i/>
          <w:iCs/>
          <w:noProof/>
          <w:lang w:val="en-US"/>
        </w:rPr>
        <w:t>3</w:t>
      </w:r>
      <w:r w:rsidRPr="00F0441F">
        <w:rPr>
          <w:rFonts w:cs="Times New Roman"/>
          <w:noProof/>
          <w:lang w:val="en-US"/>
        </w:rPr>
        <w:t>(3), 1–40.</w:t>
      </w:r>
    </w:p>
    <w:p w14:paraId="36C13A15"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Beamish, R. J., Sweeting, R. M., Neville, C. M., &amp; Lange, K. L. (2010). Competitive Interactions Between Pink Salmon and Other Juvenile Pacific Salmon in the Strait of Georgia. </w:t>
      </w:r>
      <w:r w:rsidRPr="00F0441F">
        <w:rPr>
          <w:rFonts w:cs="Times New Roman"/>
          <w:i/>
          <w:iCs/>
          <w:noProof/>
          <w:lang w:val="en-US"/>
        </w:rPr>
        <w:t>NPAFC Doc. 1284</w:t>
      </w:r>
      <w:r w:rsidRPr="00F0441F">
        <w:rPr>
          <w:rFonts w:cs="Times New Roman"/>
          <w:noProof/>
          <w:lang w:val="en-US"/>
        </w:rPr>
        <w:t xml:space="preserve">, </w:t>
      </w:r>
      <w:r w:rsidRPr="00F0441F">
        <w:rPr>
          <w:rFonts w:cs="Times New Roman"/>
          <w:i/>
          <w:iCs/>
          <w:noProof/>
          <w:lang w:val="en-US"/>
        </w:rPr>
        <w:t>January</w:t>
      </w:r>
      <w:r w:rsidRPr="00F0441F">
        <w:rPr>
          <w:rFonts w:cs="Times New Roman"/>
          <w:noProof/>
          <w:lang w:val="en-US"/>
        </w:rPr>
        <w:t>.</w:t>
      </w:r>
    </w:p>
    <w:p w14:paraId="2DDE199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Boldt, J. L. (2001). </w:t>
      </w:r>
      <w:r w:rsidRPr="00F0441F">
        <w:rPr>
          <w:rFonts w:cs="Times New Roman"/>
          <w:i/>
          <w:iCs/>
          <w:noProof/>
          <w:lang w:val="en-US"/>
        </w:rPr>
        <w:t>Ecology of juvenile pink salmon in the North Gulf of Alaska and Prince William Sound</w:t>
      </w:r>
      <w:r w:rsidRPr="00F0441F">
        <w:rPr>
          <w:rFonts w:cs="Times New Roman"/>
          <w:noProof/>
          <w:lang w:val="en-US"/>
        </w:rPr>
        <w:t xml:space="preserve"> [University of Alaska Fairbanks]. http://hdl.handle.net/11122/8602</w:t>
      </w:r>
    </w:p>
    <w:p w14:paraId="3C876C4D"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Brodeur, R. D. (1990). </w:t>
      </w:r>
      <w:r w:rsidRPr="00F0441F">
        <w:rPr>
          <w:rFonts w:cs="Times New Roman"/>
          <w:i/>
          <w:iCs/>
          <w:noProof/>
          <w:lang w:val="en-US"/>
        </w:rPr>
        <w:t>A synthesis of the food habits and feeding ecoloy of salmonids in marine waters of the North Pacific</w:t>
      </w:r>
      <w:r w:rsidRPr="00F0441F">
        <w:rPr>
          <w:rFonts w:cs="Times New Roman"/>
          <w:noProof/>
          <w:lang w:val="en-US"/>
        </w:rPr>
        <w:t xml:space="preserve">. </w:t>
      </w:r>
      <w:r w:rsidRPr="00F0441F">
        <w:rPr>
          <w:rFonts w:cs="Times New Roman"/>
          <w:i/>
          <w:iCs/>
          <w:noProof/>
          <w:lang w:val="en-US"/>
        </w:rPr>
        <w:t>(INPFC Doc.) FRI</w:t>
      </w:r>
      <w:r w:rsidRPr="00F0441F">
        <w:rPr>
          <w:rFonts w:cs="Times New Roman"/>
          <w:noProof/>
          <w:lang w:val="en-US"/>
        </w:rPr>
        <w:t>-</w:t>
      </w:r>
      <w:r w:rsidRPr="00F0441F">
        <w:rPr>
          <w:rFonts w:cs="Times New Roman"/>
          <w:i/>
          <w:iCs/>
          <w:noProof/>
          <w:lang w:val="en-US"/>
        </w:rPr>
        <w:t>UW</w:t>
      </w:r>
      <w:r w:rsidRPr="00F0441F">
        <w:rPr>
          <w:rFonts w:cs="Times New Roman"/>
          <w:noProof/>
          <w:lang w:val="en-US"/>
        </w:rPr>
        <w:t>-</w:t>
      </w:r>
      <w:r w:rsidRPr="00F0441F">
        <w:rPr>
          <w:rFonts w:cs="Times New Roman"/>
          <w:i/>
          <w:iCs/>
          <w:noProof/>
          <w:lang w:val="en-US"/>
        </w:rPr>
        <w:t>9016</w:t>
      </w:r>
      <w:r w:rsidRPr="00F0441F">
        <w:rPr>
          <w:rFonts w:cs="Times New Roman"/>
          <w:noProof/>
          <w:lang w:val="en-US"/>
        </w:rPr>
        <w:t>, 38 p. https://doi.org/FRI-UW-9016</w:t>
      </w:r>
    </w:p>
    <w:p w14:paraId="32528849"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F0441F">
        <w:rPr>
          <w:rFonts w:cs="Times New Roman"/>
          <w:i/>
          <w:iCs/>
          <w:noProof/>
          <w:lang w:val="en-US"/>
        </w:rPr>
        <w:t>American Fisheries Society Symposium</w:t>
      </w:r>
      <w:r w:rsidRPr="00F0441F">
        <w:rPr>
          <w:rFonts w:cs="Times New Roman"/>
          <w:noProof/>
          <w:lang w:val="en-US"/>
        </w:rPr>
        <w:t xml:space="preserve">, </w:t>
      </w:r>
      <w:r w:rsidRPr="00F0441F">
        <w:rPr>
          <w:rFonts w:cs="Times New Roman"/>
          <w:i/>
          <w:iCs/>
          <w:noProof/>
          <w:lang w:val="en-US"/>
        </w:rPr>
        <w:t>57</w:t>
      </w:r>
      <w:r w:rsidRPr="00F0441F">
        <w:rPr>
          <w:rFonts w:cs="Times New Roman"/>
          <w:noProof/>
          <w:lang w:val="en-US"/>
        </w:rPr>
        <w:t>(February 2015), 183.</w:t>
      </w:r>
    </w:p>
    <w:p w14:paraId="234328D8"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Chase, J. M., &amp; Leibold, M. A. (2003). Introduction: History, context, and purpose. In </w:t>
      </w:r>
      <w:r w:rsidRPr="00F0441F">
        <w:rPr>
          <w:rFonts w:cs="Times New Roman"/>
          <w:i/>
          <w:iCs/>
          <w:noProof/>
          <w:lang w:val="en-US"/>
        </w:rPr>
        <w:t>Ecological Niches: Linking Classical and Contemporary Approaches</w:t>
      </w:r>
      <w:r w:rsidRPr="00F0441F">
        <w:rPr>
          <w:rFonts w:cs="Times New Roman"/>
          <w:noProof/>
          <w:lang w:val="en-US"/>
        </w:rPr>
        <w:t xml:space="preserve"> (pp. 1–18).</w:t>
      </w:r>
    </w:p>
    <w:p w14:paraId="6282B584"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F0441F">
        <w:rPr>
          <w:rFonts w:cs="Times New Roman"/>
          <w:i/>
          <w:iCs/>
          <w:noProof/>
          <w:lang w:val="en-US"/>
        </w:rPr>
        <w:t>Journal of Ichthyology</w:t>
      </w:r>
      <w:r w:rsidRPr="00F0441F">
        <w:rPr>
          <w:rFonts w:cs="Times New Roman"/>
          <w:noProof/>
          <w:lang w:val="en-US"/>
        </w:rPr>
        <w:t xml:space="preserve">, </w:t>
      </w:r>
      <w:r w:rsidRPr="00F0441F">
        <w:rPr>
          <w:rFonts w:cs="Times New Roman"/>
          <w:i/>
          <w:iCs/>
          <w:noProof/>
          <w:lang w:val="en-US"/>
        </w:rPr>
        <w:t>58</w:t>
      </w:r>
      <w:r w:rsidRPr="00F0441F">
        <w:rPr>
          <w:rFonts w:cs="Times New Roman"/>
          <w:noProof/>
          <w:lang w:val="en-US"/>
        </w:rPr>
        <w:t>(5), 741–750. https://doi.org/10.1134/s0032945218050041</w:t>
      </w:r>
    </w:p>
    <w:p w14:paraId="4B7A7AF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Chipps, S. R., &amp; Garvey, J. E. (2006). Assessment of Food Habits and Feeding Patterns. </w:t>
      </w:r>
      <w:r w:rsidRPr="00F0441F">
        <w:rPr>
          <w:rFonts w:cs="Times New Roman"/>
          <w:i/>
          <w:iCs/>
          <w:noProof/>
          <w:lang w:val="en-US"/>
        </w:rPr>
        <w:t>American Fischery Society</w:t>
      </w:r>
      <w:r w:rsidRPr="00F0441F">
        <w:rPr>
          <w:rFonts w:cs="Times New Roman"/>
          <w:noProof/>
          <w:lang w:val="en-US"/>
        </w:rPr>
        <w:t xml:space="preserve">, </w:t>
      </w:r>
      <w:r w:rsidRPr="00F0441F">
        <w:rPr>
          <w:rFonts w:cs="Times New Roman"/>
          <w:i/>
          <w:iCs/>
          <w:noProof/>
          <w:lang w:val="en-US"/>
        </w:rPr>
        <w:t>May</w:t>
      </w:r>
      <w:r w:rsidRPr="00F0441F">
        <w:rPr>
          <w:rFonts w:cs="Times New Roman"/>
          <w:noProof/>
          <w:lang w:val="en-US"/>
        </w:rPr>
        <w:t>, 42.</w:t>
      </w:r>
    </w:p>
    <w:p w14:paraId="34CD4DA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F0441F">
        <w:rPr>
          <w:rFonts w:cs="Times New Roman"/>
          <w:i/>
          <w:iCs/>
          <w:noProof/>
          <w:lang w:val="en-US"/>
        </w:rPr>
        <w:t>Marine Pollution Bulletin</w:t>
      </w:r>
      <w:r w:rsidRPr="00F0441F">
        <w:rPr>
          <w:rFonts w:cs="Times New Roman"/>
          <w:noProof/>
          <w:lang w:val="en-US"/>
        </w:rPr>
        <w:t xml:space="preserve">, </w:t>
      </w:r>
      <w:r w:rsidRPr="00F0441F">
        <w:rPr>
          <w:rFonts w:cs="Times New Roman"/>
          <w:i/>
          <w:iCs/>
          <w:noProof/>
          <w:lang w:val="en-US"/>
        </w:rPr>
        <w:t>129</w:t>
      </w:r>
      <w:r w:rsidRPr="00F0441F">
        <w:rPr>
          <w:rFonts w:cs="Times New Roman"/>
          <w:noProof/>
          <w:lang w:val="en-US"/>
        </w:rPr>
        <w:t>(1), 231–240. https://doi.org/10.1016/j.marpolbul.2018.02.039</w:t>
      </w:r>
    </w:p>
    <w:p w14:paraId="432897F2"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Collicutt, B., Juanes, F., &amp; Dudas, S. E. (2019). Microplastics in juvenile Chinook salmon and their nearshore environments on the east coast of Vancouver Island. </w:t>
      </w:r>
      <w:r w:rsidRPr="00F0441F">
        <w:rPr>
          <w:rFonts w:cs="Times New Roman"/>
          <w:i/>
          <w:iCs/>
          <w:noProof/>
          <w:lang w:val="en-US"/>
        </w:rPr>
        <w:t>Environmental Pollution</w:t>
      </w:r>
      <w:r w:rsidRPr="00F0441F">
        <w:rPr>
          <w:rFonts w:cs="Times New Roman"/>
          <w:noProof/>
          <w:lang w:val="en-US"/>
        </w:rPr>
        <w:t xml:space="preserve">, </w:t>
      </w:r>
      <w:r w:rsidRPr="00F0441F">
        <w:rPr>
          <w:rFonts w:cs="Times New Roman"/>
          <w:i/>
          <w:iCs/>
          <w:noProof/>
          <w:lang w:val="en-US"/>
        </w:rPr>
        <w:t>244</w:t>
      </w:r>
      <w:r w:rsidRPr="00F0441F">
        <w:rPr>
          <w:rFonts w:cs="Times New Roman"/>
          <w:noProof/>
          <w:lang w:val="en-US"/>
        </w:rPr>
        <w:t>, 135–142. https://doi.org/10.1016/j.envpol.2018.09.137</w:t>
      </w:r>
    </w:p>
    <w:p w14:paraId="0759F31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F0441F">
        <w:rPr>
          <w:rFonts w:cs="Times New Roman"/>
          <w:i/>
          <w:iCs/>
          <w:noProof/>
          <w:lang w:val="en-US"/>
        </w:rPr>
        <w:t>Scientific Reports</w:t>
      </w:r>
      <w:r w:rsidRPr="00F0441F">
        <w:rPr>
          <w:rFonts w:cs="Times New Roman"/>
          <w:noProof/>
          <w:lang w:val="en-US"/>
        </w:rPr>
        <w:t xml:space="preserve">, </w:t>
      </w:r>
      <w:r w:rsidRPr="00F0441F">
        <w:rPr>
          <w:rFonts w:cs="Times New Roman"/>
          <w:i/>
          <w:iCs/>
          <w:noProof/>
          <w:lang w:val="en-US"/>
        </w:rPr>
        <w:t>10</w:t>
      </w:r>
      <w:r w:rsidRPr="00F0441F">
        <w:rPr>
          <w:rFonts w:cs="Times New Roman"/>
          <w:noProof/>
          <w:lang w:val="en-US"/>
        </w:rPr>
        <w:t>(1), 1–12. https://doi.org/10.1038/s41598-020-65557-1</w:t>
      </w:r>
    </w:p>
    <w:p w14:paraId="20CE5F9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Daly, E. A., Moss, J. H., Fergusson, E., &amp; Debenham, C. (2019). Feeding ecology of salmon in eastern and central Gulf of Alaska. </w:t>
      </w:r>
      <w:r w:rsidRPr="00F0441F">
        <w:rPr>
          <w:rFonts w:cs="Times New Roman"/>
          <w:i/>
          <w:iCs/>
          <w:noProof/>
          <w:lang w:val="en-US"/>
        </w:rPr>
        <w:t>Deep-Sea Research Part II: Topical Studies in Oceanography</w:t>
      </w:r>
      <w:r w:rsidRPr="00F0441F">
        <w:rPr>
          <w:rFonts w:cs="Times New Roman"/>
          <w:noProof/>
          <w:lang w:val="en-US"/>
        </w:rPr>
        <w:t xml:space="preserve">, </w:t>
      </w:r>
      <w:r w:rsidRPr="00F0441F">
        <w:rPr>
          <w:rFonts w:cs="Times New Roman"/>
          <w:i/>
          <w:iCs/>
          <w:noProof/>
          <w:lang w:val="en-US"/>
        </w:rPr>
        <w:t>165</w:t>
      </w:r>
      <w:r w:rsidRPr="00F0441F">
        <w:rPr>
          <w:rFonts w:cs="Times New Roman"/>
          <w:noProof/>
          <w:lang w:val="en-US"/>
        </w:rPr>
        <w:t>(June), 329–339. https://doi.org/10.1016/j.dsr2.2019.06.006</w:t>
      </w:r>
    </w:p>
    <w:p w14:paraId="2836E9B8"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DFO. (2020). </w:t>
      </w:r>
      <w:r w:rsidRPr="00F0441F">
        <w:rPr>
          <w:rFonts w:cs="Times New Roman"/>
          <w:i/>
          <w:iCs/>
          <w:noProof/>
          <w:lang w:val="en-US"/>
        </w:rPr>
        <w:t>Salmon Southern BC Integrated Fisheries Management Plan</w:t>
      </w:r>
      <w:r w:rsidRPr="00F0441F">
        <w:rPr>
          <w:rFonts w:cs="Times New Roman"/>
          <w:noProof/>
          <w:lang w:val="en-US"/>
        </w:rPr>
        <w:t>. http://www2.mar.dfo-mpo.gc.ca/fisheries/res/imp/2000grndfish.htm</w:t>
      </w:r>
    </w:p>
    <w:p w14:paraId="5DB10FF5"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Duffy, E. J., Beauchamp, D. A., &amp; Buckley, R. M. (2005). Early marine life history of juvenile Pacific salmon in two regions of Puget Sound. </w:t>
      </w:r>
      <w:r w:rsidRPr="00F0441F">
        <w:rPr>
          <w:rFonts w:cs="Times New Roman"/>
          <w:i/>
          <w:iCs/>
          <w:noProof/>
          <w:lang w:val="en-US"/>
        </w:rPr>
        <w:t>Estuarine, Coastal and Shelf Science</w:t>
      </w:r>
      <w:r w:rsidRPr="00F0441F">
        <w:rPr>
          <w:rFonts w:cs="Times New Roman"/>
          <w:noProof/>
          <w:lang w:val="en-US"/>
        </w:rPr>
        <w:t>. https://doi.org/10.1016/j.ecss.2005.02.009</w:t>
      </w:r>
    </w:p>
    <w:p w14:paraId="6CBE1B38"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Franks, P. J. S. (1992). Sink or swim: accumulation of biomass at fronts. </w:t>
      </w:r>
      <w:r w:rsidRPr="00F0441F">
        <w:rPr>
          <w:rFonts w:cs="Times New Roman"/>
          <w:i/>
          <w:iCs/>
          <w:noProof/>
          <w:lang w:val="en-US"/>
        </w:rPr>
        <w:t>Marine Eco</w:t>
      </w:r>
      <w:r w:rsidRPr="00F0441F">
        <w:rPr>
          <w:rFonts w:cs="Times New Roman"/>
          <w:noProof/>
          <w:lang w:val="en-US"/>
        </w:rPr>
        <w:t xml:space="preserve">, </w:t>
      </w:r>
      <w:r w:rsidRPr="00F0441F">
        <w:rPr>
          <w:rFonts w:cs="Times New Roman"/>
          <w:i/>
          <w:iCs/>
          <w:noProof/>
          <w:lang w:val="en-US"/>
        </w:rPr>
        <w:t>82</w:t>
      </w:r>
      <w:r w:rsidRPr="00F0441F">
        <w:rPr>
          <w:rFonts w:cs="Times New Roman"/>
          <w:noProof/>
          <w:lang w:val="en-US"/>
        </w:rPr>
        <w:t>, 1–12.</w:t>
      </w:r>
    </w:p>
    <w:p w14:paraId="54271ECA"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Garner, K., &amp; Parfitt, B. (2006). First Nations, Salmon Fisheries and the Rising Importance of Conservation. In </w:t>
      </w:r>
      <w:r w:rsidRPr="00F0441F">
        <w:rPr>
          <w:rFonts w:cs="Times New Roman"/>
          <w:i/>
          <w:iCs/>
          <w:noProof/>
          <w:lang w:val="en-US"/>
        </w:rPr>
        <w:t>Report to the Pacific Fisheries Resource Conservation Council</w:t>
      </w:r>
      <w:r w:rsidRPr="00F0441F">
        <w:rPr>
          <w:rFonts w:cs="Times New Roman"/>
          <w:noProof/>
          <w:lang w:val="en-US"/>
        </w:rPr>
        <w:t>.</w:t>
      </w:r>
    </w:p>
    <w:p w14:paraId="7BD5178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Gill, A. B. (2003). The dynamics of prey choice in fish: The importance of prey size and satiation. </w:t>
      </w:r>
      <w:r w:rsidRPr="00F0441F">
        <w:rPr>
          <w:rFonts w:cs="Times New Roman"/>
          <w:i/>
          <w:iCs/>
          <w:noProof/>
          <w:lang w:val="en-US"/>
        </w:rPr>
        <w:t>Journal of Fish Biology</w:t>
      </w:r>
      <w:r w:rsidRPr="00F0441F">
        <w:rPr>
          <w:rFonts w:cs="Times New Roman"/>
          <w:noProof/>
          <w:lang w:val="en-US"/>
        </w:rPr>
        <w:t xml:space="preserve">, </w:t>
      </w:r>
      <w:r w:rsidRPr="00F0441F">
        <w:rPr>
          <w:rFonts w:cs="Times New Roman"/>
          <w:i/>
          <w:iCs/>
          <w:noProof/>
          <w:lang w:val="en-US"/>
        </w:rPr>
        <w:t>63</w:t>
      </w:r>
      <w:r w:rsidRPr="00F0441F">
        <w:rPr>
          <w:rFonts w:cs="Times New Roman"/>
          <w:noProof/>
          <w:lang w:val="en-US"/>
        </w:rPr>
        <w:t>(SUPPL. A), 105–116. https://doi.org/10.1111/j.1095-8649.2003.00214.x</w:t>
      </w:r>
    </w:p>
    <w:p w14:paraId="38F38DD3"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Godin, J. G. J. (1981). Daily patterns of feeding behavior, daily rations, and diets of juvenile pink salmon (oncorhynchus gorbuscha) in two marine bays of british columbia. </w:t>
      </w:r>
      <w:r w:rsidRPr="00F0441F">
        <w:rPr>
          <w:rFonts w:cs="Times New Roman"/>
          <w:i/>
          <w:iCs/>
          <w:noProof/>
          <w:lang w:val="en-US"/>
        </w:rPr>
        <w:t>Canadian Journal of Fisheries and Aquatic Sciences</w:t>
      </w:r>
      <w:r w:rsidRPr="00F0441F">
        <w:rPr>
          <w:rFonts w:cs="Times New Roman"/>
          <w:noProof/>
          <w:lang w:val="en-US"/>
        </w:rPr>
        <w:t xml:space="preserve">, </w:t>
      </w:r>
      <w:r w:rsidRPr="00F0441F">
        <w:rPr>
          <w:rFonts w:cs="Times New Roman"/>
          <w:i/>
          <w:iCs/>
          <w:noProof/>
          <w:lang w:val="en-US"/>
        </w:rPr>
        <w:t>38</w:t>
      </w:r>
      <w:r w:rsidRPr="00F0441F">
        <w:rPr>
          <w:rFonts w:cs="Times New Roman"/>
          <w:noProof/>
          <w:lang w:val="en-US"/>
        </w:rPr>
        <w:t>(1), 10–15. https://doi.org/10.1139/f81-002</w:t>
      </w:r>
    </w:p>
    <w:p w14:paraId="7294A919"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Graham, C. (2020). </w:t>
      </w:r>
      <w:r w:rsidRPr="00F0441F">
        <w:rPr>
          <w:rFonts w:cs="Times New Roman"/>
          <w:i/>
          <w:iCs/>
          <w:noProof/>
          <w:lang w:val="en-US"/>
        </w:rPr>
        <w:t>A compilation and meta-analysis of salmon diet data from the North Pacific Ocean</w:t>
      </w:r>
      <w:r w:rsidRPr="00F0441F">
        <w:rPr>
          <w:rFonts w:cs="Times New Roman"/>
          <w:noProof/>
          <w:lang w:val="en-US"/>
        </w:rPr>
        <w:t xml:space="preserve"> [University of British Columbia]. https://doi.org/10.14288/1.0394116</w:t>
      </w:r>
    </w:p>
    <w:p w14:paraId="4C280EE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Groot, C., &amp; Margolis, L. (1991). </w:t>
      </w:r>
      <w:r w:rsidRPr="00F0441F">
        <w:rPr>
          <w:rFonts w:cs="Times New Roman"/>
          <w:i/>
          <w:iCs/>
          <w:noProof/>
          <w:lang w:val="en-US"/>
        </w:rPr>
        <w:t>Pacific salmon life histories</w:t>
      </w:r>
      <w:r w:rsidRPr="00F0441F">
        <w:rPr>
          <w:rFonts w:cs="Times New Roman"/>
          <w:noProof/>
          <w:lang w:val="en-US"/>
        </w:rPr>
        <w:t>. University of British Columbia Press.</w:t>
      </w:r>
    </w:p>
    <w:p w14:paraId="37D19B33"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Gulbransen, C. O. M. (2014). </w:t>
      </w:r>
      <w:r w:rsidRPr="00F0441F">
        <w:rPr>
          <w:rFonts w:cs="Times New Roman"/>
          <w:i/>
          <w:iCs/>
          <w:noProof/>
          <w:lang w:val="en-US"/>
        </w:rPr>
        <w:t>Feeding in troubled waters: a comparative diet analysis of pink (Oncorhynchus gorbuscha) and chum (O. keta) salmon during their first months at sea in the Broughton Archipelago, British Columbia</w:t>
      </w:r>
      <w:r w:rsidRPr="00F0441F">
        <w:rPr>
          <w:rFonts w:cs="Times New Roman"/>
          <w:noProof/>
          <w:lang w:val="en-US"/>
        </w:rPr>
        <w:t xml:space="preserve"> [Simon Fraser University]. https://summit.sfu.ca/item/14264</w:t>
      </w:r>
    </w:p>
    <w:p w14:paraId="7F3BCC1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Hardin, G. (1960). The Competitive Exclusion Principle. </w:t>
      </w:r>
      <w:r w:rsidRPr="00F0441F">
        <w:rPr>
          <w:rFonts w:cs="Times New Roman"/>
          <w:i/>
          <w:iCs/>
          <w:noProof/>
          <w:lang w:val="en-US"/>
        </w:rPr>
        <w:t>Science</w:t>
      </w:r>
      <w:r w:rsidRPr="00F0441F">
        <w:rPr>
          <w:rFonts w:cs="Times New Roman"/>
          <w:noProof/>
          <w:lang w:val="en-US"/>
        </w:rPr>
        <w:t xml:space="preserve">, </w:t>
      </w:r>
      <w:r w:rsidRPr="00F0441F">
        <w:rPr>
          <w:rFonts w:cs="Times New Roman"/>
          <w:i/>
          <w:iCs/>
          <w:noProof/>
          <w:lang w:val="en-US"/>
        </w:rPr>
        <w:t>131</w:t>
      </w:r>
      <w:r w:rsidRPr="00F0441F">
        <w:rPr>
          <w:rFonts w:cs="Times New Roman"/>
          <w:noProof/>
          <w:lang w:val="en-US"/>
        </w:rPr>
        <w:t>, 1292–1297.</w:t>
      </w:r>
    </w:p>
    <w:p w14:paraId="34118305"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Harrison, P. J., Fulton, J. D., Taylor, F. J. R., &amp; Parsons, T. R. (1983). Review of the biological oceanography of the Strait of Georgia: pelagic environment. </w:t>
      </w:r>
      <w:r w:rsidRPr="00F0441F">
        <w:rPr>
          <w:rFonts w:cs="Times New Roman"/>
          <w:i/>
          <w:iCs/>
          <w:noProof/>
          <w:lang w:val="en-US"/>
        </w:rPr>
        <w:t>Canadian Journal of Fisheries and Aquatic Sciences</w:t>
      </w:r>
      <w:r w:rsidRPr="00F0441F">
        <w:rPr>
          <w:rFonts w:cs="Times New Roman"/>
          <w:noProof/>
          <w:lang w:val="en-US"/>
        </w:rPr>
        <w:t xml:space="preserve">, </w:t>
      </w:r>
      <w:r w:rsidRPr="00F0441F">
        <w:rPr>
          <w:rFonts w:cs="Times New Roman"/>
          <w:i/>
          <w:iCs/>
          <w:noProof/>
          <w:lang w:val="en-US"/>
        </w:rPr>
        <w:t>40</w:t>
      </w:r>
      <w:r w:rsidRPr="00F0441F">
        <w:rPr>
          <w:rFonts w:cs="Times New Roman"/>
          <w:noProof/>
          <w:lang w:val="en-US"/>
        </w:rPr>
        <w:t>(7), 1064–1094. https://doi.org/10.1139/f83-129</w:t>
      </w:r>
    </w:p>
    <w:p w14:paraId="1EDC299D"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Healey, M.C. (1991). Diets and Feeding Rates of Juvenile Pink, Chum, and Sockeye Salmon in Hecate Strait, British Columbia. </w:t>
      </w:r>
      <w:r w:rsidRPr="00F0441F">
        <w:rPr>
          <w:rFonts w:cs="Times New Roman"/>
          <w:i/>
          <w:iCs/>
          <w:noProof/>
          <w:lang w:val="en-US"/>
        </w:rPr>
        <w:t>Transactions of the American Fisheries Society</w:t>
      </w:r>
      <w:r w:rsidRPr="00F0441F">
        <w:rPr>
          <w:rFonts w:cs="Times New Roman"/>
          <w:noProof/>
          <w:lang w:val="en-US"/>
        </w:rPr>
        <w:t xml:space="preserve">, </w:t>
      </w:r>
      <w:r w:rsidRPr="00F0441F">
        <w:rPr>
          <w:rFonts w:cs="Times New Roman"/>
          <w:i/>
          <w:iCs/>
          <w:noProof/>
          <w:lang w:val="en-US"/>
        </w:rPr>
        <w:t>120</w:t>
      </w:r>
      <w:r w:rsidRPr="00F0441F">
        <w:rPr>
          <w:rFonts w:cs="Times New Roman"/>
          <w:noProof/>
          <w:lang w:val="en-US"/>
        </w:rPr>
        <w:t>, 303–318. https://doi.org/10.1577/1548-8659(1991)120</w:t>
      </w:r>
    </w:p>
    <w:p w14:paraId="7F353ADB"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Healey, Michael C. (1979). Detritus and Juvenile Salmon Production in the Nanaimo Estuary: II. Meiofauna Available as Food to Juvenile Chum Salmon (Oncorhynchus keta). </w:t>
      </w:r>
      <w:r w:rsidRPr="00F0441F">
        <w:rPr>
          <w:rFonts w:cs="Times New Roman"/>
          <w:i/>
          <w:iCs/>
          <w:noProof/>
          <w:lang w:val="en-US"/>
        </w:rPr>
        <w:t>Journal of the Fisheries Research Board of Canada</w:t>
      </w:r>
      <w:r w:rsidRPr="00F0441F">
        <w:rPr>
          <w:rFonts w:cs="Times New Roman"/>
          <w:noProof/>
          <w:lang w:val="en-US"/>
        </w:rPr>
        <w:t xml:space="preserve">, </w:t>
      </w:r>
      <w:r w:rsidRPr="00F0441F">
        <w:rPr>
          <w:rFonts w:cs="Times New Roman"/>
          <w:i/>
          <w:iCs/>
          <w:noProof/>
          <w:lang w:val="en-US"/>
        </w:rPr>
        <w:t>36</w:t>
      </w:r>
      <w:r w:rsidRPr="00F0441F">
        <w:rPr>
          <w:rFonts w:cs="Times New Roman"/>
          <w:noProof/>
          <w:lang w:val="en-US"/>
        </w:rPr>
        <w:t>(5), 497–503. https://doi.org/10.1139/f79-073</w:t>
      </w:r>
    </w:p>
    <w:p w14:paraId="381FE70F"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Healey, Michael C. (2009). Resilient salmon, resilient fisheries for British Columbia, Canada. </w:t>
      </w:r>
      <w:r w:rsidRPr="00F0441F">
        <w:rPr>
          <w:rFonts w:cs="Times New Roman"/>
          <w:i/>
          <w:iCs/>
          <w:noProof/>
          <w:lang w:val="en-US"/>
        </w:rPr>
        <w:t>Ecology and Society</w:t>
      </w:r>
      <w:r w:rsidRPr="00F0441F">
        <w:rPr>
          <w:rFonts w:cs="Times New Roman"/>
          <w:noProof/>
          <w:lang w:val="en-US"/>
        </w:rPr>
        <w:t xml:space="preserve">, </w:t>
      </w:r>
      <w:r w:rsidRPr="00F0441F">
        <w:rPr>
          <w:rFonts w:cs="Times New Roman"/>
          <w:i/>
          <w:iCs/>
          <w:noProof/>
          <w:lang w:val="en-US"/>
        </w:rPr>
        <w:t>14</w:t>
      </w:r>
      <w:r w:rsidRPr="00F0441F">
        <w:rPr>
          <w:rFonts w:cs="Times New Roman"/>
          <w:noProof/>
          <w:lang w:val="en-US"/>
        </w:rPr>
        <w:t>(1). https://doi.org/10.5751/ES-02619-140102</w:t>
      </w:r>
    </w:p>
    <w:p w14:paraId="3AEFFBE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F0441F">
        <w:rPr>
          <w:rFonts w:cs="Times New Roman"/>
          <w:i/>
          <w:iCs/>
          <w:noProof/>
          <w:lang w:val="en-US"/>
        </w:rPr>
        <w:t>North Pacific Anadromous Fish Commission</w:t>
      </w:r>
      <w:r w:rsidRPr="00F0441F">
        <w:rPr>
          <w:rFonts w:cs="Times New Roman"/>
          <w:noProof/>
          <w:lang w:val="en-US"/>
        </w:rPr>
        <w:t>, 14.</w:t>
      </w:r>
    </w:p>
    <w:p w14:paraId="239F6B0B"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James, S. E. (2019). </w:t>
      </w:r>
      <w:r w:rsidRPr="00F0441F">
        <w:rPr>
          <w:rFonts w:cs="Times New Roman"/>
          <w:i/>
          <w:iCs/>
          <w:noProof/>
          <w:lang w:val="en-US"/>
        </w:rPr>
        <w:t>Foraging Ecology of Juvenile Fraser River Sockeye Salmon Across Mixed and Stratified Regions of the Early Marine Migration</w:t>
      </w:r>
      <w:r w:rsidRPr="00F0441F">
        <w:rPr>
          <w:rFonts w:cs="Times New Roman"/>
          <w:noProof/>
          <w:lang w:val="en-US"/>
        </w:rPr>
        <w:t xml:space="preserve"> [University of British Columbia]. https://doi.org/10.1017/CBO9781107415324.004</w:t>
      </w:r>
    </w:p>
    <w:p w14:paraId="35DA3939"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James, S. E., Pakhomov, E. A., Mahara, N., &amp; Hunt, B. P. V. (2020). Running the trophic gauntlet: Empirical support for reduced foraging success in juvenile salmon in tidally mixed coastal waters. </w:t>
      </w:r>
      <w:r w:rsidRPr="00F0441F">
        <w:rPr>
          <w:rFonts w:cs="Times New Roman"/>
          <w:i/>
          <w:iCs/>
          <w:noProof/>
          <w:lang w:val="en-US"/>
        </w:rPr>
        <w:t>Fisheries Oceanography</w:t>
      </w:r>
      <w:r w:rsidRPr="00F0441F">
        <w:rPr>
          <w:rFonts w:cs="Times New Roman"/>
          <w:noProof/>
          <w:lang w:val="en-US"/>
        </w:rPr>
        <w:t xml:space="preserve">, </w:t>
      </w:r>
      <w:r w:rsidRPr="00F0441F">
        <w:rPr>
          <w:rFonts w:cs="Times New Roman"/>
          <w:i/>
          <w:iCs/>
          <w:noProof/>
          <w:lang w:val="en-US"/>
        </w:rPr>
        <w:t>29</w:t>
      </w:r>
      <w:r w:rsidRPr="00F0441F">
        <w:rPr>
          <w:rFonts w:cs="Times New Roman"/>
          <w:noProof/>
          <w:lang w:val="en-US"/>
        </w:rPr>
        <w:t>(3), 0–2. https://doi.org/10.1111/fog.12471</w:t>
      </w:r>
    </w:p>
    <w:p w14:paraId="0FD20A5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Jenkins, E. (2011). </w:t>
      </w:r>
      <w:r w:rsidRPr="00F0441F">
        <w:rPr>
          <w:rFonts w:cs="Times New Roman"/>
          <w:i/>
          <w:iCs/>
          <w:noProof/>
          <w:lang w:val="en-US"/>
        </w:rPr>
        <w:t>Trophic niche and foodweb dynamics within and among juvenile salmon species in years of contrasting ocean conditions</w:t>
      </w:r>
      <w:r w:rsidRPr="00F0441F">
        <w:rPr>
          <w:rFonts w:cs="Times New Roman"/>
          <w:noProof/>
          <w:lang w:val="en-US"/>
        </w:rPr>
        <w:t xml:space="preserve"> [University of Victoria]. http://dspace.library.uvic.ca/bitstream/handle/1828/3582/Jenkins_Erica_MSc_2011.pdf</w:t>
      </w:r>
    </w:p>
    <w:p w14:paraId="07E35BCA"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Johnson, B., Gan, J., Godwin, S., Krkosek, M., &amp; Hunt, B. (2019). Juvenile Salmon Migration Observations in the Discovery Islands and Johnstone Strait in 2018 Compared to 2015–2017. </w:t>
      </w:r>
      <w:r w:rsidRPr="00F0441F">
        <w:rPr>
          <w:rFonts w:cs="Times New Roman"/>
          <w:i/>
          <w:iCs/>
          <w:noProof/>
          <w:lang w:val="en-US"/>
        </w:rPr>
        <w:t>Technical Report</w:t>
      </w:r>
      <w:r w:rsidRPr="00F0441F">
        <w:rPr>
          <w:rFonts w:cs="Times New Roman"/>
          <w:noProof/>
          <w:lang w:val="en-US"/>
        </w:rPr>
        <w:t xml:space="preserve">, </w:t>
      </w:r>
      <w:r w:rsidRPr="00F0441F">
        <w:rPr>
          <w:rFonts w:cs="Times New Roman"/>
          <w:i/>
          <w:iCs/>
          <w:noProof/>
          <w:lang w:val="en-US"/>
        </w:rPr>
        <w:t>15</w:t>
      </w:r>
      <w:r w:rsidRPr="00F0441F">
        <w:rPr>
          <w:rFonts w:cs="Times New Roman"/>
          <w:noProof/>
          <w:lang w:val="en-US"/>
        </w:rPr>
        <w:t>, 31–39. https://doi.org/10.23849/npafctr15/31.39.</w:t>
      </w:r>
    </w:p>
    <w:p w14:paraId="3844FFF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Johnson, S. P., &amp; Schindler, D. E. (2009). Trophic ecology of Pacific salmon (Oncorhynchus spp.) in the ocean: A synthesis of stable isotope research. </w:t>
      </w:r>
      <w:r w:rsidRPr="00F0441F">
        <w:rPr>
          <w:rFonts w:cs="Times New Roman"/>
          <w:i/>
          <w:iCs/>
          <w:noProof/>
          <w:lang w:val="en-US"/>
        </w:rPr>
        <w:t>Ecological Research</w:t>
      </w:r>
      <w:r w:rsidRPr="00F0441F">
        <w:rPr>
          <w:rFonts w:cs="Times New Roman"/>
          <w:noProof/>
          <w:lang w:val="en-US"/>
        </w:rPr>
        <w:t xml:space="preserve">, </w:t>
      </w:r>
      <w:r w:rsidRPr="00F0441F">
        <w:rPr>
          <w:rFonts w:cs="Times New Roman"/>
          <w:i/>
          <w:iCs/>
          <w:noProof/>
          <w:lang w:val="en-US"/>
        </w:rPr>
        <w:t>24</w:t>
      </w:r>
      <w:r w:rsidRPr="00F0441F">
        <w:rPr>
          <w:rFonts w:cs="Times New Roman"/>
          <w:noProof/>
          <w:lang w:val="en-US"/>
        </w:rPr>
        <w:t>(4), 855–863. https://doi.org/10.1007/s11284-008-0559-0</w:t>
      </w:r>
    </w:p>
    <w:p w14:paraId="4A1D822C"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Jones, R. E., Petrell, R. J., &amp; Pauly, D. (1999). Using modified length-weight relationships to assess the condition of fish. </w:t>
      </w:r>
      <w:r w:rsidRPr="00F0441F">
        <w:rPr>
          <w:rFonts w:cs="Times New Roman"/>
          <w:i/>
          <w:iCs/>
          <w:noProof/>
          <w:lang w:val="en-US"/>
        </w:rPr>
        <w:t>Aquacultural Engineering</w:t>
      </w:r>
      <w:r w:rsidRPr="00F0441F">
        <w:rPr>
          <w:rFonts w:cs="Times New Roman"/>
          <w:noProof/>
          <w:lang w:val="en-US"/>
        </w:rPr>
        <w:t xml:space="preserve">, </w:t>
      </w:r>
      <w:r w:rsidRPr="00F0441F">
        <w:rPr>
          <w:rFonts w:cs="Times New Roman"/>
          <w:i/>
          <w:iCs/>
          <w:noProof/>
          <w:lang w:val="en-US"/>
        </w:rPr>
        <w:t>20</w:t>
      </w:r>
      <w:r w:rsidRPr="00F0441F">
        <w:rPr>
          <w:rFonts w:cs="Times New Roman"/>
          <w:noProof/>
          <w:lang w:val="en-US"/>
        </w:rPr>
        <w:t>(4), 261–276. https://doi.org/10.1016/S0144-8609(99)00020-5</w:t>
      </w:r>
    </w:p>
    <w:p w14:paraId="6917B61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Journey, M. L., Trudel, M., Young, G., &amp; Beckman, B. R. (2018). Evidence for depressed growth of juvenile Pacific salmon (Oncorhynchus) in Johnstone and Queen Charlotte Straits, British Columbia. </w:t>
      </w:r>
      <w:r w:rsidRPr="00F0441F">
        <w:rPr>
          <w:rFonts w:cs="Times New Roman"/>
          <w:i/>
          <w:iCs/>
          <w:noProof/>
          <w:lang w:val="en-US"/>
        </w:rPr>
        <w:t>Fisheries Oceanography</w:t>
      </w:r>
      <w:r w:rsidRPr="00F0441F">
        <w:rPr>
          <w:rFonts w:cs="Times New Roman"/>
          <w:noProof/>
          <w:lang w:val="en-US"/>
        </w:rPr>
        <w:t xml:space="preserve">, </w:t>
      </w:r>
      <w:r w:rsidRPr="00F0441F">
        <w:rPr>
          <w:rFonts w:cs="Times New Roman"/>
          <w:i/>
          <w:iCs/>
          <w:noProof/>
          <w:lang w:val="en-US"/>
        </w:rPr>
        <w:t>27</w:t>
      </w:r>
      <w:r w:rsidRPr="00F0441F">
        <w:rPr>
          <w:rFonts w:cs="Times New Roman"/>
          <w:noProof/>
          <w:lang w:val="en-US"/>
        </w:rPr>
        <w:t>(2), 174–183. https://doi.org/10.1111/fog.12243</w:t>
      </w:r>
    </w:p>
    <w:p w14:paraId="4DB15D9B"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Khangaonkar, T., Long, W., &amp; Xu, W. (2017). Assessment of circulation and inter-basin transport in the Salish Sea including Johnstone Strait and Discovery Islands pathways. </w:t>
      </w:r>
      <w:r w:rsidRPr="00F0441F">
        <w:rPr>
          <w:rFonts w:cs="Times New Roman"/>
          <w:i/>
          <w:iCs/>
          <w:noProof/>
          <w:lang w:val="en-US"/>
        </w:rPr>
        <w:t>Ocean Modelling</w:t>
      </w:r>
      <w:r w:rsidRPr="00F0441F">
        <w:rPr>
          <w:rFonts w:cs="Times New Roman"/>
          <w:noProof/>
          <w:lang w:val="en-US"/>
        </w:rPr>
        <w:t xml:space="preserve">, </w:t>
      </w:r>
      <w:r w:rsidRPr="00F0441F">
        <w:rPr>
          <w:rFonts w:cs="Times New Roman"/>
          <w:i/>
          <w:iCs/>
          <w:noProof/>
          <w:lang w:val="en-US"/>
        </w:rPr>
        <w:t>109</w:t>
      </w:r>
      <w:r w:rsidRPr="00F0441F">
        <w:rPr>
          <w:rFonts w:cs="Times New Roman"/>
          <w:noProof/>
          <w:lang w:val="en-US"/>
        </w:rPr>
        <w:t>, 11–32. https://doi.org/10.1016/j.ocemod.2016.11.004</w:t>
      </w:r>
    </w:p>
    <w:p w14:paraId="2860E79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Krebs, C. J. (2013). Niche measures and resource preferences. In </w:t>
      </w:r>
      <w:r w:rsidRPr="00F0441F">
        <w:rPr>
          <w:rFonts w:cs="Times New Roman"/>
          <w:i/>
          <w:iCs/>
          <w:noProof/>
          <w:lang w:val="en-US"/>
        </w:rPr>
        <w:t>Ecological Methodology</w:t>
      </w:r>
      <w:r w:rsidRPr="00F0441F">
        <w:rPr>
          <w:rFonts w:cs="Times New Roman"/>
          <w:noProof/>
          <w:lang w:val="en-US"/>
        </w:rPr>
        <w:t xml:space="preserve"> (pp. 597–651).</w:t>
      </w:r>
    </w:p>
    <w:p w14:paraId="28A05A81"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LeBrasseur, R. J., &amp; Parker, R. R. (1964). Growth Rate of Central British Columbia Pink Salmon (Oncorhynchus gorbuscha). </w:t>
      </w:r>
      <w:r w:rsidRPr="00F0441F">
        <w:rPr>
          <w:rFonts w:cs="Times New Roman"/>
          <w:i/>
          <w:iCs/>
          <w:noProof/>
          <w:lang w:val="en-US"/>
        </w:rPr>
        <w:t>Journal of the Fisheries Research Board of Canada</w:t>
      </w:r>
      <w:r w:rsidRPr="00F0441F">
        <w:rPr>
          <w:rFonts w:cs="Times New Roman"/>
          <w:noProof/>
          <w:lang w:val="en-US"/>
        </w:rPr>
        <w:t xml:space="preserve">, </w:t>
      </w:r>
      <w:r w:rsidRPr="00F0441F">
        <w:rPr>
          <w:rFonts w:cs="Times New Roman"/>
          <w:i/>
          <w:iCs/>
          <w:noProof/>
          <w:lang w:val="en-US"/>
        </w:rPr>
        <w:t>21</w:t>
      </w:r>
      <w:r w:rsidRPr="00F0441F">
        <w:rPr>
          <w:rFonts w:cs="Times New Roman"/>
          <w:noProof/>
          <w:lang w:val="en-US"/>
        </w:rPr>
        <w:t>(5), 1101–1128. https://doi.org/10.1139/f64-100</w:t>
      </w:r>
    </w:p>
    <w:p w14:paraId="2ABCBC83"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Levings, C. D. (2016). </w:t>
      </w:r>
      <w:r w:rsidRPr="00F0441F">
        <w:rPr>
          <w:rFonts w:cs="Times New Roman"/>
          <w:i/>
          <w:iCs/>
          <w:noProof/>
          <w:lang w:val="en-US"/>
        </w:rPr>
        <w:t>Ecology of salmonids in estuaries around the world: adaptations, habitats, and conservation</w:t>
      </w:r>
      <w:r w:rsidRPr="00F0441F">
        <w:rPr>
          <w:rFonts w:cs="Times New Roman"/>
          <w:noProof/>
          <w:lang w:val="en-US"/>
        </w:rPr>
        <w:t>. University of British Columbia Press.</w:t>
      </w:r>
    </w:p>
    <w:p w14:paraId="2598C98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F0441F">
        <w:rPr>
          <w:rFonts w:cs="Times New Roman"/>
          <w:i/>
          <w:iCs/>
          <w:noProof/>
          <w:lang w:val="en-US"/>
        </w:rPr>
        <w:t>Canadian Journal of Fisheries and Aquatic Sciences</w:t>
      </w:r>
      <w:r w:rsidRPr="00F0441F">
        <w:rPr>
          <w:rFonts w:cs="Times New Roman"/>
          <w:noProof/>
          <w:lang w:val="en-US"/>
        </w:rPr>
        <w:t xml:space="preserve">, </w:t>
      </w:r>
      <w:r w:rsidRPr="00F0441F">
        <w:rPr>
          <w:rFonts w:cs="Times New Roman"/>
          <w:i/>
          <w:iCs/>
          <w:noProof/>
          <w:lang w:val="en-US"/>
        </w:rPr>
        <w:t>58</w:t>
      </w:r>
      <w:r w:rsidRPr="00F0441F">
        <w:rPr>
          <w:rFonts w:cs="Times New Roman"/>
          <w:noProof/>
          <w:lang w:val="en-US"/>
        </w:rPr>
        <w:t>(4), 685–702. https://search.proquest.com/docview/219273927?pq-origsite=summon&amp;accountid=14656</w:t>
      </w:r>
    </w:p>
    <w:p w14:paraId="71781502"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Mahara, N. (2018). </w:t>
      </w:r>
      <w:r w:rsidRPr="00F0441F">
        <w:rPr>
          <w:rFonts w:cs="Times New Roman"/>
          <w:i/>
          <w:iCs/>
          <w:noProof/>
          <w:lang w:val="en-US"/>
        </w:rPr>
        <w:t>Zooplankton Community Composition Across a Range of Productivity Regimes in Coastal British Columbia</w:t>
      </w:r>
      <w:r w:rsidRPr="00F0441F">
        <w:rPr>
          <w:rFonts w:cs="Times New Roman"/>
          <w:noProof/>
          <w:lang w:val="en-US"/>
        </w:rPr>
        <w:t xml:space="preserve"> [University of British Columbia]. https://dx.doi.org/10.14288/1.0367779</w:t>
      </w:r>
    </w:p>
    <w:p w14:paraId="26CAED2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Malick, M. J., &amp; Cox, S. P. (2016). Regional-scale declines in productivity of pink and chum salmon stocks in western North America. </w:t>
      </w:r>
      <w:r w:rsidRPr="00F0441F">
        <w:rPr>
          <w:rFonts w:cs="Times New Roman"/>
          <w:i/>
          <w:iCs/>
          <w:noProof/>
          <w:lang w:val="en-US"/>
        </w:rPr>
        <w:t>PLoS ONE</w:t>
      </w:r>
      <w:r w:rsidRPr="00F0441F">
        <w:rPr>
          <w:rFonts w:cs="Times New Roman"/>
          <w:noProof/>
          <w:lang w:val="en-US"/>
        </w:rPr>
        <w:t xml:space="preserve">, </w:t>
      </w:r>
      <w:r w:rsidRPr="00F0441F">
        <w:rPr>
          <w:rFonts w:cs="Times New Roman"/>
          <w:i/>
          <w:iCs/>
          <w:noProof/>
          <w:lang w:val="en-US"/>
        </w:rPr>
        <w:t>11</w:t>
      </w:r>
      <w:r w:rsidRPr="00F0441F">
        <w:rPr>
          <w:rFonts w:cs="Times New Roman"/>
          <w:noProof/>
          <w:lang w:val="en-US"/>
        </w:rPr>
        <w:t>(1), 1–23. https://doi.org/10.1371/journal.pone.0146009</w:t>
      </w:r>
    </w:p>
    <w:p w14:paraId="51F9D68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Manzer, J. I. (1969). Stomach Contents of Juvenile Pacific Salmon in Chatham Sound and Adjacent Waters. </w:t>
      </w:r>
      <w:r w:rsidRPr="00F0441F">
        <w:rPr>
          <w:rFonts w:cs="Times New Roman"/>
          <w:i/>
          <w:iCs/>
          <w:noProof/>
          <w:lang w:val="en-US"/>
        </w:rPr>
        <w:t>Fisheries Research Board of Canada</w:t>
      </w:r>
      <w:r w:rsidRPr="00F0441F">
        <w:rPr>
          <w:rFonts w:cs="Times New Roman"/>
          <w:noProof/>
          <w:lang w:val="en-US"/>
        </w:rPr>
        <w:t xml:space="preserve">, </w:t>
      </w:r>
      <w:r w:rsidRPr="00F0441F">
        <w:rPr>
          <w:rFonts w:cs="Times New Roman"/>
          <w:i/>
          <w:iCs/>
          <w:noProof/>
          <w:lang w:val="en-US"/>
        </w:rPr>
        <w:t>26</w:t>
      </w:r>
      <w:r w:rsidRPr="00F0441F">
        <w:rPr>
          <w:rFonts w:cs="Times New Roman"/>
          <w:noProof/>
          <w:lang w:val="en-US"/>
        </w:rPr>
        <w:t>, 2219–2223.</w:t>
      </w:r>
    </w:p>
    <w:p w14:paraId="78A6CFB4"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Marushka, L., Batal, M., Sadik, T., Schwartz, H., Ing, A., Fediuk, K., Tikhonov, C., &amp; Chan, H. M. (2018). Seafood consumption patterns, their nutritional benefits and associated sociodemographic and lifestyle factors among First Nations in British Columbia, Canada. </w:t>
      </w:r>
      <w:r w:rsidRPr="00F0441F">
        <w:rPr>
          <w:rFonts w:cs="Times New Roman"/>
          <w:i/>
          <w:iCs/>
          <w:noProof/>
          <w:lang w:val="en-US"/>
        </w:rPr>
        <w:t>Public Health Nutrition</w:t>
      </w:r>
      <w:r w:rsidRPr="00F0441F">
        <w:rPr>
          <w:rFonts w:cs="Times New Roman"/>
          <w:noProof/>
          <w:lang w:val="en-US"/>
        </w:rPr>
        <w:t xml:space="preserve">, </w:t>
      </w:r>
      <w:r w:rsidRPr="00F0441F">
        <w:rPr>
          <w:rFonts w:cs="Times New Roman"/>
          <w:i/>
          <w:iCs/>
          <w:noProof/>
          <w:lang w:val="en-US"/>
        </w:rPr>
        <w:t>21</w:t>
      </w:r>
      <w:r w:rsidRPr="00F0441F">
        <w:rPr>
          <w:rFonts w:cs="Times New Roman"/>
          <w:noProof/>
          <w:lang w:val="en-US"/>
        </w:rPr>
        <w:t>(17), 3223–3236. https://doi.org/10.1017/S136898001800215X</w:t>
      </w:r>
    </w:p>
    <w:p w14:paraId="327B191D"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F0441F">
        <w:rPr>
          <w:rFonts w:cs="Times New Roman"/>
          <w:i/>
          <w:iCs/>
          <w:noProof/>
          <w:lang w:val="en-US"/>
        </w:rPr>
        <w:t>PLoS ONE</w:t>
      </w:r>
      <w:r w:rsidRPr="00F0441F">
        <w:rPr>
          <w:rFonts w:cs="Times New Roman"/>
          <w:noProof/>
          <w:lang w:val="en-US"/>
        </w:rPr>
        <w:t xml:space="preserve">, </w:t>
      </w:r>
      <w:r w:rsidRPr="00F0441F">
        <w:rPr>
          <w:rFonts w:cs="Times New Roman"/>
          <w:i/>
          <w:iCs/>
          <w:noProof/>
          <w:lang w:val="en-US"/>
        </w:rPr>
        <w:t>14</w:t>
      </w:r>
      <w:r w:rsidRPr="00F0441F">
        <w:rPr>
          <w:rFonts w:cs="Times New Roman"/>
          <w:noProof/>
          <w:lang w:val="en-US"/>
        </w:rPr>
        <w:t>(2), 1–24. https://doi.org/10.1371/journal.pone.0211473</w:t>
      </w:r>
    </w:p>
    <w:p w14:paraId="377F369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F0441F">
        <w:rPr>
          <w:rFonts w:cs="Times New Roman"/>
          <w:i/>
          <w:iCs/>
          <w:noProof/>
          <w:lang w:val="en-US"/>
        </w:rPr>
        <w:t>Fisheries Oceanography</w:t>
      </w:r>
      <w:r w:rsidRPr="00F0441F">
        <w:rPr>
          <w:rFonts w:cs="Times New Roman"/>
          <w:noProof/>
          <w:lang w:val="en-US"/>
        </w:rPr>
        <w:t xml:space="preserve">, </w:t>
      </w:r>
      <w:r w:rsidRPr="00F0441F">
        <w:rPr>
          <w:rFonts w:cs="Times New Roman"/>
          <w:i/>
          <w:iCs/>
          <w:noProof/>
          <w:lang w:val="en-US"/>
        </w:rPr>
        <w:t>23</w:t>
      </w:r>
      <w:r w:rsidRPr="00F0441F">
        <w:rPr>
          <w:rFonts w:cs="Times New Roman"/>
          <w:noProof/>
          <w:lang w:val="en-US"/>
        </w:rPr>
        <w:t>(4), 322–341. https://doi.org/10.1111/fog.12063</w:t>
      </w:r>
    </w:p>
    <w:p w14:paraId="265E1C85"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Mcqueen, D., &amp; Ware, D. (2006). Handbook of Physical, Chemical, Phytoplankton, and Zooplankton Data from Hecate Strait, Dixon Entrance, Goose Island Bank and Queen Charlotte Sound. </w:t>
      </w:r>
      <w:r w:rsidRPr="00F0441F">
        <w:rPr>
          <w:rFonts w:cs="Times New Roman"/>
          <w:i/>
          <w:iCs/>
          <w:noProof/>
          <w:lang w:val="en-US"/>
        </w:rPr>
        <w:t>Canadian Data Report of Fisheries and Aquatic Sciences</w:t>
      </w:r>
      <w:r w:rsidRPr="00F0441F">
        <w:rPr>
          <w:rFonts w:cs="Times New Roman"/>
          <w:noProof/>
          <w:lang w:val="en-US"/>
        </w:rPr>
        <w:t>, 133. http://skeenasalmonprogram.ca/libraryfiles/lib_236.pdf</w:t>
      </w:r>
    </w:p>
    <w:p w14:paraId="0378CFBF"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Oksanen, J., Guillaume Blanchet, F., Friendly, M., Kindt, R., Legendre, P., McGlinn, D., Minchin, P. R., O’Hara, R. B., Simpson, G. L., Solymos, P., Stevens, M. H. H., Szoecs, E., &amp; Wagner, H. (2019). </w:t>
      </w:r>
      <w:r w:rsidRPr="00F0441F">
        <w:rPr>
          <w:rFonts w:cs="Times New Roman"/>
          <w:i/>
          <w:iCs/>
          <w:noProof/>
          <w:lang w:val="en-US"/>
        </w:rPr>
        <w:t>vegan: Community Ecology Package</w:t>
      </w:r>
      <w:r w:rsidRPr="00F0441F">
        <w:rPr>
          <w:rFonts w:cs="Times New Roman"/>
          <w:noProof/>
          <w:lang w:val="en-US"/>
        </w:rPr>
        <w:t>. R package version 2.5-6. https://cran.r-project.org/web/packages/vegan/index.html</w:t>
      </w:r>
    </w:p>
    <w:p w14:paraId="4CC6730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F0441F">
        <w:rPr>
          <w:rFonts w:cs="Times New Roman"/>
          <w:i/>
          <w:iCs/>
          <w:noProof/>
          <w:lang w:val="en-US"/>
        </w:rPr>
        <w:t>Reviews in Fish Biology and Fisheries</w:t>
      </w:r>
      <w:r w:rsidRPr="00F0441F">
        <w:rPr>
          <w:rFonts w:cs="Times New Roman"/>
          <w:noProof/>
          <w:lang w:val="en-US"/>
        </w:rPr>
        <w:t xml:space="preserve">, </w:t>
      </w:r>
      <w:r w:rsidRPr="00F0441F">
        <w:rPr>
          <w:rFonts w:cs="Times New Roman"/>
          <w:i/>
          <w:iCs/>
          <w:noProof/>
          <w:lang w:val="en-US"/>
        </w:rPr>
        <w:t>14</w:t>
      </w:r>
      <w:r w:rsidRPr="00F0441F">
        <w:rPr>
          <w:rFonts w:cs="Times New Roman"/>
          <w:noProof/>
          <w:lang w:val="en-US"/>
        </w:rPr>
        <w:t>(3), 335–359. https://doi.org/10.1007/s11160-004-3813-8</w:t>
      </w:r>
    </w:p>
    <w:p w14:paraId="7438C16A"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Osgood, G. J., Kennedy, L. A., Holden, J. J., Hertz, E., McKinnell, S., &amp; Juanes, F. (2016). Historical diets of forage fish and juvenile pacific salmon in the strait of Georgia, 1966-1968. </w:t>
      </w:r>
      <w:r w:rsidRPr="00F0441F">
        <w:rPr>
          <w:rFonts w:cs="Times New Roman"/>
          <w:i/>
          <w:iCs/>
          <w:noProof/>
          <w:lang w:val="en-US"/>
        </w:rPr>
        <w:t>Marine and Coastal Fisheries</w:t>
      </w:r>
      <w:r w:rsidRPr="00F0441F">
        <w:rPr>
          <w:rFonts w:cs="Times New Roman"/>
          <w:noProof/>
          <w:lang w:val="en-US"/>
        </w:rPr>
        <w:t xml:space="preserve">, </w:t>
      </w:r>
      <w:r w:rsidRPr="00F0441F">
        <w:rPr>
          <w:rFonts w:cs="Times New Roman"/>
          <w:i/>
          <w:iCs/>
          <w:noProof/>
          <w:lang w:val="en-US"/>
        </w:rPr>
        <w:t>8</w:t>
      </w:r>
      <w:r w:rsidRPr="00F0441F">
        <w:rPr>
          <w:rFonts w:cs="Times New Roman"/>
          <w:noProof/>
          <w:lang w:val="en-US"/>
        </w:rPr>
        <w:t>(1), 580–594. https://doi.org/10.1080/19425120.2016.1223231</w:t>
      </w:r>
    </w:p>
    <w:p w14:paraId="4060FDD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Pearsall, I. A. (2008). </w:t>
      </w:r>
      <w:r w:rsidRPr="00F0441F">
        <w:rPr>
          <w:rFonts w:cs="Times New Roman"/>
          <w:i/>
          <w:iCs/>
          <w:noProof/>
          <w:lang w:val="en-US"/>
        </w:rPr>
        <w:t>Broughton Archipelago: A State of Knowledge - 2008</w:t>
      </w:r>
      <w:r w:rsidRPr="00F0441F">
        <w:rPr>
          <w:rFonts w:cs="Times New Roman"/>
          <w:noProof/>
          <w:lang w:val="en-US"/>
        </w:rPr>
        <w:t>. 651. http://www.llbc.leg.bc.ca/public/PubDocs/bcdocs/438283/BroughtonStateofKnowledgeReport.pdf</w:t>
      </w:r>
    </w:p>
    <w:p w14:paraId="63F6DE2C"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Pearson, W. H., Deriso, R. B., Elston, R. A., Hook, S. E., Parker, K. R., &amp; Anderson, J. W. (2012). Hypotheses concerning the decline and poor recovery of Pacific herring in Prince William Sound, Alaska. </w:t>
      </w:r>
      <w:r w:rsidRPr="00F0441F">
        <w:rPr>
          <w:rFonts w:cs="Times New Roman"/>
          <w:i/>
          <w:iCs/>
          <w:noProof/>
          <w:lang w:val="en-US"/>
        </w:rPr>
        <w:t>Reviews in Fish Biology and Fisheries</w:t>
      </w:r>
      <w:r w:rsidRPr="00F0441F">
        <w:rPr>
          <w:rFonts w:cs="Times New Roman"/>
          <w:noProof/>
          <w:lang w:val="en-US"/>
        </w:rPr>
        <w:t xml:space="preserve">, </w:t>
      </w:r>
      <w:r w:rsidRPr="00F0441F">
        <w:rPr>
          <w:rFonts w:cs="Times New Roman"/>
          <w:i/>
          <w:iCs/>
          <w:noProof/>
          <w:lang w:val="en-US"/>
        </w:rPr>
        <w:t>22</w:t>
      </w:r>
      <w:r w:rsidRPr="00F0441F">
        <w:rPr>
          <w:rFonts w:cs="Times New Roman"/>
          <w:noProof/>
          <w:lang w:val="en-US"/>
        </w:rPr>
        <w:t>(1), 95–135. https://doi.org/10.1007/s11160-011-9225-7</w:t>
      </w:r>
    </w:p>
    <w:p w14:paraId="10B6194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Perry, R. I., Dilke, B. R., &amp; Parsons, T. R. (1983). Tidal mixing and summer plankton distributions in Hecate Strait, British Columbia (Queens Charlotte Islands). </w:t>
      </w:r>
      <w:r w:rsidRPr="00F0441F">
        <w:rPr>
          <w:rFonts w:cs="Times New Roman"/>
          <w:i/>
          <w:iCs/>
          <w:noProof/>
          <w:lang w:val="en-US"/>
        </w:rPr>
        <w:t>Canadian Journal of Fisheries and Aquatic Sciences</w:t>
      </w:r>
      <w:r w:rsidRPr="00F0441F">
        <w:rPr>
          <w:rFonts w:cs="Times New Roman"/>
          <w:noProof/>
          <w:lang w:val="en-US"/>
        </w:rPr>
        <w:t xml:space="preserve">, </w:t>
      </w:r>
      <w:r w:rsidRPr="00F0441F">
        <w:rPr>
          <w:rFonts w:cs="Times New Roman"/>
          <w:i/>
          <w:iCs/>
          <w:noProof/>
          <w:lang w:val="en-US"/>
        </w:rPr>
        <w:t>21</w:t>
      </w:r>
      <w:r w:rsidRPr="00F0441F">
        <w:rPr>
          <w:rFonts w:cs="Times New Roman"/>
          <w:noProof/>
          <w:lang w:val="en-US"/>
        </w:rPr>
        <w:t>(4), 871–887.</w:t>
      </w:r>
    </w:p>
    <w:p w14:paraId="34F368D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Perry, R. Ian, Hargreaves, N. B., Waddell, B. J., &amp; Mackas, D. L. (1996). Spatial variations in feeding and condition of juvenile pink and chum salmon off Vancouver Island, British Columbia. </w:t>
      </w:r>
      <w:r w:rsidRPr="00F0441F">
        <w:rPr>
          <w:rFonts w:cs="Times New Roman"/>
          <w:i/>
          <w:iCs/>
          <w:noProof/>
          <w:lang w:val="en-US"/>
        </w:rPr>
        <w:t>Fisheries Oceanography</w:t>
      </w:r>
      <w:r w:rsidRPr="00F0441F">
        <w:rPr>
          <w:rFonts w:cs="Times New Roman"/>
          <w:noProof/>
          <w:lang w:val="en-US"/>
        </w:rPr>
        <w:t xml:space="preserve">, </w:t>
      </w:r>
      <w:r w:rsidRPr="00F0441F">
        <w:rPr>
          <w:rFonts w:cs="Times New Roman"/>
          <w:i/>
          <w:iCs/>
          <w:noProof/>
          <w:lang w:val="en-US"/>
        </w:rPr>
        <w:t>5</w:t>
      </w:r>
      <w:r w:rsidRPr="00F0441F">
        <w:rPr>
          <w:rFonts w:cs="Times New Roman"/>
          <w:noProof/>
          <w:lang w:val="en-US"/>
        </w:rPr>
        <w:t>(2), 73–88. https://doi.org/10.1111/j.1365-2419.1996.tb00107.x</w:t>
      </w:r>
    </w:p>
    <w:p w14:paraId="790AE47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Pocheville, A. (2015). The ecological niche: History and recent controversies. In </w:t>
      </w:r>
      <w:r w:rsidRPr="00F0441F">
        <w:rPr>
          <w:rFonts w:cs="Times New Roman"/>
          <w:i/>
          <w:iCs/>
          <w:noProof/>
          <w:lang w:val="en-US"/>
        </w:rPr>
        <w:t>Handbook of Evolutionary Thinking in the Sciences</w:t>
      </w:r>
      <w:r w:rsidRPr="00F0441F">
        <w:rPr>
          <w:rFonts w:cs="Times New Roman"/>
          <w:noProof/>
          <w:lang w:val="en-US"/>
        </w:rPr>
        <w:t xml:space="preserve"> (Issue January). https://doi.org/10.1007/978-94-017-9014-7_26</w:t>
      </w:r>
    </w:p>
    <w:p w14:paraId="31EB7E93"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Quinn, T. P. (2018). </w:t>
      </w:r>
      <w:r w:rsidRPr="00F0441F">
        <w:rPr>
          <w:rFonts w:cs="Times New Roman"/>
          <w:i/>
          <w:iCs/>
          <w:noProof/>
          <w:lang w:val="en-US"/>
        </w:rPr>
        <w:t>The behaviour and ecology of Pacific salmon and trout</w:t>
      </w:r>
      <w:r w:rsidRPr="00F0441F">
        <w:rPr>
          <w:rFonts w:cs="Times New Roman"/>
          <w:noProof/>
          <w:lang w:val="en-US"/>
        </w:rPr>
        <w:t xml:space="preserve"> (Second). University of Washington Press.</w:t>
      </w:r>
    </w:p>
    <w:p w14:paraId="3263A30C"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R Core Team. (2020). </w:t>
      </w:r>
      <w:r w:rsidRPr="00F0441F">
        <w:rPr>
          <w:rFonts w:cs="Times New Roman"/>
          <w:i/>
          <w:iCs/>
          <w:noProof/>
          <w:lang w:val="en-US"/>
        </w:rPr>
        <w:t>R: A Language and Environment for Statistical Computing</w:t>
      </w:r>
      <w:r w:rsidRPr="00F0441F">
        <w:rPr>
          <w:rFonts w:cs="Times New Roman"/>
          <w:noProof/>
          <w:lang w:val="en-US"/>
        </w:rPr>
        <w:t>. R Foundation for Statistical Computing. Vienna, Austria. https://www.r-project.org/</w:t>
      </w:r>
    </w:p>
    <w:p w14:paraId="3372CE7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Ruggerone, G. T., &amp; Irvine, J. R. (2018). Numbers and Biomass of Natural- and Hatchery-Origin Pink Salmon, Chum Salmon, and Sockeye Salmon in the North Pacific Ocean, 1925–2015. </w:t>
      </w:r>
      <w:r w:rsidRPr="00F0441F">
        <w:rPr>
          <w:rFonts w:cs="Times New Roman"/>
          <w:i/>
          <w:iCs/>
          <w:noProof/>
          <w:lang w:val="en-US"/>
        </w:rPr>
        <w:t>Marine and Coastal Fisheries</w:t>
      </w:r>
      <w:r w:rsidRPr="00F0441F">
        <w:rPr>
          <w:rFonts w:cs="Times New Roman"/>
          <w:noProof/>
          <w:lang w:val="en-US"/>
        </w:rPr>
        <w:t xml:space="preserve">, </w:t>
      </w:r>
      <w:r w:rsidRPr="00F0441F">
        <w:rPr>
          <w:rFonts w:cs="Times New Roman"/>
          <w:i/>
          <w:iCs/>
          <w:noProof/>
          <w:lang w:val="en-US"/>
        </w:rPr>
        <w:t>10</w:t>
      </w:r>
      <w:r w:rsidRPr="00F0441F">
        <w:rPr>
          <w:rFonts w:cs="Times New Roman"/>
          <w:noProof/>
          <w:lang w:val="en-US"/>
        </w:rPr>
        <w:t>(2), 152–168. https://doi.org/10.1002/mcf2.10023</w:t>
      </w:r>
    </w:p>
    <w:p w14:paraId="566678AD"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Ruggerone, G. T., &amp; Nielsen, J. L. (2004). Evidence for competitive dominance of Pink salmon (Oncorhynchus gorbuscha) over other Salmonids in the North Pacific Ocean. </w:t>
      </w:r>
      <w:r w:rsidRPr="00F0441F">
        <w:rPr>
          <w:rFonts w:cs="Times New Roman"/>
          <w:i/>
          <w:iCs/>
          <w:noProof/>
          <w:lang w:val="en-US"/>
        </w:rPr>
        <w:t>Reviews in Fish Biology and Fisheries</w:t>
      </w:r>
      <w:r w:rsidRPr="00F0441F">
        <w:rPr>
          <w:rFonts w:cs="Times New Roman"/>
          <w:noProof/>
          <w:lang w:val="en-US"/>
        </w:rPr>
        <w:t xml:space="preserve">, </w:t>
      </w:r>
      <w:r w:rsidRPr="00F0441F">
        <w:rPr>
          <w:rFonts w:cs="Times New Roman"/>
          <w:i/>
          <w:iCs/>
          <w:noProof/>
          <w:lang w:val="en-US"/>
        </w:rPr>
        <w:t>14</w:t>
      </w:r>
      <w:r w:rsidRPr="00F0441F">
        <w:rPr>
          <w:rFonts w:cs="Times New Roman"/>
          <w:noProof/>
          <w:lang w:val="en-US"/>
        </w:rPr>
        <w:t>(3), 371–390. https://doi.org/10.1007/s11160-004-6927-0</w:t>
      </w:r>
    </w:p>
    <w:p w14:paraId="34306475"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F0441F">
        <w:rPr>
          <w:rFonts w:cs="Times New Roman"/>
          <w:i/>
          <w:iCs/>
          <w:noProof/>
          <w:lang w:val="en-US"/>
        </w:rPr>
        <w:t>Marine Ecology Progress Series</w:t>
      </w:r>
      <w:r w:rsidRPr="00F0441F">
        <w:rPr>
          <w:rFonts w:cs="Times New Roman"/>
          <w:noProof/>
          <w:lang w:val="en-US"/>
        </w:rPr>
        <w:t xml:space="preserve">, </w:t>
      </w:r>
      <w:r w:rsidRPr="00F0441F">
        <w:rPr>
          <w:rFonts w:cs="Times New Roman"/>
          <w:i/>
          <w:iCs/>
          <w:noProof/>
          <w:lang w:val="en-US"/>
        </w:rPr>
        <w:t>608</w:t>
      </w:r>
      <w:r w:rsidRPr="00F0441F">
        <w:rPr>
          <w:rFonts w:cs="Times New Roman"/>
          <w:noProof/>
          <w:lang w:val="en-US"/>
        </w:rPr>
        <w:t>(1), 291–296. https://doi.org/10.3354/meps12835</w:t>
      </w:r>
    </w:p>
    <w:p w14:paraId="3F8AADA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F0441F">
        <w:rPr>
          <w:rFonts w:cs="Times New Roman"/>
          <w:i/>
          <w:iCs/>
          <w:noProof/>
          <w:lang w:val="en-US"/>
        </w:rPr>
        <w:t>Proceedings of the National Academy of Sciences of the United States of America</w:t>
      </w:r>
      <w:r w:rsidRPr="00F0441F">
        <w:rPr>
          <w:rFonts w:cs="Times New Roman"/>
          <w:noProof/>
          <w:lang w:val="en-US"/>
        </w:rPr>
        <w:t xml:space="preserve">, </w:t>
      </w:r>
      <w:r w:rsidRPr="00F0441F">
        <w:rPr>
          <w:rFonts w:cs="Times New Roman"/>
          <w:i/>
          <w:iCs/>
          <w:noProof/>
          <w:lang w:val="en-US"/>
        </w:rPr>
        <w:t>115</w:t>
      </w:r>
      <w:r w:rsidRPr="00F0441F">
        <w:rPr>
          <w:rFonts w:cs="Times New Roman"/>
          <w:noProof/>
          <w:lang w:val="en-US"/>
        </w:rPr>
        <w:t>(22), E5038–E5045. https://doi.org/10.1073/pnas.1720577115</w:t>
      </w:r>
    </w:p>
    <w:p w14:paraId="4634AEA4"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F0441F">
        <w:rPr>
          <w:rFonts w:cs="Times New Roman"/>
          <w:i/>
          <w:iCs/>
          <w:noProof/>
          <w:lang w:val="en-US"/>
        </w:rPr>
        <w:t>North Pacific Anadromous Fish Commission Technical Report</w:t>
      </w:r>
      <w:r w:rsidRPr="00F0441F">
        <w:rPr>
          <w:rFonts w:cs="Times New Roman"/>
          <w:noProof/>
          <w:lang w:val="en-US"/>
        </w:rPr>
        <w:t xml:space="preserve">, </w:t>
      </w:r>
      <w:r w:rsidRPr="00F0441F">
        <w:rPr>
          <w:rFonts w:cs="Times New Roman"/>
          <w:i/>
          <w:iCs/>
          <w:noProof/>
          <w:lang w:val="en-US"/>
        </w:rPr>
        <w:t>5</w:t>
      </w:r>
      <w:r w:rsidRPr="00F0441F">
        <w:rPr>
          <w:rFonts w:cs="Times New Roman"/>
          <w:noProof/>
          <w:lang w:val="en-US"/>
        </w:rPr>
        <w:t>(5), 107–109.</w:t>
      </w:r>
    </w:p>
    <w:p w14:paraId="6E1CB4A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Sturdevant, M. V, Fergusson, E. A., Orsi, J. A., &amp; Wertheimer, A. C. (2002). Diel Feeding of Juvenile Pink, Chum, and Coho Salmon in Icy Strait, Southeastern Alaska, May–September 2001. </w:t>
      </w:r>
      <w:r w:rsidRPr="00F0441F">
        <w:rPr>
          <w:rFonts w:cs="Times New Roman"/>
          <w:i/>
          <w:iCs/>
          <w:noProof/>
          <w:lang w:val="en-US"/>
        </w:rPr>
        <w:t>North Pacific Anadromous Fish Commission</w:t>
      </w:r>
      <w:r w:rsidRPr="00F0441F">
        <w:rPr>
          <w:rFonts w:cs="Times New Roman"/>
          <w:noProof/>
          <w:lang w:val="en-US"/>
        </w:rPr>
        <w:t>.</w:t>
      </w:r>
    </w:p>
    <w:p w14:paraId="5E4B33CC"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F0441F">
        <w:rPr>
          <w:rFonts w:cs="Times New Roman"/>
          <w:i/>
          <w:iCs/>
          <w:noProof/>
          <w:lang w:val="en-US"/>
        </w:rPr>
        <w:t>Fisheries Oceanography</w:t>
      </w:r>
      <w:r w:rsidRPr="00F0441F">
        <w:rPr>
          <w:rFonts w:cs="Times New Roman"/>
          <w:noProof/>
          <w:lang w:val="en-US"/>
        </w:rPr>
        <w:t xml:space="preserve">, </w:t>
      </w:r>
      <w:r w:rsidRPr="00F0441F">
        <w:rPr>
          <w:rFonts w:cs="Times New Roman"/>
          <w:i/>
          <w:iCs/>
          <w:noProof/>
          <w:lang w:val="en-US"/>
        </w:rPr>
        <w:t>5</w:t>
      </w:r>
      <w:r w:rsidRPr="00F0441F">
        <w:rPr>
          <w:rFonts w:cs="Times New Roman"/>
          <w:noProof/>
          <w:lang w:val="en-US"/>
        </w:rPr>
        <w:t>(2), 89–99. https://doi.org/10.1111/j.1365-2419.1996.tb00108.x</w:t>
      </w:r>
    </w:p>
    <w:p w14:paraId="060EFDB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Walsh, J. C., Connors, K., Hertz, E., Kehoe, L., Martin, T. G., Connors, B., Bradford, M. J., Freshwater, C., Frid, A., Halverson, J., Moore, J. W., Price, M. H. H., &amp; Reynolds, J. D. (2020). Prioritising conservation actions for Pacific salmon in Canada. </w:t>
      </w:r>
      <w:r w:rsidRPr="00F0441F">
        <w:rPr>
          <w:rFonts w:cs="Times New Roman"/>
          <w:i/>
          <w:iCs/>
          <w:noProof/>
          <w:lang w:val="en-US"/>
        </w:rPr>
        <w:t>Journal of Applied Ecology</w:t>
      </w:r>
      <w:r w:rsidRPr="00F0441F">
        <w:rPr>
          <w:rFonts w:cs="Times New Roman"/>
          <w:noProof/>
          <w:lang w:val="en-US"/>
        </w:rPr>
        <w:t xml:space="preserve">, </w:t>
      </w:r>
      <w:r w:rsidRPr="00F0441F">
        <w:rPr>
          <w:rFonts w:cs="Times New Roman"/>
          <w:i/>
          <w:iCs/>
          <w:noProof/>
          <w:lang w:val="en-US"/>
        </w:rPr>
        <w:t>March</w:t>
      </w:r>
      <w:r w:rsidRPr="00F0441F">
        <w:rPr>
          <w:rFonts w:cs="Times New Roman"/>
          <w:noProof/>
          <w:lang w:val="en-US"/>
        </w:rPr>
        <w:t>, 1–12. https://doi.org/10.1111/1365-2664.13646</w:t>
      </w:r>
    </w:p>
    <w:p w14:paraId="08291354"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Weingartner, T., Eisner, L., Eckert, G. L., &amp; Danielson, S. (2009). Southeast Alaska: Oceanographic habitats and linkages. </w:t>
      </w:r>
      <w:r w:rsidRPr="00F0441F">
        <w:rPr>
          <w:rFonts w:cs="Times New Roman"/>
          <w:i/>
          <w:iCs/>
          <w:noProof/>
          <w:lang w:val="en-US"/>
        </w:rPr>
        <w:t>Journal of Biogeography</w:t>
      </w:r>
      <w:r w:rsidRPr="00F0441F">
        <w:rPr>
          <w:rFonts w:cs="Times New Roman"/>
          <w:noProof/>
          <w:lang w:val="en-US"/>
        </w:rPr>
        <w:t xml:space="preserve">, </w:t>
      </w:r>
      <w:r w:rsidRPr="00F0441F">
        <w:rPr>
          <w:rFonts w:cs="Times New Roman"/>
          <w:i/>
          <w:iCs/>
          <w:noProof/>
          <w:lang w:val="en-US"/>
        </w:rPr>
        <w:t>36</w:t>
      </w:r>
      <w:r w:rsidRPr="00F0441F">
        <w:rPr>
          <w:rFonts w:cs="Times New Roman"/>
          <w:noProof/>
          <w:lang w:val="en-US"/>
        </w:rPr>
        <w:t>(3), 387–400. https://doi.org/10.1111/j.1365-2699.2008.01994.x</w:t>
      </w:r>
    </w:p>
    <w:p w14:paraId="2AD744ED"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Welch, D. W. (1997). Anatomical specialization in the gut of Pacific salmon (Oncorhynchus): Evidence for oceanic limits to salmon production? </w:t>
      </w:r>
      <w:r w:rsidRPr="00F0441F">
        <w:rPr>
          <w:rFonts w:cs="Times New Roman"/>
          <w:i/>
          <w:iCs/>
          <w:noProof/>
          <w:lang w:val="en-US"/>
        </w:rPr>
        <w:t>Canadian Journal of Zoology</w:t>
      </w:r>
      <w:r w:rsidRPr="00F0441F">
        <w:rPr>
          <w:rFonts w:cs="Times New Roman"/>
          <w:noProof/>
          <w:lang w:val="en-US"/>
        </w:rPr>
        <w:t xml:space="preserve">, </w:t>
      </w:r>
      <w:r w:rsidRPr="00F0441F">
        <w:rPr>
          <w:rFonts w:cs="Times New Roman"/>
          <w:i/>
          <w:iCs/>
          <w:noProof/>
          <w:lang w:val="en-US"/>
        </w:rPr>
        <w:t>75</w:t>
      </w:r>
      <w:r w:rsidRPr="00F0441F">
        <w:rPr>
          <w:rFonts w:cs="Times New Roman"/>
          <w:noProof/>
          <w:lang w:val="en-US"/>
        </w:rPr>
        <w:t>(6), 936–942. https://doi.org/10.1139/z97-112</w:t>
      </w:r>
    </w:p>
    <w:p w14:paraId="1F7BEF8C" w14:textId="77777777" w:rsidR="00F0441F" w:rsidRPr="00F0441F" w:rsidRDefault="00F0441F" w:rsidP="00F0441F">
      <w:pPr>
        <w:widowControl w:val="0"/>
        <w:autoSpaceDE w:val="0"/>
        <w:autoSpaceDN w:val="0"/>
        <w:adjustRightInd w:val="0"/>
        <w:ind w:left="480" w:hanging="480"/>
        <w:rPr>
          <w:rFonts w:cs="Times New Roman"/>
          <w:noProof/>
        </w:rPr>
      </w:pPr>
      <w:r w:rsidRPr="00F0441F">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F0441F">
        <w:rPr>
          <w:rFonts w:cs="Times New Roman"/>
          <w:i/>
          <w:iCs/>
          <w:noProof/>
          <w:lang w:val="en-US"/>
        </w:rPr>
        <w:t>Ambio</w:t>
      </w:r>
      <w:r w:rsidRPr="00F0441F">
        <w:rPr>
          <w:rFonts w:cs="Times New Roman"/>
          <w:noProof/>
          <w:lang w:val="en-US"/>
        </w:rPr>
        <w:t xml:space="preserve">, </w:t>
      </w:r>
      <w:r w:rsidRPr="00F0441F">
        <w:rPr>
          <w:rFonts w:cs="Times New Roman"/>
          <w:i/>
          <w:iCs/>
          <w:noProof/>
          <w:lang w:val="en-US"/>
        </w:rPr>
        <w:t>48</w:t>
      </w:r>
      <w:r w:rsidRPr="00F0441F">
        <w:rPr>
          <w:rFonts w:cs="Times New Roman"/>
          <w:noProof/>
          <w:lang w:val="en-US"/>
        </w:rPr>
        <w:t>(12), 1447–1469. https://doi.org/10.1007/s13280-019-01218-6</w:t>
      </w:r>
    </w:p>
    <w:p w14:paraId="7E56FF4D" w14:textId="70A19138" w:rsidR="001210AF" w:rsidRDefault="00FA03B1" w:rsidP="00F0441F">
      <w:pPr>
        <w:widowControl w:val="0"/>
        <w:autoSpaceDE w:val="0"/>
        <w:autoSpaceDN w:val="0"/>
        <w:adjustRightInd w:val="0"/>
        <w:ind w:left="480" w:hanging="480"/>
        <w:rPr>
          <w:rFonts w:eastAsia="Times New Roman" w:cs="Times New Roman"/>
        </w:rPr>
        <w:sectPr w:rsidR="001210AF" w:rsidSect="002F204B">
          <w:pgSz w:w="12240" w:h="15840"/>
          <w:pgMar w:top="1440" w:right="1440" w:bottom="1440" w:left="1440" w:header="708" w:footer="708" w:gutter="0"/>
          <w:cols w:space="708"/>
          <w:docGrid w:linePitch="360"/>
        </w:sectPr>
      </w:pPr>
      <w:r>
        <w:rPr>
          <w:rFonts w:eastAsia="Times New Roman" w:cs="Times New Roman"/>
        </w:rPr>
        <w:fldChar w:fldCharType="end"/>
      </w:r>
    </w:p>
    <w:p w14:paraId="172E64F8" w14:textId="2DF4AB36" w:rsidR="007F1E58" w:rsidRDefault="007F1E58" w:rsidP="00DF2943">
      <w:pPr>
        <w:pStyle w:val="Heading1"/>
      </w:pPr>
      <w:bookmarkStart w:id="188" w:name="_Toc55731651"/>
      <w:r>
        <w:t>Appendix</w:t>
      </w:r>
      <w:bookmarkEnd w:id="188"/>
    </w:p>
    <w:p w14:paraId="7E5F0B21" w14:textId="1F3AECFF" w:rsidR="007F1E58" w:rsidRDefault="007F1E58" w:rsidP="00DF2943">
      <w:pPr>
        <w:rPr>
          <w:rFonts w:eastAsia="Times New Roman" w:cs="Times New Roman"/>
        </w:rPr>
      </w:pPr>
    </w:p>
    <w:p w14:paraId="6B7A0F10" w14:textId="011CCC01" w:rsidR="007F1E58" w:rsidRDefault="00264B0C" w:rsidP="00DF2943">
      <w:pPr>
        <w:pStyle w:val="Heading9"/>
      </w:pPr>
      <w:bookmarkStart w:id="189" w:name="_Ref55657940"/>
      <w:bookmarkStart w:id="190" w:name="_Toc55731660"/>
      <w:r>
        <w:t>Table A.</w:t>
      </w:r>
      <w:r>
        <w:fldChar w:fldCharType="begin"/>
      </w:r>
      <w:r>
        <w:instrText xml:space="preserve"> SEQ Table \* ARABIC \s 2 </w:instrText>
      </w:r>
      <w:r>
        <w:fldChar w:fldCharType="separate"/>
      </w:r>
      <w:r w:rsidR="00821AC3">
        <w:rPr>
          <w:noProof/>
        </w:rPr>
        <w:t>1</w:t>
      </w:r>
      <w:r>
        <w:fldChar w:fldCharType="end"/>
      </w:r>
      <w:bookmarkEnd w:id="189"/>
      <w:r w:rsidR="007F1E58">
        <w:t xml:space="preserve"> Diet composition</w:t>
      </w:r>
      <w:r w:rsidR="006E0CC9">
        <w:t xml:space="preserve"> (% wet weight)</w:t>
      </w:r>
      <w:r w:rsidR="007F1E58">
        <w:t xml:space="preserve"> summary of juvenile salmon for each sampling date 2015-2016</w:t>
      </w:r>
      <w:r w:rsidR="006E0CC9">
        <w:t>.</w:t>
      </w:r>
      <w:bookmarkEnd w:id="190"/>
    </w:p>
    <w:p w14:paraId="3EBF9FB1" w14:textId="77777777" w:rsidR="00264B0C" w:rsidRPr="00264B0C" w:rsidRDefault="00264B0C" w:rsidP="00DF2943"/>
    <w:p w14:paraId="46086437" w14:textId="5AED7079" w:rsidR="007F1E58" w:rsidRDefault="00AB023F" w:rsidP="00DF2943">
      <w:pPr>
        <w:rPr>
          <w:rFonts w:eastAsia="Times New Roman" w:cs="Times New Roman"/>
        </w:rPr>
      </w:pPr>
      <w:r>
        <w:rPr>
          <w:rFonts w:eastAsia="Times New Roman" w:cs="Times New Roman"/>
          <w:noProof/>
        </w:rPr>
        <w:drawing>
          <wp:inline distT="0" distB="0" distL="0" distR="0" wp14:anchorId="6200B63F" wp14:editId="369DDD99">
            <wp:extent cx="8348375" cy="3570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a:stretch>
                      <a:fillRect/>
                    </a:stretch>
                  </pic:blipFill>
                  <pic:spPr>
                    <a:xfrm>
                      <a:off x="0" y="0"/>
                      <a:ext cx="8359222" cy="3575244"/>
                    </a:xfrm>
                    <a:prstGeom prst="rect">
                      <a:avLst/>
                    </a:prstGeom>
                  </pic:spPr>
                </pic:pic>
              </a:graphicData>
            </a:graphic>
          </wp:inline>
        </w:drawing>
      </w:r>
    </w:p>
    <w:p w14:paraId="7A2F750F" w14:textId="488A177C" w:rsidR="007F1E58" w:rsidRDefault="00741797" w:rsidP="00DF2943">
      <w:pPr>
        <w:rPr>
          <w:rFonts w:eastAsia="Times New Roman" w:cs="Times New Roman"/>
        </w:rPr>
      </w:pPr>
      <w:r>
        <w:rPr>
          <w:rFonts w:eastAsia="Times New Roman" w:cs="Times New Roman"/>
        </w:rPr>
        <w:br w:type="page"/>
      </w:r>
    </w:p>
    <w:p w14:paraId="74C7CE58" w14:textId="7FBD0F63" w:rsidR="00741797" w:rsidRDefault="00360D10" w:rsidP="00DF2943">
      <w:pPr>
        <w:rPr>
          <w:rFonts w:eastAsia="Times New Roman" w:cs="Times New Roman"/>
        </w:rPr>
      </w:pPr>
      <w:r>
        <w:rPr>
          <w:rFonts w:eastAsia="Times New Roman" w:cs="Times New Roman"/>
          <w:noProof/>
        </w:rPr>
        <w:drawing>
          <wp:inline distT="0" distB="0" distL="0" distR="0" wp14:anchorId="130445B9" wp14:editId="376D4201">
            <wp:extent cx="8229600" cy="542290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5"/>
                    <a:stretch>
                      <a:fillRect/>
                    </a:stretch>
                  </pic:blipFill>
                  <pic:spPr>
                    <a:xfrm>
                      <a:off x="0" y="0"/>
                      <a:ext cx="8229600" cy="5422900"/>
                    </a:xfrm>
                    <a:prstGeom prst="rect">
                      <a:avLst/>
                    </a:prstGeom>
                  </pic:spPr>
                </pic:pic>
              </a:graphicData>
            </a:graphic>
          </wp:inline>
        </w:drawing>
      </w:r>
    </w:p>
    <w:p w14:paraId="790F6ED5" w14:textId="3B03F98C" w:rsidR="00702758" w:rsidRPr="00360D10" w:rsidRDefault="00741797" w:rsidP="00DF2943">
      <w:pPr>
        <w:pStyle w:val="Caption"/>
        <w:rPr>
          <w:rFonts w:eastAsia="Times New Roman" w:cs="Times New Roman"/>
        </w:rPr>
        <w:sectPr w:rsidR="00702758" w:rsidRPr="00360D10" w:rsidSect="001210AF">
          <w:pgSz w:w="15840" w:h="12240" w:orient="landscape"/>
          <w:pgMar w:top="1440" w:right="1440" w:bottom="1440" w:left="1440" w:header="708" w:footer="708" w:gutter="0"/>
          <w:cols w:space="708"/>
          <w:docGrid w:linePitch="360"/>
        </w:sectPr>
      </w:pPr>
      <w:bookmarkStart w:id="191" w:name="_Ref55288046"/>
      <w:bookmarkStart w:id="192" w:name="_Toc55731680"/>
      <w:r>
        <w:t>Figure A.</w:t>
      </w:r>
      <w:r>
        <w:fldChar w:fldCharType="begin"/>
      </w:r>
      <w:r>
        <w:instrText xml:space="preserve"> SEQ Figure_A. \* ARABIC </w:instrText>
      </w:r>
      <w:r>
        <w:fldChar w:fldCharType="separate"/>
      </w:r>
      <w:r w:rsidR="00821AC3">
        <w:rPr>
          <w:noProof/>
        </w:rPr>
        <w:t>1</w:t>
      </w:r>
      <w:r>
        <w:fldChar w:fldCharType="end"/>
      </w:r>
      <w:bookmarkEnd w:id="191"/>
      <w:r>
        <w:t xml:space="preserve"> </w:t>
      </w:r>
      <w:r>
        <w:rPr>
          <w:rFonts w:eastAsia="Times New Roman" w:cs="Times New Roman"/>
        </w:rPr>
        <w:t>Discovery Islands subcluster for temporal juvenile salmon diets, labelled and colored with survey date.</w:t>
      </w:r>
      <w:bookmarkEnd w:id="192"/>
    </w:p>
    <w:p w14:paraId="298CF8BC" w14:textId="1E64ECBC" w:rsidR="00702758" w:rsidRDefault="00360D10" w:rsidP="00DF2943">
      <w:r>
        <w:rPr>
          <w:noProof/>
        </w:rPr>
        <w:drawing>
          <wp:inline distT="0" distB="0" distL="0" distR="0" wp14:anchorId="20DABB2B" wp14:editId="2C7ABBF6">
            <wp:extent cx="8229600" cy="5302885"/>
            <wp:effectExtent l="0" t="0" r="0" b="5715"/>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46"/>
                    <a:stretch>
                      <a:fillRect/>
                    </a:stretch>
                  </pic:blipFill>
                  <pic:spPr>
                    <a:xfrm>
                      <a:off x="0" y="0"/>
                      <a:ext cx="8229600" cy="5302885"/>
                    </a:xfrm>
                    <a:prstGeom prst="rect">
                      <a:avLst/>
                    </a:prstGeom>
                  </pic:spPr>
                </pic:pic>
              </a:graphicData>
            </a:graphic>
          </wp:inline>
        </w:drawing>
      </w:r>
    </w:p>
    <w:p w14:paraId="7AEBD500" w14:textId="6236622E" w:rsidR="00731483" w:rsidRDefault="00702758" w:rsidP="00DF2943">
      <w:pPr>
        <w:pStyle w:val="Caption"/>
        <w:sectPr w:rsidR="00731483" w:rsidSect="001210AF">
          <w:pgSz w:w="15840" w:h="12240" w:orient="landscape"/>
          <w:pgMar w:top="1440" w:right="1440" w:bottom="1440" w:left="1440" w:header="708" w:footer="708" w:gutter="0"/>
          <w:cols w:space="708"/>
          <w:docGrid w:linePitch="360"/>
        </w:sectPr>
      </w:pPr>
      <w:bookmarkStart w:id="193" w:name="_Ref55288024"/>
      <w:bookmarkStart w:id="194" w:name="_Toc55731681"/>
      <w:r>
        <w:t>Figure A.</w:t>
      </w:r>
      <w:r>
        <w:fldChar w:fldCharType="begin"/>
      </w:r>
      <w:r>
        <w:instrText xml:space="preserve"> SEQ Figure_A. \* ARABIC </w:instrText>
      </w:r>
      <w:r>
        <w:fldChar w:fldCharType="separate"/>
      </w:r>
      <w:r w:rsidR="00821AC3">
        <w:rPr>
          <w:noProof/>
        </w:rPr>
        <w:t>2</w:t>
      </w:r>
      <w:r>
        <w:fldChar w:fldCharType="end"/>
      </w:r>
      <w:bookmarkEnd w:id="193"/>
      <w:r>
        <w:t xml:space="preserve"> </w:t>
      </w:r>
      <w:r w:rsidR="00741797">
        <w:t>Johnstone Strait subcluster for temporal juvenile salmon diets, labelled and colored with survey date.</w:t>
      </w:r>
      <w:bookmarkEnd w:id="194"/>
    </w:p>
    <w:p w14:paraId="5A0F4B2A" w14:textId="2C6A0919" w:rsidR="00741797" w:rsidRDefault="00741797" w:rsidP="00DF2943">
      <w:pPr>
        <w:pStyle w:val="Caption"/>
      </w:pPr>
    </w:p>
    <w:p w14:paraId="60123BD1" w14:textId="3D070178" w:rsidR="00731483" w:rsidRDefault="00731483" w:rsidP="00731483">
      <w:r>
        <w:rPr>
          <w:noProof/>
        </w:rPr>
        <w:drawing>
          <wp:inline distT="0" distB="0" distL="0" distR="0" wp14:anchorId="50D03594" wp14:editId="4E1915B9">
            <wp:extent cx="6232470" cy="4669277"/>
            <wp:effectExtent l="0" t="0" r="3810" b="4445"/>
            <wp:docPr id="4" name="Picture 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food&#10;&#10;Description automatically generated"/>
                    <pic:cNvPicPr/>
                  </pic:nvPicPr>
                  <pic:blipFill>
                    <a:blip r:embed="rId47"/>
                    <a:stretch>
                      <a:fillRect/>
                    </a:stretch>
                  </pic:blipFill>
                  <pic:spPr>
                    <a:xfrm>
                      <a:off x="0" y="0"/>
                      <a:ext cx="6247693" cy="4680682"/>
                    </a:xfrm>
                    <a:prstGeom prst="rect">
                      <a:avLst/>
                    </a:prstGeom>
                  </pic:spPr>
                </pic:pic>
              </a:graphicData>
            </a:graphic>
          </wp:inline>
        </w:drawing>
      </w:r>
    </w:p>
    <w:p w14:paraId="7DC55991" w14:textId="77777777" w:rsidR="00731483" w:rsidRDefault="00731483" w:rsidP="00731483">
      <w:pPr>
        <w:pStyle w:val="Caption"/>
      </w:pPr>
    </w:p>
    <w:p w14:paraId="71EFDD71" w14:textId="753A916E" w:rsidR="00731483" w:rsidRPr="00731483" w:rsidRDefault="00731483" w:rsidP="00731483">
      <w:pPr>
        <w:pStyle w:val="Caption"/>
      </w:pPr>
      <w:bookmarkStart w:id="195" w:name="_Ref55823099"/>
      <w:bookmarkStart w:id="196" w:name="_Toc55731682"/>
      <w:r>
        <w:t>Figure A.</w:t>
      </w:r>
      <w:r>
        <w:fldChar w:fldCharType="begin"/>
      </w:r>
      <w:r>
        <w:instrText xml:space="preserve"> SEQ Figure_A. \* ARABIC </w:instrText>
      </w:r>
      <w:r>
        <w:fldChar w:fldCharType="separate"/>
      </w:r>
      <w:r w:rsidR="00821AC3">
        <w:rPr>
          <w:noProof/>
        </w:rPr>
        <w:t>3</w:t>
      </w:r>
      <w:r>
        <w:fldChar w:fldCharType="end"/>
      </w:r>
      <w:bookmarkEnd w:id="195"/>
      <w:r>
        <w:t xml:space="preserve"> Micrograph of a blue macroplastic</w:t>
      </w:r>
      <w:r w:rsidR="00EC6E61">
        <w:t xml:space="preserve"> (5.8 mm)</w:t>
      </w:r>
      <w:r>
        <w:t xml:space="preserve"> found in a juvenile pink salmon stomach in the Discovery Islands, before the stomach contents were removed. Also pictured is the other food contents, including insect legs, barnacle cyprids and one </w:t>
      </w:r>
      <w:r w:rsidRPr="00731483">
        <w:rPr>
          <w:i/>
          <w:iCs w:val="0"/>
        </w:rPr>
        <w:t xml:space="preserve">Calanus </w:t>
      </w:r>
      <w:proofErr w:type="spellStart"/>
      <w:r w:rsidRPr="00731483">
        <w:rPr>
          <w:i/>
          <w:iCs w:val="0"/>
        </w:rPr>
        <w:t>pacificus</w:t>
      </w:r>
      <w:proofErr w:type="spellEnd"/>
      <w:r>
        <w:t>.</w:t>
      </w:r>
      <w:bookmarkEnd w:id="196"/>
      <w:r>
        <w:t xml:space="preserve"> </w:t>
      </w:r>
    </w:p>
    <w:sectPr w:rsidR="00731483" w:rsidRPr="00731483" w:rsidSect="00731483">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9" w:author="epakhomov" w:date="2020-11-12T17:46:00Z" w:initials="e">
    <w:p w14:paraId="01FCDB61" w14:textId="1BE7EE7F" w:rsidR="000D00A8" w:rsidRDefault="000D00A8">
      <w:pPr>
        <w:pStyle w:val="CommentText"/>
      </w:pPr>
      <w:r>
        <w:rPr>
          <w:rStyle w:val="CommentReference"/>
        </w:rPr>
        <w:annotationRef/>
      </w:r>
      <w:r>
        <w:t>Two digits after comma kind of pointless here (and throughout the text). Can be rounded to 338 in this case.</w:t>
      </w:r>
    </w:p>
  </w:comment>
  <w:comment w:id="119" w:author="epakhomov" w:date="2020-11-12T17:50:00Z" w:initials="e">
    <w:p w14:paraId="2F49EE3E" w14:textId="6AE105E3" w:rsidR="0096389D" w:rsidRDefault="0096389D">
      <w:pPr>
        <w:pStyle w:val="CommentText"/>
      </w:pPr>
      <w:r>
        <w:rPr>
          <w:rStyle w:val="CommentReference"/>
        </w:rPr>
        <w:annotationRef/>
      </w:r>
      <w:r>
        <w:t>Either one or another.</w:t>
      </w:r>
    </w:p>
  </w:comment>
  <w:comment w:id="132" w:author="epakhomov" w:date="2020-11-12T17:57:00Z" w:initials="e">
    <w:p w14:paraId="7B279647" w14:textId="3E38EE2D" w:rsidR="002C052E" w:rsidRDefault="002C052E">
      <w:pPr>
        <w:pStyle w:val="CommentText"/>
      </w:pPr>
      <w:r>
        <w:rPr>
          <w:rStyle w:val="CommentReference"/>
        </w:rPr>
        <w:annotationRef/>
      </w:r>
      <w:r>
        <w:t>Significantly? sounds like it!</w:t>
      </w:r>
    </w:p>
  </w:comment>
  <w:comment w:id="137" w:author="epakhomov" w:date="2020-11-12T17:59:00Z" w:initials="e">
    <w:p w14:paraId="0E138D15" w14:textId="1E314B76" w:rsidR="002C052E" w:rsidRDefault="002C052E">
      <w:pPr>
        <w:pStyle w:val="CommentText"/>
      </w:pPr>
      <w:r>
        <w:rPr>
          <w:rStyle w:val="CommentReference"/>
        </w:rPr>
        <w:annotationRef/>
      </w:r>
      <w:r>
        <w:t>This does not belong here.</w:t>
      </w:r>
    </w:p>
  </w:comment>
  <w:comment w:id="145" w:author="epakhomov" w:date="2020-11-12T18:05:00Z" w:initials="e">
    <w:p w14:paraId="3DB11B2F" w14:textId="756E6C9C" w:rsidR="00CB6458" w:rsidRDefault="00CB6458">
      <w:pPr>
        <w:pStyle w:val="CommentText"/>
      </w:pPr>
      <w:r>
        <w:rPr>
          <w:rStyle w:val="CommentReference"/>
        </w:rPr>
        <w:annotationRef/>
      </w:r>
      <w:r>
        <w:t>Please align these with the ones in the end of intro.</w:t>
      </w:r>
    </w:p>
  </w:comment>
  <w:comment w:id="146" w:author="Vanessa Zahner" w:date="2020-11-13T10:07:00Z" w:initials="VZ">
    <w:p w14:paraId="1DCFE135" w14:textId="4AFF6254" w:rsidR="00E60E45" w:rsidRDefault="00E60E45">
      <w:pPr>
        <w:pStyle w:val="CommentText"/>
      </w:pPr>
      <w:r>
        <w:rPr>
          <w:rStyle w:val="CommentReference"/>
        </w:rPr>
        <w:annotationRef/>
      </w:r>
      <w:r>
        <w:t>These are the same, they’re summarized</w:t>
      </w:r>
    </w:p>
    <w:p w14:paraId="31A531FD" w14:textId="1B735DFD" w:rsidR="00E60E45" w:rsidRDefault="00E60E45">
      <w:pPr>
        <w:pStyle w:val="CommentText"/>
      </w:pPr>
      <w:r>
        <w:t>Maybe I’ll rearrange the order though.</w:t>
      </w:r>
    </w:p>
  </w:comment>
  <w:comment w:id="151" w:author="epakhomov" w:date="2020-11-12T23:05:00Z" w:initials="e">
    <w:p w14:paraId="220B428F" w14:textId="46E36982" w:rsidR="00CA6C18" w:rsidRDefault="00CA6C18">
      <w:pPr>
        <w:pStyle w:val="CommentText"/>
      </w:pPr>
      <w:r>
        <w:rPr>
          <w:rStyle w:val="CommentReference"/>
        </w:rPr>
        <w:annotationRef/>
      </w:r>
      <w:r>
        <w:t xml:space="preserve">This is something </w:t>
      </w:r>
      <w:r w:rsidR="00E47294">
        <w:t>that requires a bit more introduction.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1FCDB61" w15:done="0"/>
  <w15:commentEx w15:paraId="2F49EE3E" w15:done="0"/>
  <w15:commentEx w15:paraId="7B279647" w15:done="0"/>
  <w15:commentEx w15:paraId="0E138D15" w15:done="0"/>
  <w15:commentEx w15:paraId="3DB11B2F" w15:done="0"/>
  <w15:commentEx w15:paraId="31A531FD" w15:paraIdParent="3DB11B2F" w15:done="0"/>
  <w15:commentEx w15:paraId="220B42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58D945" w16cex:dateUtc="2020-11-13T18: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1FCDB61" w16cid:durableId="2357F35B"/>
  <w16cid:commentId w16cid:paraId="2F49EE3E" w16cid:durableId="2357F44F"/>
  <w16cid:commentId w16cid:paraId="7B279647" w16cid:durableId="2357F61F"/>
  <w16cid:commentId w16cid:paraId="0E138D15" w16cid:durableId="2357F69B"/>
  <w16cid:commentId w16cid:paraId="3DB11B2F" w16cid:durableId="2357F807"/>
  <w16cid:commentId w16cid:paraId="31A531FD" w16cid:durableId="2358D945"/>
  <w16cid:commentId w16cid:paraId="220B428F" w16cid:durableId="23583E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CC62FB" w14:textId="77777777" w:rsidR="00DA20F8" w:rsidRDefault="00DA20F8" w:rsidP="003A2A0A">
      <w:r>
        <w:separator/>
      </w:r>
    </w:p>
  </w:endnote>
  <w:endnote w:type="continuationSeparator" w:id="0">
    <w:p w14:paraId="7FBDE8EE" w14:textId="77777777" w:rsidR="00DA20F8" w:rsidRDefault="00DA20F8"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EndPr>
      <w:rPr>
        <w:rStyle w:val="PageNumber"/>
      </w:rPr>
    </w:sdtEndPr>
    <w:sdtContent>
      <w:p w14:paraId="0591955E" w14:textId="752CB4F7" w:rsidR="000C3C30" w:rsidRDefault="000C3C30"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0C3C30" w:rsidRDefault="000C3C30"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EndPr>
      <w:rPr>
        <w:rStyle w:val="PageNumber"/>
      </w:rPr>
    </w:sdtEndPr>
    <w:sdtContent>
      <w:p w14:paraId="0FC41996" w14:textId="259D2879" w:rsidR="000C3C30" w:rsidRDefault="000C3C30"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E12BC06" w14:textId="77777777" w:rsidR="000C3C30" w:rsidRDefault="000C3C30"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0F0DDF" w14:textId="77777777" w:rsidR="00DA20F8" w:rsidRDefault="00DA20F8" w:rsidP="003A2A0A">
      <w:r>
        <w:separator/>
      </w:r>
    </w:p>
  </w:footnote>
  <w:footnote w:type="continuationSeparator" w:id="0">
    <w:p w14:paraId="3A0A917E" w14:textId="77777777" w:rsidR="00DA20F8" w:rsidRDefault="00DA20F8"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B4901"/>
    <w:multiLevelType w:val="hybridMultilevel"/>
    <w:tmpl w:val="465A799E"/>
    <w:lvl w:ilvl="0" w:tplc="972887A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9" w15:restartNumberingAfterBreak="0">
    <w:nsid w:val="4C4C4CF5"/>
    <w:multiLevelType w:val="multilevel"/>
    <w:tmpl w:val="09B23138"/>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0"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3"/>
  </w:num>
  <w:num w:numId="2">
    <w:abstractNumId w:val="18"/>
  </w:num>
  <w:num w:numId="3">
    <w:abstractNumId w:val="19"/>
  </w:num>
  <w:num w:numId="4">
    <w:abstractNumId w:val="15"/>
  </w:num>
  <w:num w:numId="5">
    <w:abstractNumId w:val="16"/>
  </w:num>
  <w:num w:numId="6">
    <w:abstractNumId w:val="21"/>
  </w:num>
  <w:num w:numId="7">
    <w:abstractNumId w:val="11"/>
  </w:num>
  <w:num w:numId="8">
    <w:abstractNumId w:val="20"/>
  </w:num>
  <w:num w:numId="9">
    <w:abstractNumId w:val="12"/>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2"/>
  </w:num>
  <w:num w:numId="21">
    <w:abstractNumId w:val="14"/>
  </w:num>
  <w:num w:numId="22">
    <w:abstractNumId w:val="17"/>
  </w:num>
  <w:num w:numId="23">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pakhomov">
    <w15:presenceInfo w15:providerId="None" w15:userId="epakhomov"/>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06881"/>
    <w:rsid w:val="000117C6"/>
    <w:rsid w:val="00014FB0"/>
    <w:rsid w:val="00015A51"/>
    <w:rsid w:val="00017EC8"/>
    <w:rsid w:val="000205D4"/>
    <w:rsid w:val="00020732"/>
    <w:rsid w:val="00024A60"/>
    <w:rsid w:val="00026B90"/>
    <w:rsid w:val="000374C3"/>
    <w:rsid w:val="0003790E"/>
    <w:rsid w:val="00040479"/>
    <w:rsid w:val="0004162A"/>
    <w:rsid w:val="00042E3D"/>
    <w:rsid w:val="00050ACA"/>
    <w:rsid w:val="00052533"/>
    <w:rsid w:val="0005399C"/>
    <w:rsid w:val="00054E32"/>
    <w:rsid w:val="00060858"/>
    <w:rsid w:val="00063820"/>
    <w:rsid w:val="00063D72"/>
    <w:rsid w:val="00070B49"/>
    <w:rsid w:val="000721C6"/>
    <w:rsid w:val="00072E9D"/>
    <w:rsid w:val="00074F72"/>
    <w:rsid w:val="00075DEF"/>
    <w:rsid w:val="0007690A"/>
    <w:rsid w:val="000820FE"/>
    <w:rsid w:val="000826C9"/>
    <w:rsid w:val="00084C28"/>
    <w:rsid w:val="00086DCF"/>
    <w:rsid w:val="000921D3"/>
    <w:rsid w:val="00094627"/>
    <w:rsid w:val="00095031"/>
    <w:rsid w:val="000A118F"/>
    <w:rsid w:val="000A28D8"/>
    <w:rsid w:val="000A2946"/>
    <w:rsid w:val="000A3C7A"/>
    <w:rsid w:val="000A6300"/>
    <w:rsid w:val="000A65F4"/>
    <w:rsid w:val="000A705A"/>
    <w:rsid w:val="000B18FB"/>
    <w:rsid w:val="000B23A6"/>
    <w:rsid w:val="000B4062"/>
    <w:rsid w:val="000B642D"/>
    <w:rsid w:val="000B6ECE"/>
    <w:rsid w:val="000B7AAD"/>
    <w:rsid w:val="000C3C30"/>
    <w:rsid w:val="000C4477"/>
    <w:rsid w:val="000C65FF"/>
    <w:rsid w:val="000C742C"/>
    <w:rsid w:val="000D00A8"/>
    <w:rsid w:val="000D0F39"/>
    <w:rsid w:val="000D21C1"/>
    <w:rsid w:val="000D2776"/>
    <w:rsid w:val="000E2B0D"/>
    <w:rsid w:val="000F1000"/>
    <w:rsid w:val="000F1184"/>
    <w:rsid w:val="000F1487"/>
    <w:rsid w:val="000F1CA6"/>
    <w:rsid w:val="000F367D"/>
    <w:rsid w:val="001005FA"/>
    <w:rsid w:val="00103765"/>
    <w:rsid w:val="00107517"/>
    <w:rsid w:val="0011224E"/>
    <w:rsid w:val="0011316F"/>
    <w:rsid w:val="00116555"/>
    <w:rsid w:val="001210AF"/>
    <w:rsid w:val="001215CF"/>
    <w:rsid w:val="00121E35"/>
    <w:rsid w:val="0012504D"/>
    <w:rsid w:val="00130CA0"/>
    <w:rsid w:val="00136737"/>
    <w:rsid w:val="0014191B"/>
    <w:rsid w:val="00143051"/>
    <w:rsid w:val="001460B3"/>
    <w:rsid w:val="00150C0A"/>
    <w:rsid w:val="00151721"/>
    <w:rsid w:val="00152183"/>
    <w:rsid w:val="0015282A"/>
    <w:rsid w:val="00152F46"/>
    <w:rsid w:val="001553DC"/>
    <w:rsid w:val="00155D2E"/>
    <w:rsid w:val="00157162"/>
    <w:rsid w:val="001612F9"/>
    <w:rsid w:val="00163A6A"/>
    <w:rsid w:val="00165D2C"/>
    <w:rsid w:val="001664ED"/>
    <w:rsid w:val="00170A89"/>
    <w:rsid w:val="00171827"/>
    <w:rsid w:val="00174E5C"/>
    <w:rsid w:val="00175A92"/>
    <w:rsid w:val="001856EB"/>
    <w:rsid w:val="00185709"/>
    <w:rsid w:val="00187473"/>
    <w:rsid w:val="001911B4"/>
    <w:rsid w:val="00194981"/>
    <w:rsid w:val="00194B5C"/>
    <w:rsid w:val="001965D6"/>
    <w:rsid w:val="001A0DC9"/>
    <w:rsid w:val="001A599A"/>
    <w:rsid w:val="001A6E5F"/>
    <w:rsid w:val="001B0A0A"/>
    <w:rsid w:val="001B277F"/>
    <w:rsid w:val="001B6D1C"/>
    <w:rsid w:val="001C050C"/>
    <w:rsid w:val="001C45E1"/>
    <w:rsid w:val="001C7419"/>
    <w:rsid w:val="001C74B8"/>
    <w:rsid w:val="001D077D"/>
    <w:rsid w:val="001D23E9"/>
    <w:rsid w:val="001D259B"/>
    <w:rsid w:val="001D3815"/>
    <w:rsid w:val="001D3C14"/>
    <w:rsid w:val="001E2A21"/>
    <w:rsid w:val="001E3056"/>
    <w:rsid w:val="001E360F"/>
    <w:rsid w:val="001E3EBB"/>
    <w:rsid w:val="001E4D0E"/>
    <w:rsid w:val="001F09ED"/>
    <w:rsid w:val="001F0B67"/>
    <w:rsid w:val="001F37CC"/>
    <w:rsid w:val="001F521B"/>
    <w:rsid w:val="00203274"/>
    <w:rsid w:val="00204A98"/>
    <w:rsid w:val="002114F6"/>
    <w:rsid w:val="00215A25"/>
    <w:rsid w:val="00221C19"/>
    <w:rsid w:val="00223132"/>
    <w:rsid w:val="00225172"/>
    <w:rsid w:val="0022727F"/>
    <w:rsid w:val="0022733A"/>
    <w:rsid w:val="002303C4"/>
    <w:rsid w:val="002317E9"/>
    <w:rsid w:val="00232862"/>
    <w:rsid w:val="00235844"/>
    <w:rsid w:val="00237B22"/>
    <w:rsid w:val="00241A3C"/>
    <w:rsid w:val="0024436B"/>
    <w:rsid w:val="00245286"/>
    <w:rsid w:val="002464A4"/>
    <w:rsid w:val="0024767C"/>
    <w:rsid w:val="00250A2E"/>
    <w:rsid w:val="00254176"/>
    <w:rsid w:val="0025513E"/>
    <w:rsid w:val="00255712"/>
    <w:rsid w:val="002562E4"/>
    <w:rsid w:val="00257D50"/>
    <w:rsid w:val="00257D8D"/>
    <w:rsid w:val="00257DCA"/>
    <w:rsid w:val="002606FB"/>
    <w:rsid w:val="00260861"/>
    <w:rsid w:val="00262962"/>
    <w:rsid w:val="00264B0C"/>
    <w:rsid w:val="00265460"/>
    <w:rsid w:val="00266C78"/>
    <w:rsid w:val="00270521"/>
    <w:rsid w:val="00270F2E"/>
    <w:rsid w:val="0027144B"/>
    <w:rsid w:val="00273643"/>
    <w:rsid w:val="00273C9F"/>
    <w:rsid w:val="00281143"/>
    <w:rsid w:val="00281A8D"/>
    <w:rsid w:val="002823A8"/>
    <w:rsid w:val="0028260B"/>
    <w:rsid w:val="00286A8E"/>
    <w:rsid w:val="00287B94"/>
    <w:rsid w:val="002A34F3"/>
    <w:rsid w:val="002A5EB0"/>
    <w:rsid w:val="002A6034"/>
    <w:rsid w:val="002B10EB"/>
    <w:rsid w:val="002B1CEB"/>
    <w:rsid w:val="002B2430"/>
    <w:rsid w:val="002B2559"/>
    <w:rsid w:val="002B2E48"/>
    <w:rsid w:val="002C052E"/>
    <w:rsid w:val="002C4A5C"/>
    <w:rsid w:val="002C5909"/>
    <w:rsid w:val="002C5E03"/>
    <w:rsid w:val="002C77C0"/>
    <w:rsid w:val="002D4529"/>
    <w:rsid w:val="002D5C0C"/>
    <w:rsid w:val="002E001F"/>
    <w:rsid w:val="002E41ED"/>
    <w:rsid w:val="002E5476"/>
    <w:rsid w:val="002F204B"/>
    <w:rsid w:val="002F56A0"/>
    <w:rsid w:val="002F6E95"/>
    <w:rsid w:val="003039F4"/>
    <w:rsid w:val="00305A13"/>
    <w:rsid w:val="00307975"/>
    <w:rsid w:val="00307C83"/>
    <w:rsid w:val="0031258B"/>
    <w:rsid w:val="00317BE8"/>
    <w:rsid w:val="00321D25"/>
    <w:rsid w:val="00325F59"/>
    <w:rsid w:val="00327172"/>
    <w:rsid w:val="003278DE"/>
    <w:rsid w:val="003304B3"/>
    <w:rsid w:val="0033536B"/>
    <w:rsid w:val="003424A0"/>
    <w:rsid w:val="0034386C"/>
    <w:rsid w:val="00345471"/>
    <w:rsid w:val="00356159"/>
    <w:rsid w:val="00356A67"/>
    <w:rsid w:val="003578BB"/>
    <w:rsid w:val="00360D10"/>
    <w:rsid w:val="003616B8"/>
    <w:rsid w:val="00364458"/>
    <w:rsid w:val="00367DCC"/>
    <w:rsid w:val="00370FD6"/>
    <w:rsid w:val="00371D32"/>
    <w:rsid w:val="00372150"/>
    <w:rsid w:val="00373355"/>
    <w:rsid w:val="00373BAB"/>
    <w:rsid w:val="003759A9"/>
    <w:rsid w:val="003761CE"/>
    <w:rsid w:val="0037730F"/>
    <w:rsid w:val="003852C1"/>
    <w:rsid w:val="0038685D"/>
    <w:rsid w:val="00395245"/>
    <w:rsid w:val="00397F70"/>
    <w:rsid w:val="003A049A"/>
    <w:rsid w:val="003A2A0A"/>
    <w:rsid w:val="003B1A9D"/>
    <w:rsid w:val="003B545F"/>
    <w:rsid w:val="003B6DBD"/>
    <w:rsid w:val="003C25AC"/>
    <w:rsid w:val="003C4653"/>
    <w:rsid w:val="003D1980"/>
    <w:rsid w:val="003D287D"/>
    <w:rsid w:val="003D4064"/>
    <w:rsid w:val="003D5843"/>
    <w:rsid w:val="003E0C2D"/>
    <w:rsid w:val="003E3677"/>
    <w:rsid w:val="003E4354"/>
    <w:rsid w:val="003E451F"/>
    <w:rsid w:val="003E663F"/>
    <w:rsid w:val="003F2446"/>
    <w:rsid w:val="003F3A41"/>
    <w:rsid w:val="003F4705"/>
    <w:rsid w:val="003F7560"/>
    <w:rsid w:val="00400564"/>
    <w:rsid w:val="00400B2C"/>
    <w:rsid w:val="00404F0D"/>
    <w:rsid w:val="00405176"/>
    <w:rsid w:val="00405545"/>
    <w:rsid w:val="004074B1"/>
    <w:rsid w:val="00407993"/>
    <w:rsid w:val="004100FE"/>
    <w:rsid w:val="00412FFA"/>
    <w:rsid w:val="0042467F"/>
    <w:rsid w:val="00425B53"/>
    <w:rsid w:val="00426957"/>
    <w:rsid w:val="00434B46"/>
    <w:rsid w:val="004415A1"/>
    <w:rsid w:val="004452A5"/>
    <w:rsid w:val="00454A36"/>
    <w:rsid w:val="00456F19"/>
    <w:rsid w:val="0046236D"/>
    <w:rsid w:val="00477EF3"/>
    <w:rsid w:val="00491BDE"/>
    <w:rsid w:val="00493DBC"/>
    <w:rsid w:val="00497A86"/>
    <w:rsid w:val="004A1033"/>
    <w:rsid w:val="004A33F6"/>
    <w:rsid w:val="004B17CC"/>
    <w:rsid w:val="004B644E"/>
    <w:rsid w:val="004B652E"/>
    <w:rsid w:val="004B6DD4"/>
    <w:rsid w:val="004C2951"/>
    <w:rsid w:val="004C64DC"/>
    <w:rsid w:val="004C6B79"/>
    <w:rsid w:val="004C7CA4"/>
    <w:rsid w:val="004D4459"/>
    <w:rsid w:val="004D557D"/>
    <w:rsid w:val="004D7B50"/>
    <w:rsid w:val="004E5A89"/>
    <w:rsid w:val="004E5D64"/>
    <w:rsid w:val="004F586B"/>
    <w:rsid w:val="004F5C82"/>
    <w:rsid w:val="004F7921"/>
    <w:rsid w:val="00500BFD"/>
    <w:rsid w:val="00502E6B"/>
    <w:rsid w:val="00506955"/>
    <w:rsid w:val="005130C0"/>
    <w:rsid w:val="00514271"/>
    <w:rsid w:val="005218B6"/>
    <w:rsid w:val="0053235E"/>
    <w:rsid w:val="005328F4"/>
    <w:rsid w:val="005370DA"/>
    <w:rsid w:val="00537AE3"/>
    <w:rsid w:val="00540067"/>
    <w:rsid w:val="0054283A"/>
    <w:rsid w:val="00542DC2"/>
    <w:rsid w:val="00545E45"/>
    <w:rsid w:val="00550D82"/>
    <w:rsid w:val="00552C23"/>
    <w:rsid w:val="0055436C"/>
    <w:rsid w:val="005550C5"/>
    <w:rsid w:val="00555981"/>
    <w:rsid w:val="00556835"/>
    <w:rsid w:val="005612E0"/>
    <w:rsid w:val="005630F6"/>
    <w:rsid w:val="005675BF"/>
    <w:rsid w:val="005675E6"/>
    <w:rsid w:val="0057055F"/>
    <w:rsid w:val="00571ABD"/>
    <w:rsid w:val="00576FC5"/>
    <w:rsid w:val="00580FEA"/>
    <w:rsid w:val="00581E14"/>
    <w:rsid w:val="005871C0"/>
    <w:rsid w:val="005917B2"/>
    <w:rsid w:val="005925C5"/>
    <w:rsid w:val="00595870"/>
    <w:rsid w:val="00596920"/>
    <w:rsid w:val="005A57A4"/>
    <w:rsid w:val="005A6088"/>
    <w:rsid w:val="005B1359"/>
    <w:rsid w:val="005B16D6"/>
    <w:rsid w:val="005B7C98"/>
    <w:rsid w:val="005B7CF2"/>
    <w:rsid w:val="005C0334"/>
    <w:rsid w:val="005C34E9"/>
    <w:rsid w:val="005C4F22"/>
    <w:rsid w:val="005C6176"/>
    <w:rsid w:val="005C6781"/>
    <w:rsid w:val="005C7A28"/>
    <w:rsid w:val="005D1771"/>
    <w:rsid w:val="005D22F3"/>
    <w:rsid w:val="005D53D1"/>
    <w:rsid w:val="005D6A31"/>
    <w:rsid w:val="005D7C3C"/>
    <w:rsid w:val="005E14B5"/>
    <w:rsid w:val="005E53AD"/>
    <w:rsid w:val="005E7E49"/>
    <w:rsid w:val="005F0008"/>
    <w:rsid w:val="005F0025"/>
    <w:rsid w:val="005F1EA6"/>
    <w:rsid w:val="005F4718"/>
    <w:rsid w:val="00600EAF"/>
    <w:rsid w:val="0060564A"/>
    <w:rsid w:val="00606F1A"/>
    <w:rsid w:val="00607408"/>
    <w:rsid w:val="00610845"/>
    <w:rsid w:val="00612189"/>
    <w:rsid w:val="006138DB"/>
    <w:rsid w:val="0061405B"/>
    <w:rsid w:val="006225DE"/>
    <w:rsid w:val="00630BB7"/>
    <w:rsid w:val="00631BC4"/>
    <w:rsid w:val="00640938"/>
    <w:rsid w:val="00641D53"/>
    <w:rsid w:val="00644F18"/>
    <w:rsid w:val="006455CD"/>
    <w:rsid w:val="00646E55"/>
    <w:rsid w:val="00652E48"/>
    <w:rsid w:val="006533DE"/>
    <w:rsid w:val="00653C56"/>
    <w:rsid w:val="00655CBC"/>
    <w:rsid w:val="00660784"/>
    <w:rsid w:val="00663B82"/>
    <w:rsid w:val="006648E5"/>
    <w:rsid w:val="00670143"/>
    <w:rsid w:val="00674289"/>
    <w:rsid w:val="00676457"/>
    <w:rsid w:val="00677CC7"/>
    <w:rsid w:val="00680468"/>
    <w:rsid w:val="00680BD2"/>
    <w:rsid w:val="0068224A"/>
    <w:rsid w:val="00682558"/>
    <w:rsid w:val="006A4D87"/>
    <w:rsid w:val="006A527D"/>
    <w:rsid w:val="006A6E3F"/>
    <w:rsid w:val="006B5553"/>
    <w:rsid w:val="006B6933"/>
    <w:rsid w:val="006C156C"/>
    <w:rsid w:val="006C6555"/>
    <w:rsid w:val="006D0743"/>
    <w:rsid w:val="006D268C"/>
    <w:rsid w:val="006D65D3"/>
    <w:rsid w:val="006D704B"/>
    <w:rsid w:val="006D7435"/>
    <w:rsid w:val="006E0CC9"/>
    <w:rsid w:val="006F6325"/>
    <w:rsid w:val="006F6A4C"/>
    <w:rsid w:val="00702758"/>
    <w:rsid w:val="00702E99"/>
    <w:rsid w:val="007044EA"/>
    <w:rsid w:val="007103C9"/>
    <w:rsid w:val="00711E92"/>
    <w:rsid w:val="007139E2"/>
    <w:rsid w:val="00716538"/>
    <w:rsid w:val="00720DF7"/>
    <w:rsid w:val="00722B46"/>
    <w:rsid w:val="00724673"/>
    <w:rsid w:val="0072731E"/>
    <w:rsid w:val="00731483"/>
    <w:rsid w:val="00736954"/>
    <w:rsid w:val="00736E07"/>
    <w:rsid w:val="00740175"/>
    <w:rsid w:val="00741797"/>
    <w:rsid w:val="00756674"/>
    <w:rsid w:val="00762062"/>
    <w:rsid w:val="00766C29"/>
    <w:rsid w:val="00767845"/>
    <w:rsid w:val="00767C8C"/>
    <w:rsid w:val="00771B10"/>
    <w:rsid w:val="007720AD"/>
    <w:rsid w:val="00772B3C"/>
    <w:rsid w:val="00776754"/>
    <w:rsid w:val="0078230D"/>
    <w:rsid w:val="00785911"/>
    <w:rsid w:val="0078618D"/>
    <w:rsid w:val="0079210F"/>
    <w:rsid w:val="00796E23"/>
    <w:rsid w:val="007976AC"/>
    <w:rsid w:val="007A02D2"/>
    <w:rsid w:val="007B36CA"/>
    <w:rsid w:val="007B4C06"/>
    <w:rsid w:val="007B6291"/>
    <w:rsid w:val="007C14AC"/>
    <w:rsid w:val="007C1E89"/>
    <w:rsid w:val="007C2F98"/>
    <w:rsid w:val="007D0D96"/>
    <w:rsid w:val="007D0F73"/>
    <w:rsid w:val="007D1086"/>
    <w:rsid w:val="007D229C"/>
    <w:rsid w:val="007D34FA"/>
    <w:rsid w:val="007E10AB"/>
    <w:rsid w:val="007F01FE"/>
    <w:rsid w:val="007F12C8"/>
    <w:rsid w:val="007F1E58"/>
    <w:rsid w:val="007F2629"/>
    <w:rsid w:val="007F2F83"/>
    <w:rsid w:val="007F46BB"/>
    <w:rsid w:val="007F7936"/>
    <w:rsid w:val="0080304D"/>
    <w:rsid w:val="008036CA"/>
    <w:rsid w:val="00803D2A"/>
    <w:rsid w:val="008040F2"/>
    <w:rsid w:val="008045C9"/>
    <w:rsid w:val="00804ABE"/>
    <w:rsid w:val="00810FDA"/>
    <w:rsid w:val="008117D1"/>
    <w:rsid w:val="00813211"/>
    <w:rsid w:val="00814F85"/>
    <w:rsid w:val="008155B8"/>
    <w:rsid w:val="00821AC3"/>
    <w:rsid w:val="00830B94"/>
    <w:rsid w:val="00845F13"/>
    <w:rsid w:val="00855245"/>
    <w:rsid w:val="00855CF6"/>
    <w:rsid w:val="00864AFD"/>
    <w:rsid w:val="00864DB4"/>
    <w:rsid w:val="00871813"/>
    <w:rsid w:val="0087469C"/>
    <w:rsid w:val="00875D51"/>
    <w:rsid w:val="0087627C"/>
    <w:rsid w:val="0088217C"/>
    <w:rsid w:val="0088742C"/>
    <w:rsid w:val="00892667"/>
    <w:rsid w:val="00892EC7"/>
    <w:rsid w:val="0089350A"/>
    <w:rsid w:val="00893A55"/>
    <w:rsid w:val="00893DEA"/>
    <w:rsid w:val="008A342C"/>
    <w:rsid w:val="008B29D2"/>
    <w:rsid w:val="008C0658"/>
    <w:rsid w:val="008D09C8"/>
    <w:rsid w:val="008D1DFE"/>
    <w:rsid w:val="008D286A"/>
    <w:rsid w:val="008D2E0A"/>
    <w:rsid w:val="008D6D7B"/>
    <w:rsid w:val="008E06FB"/>
    <w:rsid w:val="008E226A"/>
    <w:rsid w:val="008E2EC9"/>
    <w:rsid w:val="008E677B"/>
    <w:rsid w:val="008E6F8D"/>
    <w:rsid w:val="008F0AFA"/>
    <w:rsid w:val="008F172D"/>
    <w:rsid w:val="008F25B2"/>
    <w:rsid w:val="008F3081"/>
    <w:rsid w:val="00901C7C"/>
    <w:rsid w:val="00901FAA"/>
    <w:rsid w:val="00912321"/>
    <w:rsid w:val="0091258C"/>
    <w:rsid w:val="00916329"/>
    <w:rsid w:val="00924113"/>
    <w:rsid w:val="00925967"/>
    <w:rsid w:val="00925B44"/>
    <w:rsid w:val="00926601"/>
    <w:rsid w:val="009305BF"/>
    <w:rsid w:val="00935400"/>
    <w:rsid w:val="00940CC8"/>
    <w:rsid w:val="009524B2"/>
    <w:rsid w:val="009627AF"/>
    <w:rsid w:val="00963331"/>
    <w:rsid w:val="0096389D"/>
    <w:rsid w:val="00971358"/>
    <w:rsid w:val="009814B4"/>
    <w:rsid w:val="0098154C"/>
    <w:rsid w:val="009827BE"/>
    <w:rsid w:val="00987FD4"/>
    <w:rsid w:val="00991F3B"/>
    <w:rsid w:val="00996F84"/>
    <w:rsid w:val="009A0A4E"/>
    <w:rsid w:val="009A291C"/>
    <w:rsid w:val="009A44D9"/>
    <w:rsid w:val="009A4741"/>
    <w:rsid w:val="009A5968"/>
    <w:rsid w:val="009A7C9E"/>
    <w:rsid w:val="009B1135"/>
    <w:rsid w:val="009C0199"/>
    <w:rsid w:val="009C15B6"/>
    <w:rsid w:val="009C313A"/>
    <w:rsid w:val="009C36C9"/>
    <w:rsid w:val="009C420C"/>
    <w:rsid w:val="009C536E"/>
    <w:rsid w:val="009C5822"/>
    <w:rsid w:val="009D2E09"/>
    <w:rsid w:val="009D617B"/>
    <w:rsid w:val="009E0EB0"/>
    <w:rsid w:val="009E2312"/>
    <w:rsid w:val="009E3332"/>
    <w:rsid w:val="009E5CBC"/>
    <w:rsid w:val="009E76BC"/>
    <w:rsid w:val="009F0B0F"/>
    <w:rsid w:val="009F55E3"/>
    <w:rsid w:val="009F5D27"/>
    <w:rsid w:val="009F6DC3"/>
    <w:rsid w:val="00A00136"/>
    <w:rsid w:val="00A0573F"/>
    <w:rsid w:val="00A1270A"/>
    <w:rsid w:val="00A12A2C"/>
    <w:rsid w:val="00A12EDC"/>
    <w:rsid w:val="00A1523C"/>
    <w:rsid w:val="00A1562B"/>
    <w:rsid w:val="00A16692"/>
    <w:rsid w:val="00A206A5"/>
    <w:rsid w:val="00A20B0B"/>
    <w:rsid w:val="00A350A0"/>
    <w:rsid w:val="00A357F0"/>
    <w:rsid w:val="00A37BBE"/>
    <w:rsid w:val="00A43ACF"/>
    <w:rsid w:val="00A43EB6"/>
    <w:rsid w:val="00A44D10"/>
    <w:rsid w:val="00A47833"/>
    <w:rsid w:val="00A51503"/>
    <w:rsid w:val="00A6129A"/>
    <w:rsid w:val="00A62AC0"/>
    <w:rsid w:val="00A64878"/>
    <w:rsid w:val="00A714CC"/>
    <w:rsid w:val="00A74E6E"/>
    <w:rsid w:val="00A77F94"/>
    <w:rsid w:val="00A90378"/>
    <w:rsid w:val="00A91C85"/>
    <w:rsid w:val="00A94526"/>
    <w:rsid w:val="00A954F8"/>
    <w:rsid w:val="00A96B6C"/>
    <w:rsid w:val="00A97739"/>
    <w:rsid w:val="00AA5306"/>
    <w:rsid w:val="00AA5C3C"/>
    <w:rsid w:val="00AB023F"/>
    <w:rsid w:val="00AC0522"/>
    <w:rsid w:val="00AC0B65"/>
    <w:rsid w:val="00AC2652"/>
    <w:rsid w:val="00AC286C"/>
    <w:rsid w:val="00AC3D53"/>
    <w:rsid w:val="00AC5BFE"/>
    <w:rsid w:val="00AC7860"/>
    <w:rsid w:val="00AD3DCA"/>
    <w:rsid w:val="00AE4E5F"/>
    <w:rsid w:val="00AE60EB"/>
    <w:rsid w:val="00AE6581"/>
    <w:rsid w:val="00AE6EE9"/>
    <w:rsid w:val="00AE7F76"/>
    <w:rsid w:val="00AF40FD"/>
    <w:rsid w:val="00AF48E0"/>
    <w:rsid w:val="00AF4E2F"/>
    <w:rsid w:val="00AF553B"/>
    <w:rsid w:val="00B00DD1"/>
    <w:rsid w:val="00B010C1"/>
    <w:rsid w:val="00B0755B"/>
    <w:rsid w:val="00B177B7"/>
    <w:rsid w:val="00B23F89"/>
    <w:rsid w:val="00B23FAA"/>
    <w:rsid w:val="00B36CFE"/>
    <w:rsid w:val="00B37033"/>
    <w:rsid w:val="00B40BCA"/>
    <w:rsid w:val="00B472A9"/>
    <w:rsid w:val="00B54353"/>
    <w:rsid w:val="00B55B40"/>
    <w:rsid w:val="00B57FD9"/>
    <w:rsid w:val="00B60903"/>
    <w:rsid w:val="00B62F8D"/>
    <w:rsid w:val="00B63F8C"/>
    <w:rsid w:val="00B642B6"/>
    <w:rsid w:val="00B6444D"/>
    <w:rsid w:val="00B64F00"/>
    <w:rsid w:val="00B65D7F"/>
    <w:rsid w:val="00B70C9F"/>
    <w:rsid w:val="00B72FEC"/>
    <w:rsid w:val="00B73347"/>
    <w:rsid w:val="00B753AC"/>
    <w:rsid w:val="00B764E8"/>
    <w:rsid w:val="00B76658"/>
    <w:rsid w:val="00B766C2"/>
    <w:rsid w:val="00B77012"/>
    <w:rsid w:val="00B776B3"/>
    <w:rsid w:val="00B9195F"/>
    <w:rsid w:val="00B97243"/>
    <w:rsid w:val="00BA28AC"/>
    <w:rsid w:val="00BA5652"/>
    <w:rsid w:val="00BA5705"/>
    <w:rsid w:val="00BB115A"/>
    <w:rsid w:val="00BB1569"/>
    <w:rsid w:val="00BB1CD8"/>
    <w:rsid w:val="00BB6DA0"/>
    <w:rsid w:val="00BC4D99"/>
    <w:rsid w:val="00BC5F78"/>
    <w:rsid w:val="00BD0276"/>
    <w:rsid w:val="00BD2B58"/>
    <w:rsid w:val="00BD3083"/>
    <w:rsid w:val="00BD4CC0"/>
    <w:rsid w:val="00BE1091"/>
    <w:rsid w:val="00BE327B"/>
    <w:rsid w:val="00BE4145"/>
    <w:rsid w:val="00BE54A2"/>
    <w:rsid w:val="00BE68F8"/>
    <w:rsid w:val="00BE79B2"/>
    <w:rsid w:val="00BF0190"/>
    <w:rsid w:val="00BF35C0"/>
    <w:rsid w:val="00C0082E"/>
    <w:rsid w:val="00C04283"/>
    <w:rsid w:val="00C12468"/>
    <w:rsid w:val="00C12F38"/>
    <w:rsid w:val="00C13930"/>
    <w:rsid w:val="00C17C7E"/>
    <w:rsid w:val="00C25ABB"/>
    <w:rsid w:val="00C26FE7"/>
    <w:rsid w:val="00C303C9"/>
    <w:rsid w:val="00C32A77"/>
    <w:rsid w:val="00C36020"/>
    <w:rsid w:val="00C3611D"/>
    <w:rsid w:val="00C40679"/>
    <w:rsid w:val="00C4174B"/>
    <w:rsid w:val="00C43189"/>
    <w:rsid w:val="00C4561F"/>
    <w:rsid w:val="00C538A9"/>
    <w:rsid w:val="00C629DB"/>
    <w:rsid w:val="00C6340E"/>
    <w:rsid w:val="00C67B23"/>
    <w:rsid w:val="00C71BDC"/>
    <w:rsid w:val="00C74CEF"/>
    <w:rsid w:val="00C82218"/>
    <w:rsid w:val="00C842F9"/>
    <w:rsid w:val="00C87B2F"/>
    <w:rsid w:val="00C92CF7"/>
    <w:rsid w:val="00C94C52"/>
    <w:rsid w:val="00C96E76"/>
    <w:rsid w:val="00CA2D11"/>
    <w:rsid w:val="00CA5A4D"/>
    <w:rsid w:val="00CA6BD3"/>
    <w:rsid w:val="00CA6C18"/>
    <w:rsid w:val="00CB23BF"/>
    <w:rsid w:val="00CB3022"/>
    <w:rsid w:val="00CB420E"/>
    <w:rsid w:val="00CB4B17"/>
    <w:rsid w:val="00CB61B8"/>
    <w:rsid w:val="00CB6458"/>
    <w:rsid w:val="00CD2F09"/>
    <w:rsid w:val="00CD6C22"/>
    <w:rsid w:val="00CD7AB4"/>
    <w:rsid w:val="00CE0BF6"/>
    <w:rsid w:val="00CE1947"/>
    <w:rsid w:val="00CE7AC8"/>
    <w:rsid w:val="00CF0ED8"/>
    <w:rsid w:val="00CF3DCD"/>
    <w:rsid w:val="00CF740D"/>
    <w:rsid w:val="00D0151E"/>
    <w:rsid w:val="00D0733D"/>
    <w:rsid w:val="00D07B96"/>
    <w:rsid w:val="00D1190D"/>
    <w:rsid w:val="00D124F8"/>
    <w:rsid w:val="00D14926"/>
    <w:rsid w:val="00D16766"/>
    <w:rsid w:val="00D16F11"/>
    <w:rsid w:val="00D26BA2"/>
    <w:rsid w:val="00D33C8D"/>
    <w:rsid w:val="00D37F43"/>
    <w:rsid w:val="00D42931"/>
    <w:rsid w:val="00D43811"/>
    <w:rsid w:val="00D442C4"/>
    <w:rsid w:val="00D472CE"/>
    <w:rsid w:val="00D50544"/>
    <w:rsid w:val="00D50622"/>
    <w:rsid w:val="00D648A4"/>
    <w:rsid w:val="00D67A2E"/>
    <w:rsid w:val="00D708D5"/>
    <w:rsid w:val="00D7189C"/>
    <w:rsid w:val="00D7519F"/>
    <w:rsid w:val="00D751BB"/>
    <w:rsid w:val="00D8035C"/>
    <w:rsid w:val="00D832B0"/>
    <w:rsid w:val="00D84B0E"/>
    <w:rsid w:val="00D84B74"/>
    <w:rsid w:val="00D85112"/>
    <w:rsid w:val="00D86058"/>
    <w:rsid w:val="00D90EF2"/>
    <w:rsid w:val="00D91167"/>
    <w:rsid w:val="00D94317"/>
    <w:rsid w:val="00D944B4"/>
    <w:rsid w:val="00DA20F8"/>
    <w:rsid w:val="00DA3820"/>
    <w:rsid w:val="00DA7A1C"/>
    <w:rsid w:val="00DB41F8"/>
    <w:rsid w:val="00DB463E"/>
    <w:rsid w:val="00DB4669"/>
    <w:rsid w:val="00DB66B5"/>
    <w:rsid w:val="00DB6F78"/>
    <w:rsid w:val="00DC01E0"/>
    <w:rsid w:val="00DC12B2"/>
    <w:rsid w:val="00DC16FD"/>
    <w:rsid w:val="00DC3D58"/>
    <w:rsid w:val="00DC5949"/>
    <w:rsid w:val="00DC6DE5"/>
    <w:rsid w:val="00DD1108"/>
    <w:rsid w:val="00DD354B"/>
    <w:rsid w:val="00DE1B27"/>
    <w:rsid w:val="00DE200A"/>
    <w:rsid w:val="00DE54CD"/>
    <w:rsid w:val="00DE7EC1"/>
    <w:rsid w:val="00DF030F"/>
    <w:rsid w:val="00DF245A"/>
    <w:rsid w:val="00DF2860"/>
    <w:rsid w:val="00DF2943"/>
    <w:rsid w:val="00DF5176"/>
    <w:rsid w:val="00DF7973"/>
    <w:rsid w:val="00E027CA"/>
    <w:rsid w:val="00E02EAA"/>
    <w:rsid w:val="00E10448"/>
    <w:rsid w:val="00E12A34"/>
    <w:rsid w:val="00E13C75"/>
    <w:rsid w:val="00E23601"/>
    <w:rsid w:val="00E2369C"/>
    <w:rsid w:val="00E23A22"/>
    <w:rsid w:val="00E25B86"/>
    <w:rsid w:val="00E32C78"/>
    <w:rsid w:val="00E402EC"/>
    <w:rsid w:val="00E43902"/>
    <w:rsid w:val="00E47294"/>
    <w:rsid w:val="00E511DA"/>
    <w:rsid w:val="00E51FC4"/>
    <w:rsid w:val="00E52030"/>
    <w:rsid w:val="00E53991"/>
    <w:rsid w:val="00E54626"/>
    <w:rsid w:val="00E54C78"/>
    <w:rsid w:val="00E56BF9"/>
    <w:rsid w:val="00E57F38"/>
    <w:rsid w:val="00E60E45"/>
    <w:rsid w:val="00E62560"/>
    <w:rsid w:val="00E6446A"/>
    <w:rsid w:val="00E65C9F"/>
    <w:rsid w:val="00E74639"/>
    <w:rsid w:val="00E74AF6"/>
    <w:rsid w:val="00E83CE1"/>
    <w:rsid w:val="00E8443E"/>
    <w:rsid w:val="00E84A54"/>
    <w:rsid w:val="00E87138"/>
    <w:rsid w:val="00E95B0B"/>
    <w:rsid w:val="00E97378"/>
    <w:rsid w:val="00EA125D"/>
    <w:rsid w:val="00EA14E7"/>
    <w:rsid w:val="00EA3021"/>
    <w:rsid w:val="00EA52BB"/>
    <w:rsid w:val="00EA7DF5"/>
    <w:rsid w:val="00EB46DF"/>
    <w:rsid w:val="00EB4A87"/>
    <w:rsid w:val="00EC1410"/>
    <w:rsid w:val="00EC2911"/>
    <w:rsid w:val="00EC3E04"/>
    <w:rsid w:val="00EC4917"/>
    <w:rsid w:val="00EC5DAE"/>
    <w:rsid w:val="00EC6E61"/>
    <w:rsid w:val="00EC6FB4"/>
    <w:rsid w:val="00EC7D5B"/>
    <w:rsid w:val="00ED3845"/>
    <w:rsid w:val="00ED501A"/>
    <w:rsid w:val="00ED6720"/>
    <w:rsid w:val="00EE0173"/>
    <w:rsid w:val="00EE08B1"/>
    <w:rsid w:val="00EE12FD"/>
    <w:rsid w:val="00EE17C2"/>
    <w:rsid w:val="00EE41FE"/>
    <w:rsid w:val="00EE43A3"/>
    <w:rsid w:val="00EE60BD"/>
    <w:rsid w:val="00EF00EA"/>
    <w:rsid w:val="00EF046A"/>
    <w:rsid w:val="00EF264A"/>
    <w:rsid w:val="00EF2740"/>
    <w:rsid w:val="00EF3E46"/>
    <w:rsid w:val="00EF4C3F"/>
    <w:rsid w:val="00F02239"/>
    <w:rsid w:val="00F0441F"/>
    <w:rsid w:val="00F049CC"/>
    <w:rsid w:val="00F100B0"/>
    <w:rsid w:val="00F104FD"/>
    <w:rsid w:val="00F16D11"/>
    <w:rsid w:val="00F179CF"/>
    <w:rsid w:val="00F232D8"/>
    <w:rsid w:val="00F23FFC"/>
    <w:rsid w:val="00F265A3"/>
    <w:rsid w:val="00F27A73"/>
    <w:rsid w:val="00F30363"/>
    <w:rsid w:val="00F30AAC"/>
    <w:rsid w:val="00F30F64"/>
    <w:rsid w:val="00F36783"/>
    <w:rsid w:val="00F522E9"/>
    <w:rsid w:val="00F53F3B"/>
    <w:rsid w:val="00F54990"/>
    <w:rsid w:val="00F558DB"/>
    <w:rsid w:val="00F579A7"/>
    <w:rsid w:val="00F65A95"/>
    <w:rsid w:val="00F7009A"/>
    <w:rsid w:val="00F723BA"/>
    <w:rsid w:val="00F761E7"/>
    <w:rsid w:val="00F8079D"/>
    <w:rsid w:val="00F8167F"/>
    <w:rsid w:val="00F845B9"/>
    <w:rsid w:val="00F86CAA"/>
    <w:rsid w:val="00F91149"/>
    <w:rsid w:val="00F911E1"/>
    <w:rsid w:val="00F9329D"/>
    <w:rsid w:val="00F9716A"/>
    <w:rsid w:val="00F9754A"/>
    <w:rsid w:val="00F97A57"/>
    <w:rsid w:val="00FA0237"/>
    <w:rsid w:val="00FA03B1"/>
    <w:rsid w:val="00FA385C"/>
    <w:rsid w:val="00FA59E5"/>
    <w:rsid w:val="00FA68F1"/>
    <w:rsid w:val="00FB6CCE"/>
    <w:rsid w:val="00FC0250"/>
    <w:rsid w:val="00FC4030"/>
    <w:rsid w:val="00FC40E9"/>
    <w:rsid w:val="00FD5A49"/>
    <w:rsid w:val="00FE0CC6"/>
    <w:rsid w:val="00FF1188"/>
    <w:rsid w:val="00FF38F4"/>
    <w:rsid w:val="00FF3D43"/>
    <w:rsid w:val="00FF5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43DAB765-594A-A848-984E-E326140A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EA3021"/>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EA3021"/>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307975"/>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1739403610">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 w:id="341250333">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832767490">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79134756">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microsoft.com/office/2011/relationships/commentsExtended" Target="commentsExtended.xml"/><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emf"/><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microsoft.com/office/2018/08/relationships/commentsExtensible" Target="commentsExtensible.xml"/><Relationship Id="rId36" Type="http://schemas.openxmlformats.org/officeDocument/2006/relationships/image" Target="media/image22.png"/><Relationship Id="rId49" Type="http://schemas.microsoft.com/office/2011/relationships/people" Target="peop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7.emf"/><Relationship Id="rId44" Type="http://schemas.openxmlformats.org/officeDocument/2006/relationships/image" Target="media/image30.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12.png"/><Relationship Id="rId27" Type="http://schemas.microsoft.com/office/2016/09/relationships/commentsIds" Target="commentsIds.xml"/><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9.emf"/><Relationship Id="rId48" Type="http://schemas.openxmlformats.org/officeDocument/2006/relationships/fontTable" Target="fontTable.xml"/><Relationship Id="rId8" Type="http://schemas.openxmlformats.org/officeDocument/2006/relationships/hyperlink" Target="https://github.com/vanzahner/pink-chum-diets" TargetMode="Externa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comments" Target="comments.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10.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3EF6BE-A056-47A6-9469-62ADA5F4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2881</TotalTime>
  <Pages>109</Pages>
  <Words>57926</Words>
  <Characters>330179</Characters>
  <Application>Microsoft Office Word</Application>
  <DocSecurity>0</DocSecurity>
  <Lines>2751</Lines>
  <Paragraphs>774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7</cp:revision>
  <dcterms:created xsi:type="dcterms:W3CDTF">2020-11-11T00:49:00Z</dcterms:created>
  <dcterms:modified xsi:type="dcterms:W3CDTF">2020-11-13T18:15:00Z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