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AE7F76">
      <w:pPr>
        <w:jc w:val="center"/>
        <w:rPr>
          <w:rFonts w:eastAsia="Times New Roman" w:cs="Times New Roman"/>
          <w:b/>
          <w:bCs/>
          <w:color w:val="000000"/>
        </w:rPr>
      </w:pPr>
    </w:p>
    <w:p w14:paraId="2DA13041" w14:textId="479D9ECC" w:rsidR="0011316F" w:rsidRPr="0011316F" w:rsidRDefault="005917B2" w:rsidP="00AE7F76">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AE7F76">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AE7F76">
      <w:pPr>
        <w:jc w:val="center"/>
        <w:rPr>
          <w:rFonts w:eastAsia="Times New Roman" w:cs="Times New Roman"/>
        </w:rPr>
      </w:pPr>
    </w:p>
    <w:p w14:paraId="7207E53E" w14:textId="7A235CAC" w:rsidR="00BE1091" w:rsidRPr="00EB46DF" w:rsidRDefault="00BE1091" w:rsidP="00AE7F76">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AE7F76">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AE7F76">
      <w:pPr>
        <w:jc w:val="center"/>
        <w:rPr>
          <w:rFonts w:eastAsia="Times New Roman" w:cs="Times New Roman"/>
          <w:color w:val="000000"/>
        </w:rPr>
      </w:pPr>
    </w:p>
    <w:p w14:paraId="168A106C" w14:textId="77777777" w:rsidR="00425B53" w:rsidRPr="00EB46DF" w:rsidRDefault="00425B53" w:rsidP="00AE7F76">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AE7F76">
      <w:pPr>
        <w:jc w:val="center"/>
        <w:rPr>
          <w:rFonts w:eastAsia="Times New Roman" w:cs="Times New Roman"/>
          <w:color w:val="000000"/>
        </w:rPr>
      </w:pPr>
    </w:p>
    <w:p w14:paraId="0D40C803" w14:textId="51856313" w:rsidR="00425B53" w:rsidRPr="00EB46DF" w:rsidRDefault="00425B53" w:rsidP="00AE7F76">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AE7F76">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AE7F76">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AE7F76">
      <w:pPr>
        <w:jc w:val="center"/>
        <w:rPr>
          <w:rFonts w:eastAsia="Times New Roman" w:cs="Times New Roman"/>
          <w:color w:val="000000"/>
        </w:rPr>
      </w:pPr>
    </w:p>
    <w:p w14:paraId="6A26CDFB" w14:textId="3C384839" w:rsidR="00425B53" w:rsidRPr="00EB46DF" w:rsidRDefault="00425B53" w:rsidP="00AE7F76">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AE7F76">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AE7F76">
      <w:pPr>
        <w:jc w:val="center"/>
        <w:rPr>
          <w:rFonts w:eastAsia="Times New Roman" w:cs="Times New Roman"/>
          <w:color w:val="000000"/>
        </w:rPr>
      </w:pPr>
    </w:p>
    <w:p w14:paraId="59B3D814" w14:textId="0AE13520" w:rsidR="00425B53" w:rsidRPr="00EB46DF" w:rsidRDefault="00425B53" w:rsidP="00AE7F76">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October 6</w:t>
      </w:r>
      <w:r w:rsidR="00356159" w:rsidRPr="00356159">
        <w:rPr>
          <w:rFonts w:eastAsia="Times New Roman" w:cs="Times New Roman"/>
          <w:color w:val="000000"/>
          <w:highlight w:val="yellow"/>
          <w:vertAlign w:val="superscript"/>
        </w:rPr>
        <w:t>th</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AE7F76">
      <w:pPr>
        <w:jc w:val="center"/>
        <w:rPr>
          <w:rFonts w:eastAsia="Times New Roman" w:cs="Times New Roman"/>
          <w:color w:val="000000"/>
        </w:rPr>
      </w:pPr>
    </w:p>
    <w:p w14:paraId="22726D1B" w14:textId="2C5C2FEF" w:rsidR="00BE1091" w:rsidRPr="00EB46DF" w:rsidRDefault="00425B53" w:rsidP="00AE7F76">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266C78">
      <w:pPr>
        <w:rPr>
          <w:rFonts w:eastAsia="Times New Roman" w:cs="Times New Roman"/>
          <w:b/>
          <w:bCs/>
          <w:color w:val="000000"/>
        </w:rPr>
      </w:pPr>
    </w:p>
    <w:p w14:paraId="0EC835E3" w14:textId="77777777" w:rsidR="00AE7F76" w:rsidRPr="00EB46DF" w:rsidRDefault="00AE7F76" w:rsidP="00425B53">
      <w:pPr>
        <w:rPr>
          <w:rFonts w:cs="Times New Roman"/>
        </w:rPr>
      </w:pPr>
    </w:p>
    <w:p w14:paraId="2DEEA1F4" w14:textId="77777777" w:rsidR="00194981" w:rsidRPr="00EB46DF" w:rsidRDefault="00194981" w:rsidP="00194981">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194981">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5917B2">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77E76560" w:rsidR="0011316F" w:rsidRPr="0011316F" w:rsidRDefault="0011316F" w:rsidP="0011316F">
            <w:pPr>
              <w:jc w:val="center"/>
              <w:rPr>
                <w:rFonts w:eastAsia="Times New Roman"/>
                <w:b/>
                <w:bCs/>
                <w:color w:val="000000"/>
              </w:rPr>
            </w:pPr>
          </w:p>
        </w:tc>
      </w:tr>
    </w:tbl>
    <w:p w14:paraId="0E5D493D" w14:textId="77777777" w:rsidR="00194981" w:rsidRPr="00EB46DF" w:rsidRDefault="00194981" w:rsidP="00194981">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194981">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194981">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194981">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194981">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194981">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194981">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194981">
            <w:pPr>
              <w:rPr>
                <w:sz w:val="24"/>
                <w:szCs w:val="24"/>
              </w:rPr>
            </w:pPr>
            <w:r w:rsidRPr="00EB46DF">
              <w:rPr>
                <w:sz w:val="24"/>
                <w:szCs w:val="24"/>
              </w:rPr>
              <w:t>Oceanography</w:t>
            </w:r>
          </w:p>
        </w:tc>
      </w:tr>
    </w:tbl>
    <w:p w14:paraId="675C9802" w14:textId="77777777" w:rsidR="00194981" w:rsidRPr="00EB46DF" w:rsidRDefault="00194981" w:rsidP="00194981">
      <w:pPr>
        <w:rPr>
          <w:rFonts w:eastAsia="Cambria" w:cs="Times New Roman"/>
          <w:b/>
        </w:rPr>
      </w:pPr>
    </w:p>
    <w:p w14:paraId="6640733E" w14:textId="77777777" w:rsidR="00194981" w:rsidRPr="00EB46DF" w:rsidRDefault="00194981" w:rsidP="00194981">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194981">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194981">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194981">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194981">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194981">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194981">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7777777" w:rsidR="00194981" w:rsidRPr="00EB46DF" w:rsidRDefault="00194981" w:rsidP="00194981">
            <w:pPr>
              <w:rPr>
                <w:sz w:val="24"/>
                <w:szCs w:val="24"/>
              </w:rPr>
            </w:pPr>
            <w:r w:rsidRPr="00F522E9">
              <w:rPr>
                <w:sz w:val="24"/>
                <w:szCs w:val="24"/>
                <w:highlight w:val="yellow"/>
              </w:rPr>
              <w:t>TBD *****!</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194981">
            <w:pPr>
              <w:rPr>
                <w:sz w:val="24"/>
                <w:szCs w:val="24"/>
              </w:rPr>
            </w:pPr>
            <w:r w:rsidRPr="00EB46DF">
              <w:rPr>
                <w:sz w:val="24"/>
                <w:szCs w:val="24"/>
              </w:rPr>
              <w:t>Additional Examiner</w:t>
            </w:r>
          </w:p>
        </w:tc>
      </w:tr>
    </w:tbl>
    <w:p w14:paraId="5A65B157" w14:textId="77777777" w:rsidR="00B00DD1" w:rsidRPr="00EB46DF" w:rsidRDefault="00B00DD1" w:rsidP="00266C78">
      <w:pPr>
        <w:rPr>
          <w:rFonts w:eastAsia="Times New Roman" w:cs="Times New Roman"/>
          <w:b/>
          <w:bCs/>
          <w:color w:val="000000"/>
        </w:rPr>
      </w:pPr>
    </w:p>
    <w:p w14:paraId="53D46BD0" w14:textId="77777777" w:rsidR="00AE7F76" w:rsidRPr="00EB46DF" w:rsidRDefault="00AE7F76" w:rsidP="00266C78">
      <w:pPr>
        <w:rPr>
          <w:rFonts w:eastAsia="Times New Roman" w:cs="Times New Roman"/>
          <w:b/>
          <w:bCs/>
          <w:color w:val="000000"/>
        </w:rPr>
      </w:pPr>
    </w:p>
    <w:p w14:paraId="382BC68B" w14:textId="77777777" w:rsidR="00AE7F76" w:rsidRPr="001612F9" w:rsidRDefault="00AE7F76" w:rsidP="00AE7F76">
      <w:pPr>
        <w:pStyle w:val="Heading1"/>
        <w:rPr>
          <w:szCs w:val="28"/>
        </w:rPr>
      </w:pPr>
      <w:bookmarkStart w:id="0" w:name="_Toc52545323"/>
      <w:r w:rsidRPr="001612F9">
        <w:rPr>
          <w:szCs w:val="28"/>
        </w:rPr>
        <w:t>Abstract</w:t>
      </w:r>
      <w:bookmarkEnd w:id="0"/>
    </w:p>
    <w:p w14:paraId="34F01BDE" w14:textId="77777777" w:rsidR="00AE7F76" w:rsidRPr="00EB46DF" w:rsidRDefault="00AE7F76" w:rsidP="00AE7F76">
      <w:pPr>
        <w:rPr>
          <w:rFonts w:cs="Times New Roman"/>
        </w:rPr>
      </w:pPr>
    </w:p>
    <w:p w14:paraId="757FFC82" w14:textId="62A139C6" w:rsidR="00AE7F76" w:rsidRPr="00EB46DF" w:rsidRDefault="00796E23" w:rsidP="00266C78">
      <w:pPr>
        <w:rPr>
          <w:rFonts w:eastAsia="Times New Roman" w:cs="Times New Roman"/>
          <w:b/>
          <w:bCs/>
          <w:color w:val="000000"/>
        </w:rPr>
      </w:pPr>
      <w:r w:rsidRPr="001612F9">
        <w:rPr>
          <w:rFonts w:eastAsia="Cambria" w:cs="Times New Roman"/>
          <w:highlight w:val="yellow"/>
        </w:rPr>
        <w:t>TBD</w:t>
      </w:r>
      <w:r>
        <w:rPr>
          <w:rFonts w:eastAsia="Cambria" w:cs="Times New Roman"/>
        </w:rPr>
        <w:t xml:space="preserve"> (word count 350 max)</w:t>
      </w:r>
    </w:p>
    <w:p w14:paraId="5EC0EE1B" w14:textId="1DC4914F" w:rsidR="00AE7F76" w:rsidRPr="00EB46DF" w:rsidRDefault="00AE7F76">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7720AD">
      <w:pPr>
        <w:pStyle w:val="Heading1"/>
      </w:pPr>
      <w:bookmarkStart w:id="1" w:name="_Toc52545324"/>
      <w:r w:rsidRPr="001612F9">
        <w:t>Lay Summary</w:t>
      </w:r>
      <w:bookmarkEnd w:id="1"/>
    </w:p>
    <w:p w14:paraId="54609E36" w14:textId="77777777" w:rsidR="00194981" w:rsidRPr="00EB46DF" w:rsidRDefault="00194981" w:rsidP="00194981">
      <w:pPr>
        <w:rPr>
          <w:rFonts w:eastAsia="Cambria" w:cs="Times New Roman"/>
        </w:rPr>
      </w:pPr>
    </w:p>
    <w:p w14:paraId="02E62160" w14:textId="49D5F156" w:rsidR="00194981" w:rsidRPr="00EB46DF" w:rsidRDefault="005917B2" w:rsidP="00194981">
      <w:pPr>
        <w:rPr>
          <w:rFonts w:eastAsia="Cambria" w:cs="Times New Roman"/>
        </w:rPr>
      </w:pPr>
      <w:r w:rsidRPr="001612F9">
        <w:rPr>
          <w:rFonts w:eastAsia="Cambria" w:cs="Times New Roman"/>
          <w:highlight w:val="yellow"/>
        </w:rPr>
        <w:t>TBD</w:t>
      </w:r>
      <w:r>
        <w:rPr>
          <w:rFonts w:eastAsia="Cambria" w:cs="Times New Roman"/>
        </w:rPr>
        <w:t xml:space="preserve"> (word count 150 max)</w:t>
      </w:r>
    </w:p>
    <w:p w14:paraId="76037A95" w14:textId="64A664D4"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60D261B9" w14:textId="2BDC4F8E" w:rsidR="00194981" w:rsidRPr="00EB46DF" w:rsidRDefault="00194981" w:rsidP="007720AD">
      <w:pPr>
        <w:pStyle w:val="Heading1"/>
      </w:pPr>
      <w:bookmarkStart w:id="2" w:name="_Toc153357227"/>
      <w:bookmarkStart w:id="3" w:name="_Toc157169035"/>
      <w:bookmarkStart w:id="4" w:name="_Toc52545325"/>
      <w:r w:rsidRPr="00702E99">
        <w:t>Preface</w:t>
      </w:r>
      <w:bookmarkEnd w:id="2"/>
      <w:bookmarkEnd w:id="3"/>
      <w:bookmarkEnd w:id="4"/>
    </w:p>
    <w:p w14:paraId="1D841C2F" w14:textId="593C1D4A" w:rsidR="00194981" w:rsidRDefault="00194981" w:rsidP="00194981">
      <w:pPr>
        <w:rPr>
          <w:rFonts w:eastAsia="Cambria" w:cs="Times New Roman"/>
        </w:rPr>
      </w:pPr>
    </w:p>
    <w:p w14:paraId="48307C1E" w14:textId="5D866035" w:rsidR="00194981" w:rsidRPr="00EB46DF" w:rsidRDefault="0011316F" w:rsidP="00194981">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and lab crews performed necessary dissections. The fish sampling was approved by UBC’s Animal Care Committee, Protocol A19-0025, and under the DFO license XR 63 2019. Sample processing for zooplankton taxonomy was performed by Andrea Le, Samantha James, Jihyun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194981">
      <w:pPr>
        <w:rPr>
          <w:rFonts w:eastAsia="Cambria" w:cs="Times New Roman"/>
        </w:rPr>
      </w:pPr>
    </w:p>
    <w:p w14:paraId="44360ADF" w14:textId="036BDDE6" w:rsidR="00194981" w:rsidRPr="00EB46DF" w:rsidRDefault="00194981">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194981">
      <w:pPr>
        <w:pStyle w:val="Heading1"/>
      </w:pPr>
      <w:bookmarkStart w:id="5" w:name="_Toc153357228"/>
      <w:bookmarkStart w:id="6" w:name="_Toc157169036"/>
      <w:bookmarkStart w:id="7" w:name="_Toc52545326"/>
      <w:r w:rsidRPr="00171827">
        <w:t>Table of Contents</w:t>
      </w:r>
      <w:bookmarkEnd w:id="5"/>
      <w:bookmarkEnd w:id="6"/>
      <w:bookmarkEnd w:id="7"/>
    </w:p>
    <w:p w14:paraId="7BB9C7D0" w14:textId="77777777" w:rsidR="00194981" w:rsidRPr="00EB46DF" w:rsidRDefault="00194981" w:rsidP="00194981">
      <w:pPr>
        <w:rPr>
          <w:rFonts w:cs="Times New Roman"/>
        </w:rPr>
      </w:pPr>
    </w:p>
    <w:p w14:paraId="30FD7FAD" w14:textId="29A72271" w:rsidR="007F12C8"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2545323" w:history="1">
        <w:r w:rsidR="007F12C8" w:rsidRPr="007C1FBA">
          <w:rPr>
            <w:rStyle w:val="Hyperlink"/>
            <w:noProof/>
          </w:rPr>
          <w:t>Abstract</w:t>
        </w:r>
        <w:r w:rsidR="007F12C8">
          <w:rPr>
            <w:noProof/>
            <w:webHidden/>
          </w:rPr>
          <w:tab/>
        </w:r>
        <w:r w:rsidR="007F12C8">
          <w:rPr>
            <w:noProof/>
            <w:webHidden/>
          </w:rPr>
          <w:fldChar w:fldCharType="begin"/>
        </w:r>
        <w:r w:rsidR="007F12C8">
          <w:rPr>
            <w:noProof/>
            <w:webHidden/>
          </w:rPr>
          <w:instrText xml:space="preserve"> PAGEREF _Toc52545323 \h </w:instrText>
        </w:r>
        <w:r w:rsidR="007F12C8">
          <w:rPr>
            <w:noProof/>
            <w:webHidden/>
          </w:rPr>
        </w:r>
        <w:r w:rsidR="007F12C8">
          <w:rPr>
            <w:noProof/>
            <w:webHidden/>
          </w:rPr>
          <w:fldChar w:fldCharType="separate"/>
        </w:r>
        <w:r w:rsidR="007F12C8">
          <w:rPr>
            <w:noProof/>
            <w:webHidden/>
          </w:rPr>
          <w:t>iii</w:t>
        </w:r>
        <w:r w:rsidR="007F12C8">
          <w:rPr>
            <w:noProof/>
            <w:webHidden/>
          </w:rPr>
          <w:fldChar w:fldCharType="end"/>
        </w:r>
      </w:hyperlink>
    </w:p>
    <w:p w14:paraId="0817E69E" w14:textId="50DCC1EF" w:rsidR="007F12C8" w:rsidRDefault="00404F0D">
      <w:pPr>
        <w:pStyle w:val="TOC1"/>
        <w:rPr>
          <w:rFonts w:asciiTheme="minorHAnsi" w:eastAsiaTheme="minorEastAsia" w:hAnsiTheme="minorHAnsi" w:cstheme="minorBidi"/>
          <w:b w:val="0"/>
          <w:noProof/>
        </w:rPr>
      </w:pPr>
      <w:hyperlink w:anchor="_Toc52545324" w:history="1">
        <w:r w:rsidR="007F12C8" w:rsidRPr="007C1FBA">
          <w:rPr>
            <w:rStyle w:val="Hyperlink"/>
            <w:noProof/>
          </w:rPr>
          <w:t>Lay Summary</w:t>
        </w:r>
        <w:r w:rsidR="007F12C8">
          <w:rPr>
            <w:noProof/>
            <w:webHidden/>
          </w:rPr>
          <w:tab/>
        </w:r>
        <w:r w:rsidR="007F12C8">
          <w:rPr>
            <w:noProof/>
            <w:webHidden/>
          </w:rPr>
          <w:fldChar w:fldCharType="begin"/>
        </w:r>
        <w:r w:rsidR="007F12C8">
          <w:rPr>
            <w:noProof/>
            <w:webHidden/>
          </w:rPr>
          <w:instrText xml:space="preserve"> PAGEREF _Toc52545324 \h </w:instrText>
        </w:r>
        <w:r w:rsidR="007F12C8">
          <w:rPr>
            <w:noProof/>
            <w:webHidden/>
          </w:rPr>
        </w:r>
        <w:r w:rsidR="007F12C8">
          <w:rPr>
            <w:noProof/>
            <w:webHidden/>
          </w:rPr>
          <w:fldChar w:fldCharType="separate"/>
        </w:r>
        <w:r w:rsidR="007F12C8">
          <w:rPr>
            <w:noProof/>
            <w:webHidden/>
          </w:rPr>
          <w:t>iv</w:t>
        </w:r>
        <w:r w:rsidR="007F12C8">
          <w:rPr>
            <w:noProof/>
            <w:webHidden/>
          </w:rPr>
          <w:fldChar w:fldCharType="end"/>
        </w:r>
      </w:hyperlink>
    </w:p>
    <w:p w14:paraId="17F6FBEA" w14:textId="319724A9" w:rsidR="007F12C8" w:rsidRDefault="00404F0D">
      <w:pPr>
        <w:pStyle w:val="TOC1"/>
        <w:rPr>
          <w:rFonts w:asciiTheme="minorHAnsi" w:eastAsiaTheme="minorEastAsia" w:hAnsiTheme="minorHAnsi" w:cstheme="minorBidi"/>
          <w:b w:val="0"/>
          <w:noProof/>
        </w:rPr>
      </w:pPr>
      <w:hyperlink w:anchor="_Toc52545325" w:history="1">
        <w:r w:rsidR="007F12C8" w:rsidRPr="007C1FBA">
          <w:rPr>
            <w:rStyle w:val="Hyperlink"/>
            <w:noProof/>
          </w:rPr>
          <w:t>Preface</w:t>
        </w:r>
        <w:r w:rsidR="007F12C8">
          <w:rPr>
            <w:noProof/>
            <w:webHidden/>
          </w:rPr>
          <w:tab/>
        </w:r>
        <w:r w:rsidR="007F12C8">
          <w:rPr>
            <w:noProof/>
            <w:webHidden/>
          </w:rPr>
          <w:fldChar w:fldCharType="begin"/>
        </w:r>
        <w:r w:rsidR="007F12C8">
          <w:rPr>
            <w:noProof/>
            <w:webHidden/>
          </w:rPr>
          <w:instrText xml:space="preserve"> PAGEREF _Toc52545325 \h </w:instrText>
        </w:r>
        <w:r w:rsidR="007F12C8">
          <w:rPr>
            <w:noProof/>
            <w:webHidden/>
          </w:rPr>
        </w:r>
        <w:r w:rsidR="007F12C8">
          <w:rPr>
            <w:noProof/>
            <w:webHidden/>
          </w:rPr>
          <w:fldChar w:fldCharType="separate"/>
        </w:r>
        <w:r w:rsidR="007F12C8">
          <w:rPr>
            <w:noProof/>
            <w:webHidden/>
          </w:rPr>
          <w:t>v</w:t>
        </w:r>
        <w:r w:rsidR="007F12C8">
          <w:rPr>
            <w:noProof/>
            <w:webHidden/>
          </w:rPr>
          <w:fldChar w:fldCharType="end"/>
        </w:r>
      </w:hyperlink>
    </w:p>
    <w:p w14:paraId="792B028A" w14:textId="3A374D4F" w:rsidR="007F12C8" w:rsidRDefault="00404F0D">
      <w:pPr>
        <w:pStyle w:val="TOC1"/>
        <w:rPr>
          <w:rFonts w:asciiTheme="minorHAnsi" w:eastAsiaTheme="minorEastAsia" w:hAnsiTheme="minorHAnsi" w:cstheme="minorBidi"/>
          <w:b w:val="0"/>
          <w:noProof/>
        </w:rPr>
      </w:pPr>
      <w:hyperlink w:anchor="_Toc52545326" w:history="1">
        <w:r w:rsidR="007F12C8" w:rsidRPr="007C1FBA">
          <w:rPr>
            <w:rStyle w:val="Hyperlink"/>
            <w:noProof/>
          </w:rPr>
          <w:t>Table of Contents</w:t>
        </w:r>
        <w:r w:rsidR="007F12C8">
          <w:rPr>
            <w:noProof/>
            <w:webHidden/>
          </w:rPr>
          <w:tab/>
        </w:r>
        <w:r w:rsidR="007F12C8">
          <w:rPr>
            <w:noProof/>
            <w:webHidden/>
          </w:rPr>
          <w:fldChar w:fldCharType="begin"/>
        </w:r>
        <w:r w:rsidR="007F12C8">
          <w:rPr>
            <w:noProof/>
            <w:webHidden/>
          </w:rPr>
          <w:instrText xml:space="preserve"> PAGEREF _Toc52545326 \h </w:instrText>
        </w:r>
        <w:r w:rsidR="007F12C8">
          <w:rPr>
            <w:noProof/>
            <w:webHidden/>
          </w:rPr>
        </w:r>
        <w:r w:rsidR="007F12C8">
          <w:rPr>
            <w:noProof/>
            <w:webHidden/>
          </w:rPr>
          <w:fldChar w:fldCharType="separate"/>
        </w:r>
        <w:r w:rsidR="007F12C8">
          <w:rPr>
            <w:noProof/>
            <w:webHidden/>
          </w:rPr>
          <w:t>vi</w:t>
        </w:r>
        <w:r w:rsidR="007F12C8">
          <w:rPr>
            <w:noProof/>
            <w:webHidden/>
          </w:rPr>
          <w:fldChar w:fldCharType="end"/>
        </w:r>
      </w:hyperlink>
    </w:p>
    <w:p w14:paraId="020D73BA" w14:textId="44B2F9CF" w:rsidR="007F12C8" w:rsidRDefault="00404F0D">
      <w:pPr>
        <w:pStyle w:val="TOC1"/>
        <w:rPr>
          <w:rFonts w:asciiTheme="minorHAnsi" w:eastAsiaTheme="minorEastAsia" w:hAnsiTheme="minorHAnsi" w:cstheme="minorBidi"/>
          <w:b w:val="0"/>
          <w:noProof/>
        </w:rPr>
      </w:pPr>
      <w:hyperlink w:anchor="_Toc52545327" w:history="1">
        <w:r w:rsidR="007F12C8" w:rsidRPr="007C1FBA">
          <w:rPr>
            <w:rStyle w:val="Hyperlink"/>
            <w:noProof/>
          </w:rPr>
          <w:t>List of Tables</w:t>
        </w:r>
        <w:r w:rsidR="007F12C8">
          <w:rPr>
            <w:noProof/>
            <w:webHidden/>
          </w:rPr>
          <w:tab/>
        </w:r>
        <w:r w:rsidR="007F12C8">
          <w:rPr>
            <w:noProof/>
            <w:webHidden/>
          </w:rPr>
          <w:fldChar w:fldCharType="begin"/>
        </w:r>
        <w:r w:rsidR="007F12C8">
          <w:rPr>
            <w:noProof/>
            <w:webHidden/>
          </w:rPr>
          <w:instrText xml:space="preserve"> PAGEREF _Toc52545327 \h </w:instrText>
        </w:r>
        <w:r w:rsidR="007F12C8">
          <w:rPr>
            <w:noProof/>
            <w:webHidden/>
          </w:rPr>
        </w:r>
        <w:r w:rsidR="007F12C8">
          <w:rPr>
            <w:noProof/>
            <w:webHidden/>
          </w:rPr>
          <w:fldChar w:fldCharType="separate"/>
        </w:r>
        <w:r w:rsidR="007F12C8">
          <w:rPr>
            <w:noProof/>
            <w:webHidden/>
          </w:rPr>
          <w:t>ix</w:t>
        </w:r>
        <w:r w:rsidR="007F12C8">
          <w:rPr>
            <w:noProof/>
            <w:webHidden/>
          </w:rPr>
          <w:fldChar w:fldCharType="end"/>
        </w:r>
      </w:hyperlink>
    </w:p>
    <w:p w14:paraId="591D6955" w14:textId="253F14C4" w:rsidR="007F12C8" w:rsidRDefault="00404F0D">
      <w:pPr>
        <w:pStyle w:val="TOC1"/>
        <w:rPr>
          <w:rFonts w:asciiTheme="minorHAnsi" w:eastAsiaTheme="minorEastAsia" w:hAnsiTheme="minorHAnsi" w:cstheme="minorBidi"/>
          <w:b w:val="0"/>
          <w:noProof/>
        </w:rPr>
      </w:pPr>
      <w:hyperlink w:anchor="_Toc52545328" w:history="1">
        <w:r w:rsidR="007F12C8" w:rsidRPr="007C1FBA">
          <w:rPr>
            <w:rStyle w:val="Hyperlink"/>
            <w:noProof/>
          </w:rPr>
          <w:t>List of Figures</w:t>
        </w:r>
        <w:r w:rsidR="007F12C8">
          <w:rPr>
            <w:noProof/>
            <w:webHidden/>
          </w:rPr>
          <w:tab/>
        </w:r>
        <w:r w:rsidR="007F12C8">
          <w:rPr>
            <w:noProof/>
            <w:webHidden/>
          </w:rPr>
          <w:fldChar w:fldCharType="begin"/>
        </w:r>
        <w:r w:rsidR="007F12C8">
          <w:rPr>
            <w:noProof/>
            <w:webHidden/>
          </w:rPr>
          <w:instrText xml:space="preserve"> PAGEREF _Toc52545328 \h </w:instrText>
        </w:r>
        <w:r w:rsidR="007F12C8">
          <w:rPr>
            <w:noProof/>
            <w:webHidden/>
          </w:rPr>
        </w:r>
        <w:r w:rsidR="007F12C8">
          <w:rPr>
            <w:noProof/>
            <w:webHidden/>
          </w:rPr>
          <w:fldChar w:fldCharType="separate"/>
        </w:r>
        <w:r w:rsidR="007F12C8">
          <w:rPr>
            <w:noProof/>
            <w:webHidden/>
          </w:rPr>
          <w:t>xi</w:t>
        </w:r>
        <w:r w:rsidR="007F12C8">
          <w:rPr>
            <w:noProof/>
            <w:webHidden/>
          </w:rPr>
          <w:fldChar w:fldCharType="end"/>
        </w:r>
      </w:hyperlink>
    </w:p>
    <w:p w14:paraId="585EB5A6" w14:textId="0BE5C09A" w:rsidR="007F12C8" w:rsidRDefault="00404F0D">
      <w:pPr>
        <w:pStyle w:val="TOC1"/>
        <w:rPr>
          <w:rFonts w:asciiTheme="minorHAnsi" w:eastAsiaTheme="minorEastAsia" w:hAnsiTheme="minorHAnsi" w:cstheme="minorBidi"/>
          <w:b w:val="0"/>
          <w:noProof/>
        </w:rPr>
      </w:pPr>
      <w:hyperlink w:anchor="_Toc52545329" w:history="1">
        <w:r w:rsidR="007F12C8" w:rsidRPr="007C1FBA">
          <w:rPr>
            <w:rStyle w:val="Hyperlink"/>
            <w:noProof/>
          </w:rPr>
          <w:t>List of Illustrations</w:t>
        </w:r>
        <w:r w:rsidR="007F12C8">
          <w:rPr>
            <w:noProof/>
            <w:webHidden/>
          </w:rPr>
          <w:tab/>
        </w:r>
        <w:r w:rsidR="007F12C8">
          <w:rPr>
            <w:noProof/>
            <w:webHidden/>
          </w:rPr>
          <w:fldChar w:fldCharType="begin"/>
        </w:r>
        <w:r w:rsidR="007F12C8">
          <w:rPr>
            <w:noProof/>
            <w:webHidden/>
          </w:rPr>
          <w:instrText xml:space="preserve"> PAGEREF _Toc52545329 \h </w:instrText>
        </w:r>
        <w:r w:rsidR="007F12C8">
          <w:rPr>
            <w:noProof/>
            <w:webHidden/>
          </w:rPr>
        </w:r>
        <w:r w:rsidR="007F12C8">
          <w:rPr>
            <w:noProof/>
            <w:webHidden/>
          </w:rPr>
          <w:fldChar w:fldCharType="separate"/>
        </w:r>
        <w:r w:rsidR="007F12C8">
          <w:rPr>
            <w:noProof/>
            <w:webHidden/>
          </w:rPr>
          <w:t>xiv</w:t>
        </w:r>
        <w:r w:rsidR="007F12C8">
          <w:rPr>
            <w:noProof/>
            <w:webHidden/>
          </w:rPr>
          <w:fldChar w:fldCharType="end"/>
        </w:r>
      </w:hyperlink>
    </w:p>
    <w:p w14:paraId="446B94FE" w14:textId="3A5C49AD" w:rsidR="007F12C8" w:rsidRDefault="00404F0D">
      <w:pPr>
        <w:pStyle w:val="TOC1"/>
        <w:rPr>
          <w:rFonts w:asciiTheme="minorHAnsi" w:eastAsiaTheme="minorEastAsia" w:hAnsiTheme="minorHAnsi" w:cstheme="minorBidi"/>
          <w:b w:val="0"/>
          <w:noProof/>
        </w:rPr>
      </w:pPr>
      <w:hyperlink w:anchor="_Toc52545330" w:history="1">
        <w:r w:rsidR="007F12C8" w:rsidRPr="007C1FBA">
          <w:rPr>
            <w:rStyle w:val="Hyperlink"/>
            <w:noProof/>
          </w:rPr>
          <w:t>List of Symbols</w:t>
        </w:r>
        <w:r w:rsidR="007F12C8">
          <w:rPr>
            <w:noProof/>
            <w:webHidden/>
          </w:rPr>
          <w:tab/>
        </w:r>
        <w:r w:rsidR="007F12C8">
          <w:rPr>
            <w:noProof/>
            <w:webHidden/>
          </w:rPr>
          <w:fldChar w:fldCharType="begin"/>
        </w:r>
        <w:r w:rsidR="007F12C8">
          <w:rPr>
            <w:noProof/>
            <w:webHidden/>
          </w:rPr>
          <w:instrText xml:space="preserve"> PAGEREF _Toc52545330 \h </w:instrText>
        </w:r>
        <w:r w:rsidR="007F12C8">
          <w:rPr>
            <w:noProof/>
            <w:webHidden/>
          </w:rPr>
        </w:r>
        <w:r w:rsidR="007F12C8">
          <w:rPr>
            <w:noProof/>
            <w:webHidden/>
          </w:rPr>
          <w:fldChar w:fldCharType="separate"/>
        </w:r>
        <w:r w:rsidR="007F12C8">
          <w:rPr>
            <w:noProof/>
            <w:webHidden/>
          </w:rPr>
          <w:t>xv</w:t>
        </w:r>
        <w:r w:rsidR="007F12C8">
          <w:rPr>
            <w:noProof/>
            <w:webHidden/>
          </w:rPr>
          <w:fldChar w:fldCharType="end"/>
        </w:r>
      </w:hyperlink>
    </w:p>
    <w:p w14:paraId="6E3FBF7E" w14:textId="644D3141" w:rsidR="007F12C8" w:rsidRDefault="00404F0D">
      <w:pPr>
        <w:pStyle w:val="TOC1"/>
        <w:rPr>
          <w:rFonts w:asciiTheme="minorHAnsi" w:eastAsiaTheme="minorEastAsia" w:hAnsiTheme="minorHAnsi" w:cstheme="minorBidi"/>
          <w:b w:val="0"/>
          <w:noProof/>
        </w:rPr>
      </w:pPr>
      <w:hyperlink w:anchor="_Toc52545331" w:history="1">
        <w:r w:rsidR="007F12C8" w:rsidRPr="007C1FBA">
          <w:rPr>
            <w:rStyle w:val="Hyperlink"/>
            <w:noProof/>
          </w:rPr>
          <w:t>List of Abbreviations</w:t>
        </w:r>
        <w:r w:rsidR="007F12C8">
          <w:rPr>
            <w:noProof/>
            <w:webHidden/>
          </w:rPr>
          <w:tab/>
        </w:r>
        <w:r w:rsidR="007F12C8">
          <w:rPr>
            <w:noProof/>
            <w:webHidden/>
          </w:rPr>
          <w:fldChar w:fldCharType="begin"/>
        </w:r>
        <w:r w:rsidR="007F12C8">
          <w:rPr>
            <w:noProof/>
            <w:webHidden/>
          </w:rPr>
          <w:instrText xml:space="preserve"> PAGEREF _Toc52545331 \h </w:instrText>
        </w:r>
        <w:r w:rsidR="007F12C8">
          <w:rPr>
            <w:noProof/>
            <w:webHidden/>
          </w:rPr>
        </w:r>
        <w:r w:rsidR="007F12C8">
          <w:rPr>
            <w:noProof/>
            <w:webHidden/>
          </w:rPr>
          <w:fldChar w:fldCharType="separate"/>
        </w:r>
        <w:r w:rsidR="007F12C8">
          <w:rPr>
            <w:noProof/>
            <w:webHidden/>
          </w:rPr>
          <w:t>xvi</w:t>
        </w:r>
        <w:r w:rsidR="007F12C8">
          <w:rPr>
            <w:noProof/>
            <w:webHidden/>
          </w:rPr>
          <w:fldChar w:fldCharType="end"/>
        </w:r>
      </w:hyperlink>
    </w:p>
    <w:p w14:paraId="1EA24235" w14:textId="53252F64" w:rsidR="007F12C8" w:rsidRDefault="00404F0D">
      <w:pPr>
        <w:pStyle w:val="TOC1"/>
        <w:rPr>
          <w:rFonts w:asciiTheme="minorHAnsi" w:eastAsiaTheme="minorEastAsia" w:hAnsiTheme="minorHAnsi" w:cstheme="minorBidi"/>
          <w:b w:val="0"/>
          <w:noProof/>
        </w:rPr>
      </w:pPr>
      <w:hyperlink w:anchor="_Toc52545332" w:history="1">
        <w:r w:rsidR="007F12C8" w:rsidRPr="007C1FBA">
          <w:rPr>
            <w:rStyle w:val="Hyperlink"/>
            <w:noProof/>
          </w:rPr>
          <w:t>Glossary</w:t>
        </w:r>
        <w:r w:rsidR="007F12C8">
          <w:rPr>
            <w:noProof/>
            <w:webHidden/>
          </w:rPr>
          <w:tab/>
        </w:r>
        <w:r w:rsidR="007F12C8">
          <w:rPr>
            <w:noProof/>
            <w:webHidden/>
          </w:rPr>
          <w:fldChar w:fldCharType="begin"/>
        </w:r>
        <w:r w:rsidR="007F12C8">
          <w:rPr>
            <w:noProof/>
            <w:webHidden/>
          </w:rPr>
          <w:instrText xml:space="preserve"> PAGEREF _Toc52545332 \h </w:instrText>
        </w:r>
        <w:r w:rsidR="007F12C8">
          <w:rPr>
            <w:noProof/>
            <w:webHidden/>
          </w:rPr>
        </w:r>
        <w:r w:rsidR="007F12C8">
          <w:rPr>
            <w:noProof/>
            <w:webHidden/>
          </w:rPr>
          <w:fldChar w:fldCharType="separate"/>
        </w:r>
        <w:r w:rsidR="007F12C8">
          <w:rPr>
            <w:noProof/>
            <w:webHidden/>
          </w:rPr>
          <w:t>xvii</w:t>
        </w:r>
        <w:r w:rsidR="007F12C8">
          <w:rPr>
            <w:noProof/>
            <w:webHidden/>
          </w:rPr>
          <w:fldChar w:fldCharType="end"/>
        </w:r>
      </w:hyperlink>
    </w:p>
    <w:p w14:paraId="51D2A16D" w14:textId="5184BBB8" w:rsidR="007F12C8" w:rsidRDefault="00404F0D">
      <w:pPr>
        <w:pStyle w:val="TOC1"/>
        <w:rPr>
          <w:rFonts w:asciiTheme="minorHAnsi" w:eastAsiaTheme="minorEastAsia" w:hAnsiTheme="minorHAnsi" w:cstheme="minorBidi"/>
          <w:b w:val="0"/>
          <w:noProof/>
        </w:rPr>
      </w:pPr>
      <w:hyperlink w:anchor="_Toc52545333" w:history="1">
        <w:r w:rsidR="007F12C8" w:rsidRPr="007C1FBA">
          <w:rPr>
            <w:rStyle w:val="Hyperlink"/>
            <w:noProof/>
          </w:rPr>
          <w:t>Acknowledgements</w:t>
        </w:r>
        <w:r w:rsidR="007F12C8">
          <w:rPr>
            <w:noProof/>
            <w:webHidden/>
          </w:rPr>
          <w:tab/>
        </w:r>
        <w:r w:rsidR="007F12C8">
          <w:rPr>
            <w:noProof/>
            <w:webHidden/>
          </w:rPr>
          <w:fldChar w:fldCharType="begin"/>
        </w:r>
        <w:r w:rsidR="007F12C8">
          <w:rPr>
            <w:noProof/>
            <w:webHidden/>
          </w:rPr>
          <w:instrText xml:space="preserve"> PAGEREF _Toc52545333 \h </w:instrText>
        </w:r>
        <w:r w:rsidR="007F12C8">
          <w:rPr>
            <w:noProof/>
            <w:webHidden/>
          </w:rPr>
        </w:r>
        <w:r w:rsidR="007F12C8">
          <w:rPr>
            <w:noProof/>
            <w:webHidden/>
          </w:rPr>
          <w:fldChar w:fldCharType="separate"/>
        </w:r>
        <w:r w:rsidR="007F12C8">
          <w:rPr>
            <w:noProof/>
            <w:webHidden/>
          </w:rPr>
          <w:t>xviii</w:t>
        </w:r>
        <w:r w:rsidR="007F12C8">
          <w:rPr>
            <w:noProof/>
            <w:webHidden/>
          </w:rPr>
          <w:fldChar w:fldCharType="end"/>
        </w:r>
      </w:hyperlink>
    </w:p>
    <w:p w14:paraId="1887B8F4" w14:textId="2DBA51FA" w:rsidR="007F12C8" w:rsidRDefault="00404F0D">
      <w:pPr>
        <w:pStyle w:val="TOC1"/>
        <w:rPr>
          <w:rFonts w:asciiTheme="minorHAnsi" w:eastAsiaTheme="minorEastAsia" w:hAnsiTheme="minorHAnsi" w:cstheme="minorBidi"/>
          <w:b w:val="0"/>
          <w:noProof/>
        </w:rPr>
      </w:pPr>
      <w:hyperlink w:anchor="_Toc52545334" w:history="1">
        <w:r w:rsidR="007F12C8" w:rsidRPr="007C1FBA">
          <w:rPr>
            <w:rStyle w:val="Hyperlink"/>
            <w:noProof/>
          </w:rPr>
          <w:t>Dedication</w:t>
        </w:r>
        <w:r w:rsidR="007F12C8">
          <w:rPr>
            <w:noProof/>
            <w:webHidden/>
          </w:rPr>
          <w:tab/>
        </w:r>
        <w:r w:rsidR="007F12C8">
          <w:rPr>
            <w:noProof/>
            <w:webHidden/>
          </w:rPr>
          <w:fldChar w:fldCharType="begin"/>
        </w:r>
        <w:r w:rsidR="007F12C8">
          <w:rPr>
            <w:noProof/>
            <w:webHidden/>
          </w:rPr>
          <w:instrText xml:space="preserve"> PAGEREF _Toc52545334 \h </w:instrText>
        </w:r>
        <w:r w:rsidR="007F12C8">
          <w:rPr>
            <w:noProof/>
            <w:webHidden/>
          </w:rPr>
        </w:r>
        <w:r w:rsidR="007F12C8">
          <w:rPr>
            <w:noProof/>
            <w:webHidden/>
          </w:rPr>
          <w:fldChar w:fldCharType="separate"/>
        </w:r>
        <w:r w:rsidR="007F12C8">
          <w:rPr>
            <w:noProof/>
            <w:webHidden/>
          </w:rPr>
          <w:t>xix</w:t>
        </w:r>
        <w:r w:rsidR="007F12C8">
          <w:rPr>
            <w:noProof/>
            <w:webHidden/>
          </w:rPr>
          <w:fldChar w:fldCharType="end"/>
        </w:r>
      </w:hyperlink>
    </w:p>
    <w:p w14:paraId="29CF20C3" w14:textId="09412BAA" w:rsidR="007F12C8" w:rsidRDefault="00404F0D">
      <w:pPr>
        <w:pStyle w:val="TOC1"/>
        <w:rPr>
          <w:rFonts w:asciiTheme="minorHAnsi" w:eastAsiaTheme="minorEastAsia" w:hAnsiTheme="minorHAnsi" w:cstheme="minorBidi"/>
          <w:b w:val="0"/>
          <w:noProof/>
        </w:rPr>
      </w:pPr>
      <w:hyperlink w:anchor="_Toc52545335" w:history="1">
        <w:r w:rsidR="007F12C8" w:rsidRPr="007C1FBA">
          <w:rPr>
            <w:rStyle w:val="Hyperlink"/>
            <w:noProof/>
          </w:rPr>
          <w:t>Chapter 1: Introduction</w:t>
        </w:r>
        <w:r w:rsidR="007F12C8">
          <w:rPr>
            <w:noProof/>
            <w:webHidden/>
          </w:rPr>
          <w:tab/>
        </w:r>
        <w:r w:rsidR="007F12C8">
          <w:rPr>
            <w:noProof/>
            <w:webHidden/>
          </w:rPr>
          <w:fldChar w:fldCharType="begin"/>
        </w:r>
        <w:r w:rsidR="007F12C8">
          <w:rPr>
            <w:noProof/>
            <w:webHidden/>
          </w:rPr>
          <w:instrText xml:space="preserve"> PAGEREF _Toc52545335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0A28B48E" w14:textId="01E7A655"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36" w:history="1">
        <w:r w:rsidR="007F12C8" w:rsidRPr="007C1FBA">
          <w:rPr>
            <w:rStyle w:val="Hyperlink"/>
            <w:noProof/>
          </w:rPr>
          <w:t>1.1</w:t>
        </w:r>
        <w:r w:rsidR="007F12C8">
          <w:rPr>
            <w:rFonts w:asciiTheme="minorHAnsi" w:eastAsiaTheme="minorEastAsia" w:hAnsiTheme="minorHAnsi" w:cstheme="minorBidi"/>
            <w:noProof/>
            <w:szCs w:val="24"/>
          </w:rPr>
          <w:tab/>
        </w:r>
        <w:r w:rsidR="007F12C8" w:rsidRPr="007C1FBA">
          <w:rPr>
            <w:rStyle w:val="Hyperlink"/>
            <w:noProof/>
          </w:rPr>
          <w:t>Historical salmon coexistence</w:t>
        </w:r>
        <w:r w:rsidR="007F12C8">
          <w:rPr>
            <w:noProof/>
            <w:webHidden/>
          </w:rPr>
          <w:tab/>
        </w:r>
        <w:r w:rsidR="007F12C8">
          <w:rPr>
            <w:noProof/>
            <w:webHidden/>
          </w:rPr>
          <w:fldChar w:fldCharType="begin"/>
        </w:r>
        <w:r w:rsidR="007F12C8">
          <w:rPr>
            <w:noProof/>
            <w:webHidden/>
          </w:rPr>
          <w:instrText xml:space="preserve"> PAGEREF _Toc52545336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A36BA6" w14:textId="7A3167F0"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37" w:history="1">
        <w:r w:rsidR="007F12C8" w:rsidRPr="007C1FBA">
          <w:rPr>
            <w:rStyle w:val="Hyperlink"/>
            <w:noProof/>
          </w:rPr>
          <w:t>1.2</w:t>
        </w:r>
        <w:r w:rsidR="007F12C8">
          <w:rPr>
            <w:rFonts w:asciiTheme="minorHAnsi" w:eastAsiaTheme="minorEastAsia" w:hAnsiTheme="minorHAnsi" w:cstheme="minorBidi"/>
            <w:noProof/>
            <w:szCs w:val="24"/>
          </w:rPr>
          <w:tab/>
        </w:r>
        <w:r w:rsidR="007F12C8" w:rsidRPr="007C1FBA">
          <w:rPr>
            <w:rStyle w:val="Hyperlink"/>
            <w:noProof/>
          </w:rPr>
          <w:t>Salmon species life history</w:t>
        </w:r>
        <w:r w:rsidR="007F12C8">
          <w:rPr>
            <w:noProof/>
            <w:webHidden/>
          </w:rPr>
          <w:tab/>
        </w:r>
        <w:r w:rsidR="007F12C8">
          <w:rPr>
            <w:noProof/>
            <w:webHidden/>
          </w:rPr>
          <w:fldChar w:fldCharType="begin"/>
        </w:r>
        <w:r w:rsidR="007F12C8">
          <w:rPr>
            <w:noProof/>
            <w:webHidden/>
          </w:rPr>
          <w:instrText xml:space="preserve"> PAGEREF _Toc52545337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665A4C2" w14:textId="4EB9F6B6"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38" w:history="1">
        <w:r w:rsidR="007F12C8" w:rsidRPr="007C1FBA">
          <w:rPr>
            <w:rStyle w:val="Hyperlink"/>
            <w:noProof/>
          </w:rPr>
          <w:t>1.3</w:t>
        </w:r>
        <w:r w:rsidR="007F12C8">
          <w:rPr>
            <w:rFonts w:asciiTheme="minorHAnsi" w:eastAsiaTheme="minorEastAsia" w:hAnsiTheme="minorHAnsi" w:cstheme="minorBidi"/>
            <w:noProof/>
            <w:szCs w:val="24"/>
          </w:rPr>
          <w:tab/>
        </w:r>
        <w:r w:rsidR="007F12C8" w:rsidRPr="007C1FBA">
          <w:rPr>
            <w:rStyle w:val="Hyperlink"/>
            <w:noProof/>
          </w:rPr>
          <w:t>Current state of salmon stocks</w:t>
        </w:r>
        <w:r w:rsidR="007F12C8">
          <w:rPr>
            <w:noProof/>
            <w:webHidden/>
          </w:rPr>
          <w:tab/>
        </w:r>
        <w:r w:rsidR="007F12C8">
          <w:rPr>
            <w:noProof/>
            <w:webHidden/>
          </w:rPr>
          <w:fldChar w:fldCharType="begin"/>
        </w:r>
        <w:r w:rsidR="007F12C8">
          <w:rPr>
            <w:noProof/>
            <w:webHidden/>
          </w:rPr>
          <w:instrText xml:space="preserve"> PAGEREF _Toc52545338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146E7E12" w14:textId="0AA5E454"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39" w:history="1">
        <w:r w:rsidR="007F12C8" w:rsidRPr="007C1FBA">
          <w:rPr>
            <w:rStyle w:val="Hyperlink"/>
            <w:noProof/>
          </w:rPr>
          <w:t>1.4</w:t>
        </w:r>
        <w:r w:rsidR="007F12C8">
          <w:rPr>
            <w:rFonts w:asciiTheme="minorHAnsi" w:eastAsiaTheme="minorEastAsia" w:hAnsiTheme="minorHAnsi" w:cstheme="minorBidi"/>
            <w:noProof/>
            <w:szCs w:val="24"/>
          </w:rPr>
          <w:tab/>
        </w:r>
        <w:r w:rsidR="007F12C8" w:rsidRPr="007C1FBA">
          <w:rPr>
            <w:rStyle w:val="Hyperlink"/>
            <w:noProof/>
          </w:rPr>
          <w:t>Salmon early marine migration</w:t>
        </w:r>
        <w:r w:rsidR="007F12C8">
          <w:rPr>
            <w:noProof/>
            <w:webHidden/>
          </w:rPr>
          <w:tab/>
        </w:r>
        <w:r w:rsidR="007F12C8">
          <w:rPr>
            <w:noProof/>
            <w:webHidden/>
          </w:rPr>
          <w:fldChar w:fldCharType="begin"/>
        </w:r>
        <w:r w:rsidR="007F12C8">
          <w:rPr>
            <w:noProof/>
            <w:webHidden/>
          </w:rPr>
          <w:instrText xml:space="preserve"> PAGEREF _Toc52545339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6DE738FA" w14:textId="05EF9B9B"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40" w:history="1">
        <w:r w:rsidR="007F12C8" w:rsidRPr="007C1FBA">
          <w:rPr>
            <w:rStyle w:val="Hyperlink"/>
            <w:noProof/>
          </w:rPr>
          <w:t>1.5</w:t>
        </w:r>
        <w:r w:rsidR="007F12C8">
          <w:rPr>
            <w:rFonts w:asciiTheme="minorHAnsi" w:eastAsiaTheme="minorEastAsia" w:hAnsiTheme="minorHAnsi" w:cstheme="minorBidi"/>
            <w:noProof/>
            <w:szCs w:val="24"/>
          </w:rPr>
          <w:tab/>
        </w:r>
        <w:r w:rsidR="007F12C8" w:rsidRPr="007C1FBA">
          <w:rPr>
            <w:rStyle w:val="Hyperlink"/>
            <w:noProof/>
          </w:rPr>
          <w:t>Pink and chum salmon feeding and competition</w:t>
        </w:r>
        <w:r w:rsidR="007F12C8">
          <w:rPr>
            <w:noProof/>
            <w:webHidden/>
          </w:rPr>
          <w:tab/>
        </w:r>
        <w:r w:rsidR="007F12C8">
          <w:rPr>
            <w:noProof/>
            <w:webHidden/>
          </w:rPr>
          <w:fldChar w:fldCharType="begin"/>
        </w:r>
        <w:r w:rsidR="007F12C8">
          <w:rPr>
            <w:noProof/>
            <w:webHidden/>
          </w:rPr>
          <w:instrText xml:space="preserve"> PAGEREF _Toc52545340 \h </w:instrText>
        </w:r>
        <w:r w:rsidR="007F12C8">
          <w:rPr>
            <w:noProof/>
            <w:webHidden/>
          </w:rPr>
        </w:r>
        <w:r w:rsidR="007F12C8">
          <w:rPr>
            <w:noProof/>
            <w:webHidden/>
          </w:rPr>
          <w:fldChar w:fldCharType="separate"/>
        </w:r>
        <w:r w:rsidR="007F12C8">
          <w:rPr>
            <w:noProof/>
            <w:webHidden/>
          </w:rPr>
          <w:t>1</w:t>
        </w:r>
        <w:r w:rsidR="007F12C8">
          <w:rPr>
            <w:noProof/>
            <w:webHidden/>
          </w:rPr>
          <w:fldChar w:fldCharType="end"/>
        </w:r>
      </w:hyperlink>
    </w:p>
    <w:p w14:paraId="5A81B0C0" w14:textId="772AA4B3" w:rsidR="007F12C8" w:rsidRDefault="00404F0D">
      <w:pPr>
        <w:pStyle w:val="TOC1"/>
        <w:rPr>
          <w:rFonts w:asciiTheme="minorHAnsi" w:eastAsiaTheme="minorEastAsia" w:hAnsiTheme="minorHAnsi" w:cstheme="minorBidi"/>
          <w:b w:val="0"/>
          <w:noProof/>
        </w:rPr>
      </w:pPr>
      <w:hyperlink w:anchor="_Toc52545341" w:history="1">
        <w:r w:rsidR="007F12C8" w:rsidRPr="007C1FBA">
          <w:rPr>
            <w:rStyle w:val="Hyperlink"/>
            <w:noProof/>
          </w:rPr>
          <w:t>Chapter 2: Juvenile pink and chum salmon divide prey resources in response to poor foraging conditions</w:t>
        </w:r>
        <w:r w:rsidR="007F12C8">
          <w:rPr>
            <w:noProof/>
            <w:webHidden/>
          </w:rPr>
          <w:tab/>
        </w:r>
        <w:r w:rsidR="007F12C8">
          <w:rPr>
            <w:noProof/>
            <w:webHidden/>
          </w:rPr>
          <w:fldChar w:fldCharType="begin"/>
        </w:r>
        <w:r w:rsidR="007F12C8">
          <w:rPr>
            <w:noProof/>
            <w:webHidden/>
          </w:rPr>
          <w:instrText xml:space="preserve"> PAGEREF _Toc52545341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3C669F2D" w14:textId="7F477D70"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42" w:history="1">
        <w:r w:rsidR="007F12C8" w:rsidRPr="007C1FBA">
          <w:rPr>
            <w:rStyle w:val="Hyperlink"/>
            <w:noProof/>
          </w:rPr>
          <w:t>2.1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_Toc52545342 \h </w:instrText>
        </w:r>
        <w:r w:rsidR="007F12C8">
          <w:rPr>
            <w:noProof/>
            <w:webHidden/>
          </w:rPr>
        </w:r>
        <w:r w:rsidR="007F12C8">
          <w:rPr>
            <w:noProof/>
            <w:webHidden/>
          </w:rPr>
          <w:fldChar w:fldCharType="separate"/>
        </w:r>
        <w:r w:rsidR="007F12C8">
          <w:rPr>
            <w:noProof/>
            <w:webHidden/>
          </w:rPr>
          <w:t>2</w:t>
        </w:r>
        <w:r w:rsidR="007F12C8">
          <w:rPr>
            <w:noProof/>
            <w:webHidden/>
          </w:rPr>
          <w:fldChar w:fldCharType="end"/>
        </w:r>
      </w:hyperlink>
    </w:p>
    <w:p w14:paraId="47F54AA1" w14:textId="2B0BBC04"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43" w:history="1">
        <w:r w:rsidR="007F12C8" w:rsidRPr="007C1FBA">
          <w:rPr>
            <w:rStyle w:val="Hyperlink"/>
            <w:noProof/>
          </w:rPr>
          <w:t>2.2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_Toc52545343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283CCEB1" w14:textId="2CCDBC13"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44" w:history="1">
        <w:r w:rsidR="007F12C8" w:rsidRPr="007C1FBA">
          <w:rPr>
            <w:rStyle w:val="Hyperlink"/>
            <w:noProof/>
          </w:rPr>
          <w:t>2.2.1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_Toc52545344 \h </w:instrText>
        </w:r>
        <w:r w:rsidR="007F12C8">
          <w:rPr>
            <w:noProof/>
            <w:webHidden/>
          </w:rPr>
        </w:r>
        <w:r w:rsidR="007F12C8">
          <w:rPr>
            <w:noProof/>
            <w:webHidden/>
          </w:rPr>
          <w:fldChar w:fldCharType="separate"/>
        </w:r>
        <w:r w:rsidR="007F12C8">
          <w:rPr>
            <w:noProof/>
            <w:webHidden/>
          </w:rPr>
          <w:t>6</w:t>
        </w:r>
        <w:r w:rsidR="007F12C8">
          <w:rPr>
            <w:noProof/>
            <w:webHidden/>
          </w:rPr>
          <w:fldChar w:fldCharType="end"/>
        </w:r>
      </w:hyperlink>
    </w:p>
    <w:p w14:paraId="3FD22BBA" w14:textId="63F7BE73"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45" w:history="1">
        <w:r w:rsidR="007F12C8" w:rsidRPr="007C1FBA">
          <w:rPr>
            <w:rStyle w:val="Hyperlink"/>
            <w:noProof/>
          </w:rPr>
          <w:t>2.2.2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_Toc52545345 \h </w:instrText>
        </w:r>
        <w:r w:rsidR="007F12C8">
          <w:rPr>
            <w:noProof/>
            <w:webHidden/>
          </w:rPr>
        </w:r>
        <w:r w:rsidR="007F12C8">
          <w:rPr>
            <w:noProof/>
            <w:webHidden/>
          </w:rPr>
          <w:fldChar w:fldCharType="separate"/>
        </w:r>
        <w:r w:rsidR="007F12C8">
          <w:rPr>
            <w:noProof/>
            <w:webHidden/>
          </w:rPr>
          <w:t>8</w:t>
        </w:r>
        <w:r w:rsidR="007F12C8">
          <w:rPr>
            <w:noProof/>
            <w:webHidden/>
          </w:rPr>
          <w:fldChar w:fldCharType="end"/>
        </w:r>
      </w:hyperlink>
    </w:p>
    <w:p w14:paraId="7CE446B9" w14:textId="7E240CC7"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46" w:history="1">
        <w:r w:rsidR="007F12C8" w:rsidRPr="007C1FBA">
          <w:rPr>
            <w:rStyle w:val="Hyperlink"/>
            <w:noProof/>
          </w:rPr>
          <w:t>2.2.3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_Toc52545346 \h </w:instrText>
        </w:r>
        <w:r w:rsidR="007F12C8">
          <w:rPr>
            <w:noProof/>
            <w:webHidden/>
          </w:rPr>
        </w:r>
        <w:r w:rsidR="007F12C8">
          <w:rPr>
            <w:noProof/>
            <w:webHidden/>
          </w:rPr>
          <w:fldChar w:fldCharType="separate"/>
        </w:r>
        <w:r w:rsidR="007F12C8">
          <w:rPr>
            <w:noProof/>
            <w:webHidden/>
          </w:rPr>
          <w:t>9</w:t>
        </w:r>
        <w:r w:rsidR="007F12C8">
          <w:rPr>
            <w:noProof/>
            <w:webHidden/>
          </w:rPr>
          <w:fldChar w:fldCharType="end"/>
        </w:r>
      </w:hyperlink>
    </w:p>
    <w:p w14:paraId="5C7A2456" w14:textId="69BE8A4E"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47" w:history="1">
        <w:r w:rsidR="007F12C8" w:rsidRPr="007C1FBA">
          <w:rPr>
            <w:rStyle w:val="Hyperlink"/>
            <w:noProof/>
          </w:rPr>
          <w:t>2.3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_Toc52545347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54D0DE45" w14:textId="32251CD1"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48" w:history="1">
        <w:r w:rsidR="007F12C8" w:rsidRPr="007C1FBA">
          <w:rPr>
            <w:rStyle w:val="Hyperlink"/>
            <w:noProof/>
          </w:rPr>
          <w:t>2.3.1</w:t>
        </w:r>
        <w:r w:rsidR="007F12C8">
          <w:rPr>
            <w:rFonts w:asciiTheme="minorHAnsi" w:eastAsiaTheme="minorEastAsia" w:hAnsiTheme="minorHAnsi" w:cstheme="minorBidi"/>
            <w:noProof/>
            <w:szCs w:val="24"/>
          </w:rPr>
          <w:tab/>
        </w:r>
        <w:r w:rsidR="007F12C8" w:rsidRPr="007C1FBA">
          <w:rPr>
            <w:rStyle w:val="Hyperlink"/>
            <w:noProof/>
          </w:rPr>
          <w:t>Environmental conditions and zooplankton</w:t>
        </w:r>
        <w:r w:rsidR="007F12C8">
          <w:rPr>
            <w:noProof/>
            <w:webHidden/>
          </w:rPr>
          <w:tab/>
        </w:r>
        <w:r w:rsidR="007F12C8">
          <w:rPr>
            <w:noProof/>
            <w:webHidden/>
          </w:rPr>
          <w:fldChar w:fldCharType="begin"/>
        </w:r>
        <w:r w:rsidR="007F12C8">
          <w:rPr>
            <w:noProof/>
            <w:webHidden/>
          </w:rPr>
          <w:instrText xml:space="preserve"> PAGEREF _Toc52545348 \h </w:instrText>
        </w:r>
        <w:r w:rsidR="007F12C8">
          <w:rPr>
            <w:noProof/>
            <w:webHidden/>
          </w:rPr>
        </w:r>
        <w:r w:rsidR="007F12C8">
          <w:rPr>
            <w:noProof/>
            <w:webHidden/>
          </w:rPr>
          <w:fldChar w:fldCharType="separate"/>
        </w:r>
        <w:r w:rsidR="007F12C8">
          <w:rPr>
            <w:noProof/>
            <w:webHidden/>
          </w:rPr>
          <w:t>11</w:t>
        </w:r>
        <w:r w:rsidR="007F12C8">
          <w:rPr>
            <w:noProof/>
            <w:webHidden/>
          </w:rPr>
          <w:fldChar w:fldCharType="end"/>
        </w:r>
      </w:hyperlink>
    </w:p>
    <w:p w14:paraId="6BEBCD89" w14:textId="3900C144"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49" w:history="1">
        <w:r w:rsidR="007F12C8" w:rsidRPr="007C1FBA">
          <w:rPr>
            <w:rStyle w:val="Hyperlink"/>
            <w:noProof/>
          </w:rPr>
          <w:t>2.3.2</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_Toc52545349 \h </w:instrText>
        </w:r>
        <w:r w:rsidR="007F12C8">
          <w:rPr>
            <w:noProof/>
            <w:webHidden/>
          </w:rPr>
        </w:r>
        <w:r w:rsidR="007F12C8">
          <w:rPr>
            <w:noProof/>
            <w:webHidden/>
          </w:rPr>
          <w:fldChar w:fldCharType="separate"/>
        </w:r>
        <w:r w:rsidR="007F12C8">
          <w:rPr>
            <w:noProof/>
            <w:webHidden/>
          </w:rPr>
          <w:t>12</w:t>
        </w:r>
        <w:r w:rsidR="007F12C8">
          <w:rPr>
            <w:noProof/>
            <w:webHidden/>
          </w:rPr>
          <w:fldChar w:fldCharType="end"/>
        </w:r>
      </w:hyperlink>
    </w:p>
    <w:p w14:paraId="5039041E" w14:textId="5D3D097F"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50" w:history="1">
        <w:r w:rsidR="007F12C8" w:rsidRPr="007C1FBA">
          <w:rPr>
            <w:rStyle w:val="Hyperlink"/>
            <w:noProof/>
          </w:rPr>
          <w:t>2.3.3</w:t>
        </w:r>
        <w:r w:rsidR="007F12C8">
          <w:rPr>
            <w:rFonts w:asciiTheme="minorHAnsi" w:eastAsiaTheme="minorEastAsia" w:hAnsiTheme="minorHAnsi" w:cstheme="minorBidi"/>
            <w:noProof/>
            <w:szCs w:val="24"/>
          </w:rPr>
          <w:tab/>
        </w:r>
        <w:r w:rsidR="007F12C8" w:rsidRPr="007C1FBA">
          <w:rPr>
            <w:rStyle w:val="Hyperlink"/>
            <w:noProof/>
          </w:rPr>
          <w:t>Salmon health</w:t>
        </w:r>
        <w:r w:rsidR="007F12C8">
          <w:rPr>
            <w:noProof/>
            <w:webHidden/>
          </w:rPr>
          <w:tab/>
        </w:r>
        <w:r w:rsidR="007F12C8">
          <w:rPr>
            <w:noProof/>
            <w:webHidden/>
          </w:rPr>
          <w:fldChar w:fldCharType="begin"/>
        </w:r>
        <w:r w:rsidR="007F12C8">
          <w:rPr>
            <w:noProof/>
            <w:webHidden/>
          </w:rPr>
          <w:instrText xml:space="preserve"> PAGEREF _Toc52545350 \h </w:instrText>
        </w:r>
        <w:r w:rsidR="007F12C8">
          <w:rPr>
            <w:noProof/>
            <w:webHidden/>
          </w:rPr>
        </w:r>
        <w:r w:rsidR="007F12C8">
          <w:rPr>
            <w:noProof/>
            <w:webHidden/>
          </w:rPr>
          <w:fldChar w:fldCharType="separate"/>
        </w:r>
        <w:r w:rsidR="007F12C8">
          <w:rPr>
            <w:noProof/>
            <w:webHidden/>
          </w:rPr>
          <w:t>14</w:t>
        </w:r>
        <w:r w:rsidR="007F12C8">
          <w:rPr>
            <w:noProof/>
            <w:webHidden/>
          </w:rPr>
          <w:fldChar w:fldCharType="end"/>
        </w:r>
      </w:hyperlink>
    </w:p>
    <w:p w14:paraId="365FDCC6" w14:textId="1A0BF957"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51" w:history="1">
        <w:r w:rsidR="007F12C8" w:rsidRPr="007C1FBA">
          <w:rPr>
            <w:rStyle w:val="Hyperlink"/>
            <w:noProof/>
          </w:rPr>
          <w:t>2.3.4</w:t>
        </w:r>
        <w:r w:rsidR="007F12C8">
          <w:rPr>
            <w:rFonts w:asciiTheme="minorHAnsi" w:eastAsiaTheme="minorEastAsia" w:hAnsiTheme="minorHAnsi" w:cstheme="minorBidi"/>
            <w:noProof/>
            <w:szCs w:val="24"/>
          </w:rPr>
          <w:tab/>
        </w:r>
        <w:r w:rsidR="007F12C8" w:rsidRPr="007C1FBA">
          <w:rPr>
            <w:rStyle w:val="Hyperlink"/>
            <w:noProof/>
          </w:rPr>
          <w:t>Diet overlap between pink and chum salmon</w:t>
        </w:r>
        <w:r w:rsidR="007F12C8">
          <w:rPr>
            <w:noProof/>
            <w:webHidden/>
          </w:rPr>
          <w:tab/>
        </w:r>
        <w:r w:rsidR="007F12C8">
          <w:rPr>
            <w:noProof/>
            <w:webHidden/>
          </w:rPr>
          <w:fldChar w:fldCharType="begin"/>
        </w:r>
        <w:r w:rsidR="007F12C8">
          <w:rPr>
            <w:noProof/>
            <w:webHidden/>
          </w:rPr>
          <w:instrText xml:space="preserve"> PAGEREF _Toc52545351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16A564A9" w14:textId="38AB81AE"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52" w:history="1">
        <w:r w:rsidR="007F12C8" w:rsidRPr="007C1FBA">
          <w:rPr>
            <w:rStyle w:val="Hyperlink"/>
            <w:noProof/>
          </w:rPr>
          <w:t>2.4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_Toc52545352 \h </w:instrText>
        </w:r>
        <w:r w:rsidR="007F12C8">
          <w:rPr>
            <w:noProof/>
            <w:webHidden/>
          </w:rPr>
        </w:r>
        <w:r w:rsidR="007F12C8">
          <w:rPr>
            <w:noProof/>
            <w:webHidden/>
          </w:rPr>
          <w:fldChar w:fldCharType="separate"/>
        </w:r>
        <w:r w:rsidR="007F12C8">
          <w:rPr>
            <w:noProof/>
            <w:webHidden/>
          </w:rPr>
          <w:t>16</w:t>
        </w:r>
        <w:r w:rsidR="007F12C8">
          <w:rPr>
            <w:noProof/>
            <w:webHidden/>
          </w:rPr>
          <w:fldChar w:fldCharType="end"/>
        </w:r>
      </w:hyperlink>
    </w:p>
    <w:p w14:paraId="62135ADE" w14:textId="1FF6CC14"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53" w:history="1">
        <w:r w:rsidR="007F12C8" w:rsidRPr="007C1FBA">
          <w:rPr>
            <w:rStyle w:val="Hyperlink"/>
            <w:noProof/>
          </w:rPr>
          <w:t>2.4.1</w:t>
        </w:r>
        <w:r w:rsidR="007F12C8">
          <w:rPr>
            <w:rFonts w:asciiTheme="minorHAnsi" w:eastAsiaTheme="minorEastAsia" w:hAnsiTheme="minorHAnsi" w:cstheme="minorBidi"/>
            <w:noProof/>
            <w:szCs w:val="24"/>
          </w:rPr>
          <w:tab/>
        </w:r>
        <w:r w:rsidR="007F12C8" w:rsidRPr="007C1FBA">
          <w:rPr>
            <w:rStyle w:val="Hyperlink"/>
            <w:noProof/>
          </w:rPr>
          <w:t>Diets in contrasting foraging conditions</w:t>
        </w:r>
        <w:r w:rsidR="007F12C8">
          <w:rPr>
            <w:noProof/>
            <w:webHidden/>
          </w:rPr>
          <w:tab/>
        </w:r>
        <w:r w:rsidR="007F12C8">
          <w:rPr>
            <w:noProof/>
            <w:webHidden/>
          </w:rPr>
          <w:fldChar w:fldCharType="begin"/>
        </w:r>
        <w:r w:rsidR="007F12C8">
          <w:rPr>
            <w:noProof/>
            <w:webHidden/>
          </w:rPr>
          <w:instrText xml:space="preserve"> PAGEREF _Toc52545353 \h </w:instrText>
        </w:r>
        <w:r w:rsidR="007F12C8">
          <w:rPr>
            <w:noProof/>
            <w:webHidden/>
          </w:rPr>
        </w:r>
        <w:r w:rsidR="007F12C8">
          <w:rPr>
            <w:noProof/>
            <w:webHidden/>
          </w:rPr>
          <w:fldChar w:fldCharType="separate"/>
        </w:r>
        <w:r w:rsidR="007F12C8">
          <w:rPr>
            <w:noProof/>
            <w:webHidden/>
          </w:rPr>
          <w:t>17</w:t>
        </w:r>
        <w:r w:rsidR="007F12C8">
          <w:rPr>
            <w:noProof/>
            <w:webHidden/>
          </w:rPr>
          <w:fldChar w:fldCharType="end"/>
        </w:r>
      </w:hyperlink>
    </w:p>
    <w:p w14:paraId="1B91EEB0" w14:textId="17DFCF30"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54" w:history="1">
        <w:r w:rsidR="007F12C8" w:rsidRPr="007C1FBA">
          <w:rPr>
            <w:rStyle w:val="Hyperlink"/>
            <w:noProof/>
          </w:rPr>
          <w:t>2.4.2</w:t>
        </w:r>
        <w:r w:rsidR="007F12C8">
          <w:rPr>
            <w:rFonts w:asciiTheme="minorHAnsi" w:eastAsiaTheme="minorEastAsia" w:hAnsiTheme="minorHAnsi" w:cstheme="minorBidi"/>
            <w:noProof/>
            <w:szCs w:val="24"/>
          </w:rPr>
          <w:tab/>
        </w:r>
        <w:r w:rsidR="007F12C8" w:rsidRPr="007C1FBA">
          <w:rPr>
            <w:rStyle w:val="Hyperlink"/>
            <w:noProof/>
          </w:rPr>
          <w:t>Competition in contrasting foraging conditions</w:t>
        </w:r>
        <w:r w:rsidR="007F12C8">
          <w:rPr>
            <w:noProof/>
            <w:webHidden/>
          </w:rPr>
          <w:tab/>
        </w:r>
        <w:r w:rsidR="007F12C8">
          <w:rPr>
            <w:noProof/>
            <w:webHidden/>
          </w:rPr>
          <w:fldChar w:fldCharType="begin"/>
        </w:r>
        <w:r w:rsidR="007F12C8">
          <w:rPr>
            <w:noProof/>
            <w:webHidden/>
          </w:rPr>
          <w:instrText xml:space="preserve"> PAGEREF _Toc52545354 \h </w:instrText>
        </w:r>
        <w:r w:rsidR="007F12C8">
          <w:rPr>
            <w:noProof/>
            <w:webHidden/>
          </w:rPr>
        </w:r>
        <w:r w:rsidR="007F12C8">
          <w:rPr>
            <w:noProof/>
            <w:webHidden/>
          </w:rPr>
          <w:fldChar w:fldCharType="separate"/>
        </w:r>
        <w:r w:rsidR="007F12C8">
          <w:rPr>
            <w:noProof/>
            <w:webHidden/>
          </w:rPr>
          <w:t>20</w:t>
        </w:r>
        <w:r w:rsidR="007F12C8">
          <w:rPr>
            <w:noProof/>
            <w:webHidden/>
          </w:rPr>
          <w:fldChar w:fldCharType="end"/>
        </w:r>
      </w:hyperlink>
    </w:p>
    <w:p w14:paraId="487E88F7" w14:textId="258734A7"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55" w:history="1">
        <w:r w:rsidR="007F12C8" w:rsidRPr="007C1FBA">
          <w:rPr>
            <w:rStyle w:val="Hyperlink"/>
            <w:noProof/>
          </w:rPr>
          <w:t>2.4.3</w:t>
        </w:r>
        <w:r w:rsidR="007F12C8">
          <w:rPr>
            <w:rFonts w:asciiTheme="minorHAnsi" w:eastAsiaTheme="minorEastAsia" w:hAnsiTheme="minorHAnsi" w:cstheme="minorBidi"/>
            <w:noProof/>
            <w:szCs w:val="24"/>
          </w:rPr>
          <w:tab/>
        </w:r>
        <w:r w:rsidR="007F12C8" w:rsidRPr="007C1FBA">
          <w:rPr>
            <w:rStyle w:val="Hyperlink"/>
            <w:noProof/>
          </w:rPr>
          <w:t>Trophic niches of juvenile pink and chum salmon</w:t>
        </w:r>
        <w:r w:rsidR="007F12C8">
          <w:rPr>
            <w:noProof/>
            <w:webHidden/>
          </w:rPr>
          <w:tab/>
        </w:r>
        <w:r w:rsidR="007F12C8">
          <w:rPr>
            <w:noProof/>
            <w:webHidden/>
          </w:rPr>
          <w:fldChar w:fldCharType="begin"/>
        </w:r>
        <w:r w:rsidR="007F12C8">
          <w:rPr>
            <w:noProof/>
            <w:webHidden/>
          </w:rPr>
          <w:instrText xml:space="preserve"> PAGEREF _Toc52545355 \h </w:instrText>
        </w:r>
        <w:r w:rsidR="007F12C8">
          <w:rPr>
            <w:noProof/>
            <w:webHidden/>
          </w:rPr>
        </w:r>
        <w:r w:rsidR="007F12C8">
          <w:rPr>
            <w:noProof/>
            <w:webHidden/>
          </w:rPr>
          <w:fldChar w:fldCharType="separate"/>
        </w:r>
        <w:r w:rsidR="007F12C8">
          <w:rPr>
            <w:noProof/>
            <w:webHidden/>
          </w:rPr>
          <w:t>21</w:t>
        </w:r>
        <w:r w:rsidR="007F12C8">
          <w:rPr>
            <w:noProof/>
            <w:webHidden/>
          </w:rPr>
          <w:fldChar w:fldCharType="end"/>
        </w:r>
      </w:hyperlink>
    </w:p>
    <w:p w14:paraId="395939F5" w14:textId="74FB6257"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56" w:history="1">
        <w:r w:rsidR="007F12C8" w:rsidRPr="007C1FBA">
          <w:rPr>
            <w:rStyle w:val="Hyperlink"/>
            <w:noProof/>
          </w:rPr>
          <w:t>2.5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_Toc52545356 \h </w:instrText>
        </w:r>
        <w:r w:rsidR="007F12C8">
          <w:rPr>
            <w:noProof/>
            <w:webHidden/>
          </w:rPr>
        </w:r>
        <w:r w:rsidR="007F12C8">
          <w:rPr>
            <w:noProof/>
            <w:webHidden/>
          </w:rPr>
          <w:fldChar w:fldCharType="separate"/>
        </w:r>
        <w:r w:rsidR="007F12C8">
          <w:rPr>
            <w:noProof/>
            <w:webHidden/>
          </w:rPr>
          <w:t>23</w:t>
        </w:r>
        <w:r w:rsidR="007F12C8">
          <w:rPr>
            <w:noProof/>
            <w:webHidden/>
          </w:rPr>
          <w:fldChar w:fldCharType="end"/>
        </w:r>
      </w:hyperlink>
    </w:p>
    <w:p w14:paraId="2F1137C2" w14:textId="1FA9B077"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57" w:history="1">
        <w:r w:rsidR="007F12C8" w:rsidRPr="007C1FBA">
          <w:rPr>
            <w:rStyle w:val="Hyperlink"/>
            <w:rFonts w:eastAsia="Times New Roman"/>
            <w:noProof/>
          </w:rPr>
          <w:t>2.6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_Toc52545357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294D974" w14:textId="6BB81F61"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58" w:history="1">
        <w:r w:rsidR="007F12C8" w:rsidRPr="007C1FBA">
          <w:rPr>
            <w:rStyle w:val="Hyperlink"/>
            <w:noProof/>
          </w:rPr>
          <w:t>2.7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_Toc52545358 \h </w:instrText>
        </w:r>
        <w:r w:rsidR="007F12C8">
          <w:rPr>
            <w:noProof/>
            <w:webHidden/>
          </w:rPr>
        </w:r>
        <w:r w:rsidR="007F12C8">
          <w:rPr>
            <w:noProof/>
            <w:webHidden/>
          </w:rPr>
          <w:fldChar w:fldCharType="separate"/>
        </w:r>
        <w:r w:rsidR="007F12C8">
          <w:rPr>
            <w:noProof/>
            <w:webHidden/>
          </w:rPr>
          <w:t>28</w:t>
        </w:r>
        <w:r w:rsidR="007F12C8">
          <w:rPr>
            <w:noProof/>
            <w:webHidden/>
          </w:rPr>
          <w:fldChar w:fldCharType="end"/>
        </w:r>
      </w:hyperlink>
    </w:p>
    <w:p w14:paraId="63671805" w14:textId="47FDB0A2" w:rsidR="007F12C8" w:rsidRDefault="00404F0D">
      <w:pPr>
        <w:pStyle w:val="TOC1"/>
        <w:rPr>
          <w:rFonts w:asciiTheme="minorHAnsi" w:eastAsiaTheme="minorEastAsia" w:hAnsiTheme="minorHAnsi" w:cstheme="minorBidi"/>
          <w:b w:val="0"/>
          <w:noProof/>
        </w:rPr>
      </w:pPr>
      <w:hyperlink w:anchor="_Toc52545359" w:history="1">
        <w:r w:rsidR="007F12C8" w:rsidRPr="007C1FBA">
          <w:rPr>
            <w:rStyle w:val="Hyperlink"/>
            <w:noProof/>
          </w:rPr>
          <w:t>Chapter 3: Salmon trophic interactions shift with prey phenology and migration timing</w:t>
        </w:r>
        <w:r w:rsidR="007F12C8">
          <w:rPr>
            <w:noProof/>
            <w:webHidden/>
          </w:rPr>
          <w:tab/>
        </w:r>
        <w:r w:rsidR="007F12C8">
          <w:rPr>
            <w:noProof/>
            <w:webHidden/>
          </w:rPr>
          <w:fldChar w:fldCharType="begin"/>
        </w:r>
        <w:r w:rsidR="007F12C8">
          <w:rPr>
            <w:noProof/>
            <w:webHidden/>
          </w:rPr>
          <w:instrText xml:space="preserve"> PAGEREF _Toc52545359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51172B4" w14:textId="29653F9E"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60" w:history="1">
        <w:r w:rsidR="007F12C8" w:rsidRPr="007C1FBA">
          <w:rPr>
            <w:rStyle w:val="Hyperlink"/>
            <w:noProof/>
          </w:rPr>
          <w:t>3.1</w:t>
        </w:r>
        <w:r w:rsidR="007F12C8">
          <w:rPr>
            <w:rFonts w:asciiTheme="minorHAnsi" w:eastAsiaTheme="minorEastAsia" w:hAnsiTheme="minorHAnsi" w:cstheme="minorBidi"/>
            <w:noProof/>
            <w:szCs w:val="24"/>
          </w:rPr>
          <w:tab/>
        </w:r>
        <w:r w:rsidR="007F12C8" w:rsidRPr="007C1FBA">
          <w:rPr>
            <w:rStyle w:val="Hyperlink"/>
            <w:noProof/>
          </w:rPr>
          <w:t>Introduction</w:t>
        </w:r>
        <w:r w:rsidR="007F12C8">
          <w:rPr>
            <w:noProof/>
            <w:webHidden/>
          </w:rPr>
          <w:tab/>
        </w:r>
        <w:r w:rsidR="007F12C8">
          <w:rPr>
            <w:noProof/>
            <w:webHidden/>
          </w:rPr>
          <w:fldChar w:fldCharType="begin"/>
        </w:r>
        <w:r w:rsidR="007F12C8">
          <w:rPr>
            <w:noProof/>
            <w:webHidden/>
          </w:rPr>
          <w:instrText xml:space="preserve"> PAGEREF _Toc52545360 \h </w:instrText>
        </w:r>
        <w:r w:rsidR="007F12C8">
          <w:rPr>
            <w:noProof/>
            <w:webHidden/>
          </w:rPr>
        </w:r>
        <w:r w:rsidR="007F12C8">
          <w:rPr>
            <w:noProof/>
            <w:webHidden/>
          </w:rPr>
          <w:fldChar w:fldCharType="separate"/>
        </w:r>
        <w:r w:rsidR="007F12C8">
          <w:rPr>
            <w:noProof/>
            <w:webHidden/>
          </w:rPr>
          <w:t>38</w:t>
        </w:r>
        <w:r w:rsidR="007F12C8">
          <w:rPr>
            <w:noProof/>
            <w:webHidden/>
          </w:rPr>
          <w:fldChar w:fldCharType="end"/>
        </w:r>
      </w:hyperlink>
    </w:p>
    <w:p w14:paraId="096A12AD" w14:textId="1FCB709D"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61" w:history="1">
        <w:r w:rsidR="007F12C8" w:rsidRPr="007C1FBA">
          <w:rPr>
            <w:rStyle w:val="Hyperlink"/>
            <w:noProof/>
          </w:rPr>
          <w:t>3.2</w:t>
        </w:r>
        <w:r w:rsidR="007F12C8">
          <w:rPr>
            <w:rFonts w:asciiTheme="minorHAnsi" w:eastAsiaTheme="minorEastAsia" w:hAnsiTheme="minorHAnsi" w:cstheme="minorBidi"/>
            <w:noProof/>
            <w:szCs w:val="24"/>
          </w:rPr>
          <w:tab/>
        </w:r>
        <w:r w:rsidR="007F12C8" w:rsidRPr="007C1FBA">
          <w:rPr>
            <w:rStyle w:val="Hyperlink"/>
            <w:noProof/>
          </w:rPr>
          <w:t>Methods</w:t>
        </w:r>
        <w:r w:rsidR="007F12C8">
          <w:rPr>
            <w:noProof/>
            <w:webHidden/>
          </w:rPr>
          <w:tab/>
        </w:r>
        <w:r w:rsidR="007F12C8">
          <w:rPr>
            <w:noProof/>
            <w:webHidden/>
          </w:rPr>
          <w:fldChar w:fldCharType="begin"/>
        </w:r>
        <w:r w:rsidR="007F12C8">
          <w:rPr>
            <w:noProof/>
            <w:webHidden/>
          </w:rPr>
          <w:instrText xml:space="preserve"> PAGEREF _Toc52545361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455B1B90" w14:textId="1667B9F5"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2" w:history="1">
        <w:r w:rsidR="007F12C8" w:rsidRPr="007C1FBA">
          <w:rPr>
            <w:rStyle w:val="Hyperlink"/>
            <w:noProof/>
          </w:rPr>
          <w:t>3.2.1</w:t>
        </w:r>
        <w:r w:rsidR="007F12C8">
          <w:rPr>
            <w:rFonts w:asciiTheme="minorHAnsi" w:eastAsiaTheme="minorEastAsia" w:hAnsiTheme="minorHAnsi" w:cstheme="minorBidi"/>
            <w:noProof/>
            <w:szCs w:val="24"/>
          </w:rPr>
          <w:tab/>
        </w:r>
        <w:r w:rsidR="007F12C8" w:rsidRPr="007C1FBA">
          <w:rPr>
            <w:rStyle w:val="Hyperlink"/>
            <w:noProof/>
          </w:rPr>
          <w:t>Field sampling</w:t>
        </w:r>
        <w:r w:rsidR="007F12C8">
          <w:rPr>
            <w:noProof/>
            <w:webHidden/>
          </w:rPr>
          <w:tab/>
        </w:r>
        <w:r w:rsidR="007F12C8">
          <w:rPr>
            <w:noProof/>
            <w:webHidden/>
          </w:rPr>
          <w:fldChar w:fldCharType="begin"/>
        </w:r>
        <w:r w:rsidR="007F12C8">
          <w:rPr>
            <w:noProof/>
            <w:webHidden/>
          </w:rPr>
          <w:instrText xml:space="preserve"> PAGEREF _Toc52545362 \h </w:instrText>
        </w:r>
        <w:r w:rsidR="007F12C8">
          <w:rPr>
            <w:noProof/>
            <w:webHidden/>
          </w:rPr>
        </w:r>
        <w:r w:rsidR="007F12C8">
          <w:rPr>
            <w:noProof/>
            <w:webHidden/>
          </w:rPr>
          <w:fldChar w:fldCharType="separate"/>
        </w:r>
        <w:r w:rsidR="007F12C8">
          <w:rPr>
            <w:noProof/>
            <w:webHidden/>
          </w:rPr>
          <w:t>40</w:t>
        </w:r>
        <w:r w:rsidR="007F12C8">
          <w:rPr>
            <w:noProof/>
            <w:webHidden/>
          </w:rPr>
          <w:fldChar w:fldCharType="end"/>
        </w:r>
      </w:hyperlink>
    </w:p>
    <w:p w14:paraId="533D3D4D" w14:textId="05B7D0D4"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3" w:history="1">
        <w:r w:rsidR="007F12C8" w:rsidRPr="007C1FBA">
          <w:rPr>
            <w:rStyle w:val="Hyperlink"/>
            <w:noProof/>
          </w:rPr>
          <w:t>3.2.2</w:t>
        </w:r>
        <w:r w:rsidR="007F12C8">
          <w:rPr>
            <w:rFonts w:asciiTheme="minorHAnsi" w:eastAsiaTheme="minorEastAsia" w:hAnsiTheme="minorHAnsi" w:cstheme="minorBidi"/>
            <w:noProof/>
            <w:szCs w:val="24"/>
          </w:rPr>
          <w:tab/>
        </w:r>
        <w:r w:rsidR="007F12C8" w:rsidRPr="007C1FBA">
          <w:rPr>
            <w:rStyle w:val="Hyperlink"/>
            <w:noProof/>
          </w:rPr>
          <w:t>Zooplankton and salmon stomach content analysis</w:t>
        </w:r>
        <w:r w:rsidR="007F12C8">
          <w:rPr>
            <w:noProof/>
            <w:webHidden/>
          </w:rPr>
          <w:tab/>
        </w:r>
        <w:r w:rsidR="007F12C8">
          <w:rPr>
            <w:noProof/>
            <w:webHidden/>
          </w:rPr>
          <w:fldChar w:fldCharType="begin"/>
        </w:r>
        <w:r w:rsidR="007F12C8">
          <w:rPr>
            <w:noProof/>
            <w:webHidden/>
          </w:rPr>
          <w:instrText xml:space="preserve"> PAGEREF _Toc52545363 \h </w:instrText>
        </w:r>
        <w:r w:rsidR="007F12C8">
          <w:rPr>
            <w:noProof/>
            <w:webHidden/>
          </w:rPr>
        </w:r>
        <w:r w:rsidR="007F12C8">
          <w:rPr>
            <w:noProof/>
            <w:webHidden/>
          </w:rPr>
          <w:fldChar w:fldCharType="separate"/>
        </w:r>
        <w:r w:rsidR="007F12C8">
          <w:rPr>
            <w:noProof/>
            <w:webHidden/>
          </w:rPr>
          <w:t>42</w:t>
        </w:r>
        <w:r w:rsidR="007F12C8">
          <w:rPr>
            <w:noProof/>
            <w:webHidden/>
          </w:rPr>
          <w:fldChar w:fldCharType="end"/>
        </w:r>
      </w:hyperlink>
    </w:p>
    <w:p w14:paraId="6F659294" w14:textId="1DC114F6"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4" w:history="1">
        <w:r w:rsidR="007F12C8" w:rsidRPr="007C1FBA">
          <w:rPr>
            <w:rStyle w:val="Hyperlink"/>
            <w:noProof/>
          </w:rPr>
          <w:t>3.2.3</w:t>
        </w:r>
        <w:r w:rsidR="007F12C8">
          <w:rPr>
            <w:rFonts w:asciiTheme="minorHAnsi" w:eastAsiaTheme="minorEastAsia" w:hAnsiTheme="minorHAnsi" w:cstheme="minorBidi"/>
            <w:noProof/>
            <w:szCs w:val="24"/>
          </w:rPr>
          <w:tab/>
        </w:r>
        <w:r w:rsidR="007F12C8" w:rsidRPr="007C1FBA">
          <w:rPr>
            <w:rStyle w:val="Hyperlink"/>
            <w:noProof/>
          </w:rPr>
          <w:t>Data analysis</w:t>
        </w:r>
        <w:r w:rsidR="007F12C8">
          <w:rPr>
            <w:noProof/>
            <w:webHidden/>
          </w:rPr>
          <w:tab/>
        </w:r>
        <w:r w:rsidR="007F12C8">
          <w:rPr>
            <w:noProof/>
            <w:webHidden/>
          </w:rPr>
          <w:fldChar w:fldCharType="begin"/>
        </w:r>
        <w:r w:rsidR="007F12C8">
          <w:rPr>
            <w:noProof/>
            <w:webHidden/>
          </w:rPr>
          <w:instrText xml:space="preserve"> PAGEREF _Toc52545364 \h </w:instrText>
        </w:r>
        <w:r w:rsidR="007F12C8">
          <w:rPr>
            <w:noProof/>
            <w:webHidden/>
          </w:rPr>
        </w:r>
        <w:r w:rsidR="007F12C8">
          <w:rPr>
            <w:noProof/>
            <w:webHidden/>
          </w:rPr>
          <w:fldChar w:fldCharType="separate"/>
        </w:r>
        <w:r w:rsidR="007F12C8">
          <w:rPr>
            <w:noProof/>
            <w:webHidden/>
          </w:rPr>
          <w:t>43</w:t>
        </w:r>
        <w:r w:rsidR="007F12C8">
          <w:rPr>
            <w:noProof/>
            <w:webHidden/>
          </w:rPr>
          <w:fldChar w:fldCharType="end"/>
        </w:r>
      </w:hyperlink>
    </w:p>
    <w:p w14:paraId="26B52F47" w14:textId="34AE49CC"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65" w:history="1">
        <w:r w:rsidR="007F12C8" w:rsidRPr="007C1FBA">
          <w:rPr>
            <w:rStyle w:val="Hyperlink"/>
            <w:noProof/>
          </w:rPr>
          <w:t>3.3</w:t>
        </w:r>
        <w:r w:rsidR="007F12C8">
          <w:rPr>
            <w:rFonts w:asciiTheme="minorHAnsi" w:eastAsiaTheme="minorEastAsia" w:hAnsiTheme="minorHAnsi" w:cstheme="minorBidi"/>
            <w:noProof/>
            <w:szCs w:val="24"/>
          </w:rPr>
          <w:tab/>
        </w:r>
        <w:r w:rsidR="007F12C8" w:rsidRPr="007C1FBA">
          <w:rPr>
            <w:rStyle w:val="Hyperlink"/>
            <w:noProof/>
          </w:rPr>
          <w:t>Results</w:t>
        </w:r>
        <w:r w:rsidR="007F12C8">
          <w:rPr>
            <w:noProof/>
            <w:webHidden/>
          </w:rPr>
          <w:tab/>
        </w:r>
        <w:r w:rsidR="007F12C8">
          <w:rPr>
            <w:noProof/>
            <w:webHidden/>
          </w:rPr>
          <w:fldChar w:fldCharType="begin"/>
        </w:r>
        <w:r w:rsidR="007F12C8">
          <w:rPr>
            <w:noProof/>
            <w:webHidden/>
          </w:rPr>
          <w:instrText xml:space="preserve"> PAGEREF _Toc52545365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0FE385D8" w14:textId="04EC01F0"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6" w:history="1">
        <w:r w:rsidR="007F12C8" w:rsidRPr="007C1FBA">
          <w:rPr>
            <w:rStyle w:val="Hyperlink"/>
            <w:noProof/>
          </w:rPr>
          <w:t>3.3.1</w:t>
        </w:r>
        <w:r w:rsidR="007F12C8">
          <w:rPr>
            <w:rFonts w:asciiTheme="minorHAnsi" w:eastAsiaTheme="minorEastAsia" w:hAnsiTheme="minorHAnsi" w:cstheme="minorBidi"/>
            <w:noProof/>
            <w:szCs w:val="24"/>
          </w:rPr>
          <w:tab/>
        </w:r>
        <w:r w:rsidR="007F12C8" w:rsidRPr="007C1FBA">
          <w:rPr>
            <w:rStyle w:val="Hyperlink"/>
            <w:noProof/>
          </w:rPr>
          <w:t>Environmental conditions</w:t>
        </w:r>
        <w:r w:rsidR="007F12C8">
          <w:rPr>
            <w:noProof/>
            <w:webHidden/>
          </w:rPr>
          <w:tab/>
        </w:r>
        <w:r w:rsidR="007F12C8">
          <w:rPr>
            <w:noProof/>
            <w:webHidden/>
          </w:rPr>
          <w:fldChar w:fldCharType="begin"/>
        </w:r>
        <w:r w:rsidR="007F12C8">
          <w:rPr>
            <w:noProof/>
            <w:webHidden/>
          </w:rPr>
          <w:instrText xml:space="preserve"> PAGEREF _Toc52545366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26927B26" w14:textId="1620A43E"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7" w:history="1">
        <w:r w:rsidR="007F12C8" w:rsidRPr="007C1FBA">
          <w:rPr>
            <w:rStyle w:val="Hyperlink"/>
            <w:noProof/>
          </w:rPr>
          <w:t>3.3.2</w:t>
        </w:r>
        <w:r w:rsidR="007F12C8">
          <w:rPr>
            <w:rFonts w:asciiTheme="minorHAnsi" w:eastAsiaTheme="minorEastAsia" w:hAnsiTheme="minorHAnsi" w:cstheme="minorBidi"/>
            <w:noProof/>
            <w:szCs w:val="24"/>
          </w:rPr>
          <w:tab/>
        </w:r>
        <w:r w:rsidR="007F12C8" w:rsidRPr="007C1FBA">
          <w:rPr>
            <w:rStyle w:val="Hyperlink"/>
            <w:noProof/>
          </w:rPr>
          <w:t>Zooplankton</w:t>
        </w:r>
        <w:r w:rsidR="007F12C8">
          <w:rPr>
            <w:noProof/>
            <w:webHidden/>
          </w:rPr>
          <w:tab/>
        </w:r>
        <w:r w:rsidR="007F12C8">
          <w:rPr>
            <w:noProof/>
            <w:webHidden/>
          </w:rPr>
          <w:fldChar w:fldCharType="begin"/>
        </w:r>
        <w:r w:rsidR="007F12C8">
          <w:rPr>
            <w:noProof/>
            <w:webHidden/>
          </w:rPr>
          <w:instrText xml:space="preserve"> PAGEREF _Toc52545367 \h </w:instrText>
        </w:r>
        <w:r w:rsidR="007F12C8">
          <w:rPr>
            <w:noProof/>
            <w:webHidden/>
          </w:rPr>
        </w:r>
        <w:r w:rsidR="007F12C8">
          <w:rPr>
            <w:noProof/>
            <w:webHidden/>
          </w:rPr>
          <w:fldChar w:fldCharType="separate"/>
        </w:r>
        <w:r w:rsidR="007F12C8">
          <w:rPr>
            <w:noProof/>
            <w:webHidden/>
          </w:rPr>
          <w:t>44</w:t>
        </w:r>
        <w:r w:rsidR="007F12C8">
          <w:rPr>
            <w:noProof/>
            <w:webHidden/>
          </w:rPr>
          <w:fldChar w:fldCharType="end"/>
        </w:r>
      </w:hyperlink>
    </w:p>
    <w:p w14:paraId="5C8B25D0" w14:textId="1464BDE0"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8" w:history="1">
        <w:r w:rsidR="007F12C8" w:rsidRPr="007C1FBA">
          <w:rPr>
            <w:rStyle w:val="Hyperlink"/>
            <w:noProof/>
          </w:rPr>
          <w:t>3.3.3</w:t>
        </w:r>
        <w:r w:rsidR="007F12C8">
          <w:rPr>
            <w:rFonts w:asciiTheme="minorHAnsi" w:eastAsiaTheme="minorEastAsia" w:hAnsiTheme="minorHAnsi" w:cstheme="minorBidi"/>
            <w:noProof/>
            <w:szCs w:val="24"/>
          </w:rPr>
          <w:tab/>
        </w:r>
        <w:r w:rsidR="007F12C8" w:rsidRPr="007C1FBA">
          <w:rPr>
            <w:rStyle w:val="Hyperlink"/>
            <w:noProof/>
          </w:rPr>
          <w:t>Salmon diet composition</w:t>
        </w:r>
        <w:r w:rsidR="007F12C8">
          <w:rPr>
            <w:noProof/>
            <w:webHidden/>
          </w:rPr>
          <w:tab/>
        </w:r>
        <w:r w:rsidR="007F12C8">
          <w:rPr>
            <w:noProof/>
            <w:webHidden/>
          </w:rPr>
          <w:fldChar w:fldCharType="begin"/>
        </w:r>
        <w:r w:rsidR="007F12C8">
          <w:rPr>
            <w:noProof/>
            <w:webHidden/>
          </w:rPr>
          <w:instrText xml:space="preserve"> PAGEREF _Toc52545368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61368190" w14:textId="13F1E2DD"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69" w:history="1">
        <w:r w:rsidR="007F12C8" w:rsidRPr="007C1FBA">
          <w:rPr>
            <w:rStyle w:val="Hyperlink"/>
            <w:noProof/>
          </w:rPr>
          <w:t>3.3.4</w:t>
        </w:r>
        <w:r w:rsidR="007F12C8">
          <w:rPr>
            <w:rFonts w:asciiTheme="minorHAnsi" w:eastAsiaTheme="minorEastAsia" w:hAnsiTheme="minorHAnsi" w:cstheme="minorBidi"/>
            <w:noProof/>
            <w:szCs w:val="24"/>
          </w:rPr>
          <w:tab/>
        </w:r>
        <w:r w:rsidR="007F12C8" w:rsidRPr="007C1FBA">
          <w:rPr>
            <w:rStyle w:val="Hyperlink"/>
            <w:noProof/>
          </w:rPr>
          <w:t>Salmon stomach fullness</w:t>
        </w:r>
        <w:r w:rsidR="007F12C8">
          <w:rPr>
            <w:noProof/>
            <w:webHidden/>
          </w:rPr>
          <w:tab/>
        </w:r>
        <w:r w:rsidR="007F12C8">
          <w:rPr>
            <w:noProof/>
            <w:webHidden/>
          </w:rPr>
          <w:fldChar w:fldCharType="begin"/>
        </w:r>
        <w:r w:rsidR="007F12C8">
          <w:rPr>
            <w:noProof/>
            <w:webHidden/>
          </w:rPr>
          <w:instrText xml:space="preserve"> PAGEREF _Toc52545369 \h </w:instrText>
        </w:r>
        <w:r w:rsidR="007F12C8">
          <w:rPr>
            <w:noProof/>
            <w:webHidden/>
          </w:rPr>
        </w:r>
        <w:r w:rsidR="007F12C8">
          <w:rPr>
            <w:noProof/>
            <w:webHidden/>
          </w:rPr>
          <w:fldChar w:fldCharType="separate"/>
        </w:r>
        <w:r w:rsidR="007F12C8">
          <w:rPr>
            <w:noProof/>
            <w:webHidden/>
          </w:rPr>
          <w:t>45</w:t>
        </w:r>
        <w:r w:rsidR="007F12C8">
          <w:rPr>
            <w:noProof/>
            <w:webHidden/>
          </w:rPr>
          <w:fldChar w:fldCharType="end"/>
        </w:r>
      </w:hyperlink>
    </w:p>
    <w:p w14:paraId="03156BD3" w14:textId="4A175A8F"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0" w:history="1">
        <w:r w:rsidR="007F12C8" w:rsidRPr="007C1FBA">
          <w:rPr>
            <w:rStyle w:val="Hyperlink"/>
            <w:noProof/>
          </w:rPr>
          <w:t>3.3.5</w:t>
        </w:r>
        <w:r w:rsidR="007F12C8">
          <w:rPr>
            <w:rFonts w:asciiTheme="minorHAnsi" w:eastAsiaTheme="minorEastAsia" w:hAnsiTheme="minorHAnsi" w:cstheme="minorBidi"/>
            <w:noProof/>
            <w:szCs w:val="24"/>
          </w:rPr>
          <w:tab/>
        </w:r>
        <w:r w:rsidR="007F12C8" w:rsidRPr="007C1FBA">
          <w:rPr>
            <w:rStyle w:val="Hyperlink"/>
            <w:noProof/>
          </w:rPr>
          <w:t>Juvenile salmon condition</w:t>
        </w:r>
        <w:r w:rsidR="007F12C8">
          <w:rPr>
            <w:noProof/>
            <w:webHidden/>
          </w:rPr>
          <w:tab/>
        </w:r>
        <w:r w:rsidR="007F12C8">
          <w:rPr>
            <w:noProof/>
            <w:webHidden/>
          </w:rPr>
          <w:fldChar w:fldCharType="begin"/>
        </w:r>
        <w:r w:rsidR="007F12C8">
          <w:rPr>
            <w:noProof/>
            <w:webHidden/>
          </w:rPr>
          <w:instrText xml:space="preserve"> PAGEREF _Toc52545370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7D63074" w14:textId="26C15F68"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1" w:history="1">
        <w:r w:rsidR="007F12C8" w:rsidRPr="007C1FBA">
          <w:rPr>
            <w:rStyle w:val="Hyperlink"/>
            <w:noProof/>
          </w:rPr>
          <w:t>3.3.6</w:t>
        </w:r>
        <w:r w:rsidR="007F12C8">
          <w:rPr>
            <w:rFonts w:asciiTheme="minorHAnsi" w:eastAsiaTheme="minorEastAsia" w:hAnsiTheme="minorHAnsi" w:cstheme="minorBidi"/>
            <w:noProof/>
            <w:szCs w:val="24"/>
          </w:rPr>
          <w:tab/>
        </w:r>
        <w:r w:rsidR="007F12C8" w:rsidRPr="007C1FBA">
          <w:rPr>
            <w:rStyle w:val="Hyperlink"/>
            <w:noProof/>
          </w:rPr>
          <w:t>Diet diversity of juvenile salmon</w:t>
        </w:r>
        <w:r w:rsidR="007F12C8">
          <w:rPr>
            <w:noProof/>
            <w:webHidden/>
          </w:rPr>
          <w:tab/>
        </w:r>
        <w:r w:rsidR="007F12C8">
          <w:rPr>
            <w:noProof/>
            <w:webHidden/>
          </w:rPr>
          <w:fldChar w:fldCharType="begin"/>
        </w:r>
        <w:r w:rsidR="007F12C8">
          <w:rPr>
            <w:noProof/>
            <w:webHidden/>
          </w:rPr>
          <w:instrText xml:space="preserve"> PAGEREF _Toc52545371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1F0DB1D4" w14:textId="2C2525C0"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72" w:history="1">
        <w:r w:rsidR="007F12C8" w:rsidRPr="007C1FBA">
          <w:rPr>
            <w:rStyle w:val="Hyperlink"/>
            <w:noProof/>
          </w:rPr>
          <w:t>3.4</w:t>
        </w:r>
        <w:r w:rsidR="007F12C8">
          <w:rPr>
            <w:rFonts w:asciiTheme="minorHAnsi" w:eastAsiaTheme="minorEastAsia" w:hAnsiTheme="minorHAnsi" w:cstheme="minorBidi"/>
            <w:noProof/>
            <w:szCs w:val="24"/>
          </w:rPr>
          <w:tab/>
        </w:r>
        <w:r w:rsidR="007F12C8" w:rsidRPr="007C1FBA">
          <w:rPr>
            <w:rStyle w:val="Hyperlink"/>
            <w:noProof/>
          </w:rPr>
          <w:t>Discussion</w:t>
        </w:r>
        <w:r w:rsidR="007F12C8">
          <w:rPr>
            <w:noProof/>
            <w:webHidden/>
          </w:rPr>
          <w:tab/>
        </w:r>
        <w:r w:rsidR="007F12C8">
          <w:rPr>
            <w:noProof/>
            <w:webHidden/>
          </w:rPr>
          <w:fldChar w:fldCharType="begin"/>
        </w:r>
        <w:r w:rsidR="007F12C8">
          <w:rPr>
            <w:noProof/>
            <w:webHidden/>
          </w:rPr>
          <w:instrText xml:space="preserve"> PAGEREF _Toc52545372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6B6BDAC5" w14:textId="5A97310A"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3" w:history="1">
        <w:r w:rsidR="007F12C8" w:rsidRPr="007C1FBA">
          <w:rPr>
            <w:rStyle w:val="Hyperlink"/>
            <w:noProof/>
          </w:rPr>
          <w:t>3.4.1</w:t>
        </w:r>
        <w:r w:rsidR="007F12C8">
          <w:rPr>
            <w:rFonts w:asciiTheme="minorHAnsi" w:eastAsiaTheme="minorEastAsia" w:hAnsiTheme="minorHAnsi" w:cstheme="minorBidi"/>
            <w:noProof/>
            <w:szCs w:val="24"/>
          </w:rPr>
          <w:tab/>
        </w:r>
        <w:r w:rsidR="007F12C8" w:rsidRPr="007C1FBA">
          <w:rPr>
            <w:rStyle w:val="Hyperlink"/>
            <w:noProof/>
          </w:rPr>
          <w:t>Seasonality and prey phenology</w:t>
        </w:r>
        <w:r w:rsidR="007F12C8">
          <w:rPr>
            <w:noProof/>
            <w:webHidden/>
          </w:rPr>
          <w:tab/>
        </w:r>
        <w:r w:rsidR="007F12C8">
          <w:rPr>
            <w:noProof/>
            <w:webHidden/>
          </w:rPr>
          <w:fldChar w:fldCharType="begin"/>
        </w:r>
        <w:r w:rsidR="007F12C8">
          <w:rPr>
            <w:noProof/>
            <w:webHidden/>
          </w:rPr>
          <w:instrText xml:space="preserve"> PAGEREF _Toc52545373 \h </w:instrText>
        </w:r>
        <w:r w:rsidR="007F12C8">
          <w:rPr>
            <w:noProof/>
            <w:webHidden/>
          </w:rPr>
        </w:r>
        <w:r w:rsidR="007F12C8">
          <w:rPr>
            <w:noProof/>
            <w:webHidden/>
          </w:rPr>
          <w:fldChar w:fldCharType="separate"/>
        </w:r>
        <w:r w:rsidR="007F12C8">
          <w:rPr>
            <w:noProof/>
            <w:webHidden/>
          </w:rPr>
          <w:t>46</w:t>
        </w:r>
        <w:r w:rsidR="007F12C8">
          <w:rPr>
            <w:noProof/>
            <w:webHidden/>
          </w:rPr>
          <w:fldChar w:fldCharType="end"/>
        </w:r>
      </w:hyperlink>
    </w:p>
    <w:p w14:paraId="23B49FB8" w14:textId="6F9DC7D9"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4" w:history="1">
        <w:r w:rsidR="007F12C8" w:rsidRPr="007C1FBA">
          <w:rPr>
            <w:rStyle w:val="Hyperlink"/>
            <w:noProof/>
          </w:rPr>
          <w:t>3.4.2</w:t>
        </w:r>
        <w:r w:rsidR="007F12C8">
          <w:rPr>
            <w:rFonts w:asciiTheme="minorHAnsi" w:eastAsiaTheme="minorEastAsia" w:hAnsiTheme="minorHAnsi" w:cstheme="minorBidi"/>
            <w:noProof/>
            <w:szCs w:val="24"/>
          </w:rPr>
          <w:tab/>
        </w:r>
        <w:r w:rsidR="007F12C8" w:rsidRPr="007C1FBA">
          <w:rPr>
            <w:rStyle w:val="Hyperlink"/>
            <w:noProof/>
          </w:rPr>
          <w:t>Interannual variability</w:t>
        </w:r>
        <w:r w:rsidR="007F12C8">
          <w:rPr>
            <w:noProof/>
            <w:webHidden/>
          </w:rPr>
          <w:tab/>
        </w:r>
        <w:r w:rsidR="007F12C8">
          <w:rPr>
            <w:noProof/>
            <w:webHidden/>
          </w:rPr>
          <w:fldChar w:fldCharType="begin"/>
        </w:r>
        <w:r w:rsidR="007F12C8">
          <w:rPr>
            <w:noProof/>
            <w:webHidden/>
          </w:rPr>
          <w:instrText xml:space="preserve"> PAGEREF _Toc52545374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63601BE6" w14:textId="3B25CEE5"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5" w:history="1">
        <w:r w:rsidR="007F12C8" w:rsidRPr="007C1FBA">
          <w:rPr>
            <w:rStyle w:val="Hyperlink"/>
            <w:noProof/>
          </w:rPr>
          <w:t>3.4.3</w:t>
        </w:r>
        <w:r w:rsidR="007F12C8">
          <w:rPr>
            <w:rFonts w:asciiTheme="minorHAnsi" w:eastAsiaTheme="minorEastAsia" w:hAnsiTheme="minorHAnsi" w:cstheme="minorBidi"/>
            <w:noProof/>
            <w:szCs w:val="24"/>
          </w:rPr>
          <w:tab/>
        </w:r>
        <w:r w:rsidR="007F12C8" w:rsidRPr="007C1FBA">
          <w:rPr>
            <w:rStyle w:val="Hyperlink"/>
            <w:noProof/>
          </w:rPr>
          <w:t>Predator and prey sizes</w:t>
        </w:r>
        <w:r w:rsidR="007F12C8">
          <w:rPr>
            <w:noProof/>
            <w:webHidden/>
          </w:rPr>
          <w:tab/>
        </w:r>
        <w:r w:rsidR="007F12C8">
          <w:rPr>
            <w:noProof/>
            <w:webHidden/>
          </w:rPr>
          <w:fldChar w:fldCharType="begin"/>
        </w:r>
        <w:r w:rsidR="007F12C8">
          <w:rPr>
            <w:noProof/>
            <w:webHidden/>
          </w:rPr>
          <w:instrText xml:space="preserve"> PAGEREF _Toc52545375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791B4063" w14:textId="714CB778" w:rsidR="007F12C8" w:rsidRDefault="00404F0D">
      <w:pPr>
        <w:pStyle w:val="TOC3"/>
        <w:tabs>
          <w:tab w:val="left" w:pos="1440"/>
          <w:tab w:val="right" w:leader="dot" w:pos="9350"/>
        </w:tabs>
        <w:rPr>
          <w:rFonts w:asciiTheme="minorHAnsi" w:eastAsiaTheme="minorEastAsia" w:hAnsiTheme="minorHAnsi" w:cstheme="minorBidi"/>
          <w:noProof/>
          <w:szCs w:val="24"/>
        </w:rPr>
      </w:pPr>
      <w:hyperlink w:anchor="_Toc52545376" w:history="1">
        <w:r w:rsidR="007F12C8" w:rsidRPr="007C1FBA">
          <w:rPr>
            <w:rStyle w:val="Hyperlink"/>
            <w:noProof/>
          </w:rPr>
          <w:t>3.4.4</w:t>
        </w:r>
        <w:r w:rsidR="007F12C8">
          <w:rPr>
            <w:rFonts w:asciiTheme="minorHAnsi" w:eastAsiaTheme="minorEastAsia" w:hAnsiTheme="minorHAnsi" w:cstheme="minorBidi"/>
            <w:noProof/>
            <w:szCs w:val="24"/>
          </w:rPr>
          <w:tab/>
        </w:r>
        <w:r w:rsidR="007F12C8" w:rsidRPr="007C1FBA">
          <w:rPr>
            <w:rStyle w:val="Hyperlink"/>
            <w:noProof/>
          </w:rPr>
          <w:t>Salmon trophic interactions</w:t>
        </w:r>
        <w:r w:rsidR="007F12C8">
          <w:rPr>
            <w:noProof/>
            <w:webHidden/>
          </w:rPr>
          <w:tab/>
        </w:r>
        <w:r w:rsidR="007F12C8">
          <w:rPr>
            <w:noProof/>
            <w:webHidden/>
          </w:rPr>
          <w:fldChar w:fldCharType="begin"/>
        </w:r>
        <w:r w:rsidR="007F12C8">
          <w:rPr>
            <w:noProof/>
            <w:webHidden/>
          </w:rPr>
          <w:instrText xml:space="preserve"> PAGEREF _Toc52545376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2581FD25" w14:textId="2DED390D"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77" w:history="1">
        <w:r w:rsidR="007F12C8" w:rsidRPr="007C1FBA">
          <w:rPr>
            <w:rStyle w:val="Hyperlink"/>
            <w:noProof/>
          </w:rPr>
          <w:t>3.5</w:t>
        </w:r>
        <w:r w:rsidR="007F12C8">
          <w:rPr>
            <w:rFonts w:asciiTheme="minorHAnsi" w:eastAsiaTheme="minorEastAsia" w:hAnsiTheme="minorHAnsi" w:cstheme="minorBidi"/>
            <w:noProof/>
            <w:szCs w:val="24"/>
          </w:rPr>
          <w:tab/>
        </w:r>
        <w:r w:rsidR="007F12C8" w:rsidRPr="007C1FBA">
          <w:rPr>
            <w:rStyle w:val="Hyperlink"/>
            <w:noProof/>
          </w:rPr>
          <w:t>Conclusion</w:t>
        </w:r>
        <w:r w:rsidR="007F12C8">
          <w:rPr>
            <w:noProof/>
            <w:webHidden/>
          </w:rPr>
          <w:tab/>
        </w:r>
        <w:r w:rsidR="007F12C8">
          <w:rPr>
            <w:noProof/>
            <w:webHidden/>
          </w:rPr>
          <w:fldChar w:fldCharType="begin"/>
        </w:r>
        <w:r w:rsidR="007F12C8">
          <w:rPr>
            <w:noProof/>
            <w:webHidden/>
          </w:rPr>
          <w:instrText xml:space="preserve"> PAGEREF _Toc52545377 \h </w:instrText>
        </w:r>
        <w:r w:rsidR="007F12C8">
          <w:rPr>
            <w:noProof/>
            <w:webHidden/>
          </w:rPr>
        </w:r>
        <w:r w:rsidR="007F12C8">
          <w:rPr>
            <w:noProof/>
            <w:webHidden/>
          </w:rPr>
          <w:fldChar w:fldCharType="separate"/>
        </w:r>
        <w:r w:rsidR="007F12C8">
          <w:rPr>
            <w:noProof/>
            <w:webHidden/>
          </w:rPr>
          <w:t>47</w:t>
        </w:r>
        <w:r w:rsidR="007F12C8">
          <w:rPr>
            <w:noProof/>
            <w:webHidden/>
          </w:rPr>
          <w:fldChar w:fldCharType="end"/>
        </w:r>
      </w:hyperlink>
    </w:p>
    <w:p w14:paraId="06D92C91" w14:textId="055DEB0B"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78" w:history="1">
        <w:r w:rsidR="007F12C8" w:rsidRPr="007C1FBA">
          <w:rPr>
            <w:rStyle w:val="Hyperlink"/>
            <w:noProof/>
          </w:rPr>
          <w:t>3.6</w:t>
        </w:r>
        <w:r w:rsidR="007F12C8">
          <w:rPr>
            <w:rFonts w:asciiTheme="minorHAnsi" w:eastAsiaTheme="minorEastAsia" w:hAnsiTheme="minorHAnsi" w:cstheme="minorBidi"/>
            <w:noProof/>
            <w:szCs w:val="24"/>
          </w:rPr>
          <w:tab/>
        </w:r>
        <w:r w:rsidR="007F12C8" w:rsidRPr="007C1FBA">
          <w:rPr>
            <w:rStyle w:val="Hyperlink"/>
            <w:noProof/>
          </w:rPr>
          <w:t>Tables</w:t>
        </w:r>
        <w:r w:rsidR="007F12C8">
          <w:rPr>
            <w:noProof/>
            <w:webHidden/>
          </w:rPr>
          <w:tab/>
        </w:r>
        <w:r w:rsidR="007F12C8">
          <w:rPr>
            <w:noProof/>
            <w:webHidden/>
          </w:rPr>
          <w:fldChar w:fldCharType="begin"/>
        </w:r>
        <w:r w:rsidR="007F12C8">
          <w:rPr>
            <w:noProof/>
            <w:webHidden/>
          </w:rPr>
          <w:instrText xml:space="preserve"> PAGEREF _Toc52545378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548F6C06" w14:textId="59C7B8A0"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79" w:history="1">
        <w:r w:rsidR="007F12C8" w:rsidRPr="007C1FBA">
          <w:rPr>
            <w:rStyle w:val="Hyperlink"/>
            <w:noProof/>
          </w:rPr>
          <w:t>3.7</w:t>
        </w:r>
        <w:r w:rsidR="007F12C8">
          <w:rPr>
            <w:rFonts w:asciiTheme="minorHAnsi" w:eastAsiaTheme="minorEastAsia" w:hAnsiTheme="minorHAnsi" w:cstheme="minorBidi"/>
            <w:noProof/>
            <w:szCs w:val="24"/>
          </w:rPr>
          <w:tab/>
        </w:r>
        <w:r w:rsidR="007F12C8" w:rsidRPr="007C1FBA">
          <w:rPr>
            <w:rStyle w:val="Hyperlink"/>
            <w:noProof/>
          </w:rPr>
          <w:t>Figures</w:t>
        </w:r>
        <w:r w:rsidR="007F12C8">
          <w:rPr>
            <w:noProof/>
            <w:webHidden/>
          </w:rPr>
          <w:tab/>
        </w:r>
        <w:r w:rsidR="007F12C8">
          <w:rPr>
            <w:noProof/>
            <w:webHidden/>
          </w:rPr>
          <w:fldChar w:fldCharType="begin"/>
        </w:r>
        <w:r w:rsidR="007F12C8">
          <w:rPr>
            <w:noProof/>
            <w:webHidden/>
          </w:rPr>
          <w:instrText xml:space="preserve"> PAGEREF _Toc52545379 \h </w:instrText>
        </w:r>
        <w:r w:rsidR="007F12C8">
          <w:rPr>
            <w:noProof/>
            <w:webHidden/>
          </w:rPr>
        </w:r>
        <w:r w:rsidR="007F12C8">
          <w:rPr>
            <w:noProof/>
            <w:webHidden/>
          </w:rPr>
          <w:fldChar w:fldCharType="separate"/>
        </w:r>
        <w:r w:rsidR="007F12C8">
          <w:rPr>
            <w:noProof/>
            <w:webHidden/>
          </w:rPr>
          <w:t>52</w:t>
        </w:r>
        <w:r w:rsidR="007F12C8">
          <w:rPr>
            <w:noProof/>
            <w:webHidden/>
          </w:rPr>
          <w:fldChar w:fldCharType="end"/>
        </w:r>
      </w:hyperlink>
    </w:p>
    <w:p w14:paraId="1D30089C" w14:textId="4C6C3182" w:rsidR="007F12C8" w:rsidRDefault="00404F0D">
      <w:pPr>
        <w:pStyle w:val="TOC1"/>
        <w:rPr>
          <w:rFonts w:asciiTheme="minorHAnsi" w:eastAsiaTheme="minorEastAsia" w:hAnsiTheme="minorHAnsi" w:cstheme="minorBidi"/>
          <w:b w:val="0"/>
          <w:noProof/>
        </w:rPr>
      </w:pPr>
      <w:hyperlink w:anchor="_Toc52545380" w:history="1">
        <w:r w:rsidR="007F12C8" w:rsidRPr="007C1FBA">
          <w:rPr>
            <w:rStyle w:val="Hyperlink"/>
            <w:noProof/>
          </w:rPr>
          <w:t>Chapter 4: Conclusion</w:t>
        </w:r>
        <w:r w:rsidR="007F12C8">
          <w:rPr>
            <w:noProof/>
            <w:webHidden/>
          </w:rPr>
          <w:tab/>
        </w:r>
        <w:r w:rsidR="007F12C8">
          <w:rPr>
            <w:noProof/>
            <w:webHidden/>
          </w:rPr>
          <w:fldChar w:fldCharType="begin"/>
        </w:r>
        <w:r w:rsidR="007F12C8">
          <w:rPr>
            <w:noProof/>
            <w:webHidden/>
          </w:rPr>
          <w:instrText xml:space="preserve"> PAGEREF _Toc52545380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56C707C3" w14:textId="0C482A2E"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81" w:history="1">
        <w:r w:rsidR="007F12C8" w:rsidRPr="007C1FBA">
          <w:rPr>
            <w:rStyle w:val="Hyperlink"/>
            <w:noProof/>
          </w:rPr>
          <w:t>4.1</w:t>
        </w:r>
        <w:r w:rsidR="007F12C8">
          <w:rPr>
            <w:rFonts w:asciiTheme="minorHAnsi" w:eastAsiaTheme="minorEastAsia" w:hAnsiTheme="minorHAnsi" w:cstheme="minorBidi"/>
            <w:noProof/>
            <w:szCs w:val="24"/>
          </w:rPr>
          <w:tab/>
        </w:r>
        <w:r w:rsidR="007F12C8" w:rsidRPr="007C1FBA">
          <w:rPr>
            <w:rStyle w:val="Hyperlink"/>
            <w:noProof/>
          </w:rPr>
          <w:t>Knowledge gap of juvenile pink and chum salmon competition</w:t>
        </w:r>
        <w:r w:rsidR="007F12C8">
          <w:rPr>
            <w:noProof/>
            <w:webHidden/>
          </w:rPr>
          <w:tab/>
        </w:r>
        <w:r w:rsidR="007F12C8">
          <w:rPr>
            <w:noProof/>
            <w:webHidden/>
          </w:rPr>
          <w:fldChar w:fldCharType="begin"/>
        </w:r>
        <w:r w:rsidR="007F12C8">
          <w:rPr>
            <w:noProof/>
            <w:webHidden/>
          </w:rPr>
          <w:instrText xml:space="preserve"> PAGEREF _Toc52545381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2C819B6F" w14:textId="5FFBBB67"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82" w:history="1">
        <w:r w:rsidR="007F12C8" w:rsidRPr="007C1FBA">
          <w:rPr>
            <w:rStyle w:val="Hyperlink"/>
            <w:noProof/>
          </w:rPr>
          <w:t>4.2</w:t>
        </w:r>
        <w:r w:rsidR="007F12C8">
          <w:rPr>
            <w:rFonts w:asciiTheme="minorHAnsi" w:eastAsiaTheme="minorEastAsia" w:hAnsiTheme="minorHAnsi" w:cstheme="minorBidi"/>
            <w:noProof/>
            <w:szCs w:val="24"/>
          </w:rPr>
          <w:tab/>
        </w:r>
        <w:r w:rsidR="007F12C8" w:rsidRPr="007C1FBA">
          <w:rPr>
            <w:rStyle w:val="Hyperlink"/>
            <w:noProof/>
          </w:rPr>
          <w:t>Diets of juvenile pink and chum salmon in contrasting foraging conditions</w:t>
        </w:r>
        <w:r w:rsidR="007F12C8">
          <w:rPr>
            <w:noProof/>
            <w:webHidden/>
          </w:rPr>
          <w:tab/>
        </w:r>
        <w:r w:rsidR="007F12C8">
          <w:rPr>
            <w:noProof/>
            <w:webHidden/>
          </w:rPr>
          <w:fldChar w:fldCharType="begin"/>
        </w:r>
        <w:r w:rsidR="007F12C8">
          <w:rPr>
            <w:noProof/>
            <w:webHidden/>
          </w:rPr>
          <w:instrText xml:space="preserve"> PAGEREF _Toc52545382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0334B1C4" w14:textId="63B4E73E"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83" w:history="1">
        <w:r w:rsidR="007F12C8" w:rsidRPr="007C1FBA">
          <w:rPr>
            <w:rStyle w:val="Hyperlink"/>
            <w:noProof/>
          </w:rPr>
          <w:t>4.3</w:t>
        </w:r>
        <w:r w:rsidR="007F12C8">
          <w:rPr>
            <w:rFonts w:asciiTheme="minorHAnsi" w:eastAsiaTheme="minorEastAsia" w:hAnsiTheme="minorHAnsi" w:cstheme="minorBidi"/>
            <w:noProof/>
            <w:szCs w:val="24"/>
          </w:rPr>
          <w:tab/>
        </w:r>
        <w:r w:rsidR="007F12C8" w:rsidRPr="007C1FBA">
          <w:rPr>
            <w:rStyle w:val="Hyperlink"/>
            <w:noProof/>
          </w:rPr>
          <w:t>Trophic interactions of pink and chum salmon during outmigration</w:t>
        </w:r>
        <w:r w:rsidR="007F12C8">
          <w:rPr>
            <w:noProof/>
            <w:webHidden/>
          </w:rPr>
          <w:tab/>
        </w:r>
        <w:r w:rsidR="007F12C8">
          <w:rPr>
            <w:noProof/>
            <w:webHidden/>
          </w:rPr>
          <w:fldChar w:fldCharType="begin"/>
        </w:r>
        <w:r w:rsidR="007F12C8">
          <w:rPr>
            <w:noProof/>
            <w:webHidden/>
          </w:rPr>
          <w:instrText xml:space="preserve"> PAGEREF _Toc52545383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179467C6" w14:textId="3098B787" w:rsidR="007F12C8" w:rsidRDefault="00404F0D">
      <w:pPr>
        <w:pStyle w:val="TOC2"/>
        <w:tabs>
          <w:tab w:val="left" w:pos="960"/>
          <w:tab w:val="right" w:leader="dot" w:pos="9350"/>
        </w:tabs>
        <w:rPr>
          <w:rFonts w:asciiTheme="minorHAnsi" w:eastAsiaTheme="minorEastAsia" w:hAnsiTheme="minorHAnsi" w:cstheme="minorBidi"/>
          <w:noProof/>
          <w:szCs w:val="24"/>
        </w:rPr>
      </w:pPr>
      <w:hyperlink w:anchor="_Toc52545384" w:history="1">
        <w:r w:rsidR="007F12C8" w:rsidRPr="007C1FBA">
          <w:rPr>
            <w:rStyle w:val="Hyperlink"/>
            <w:noProof/>
          </w:rPr>
          <w:t>4.4</w:t>
        </w:r>
        <w:r w:rsidR="007F12C8">
          <w:rPr>
            <w:rFonts w:asciiTheme="minorHAnsi" w:eastAsiaTheme="minorEastAsia" w:hAnsiTheme="minorHAnsi" w:cstheme="minorBidi"/>
            <w:noProof/>
            <w:szCs w:val="24"/>
          </w:rPr>
          <w:tab/>
        </w:r>
        <w:r w:rsidR="007F12C8" w:rsidRPr="007C1FBA">
          <w:rPr>
            <w:rStyle w:val="Hyperlink"/>
            <w:noProof/>
          </w:rPr>
          <w:t>Pink and chum salmon as ecosystem indicators</w:t>
        </w:r>
        <w:r w:rsidR="007F12C8">
          <w:rPr>
            <w:noProof/>
            <w:webHidden/>
          </w:rPr>
          <w:tab/>
        </w:r>
        <w:r w:rsidR="007F12C8">
          <w:rPr>
            <w:noProof/>
            <w:webHidden/>
          </w:rPr>
          <w:fldChar w:fldCharType="begin"/>
        </w:r>
        <w:r w:rsidR="007F12C8">
          <w:rPr>
            <w:noProof/>
            <w:webHidden/>
          </w:rPr>
          <w:instrText xml:space="preserve"> PAGEREF _Toc52545384 \h </w:instrText>
        </w:r>
        <w:r w:rsidR="007F12C8">
          <w:rPr>
            <w:noProof/>
            <w:webHidden/>
          </w:rPr>
        </w:r>
        <w:r w:rsidR="007F12C8">
          <w:rPr>
            <w:noProof/>
            <w:webHidden/>
          </w:rPr>
          <w:fldChar w:fldCharType="separate"/>
        </w:r>
        <w:r w:rsidR="007F12C8">
          <w:rPr>
            <w:noProof/>
            <w:webHidden/>
          </w:rPr>
          <w:t>60</w:t>
        </w:r>
        <w:r w:rsidR="007F12C8">
          <w:rPr>
            <w:noProof/>
            <w:webHidden/>
          </w:rPr>
          <w:fldChar w:fldCharType="end"/>
        </w:r>
      </w:hyperlink>
    </w:p>
    <w:p w14:paraId="335DD9EB" w14:textId="10264988" w:rsidR="007F12C8" w:rsidRDefault="00404F0D">
      <w:pPr>
        <w:pStyle w:val="TOC1"/>
        <w:rPr>
          <w:rFonts w:asciiTheme="minorHAnsi" w:eastAsiaTheme="minorEastAsia" w:hAnsiTheme="minorHAnsi" w:cstheme="minorBidi"/>
          <w:b w:val="0"/>
          <w:noProof/>
        </w:rPr>
      </w:pPr>
      <w:hyperlink w:anchor="_Toc52545385" w:history="1">
        <w:r w:rsidR="007F12C8" w:rsidRPr="007C1FBA">
          <w:rPr>
            <w:rStyle w:val="Hyperlink"/>
            <w:noProof/>
          </w:rPr>
          <w:t>References</w:t>
        </w:r>
        <w:r w:rsidR="007F12C8">
          <w:rPr>
            <w:noProof/>
            <w:webHidden/>
          </w:rPr>
          <w:tab/>
        </w:r>
        <w:r w:rsidR="007F12C8">
          <w:rPr>
            <w:noProof/>
            <w:webHidden/>
          </w:rPr>
          <w:fldChar w:fldCharType="begin"/>
        </w:r>
        <w:r w:rsidR="007F12C8">
          <w:rPr>
            <w:noProof/>
            <w:webHidden/>
          </w:rPr>
          <w:instrText xml:space="preserve"> PAGEREF _Toc52545385 \h </w:instrText>
        </w:r>
        <w:r w:rsidR="007F12C8">
          <w:rPr>
            <w:noProof/>
            <w:webHidden/>
          </w:rPr>
        </w:r>
        <w:r w:rsidR="007F12C8">
          <w:rPr>
            <w:noProof/>
            <w:webHidden/>
          </w:rPr>
          <w:fldChar w:fldCharType="separate"/>
        </w:r>
        <w:r w:rsidR="007F12C8">
          <w:rPr>
            <w:noProof/>
            <w:webHidden/>
          </w:rPr>
          <w:t>61</w:t>
        </w:r>
        <w:r w:rsidR="007F12C8">
          <w:rPr>
            <w:noProof/>
            <w:webHidden/>
          </w:rPr>
          <w:fldChar w:fldCharType="end"/>
        </w:r>
      </w:hyperlink>
    </w:p>
    <w:p w14:paraId="327DE5B0" w14:textId="4C468178" w:rsidR="007F12C8" w:rsidRDefault="00404F0D">
      <w:pPr>
        <w:pStyle w:val="TOC1"/>
        <w:rPr>
          <w:rFonts w:asciiTheme="minorHAnsi" w:eastAsiaTheme="minorEastAsia" w:hAnsiTheme="minorHAnsi" w:cstheme="minorBidi"/>
          <w:b w:val="0"/>
          <w:noProof/>
        </w:rPr>
      </w:pPr>
      <w:hyperlink w:anchor="_Toc52545386" w:history="1">
        <w:r w:rsidR="007F12C8" w:rsidRPr="007C1FBA">
          <w:rPr>
            <w:rStyle w:val="Hyperlink"/>
            <w:noProof/>
          </w:rPr>
          <w:t>Appendix</w:t>
        </w:r>
        <w:r w:rsidR="007F12C8">
          <w:rPr>
            <w:noProof/>
            <w:webHidden/>
          </w:rPr>
          <w:tab/>
        </w:r>
        <w:r w:rsidR="007F12C8">
          <w:rPr>
            <w:noProof/>
            <w:webHidden/>
          </w:rPr>
          <w:fldChar w:fldCharType="begin"/>
        </w:r>
        <w:r w:rsidR="007F12C8">
          <w:rPr>
            <w:noProof/>
            <w:webHidden/>
          </w:rPr>
          <w:instrText xml:space="preserve"> PAGEREF _Toc52545386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6D086767" w14:textId="22E15832" w:rsidR="00DB463E" w:rsidRPr="00EB46DF" w:rsidRDefault="00E83CE1">
      <w:pPr>
        <w:rPr>
          <w:rFonts w:cs="Times New Roman"/>
        </w:rPr>
      </w:pPr>
      <w:r>
        <w:rPr>
          <w:rFonts w:eastAsia="Cambria" w:cs="Times New Roman"/>
          <w:b/>
        </w:rPr>
        <w:fldChar w:fldCharType="end"/>
      </w:r>
    </w:p>
    <w:p w14:paraId="1189A9E0" w14:textId="619DE86A" w:rsidR="00EB46DF" w:rsidRDefault="00EB46DF" w:rsidP="00EB46DF">
      <w:pPr>
        <w:pStyle w:val="Heading1"/>
        <w:numPr>
          <w:ilvl w:val="0"/>
          <w:numId w:val="0"/>
        </w:numPr>
      </w:pPr>
      <w:bookmarkStart w:id="8" w:name="_Toc52545327"/>
      <w:r w:rsidRPr="00987FD4">
        <w:t>List of Tables</w:t>
      </w:r>
      <w:bookmarkEnd w:id="8"/>
    </w:p>
    <w:p w14:paraId="67C541EE" w14:textId="75FFD9FC" w:rsidR="00EB46DF" w:rsidRDefault="00EB46DF" w:rsidP="00307975">
      <w:pPr>
        <w:pStyle w:val="TableofFigures"/>
      </w:pPr>
    </w:p>
    <w:p w14:paraId="0606BF35" w14:textId="574FF3F3" w:rsidR="007F12C8"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2545387" w:history="1">
        <w:r w:rsidR="007F12C8" w:rsidRPr="00182435">
          <w:rPr>
            <w:rStyle w:val="Hyperlink"/>
            <w:noProof/>
          </w:rPr>
          <w:t>Table 2.1 Survey dates, salmon sample sizes, dates, environmental surface data, and zooplankton biomass by size fraction.</w:t>
        </w:r>
        <w:r w:rsidR="007F12C8">
          <w:rPr>
            <w:noProof/>
            <w:webHidden/>
          </w:rPr>
          <w:tab/>
        </w:r>
        <w:r w:rsidR="007F12C8">
          <w:rPr>
            <w:noProof/>
            <w:webHidden/>
          </w:rPr>
          <w:fldChar w:fldCharType="begin"/>
        </w:r>
        <w:r w:rsidR="007F12C8">
          <w:rPr>
            <w:noProof/>
            <w:webHidden/>
          </w:rPr>
          <w:instrText xml:space="preserve"> PAGEREF _Toc52545387 \h </w:instrText>
        </w:r>
        <w:r w:rsidR="007F12C8">
          <w:rPr>
            <w:noProof/>
            <w:webHidden/>
          </w:rPr>
        </w:r>
        <w:r w:rsidR="007F12C8">
          <w:rPr>
            <w:noProof/>
            <w:webHidden/>
          </w:rPr>
          <w:fldChar w:fldCharType="separate"/>
        </w:r>
        <w:r w:rsidR="007F12C8">
          <w:rPr>
            <w:noProof/>
            <w:webHidden/>
          </w:rPr>
          <w:t>24</w:t>
        </w:r>
        <w:r w:rsidR="007F12C8">
          <w:rPr>
            <w:noProof/>
            <w:webHidden/>
          </w:rPr>
          <w:fldChar w:fldCharType="end"/>
        </w:r>
      </w:hyperlink>
    </w:p>
    <w:p w14:paraId="4BE210F2" w14:textId="72760D6E"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88" w:history="1">
        <w:r w:rsidR="007F12C8" w:rsidRPr="00182435">
          <w:rPr>
            <w:rStyle w:val="Hyperlink"/>
            <w:noProof/>
          </w:rPr>
          <w:t>Table 2.2 Zooplankton relative abundance (expressed as percent) at each site, summarized by the main groups.</w:t>
        </w:r>
        <w:r w:rsidR="007F12C8">
          <w:rPr>
            <w:noProof/>
            <w:webHidden/>
          </w:rPr>
          <w:tab/>
        </w:r>
        <w:r w:rsidR="007F12C8">
          <w:rPr>
            <w:noProof/>
            <w:webHidden/>
          </w:rPr>
          <w:fldChar w:fldCharType="begin"/>
        </w:r>
        <w:r w:rsidR="007F12C8">
          <w:rPr>
            <w:noProof/>
            <w:webHidden/>
          </w:rPr>
          <w:instrText xml:space="preserve"> PAGEREF _Toc52545388 \h </w:instrText>
        </w:r>
        <w:r w:rsidR="007F12C8">
          <w:rPr>
            <w:noProof/>
            <w:webHidden/>
          </w:rPr>
        </w:r>
        <w:r w:rsidR="007F12C8">
          <w:rPr>
            <w:noProof/>
            <w:webHidden/>
          </w:rPr>
          <w:fldChar w:fldCharType="separate"/>
        </w:r>
        <w:r w:rsidR="007F12C8">
          <w:rPr>
            <w:noProof/>
            <w:webHidden/>
          </w:rPr>
          <w:t>25</w:t>
        </w:r>
        <w:r w:rsidR="007F12C8">
          <w:rPr>
            <w:noProof/>
            <w:webHidden/>
          </w:rPr>
          <w:fldChar w:fldCharType="end"/>
        </w:r>
      </w:hyperlink>
    </w:p>
    <w:p w14:paraId="3AB0F2B3" w14:textId="52D5E0DD"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89" w:history="1">
        <w:r w:rsidR="007F12C8" w:rsidRPr="00182435">
          <w:rPr>
            <w:rStyle w:val="Hyperlink"/>
            <w:noProof/>
          </w:rPr>
          <w:t>Table 2.3 Diet composition summary by average relative wet weight (expressed as percent) of the main groups of prey for pink (PI) and chum (CU) salmon at each site.</w:t>
        </w:r>
        <w:r w:rsidR="007F12C8">
          <w:rPr>
            <w:noProof/>
            <w:webHidden/>
          </w:rPr>
          <w:tab/>
        </w:r>
        <w:r w:rsidR="007F12C8">
          <w:rPr>
            <w:noProof/>
            <w:webHidden/>
          </w:rPr>
          <w:fldChar w:fldCharType="begin"/>
        </w:r>
        <w:r w:rsidR="007F12C8">
          <w:rPr>
            <w:noProof/>
            <w:webHidden/>
          </w:rPr>
          <w:instrText xml:space="preserve"> PAGEREF _Toc52545389 \h </w:instrText>
        </w:r>
        <w:r w:rsidR="007F12C8">
          <w:rPr>
            <w:noProof/>
            <w:webHidden/>
          </w:rPr>
        </w:r>
        <w:r w:rsidR="007F12C8">
          <w:rPr>
            <w:noProof/>
            <w:webHidden/>
          </w:rPr>
          <w:fldChar w:fldCharType="separate"/>
        </w:r>
        <w:r w:rsidR="007F12C8">
          <w:rPr>
            <w:noProof/>
            <w:webHidden/>
          </w:rPr>
          <w:t>26</w:t>
        </w:r>
        <w:r w:rsidR="007F12C8">
          <w:rPr>
            <w:noProof/>
            <w:webHidden/>
          </w:rPr>
          <w:fldChar w:fldCharType="end"/>
        </w:r>
      </w:hyperlink>
    </w:p>
    <w:p w14:paraId="315B8E40" w14:textId="3A04313A"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0" w:history="1">
        <w:r w:rsidR="007F12C8" w:rsidRPr="00182435">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7F12C8">
          <w:rPr>
            <w:noProof/>
            <w:webHidden/>
          </w:rPr>
          <w:tab/>
        </w:r>
        <w:r w:rsidR="007F12C8">
          <w:rPr>
            <w:noProof/>
            <w:webHidden/>
          </w:rPr>
          <w:fldChar w:fldCharType="begin"/>
        </w:r>
        <w:r w:rsidR="007F12C8">
          <w:rPr>
            <w:noProof/>
            <w:webHidden/>
          </w:rPr>
          <w:instrText xml:space="preserve"> PAGEREF _Toc52545390 \h </w:instrText>
        </w:r>
        <w:r w:rsidR="007F12C8">
          <w:rPr>
            <w:noProof/>
            <w:webHidden/>
          </w:rPr>
        </w:r>
        <w:r w:rsidR="007F12C8">
          <w:rPr>
            <w:noProof/>
            <w:webHidden/>
          </w:rPr>
          <w:fldChar w:fldCharType="separate"/>
        </w:r>
        <w:r w:rsidR="007F12C8">
          <w:rPr>
            <w:noProof/>
            <w:webHidden/>
          </w:rPr>
          <w:t>27</w:t>
        </w:r>
        <w:r w:rsidR="007F12C8">
          <w:rPr>
            <w:noProof/>
            <w:webHidden/>
          </w:rPr>
          <w:fldChar w:fldCharType="end"/>
        </w:r>
      </w:hyperlink>
    </w:p>
    <w:p w14:paraId="206D0332" w14:textId="2FECAA5E"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1" w:history="1">
        <w:r w:rsidR="007F12C8" w:rsidRPr="00182435">
          <w:rPr>
            <w:rStyle w:val="Hyperlink"/>
            <w:noProof/>
          </w:rPr>
          <w:t>Table 3.1 Sampling during salmon outmigration (May to July) through the Discovery Islands and Johnstone Strait in 2015 and 2016.</w:t>
        </w:r>
        <w:r w:rsidR="007F12C8">
          <w:rPr>
            <w:noProof/>
            <w:webHidden/>
          </w:rPr>
          <w:tab/>
        </w:r>
        <w:r w:rsidR="007F12C8">
          <w:rPr>
            <w:noProof/>
            <w:webHidden/>
          </w:rPr>
          <w:fldChar w:fldCharType="begin"/>
        </w:r>
        <w:r w:rsidR="007F12C8">
          <w:rPr>
            <w:noProof/>
            <w:webHidden/>
          </w:rPr>
          <w:instrText xml:space="preserve"> PAGEREF _Toc52545391 \h </w:instrText>
        </w:r>
        <w:r w:rsidR="007F12C8">
          <w:rPr>
            <w:noProof/>
            <w:webHidden/>
          </w:rPr>
        </w:r>
        <w:r w:rsidR="007F12C8">
          <w:rPr>
            <w:noProof/>
            <w:webHidden/>
          </w:rPr>
          <w:fldChar w:fldCharType="separate"/>
        </w:r>
        <w:r w:rsidR="007F12C8">
          <w:rPr>
            <w:noProof/>
            <w:webHidden/>
          </w:rPr>
          <w:t>48</w:t>
        </w:r>
        <w:r w:rsidR="007F12C8">
          <w:rPr>
            <w:noProof/>
            <w:webHidden/>
          </w:rPr>
          <w:fldChar w:fldCharType="end"/>
        </w:r>
      </w:hyperlink>
    </w:p>
    <w:p w14:paraId="112055C1" w14:textId="045DA8D5"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2" w:history="1">
        <w:r w:rsidR="007F12C8" w:rsidRPr="00182435">
          <w:rPr>
            <w:rStyle w:val="Hyperlink"/>
            <w:noProof/>
          </w:rPr>
          <w:t>Table 3.2 Zooplankton relative abundance (expressed as percent) by major groups.</w:t>
        </w:r>
        <w:r w:rsidR="007F12C8">
          <w:rPr>
            <w:noProof/>
            <w:webHidden/>
          </w:rPr>
          <w:tab/>
        </w:r>
        <w:r w:rsidR="007F12C8">
          <w:rPr>
            <w:noProof/>
            <w:webHidden/>
          </w:rPr>
          <w:fldChar w:fldCharType="begin"/>
        </w:r>
        <w:r w:rsidR="007F12C8">
          <w:rPr>
            <w:noProof/>
            <w:webHidden/>
          </w:rPr>
          <w:instrText xml:space="preserve"> PAGEREF _Toc52545392 \h </w:instrText>
        </w:r>
        <w:r w:rsidR="007F12C8">
          <w:rPr>
            <w:noProof/>
            <w:webHidden/>
          </w:rPr>
        </w:r>
        <w:r w:rsidR="007F12C8">
          <w:rPr>
            <w:noProof/>
            <w:webHidden/>
          </w:rPr>
          <w:fldChar w:fldCharType="separate"/>
        </w:r>
        <w:r w:rsidR="007F12C8">
          <w:rPr>
            <w:noProof/>
            <w:webHidden/>
          </w:rPr>
          <w:t>49</w:t>
        </w:r>
        <w:r w:rsidR="007F12C8">
          <w:rPr>
            <w:noProof/>
            <w:webHidden/>
          </w:rPr>
          <w:fldChar w:fldCharType="end"/>
        </w:r>
      </w:hyperlink>
    </w:p>
    <w:p w14:paraId="2086969F" w14:textId="60B869BD"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3" w:history="1">
        <w:r w:rsidR="007F12C8" w:rsidRPr="00182435">
          <w:rPr>
            <w:rStyle w:val="Hyperlink"/>
            <w:noProof/>
          </w:rPr>
          <w:t>Table 3.3 Summarized salmon biological data for 2015-2016 in DI-JS, including fork length (FL), wet weight (WW), condition factor K, gut fullness (GFI), number of empty stomachs, dietary overlap between species and richness (number of prey categories), expressed as mean ± standard deviation.</w:t>
        </w:r>
        <w:r w:rsidR="007F12C8">
          <w:rPr>
            <w:noProof/>
            <w:webHidden/>
          </w:rPr>
          <w:tab/>
        </w:r>
        <w:r w:rsidR="007F12C8">
          <w:rPr>
            <w:noProof/>
            <w:webHidden/>
          </w:rPr>
          <w:fldChar w:fldCharType="begin"/>
        </w:r>
        <w:r w:rsidR="007F12C8">
          <w:rPr>
            <w:noProof/>
            <w:webHidden/>
          </w:rPr>
          <w:instrText xml:space="preserve"> PAGEREF _Toc52545393 \h </w:instrText>
        </w:r>
        <w:r w:rsidR="007F12C8">
          <w:rPr>
            <w:noProof/>
            <w:webHidden/>
          </w:rPr>
        </w:r>
        <w:r w:rsidR="007F12C8">
          <w:rPr>
            <w:noProof/>
            <w:webHidden/>
          </w:rPr>
          <w:fldChar w:fldCharType="separate"/>
        </w:r>
        <w:r w:rsidR="007F12C8">
          <w:rPr>
            <w:noProof/>
            <w:webHidden/>
          </w:rPr>
          <w:t>50</w:t>
        </w:r>
        <w:r w:rsidR="007F12C8">
          <w:rPr>
            <w:noProof/>
            <w:webHidden/>
          </w:rPr>
          <w:fldChar w:fldCharType="end"/>
        </w:r>
      </w:hyperlink>
    </w:p>
    <w:p w14:paraId="664D0C81" w14:textId="10F01DF1"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4" w:history="1">
        <w:r w:rsidR="007F12C8" w:rsidRPr="00182435">
          <w:rPr>
            <w:rStyle w:val="Hyperlink"/>
            <w:noProof/>
          </w:rPr>
          <w:t>Table 3.4 Diet composition summary (% wet weight) of juvenile salmon by site and year.</w:t>
        </w:r>
        <w:r w:rsidR="007F12C8">
          <w:rPr>
            <w:noProof/>
            <w:webHidden/>
          </w:rPr>
          <w:tab/>
        </w:r>
        <w:r w:rsidR="007F12C8">
          <w:rPr>
            <w:noProof/>
            <w:webHidden/>
          </w:rPr>
          <w:fldChar w:fldCharType="begin"/>
        </w:r>
        <w:r w:rsidR="007F12C8">
          <w:rPr>
            <w:noProof/>
            <w:webHidden/>
          </w:rPr>
          <w:instrText xml:space="preserve"> PAGEREF _Toc52545394 \h </w:instrText>
        </w:r>
        <w:r w:rsidR="007F12C8">
          <w:rPr>
            <w:noProof/>
            <w:webHidden/>
          </w:rPr>
        </w:r>
        <w:r w:rsidR="007F12C8">
          <w:rPr>
            <w:noProof/>
            <w:webHidden/>
          </w:rPr>
          <w:fldChar w:fldCharType="separate"/>
        </w:r>
        <w:r w:rsidR="007F12C8">
          <w:rPr>
            <w:noProof/>
            <w:webHidden/>
          </w:rPr>
          <w:t>51</w:t>
        </w:r>
        <w:r w:rsidR="007F12C8">
          <w:rPr>
            <w:noProof/>
            <w:webHidden/>
          </w:rPr>
          <w:fldChar w:fldCharType="end"/>
        </w:r>
      </w:hyperlink>
    </w:p>
    <w:p w14:paraId="34E59A4A" w14:textId="56CFD546" w:rsidR="007F12C8" w:rsidRDefault="00404F0D">
      <w:pPr>
        <w:pStyle w:val="TableofFigures"/>
        <w:tabs>
          <w:tab w:val="right" w:leader="dot" w:pos="9350"/>
        </w:tabs>
        <w:rPr>
          <w:rFonts w:asciiTheme="minorHAnsi" w:eastAsiaTheme="minorEastAsia" w:hAnsiTheme="minorHAnsi" w:cstheme="minorBidi"/>
          <w:iCs w:val="0"/>
          <w:noProof/>
          <w:color w:val="auto"/>
          <w:szCs w:val="24"/>
        </w:rPr>
      </w:pPr>
      <w:hyperlink w:anchor="_Toc52545395" w:history="1">
        <w:r w:rsidR="007F12C8" w:rsidRPr="00182435">
          <w:rPr>
            <w:rStyle w:val="Hyperlink"/>
            <w:noProof/>
          </w:rPr>
          <w:t>Table A.1 Diet composition (% wet weight) summary of juvenile salmon for each sampling date 2015-2016.</w:t>
        </w:r>
        <w:r w:rsidR="007F12C8">
          <w:rPr>
            <w:noProof/>
            <w:webHidden/>
          </w:rPr>
          <w:tab/>
        </w:r>
        <w:r w:rsidR="007F12C8">
          <w:rPr>
            <w:noProof/>
            <w:webHidden/>
          </w:rPr>
          <w:fldChar w:fldCharType="begin"/>
        </w:r>
        <w:r w:rsidR="007F12C8">
          <w:rPr>
            <w:noProof/>
            <w:webHidden/>
          </w:rPr>
          <w:instrText xml:space="preserve"> PAGEREF _Toc52545395 \h </w:instrText>
        </w:r>
        <w:r w:rsidR="007F12C8">
          <w:rPr>
            <w:noProof/>
            <w:webHidden/>
          </w:rPr>
        </w:r>
        <w:r w:rsidR="007F12C8">
          <w:rPr>
            <w:noProof/>
            <w:webHidden/>
          </w:rPr>
          <w:fldChar w:fldCharType="separate"/>
        </w:r>
        <w:r w:rsidR="007F12C8">
          <w:rPr>
            <w:noProof/>
            <w:webHidden/>
          </w:rPr>
          <w:t>70</w:t>
        </w:r>
        <w:r w:rsidR="007F12C8">
          <w:rPr>
            <w:noProof/>
            <w:webHidden/>
          </w:rPr>
          <w:fldChar w:fldCharType="end"/>
        </w:r>
      </w:hyperlink>
    </w:p>
    <w:p w14:paraId="44A764F0" w14:textId="675CD229" w:rsidR="00DB463E" w:rsidRPr="00EB46DF" w:rsidRDefault="00E52030" w:rsidP="00EB46DF">
      <w:pPr>
        <w:rPr>
          <w:rFonts w:cs="Times New Roman"/>
        </w:rPr>
      </w:pPr>
      <w:r>
        <w:rPr>
          <w:rFonts w:eastAsia="Cambria" w:cs="Times New Roman"/>
          <w:color w:val="000000" w:themeColor="text1"/>
          <w:szCs w:val="20"/>
        </w:rPr>
        <w:fldChar w:fldCharType="end"/>
      </w:r>
    </w:p>
    <w:p w14:paraId="0C5963F7" w14:textId="22AC532C" w:rsidR="00DB463E" w:rsidRPr="00987FD4" w:rsidRDefault="00DB463E" w:rsidP="00DB463E">
      <w:pPr>
        <w:pStyle w:val="Heading1"/>
      </w:pPr>
      <w:bookmarkStart w:id="9" w:name="_Toc153357230"/>
      <w:bookmarkStart w:id="10" w:name="_Toc157169038"/>
      <w:bookmarkStart w:id="11" w:name="_Toc52545328"/>
      <w:r w:rsidRPr="00987FD4">
        <w:t>List of Figures</w:t>
      </w:r>
      <w:bookmarkEnd w:id="9"/>
      <w:bookmarkEnd w:id="10"/>
      <w:bookmarkEnd w:id="11"/>
    </w:p>
    <w:p w14:paraId="7AA79182" w14:textId="77777777" w:rsidR="00DB463E" w:rsidRPr="00EB46DF" w:rsidRDefault="00DB463E" w:rsidP="00DB463E">
      <w:pPr>
        <w:rPr>
          <w:rFonts w:cs="Times New Roman"/>
        </w:rPr>
      </w:pPr>
    </w:p>
    <w:p w14:paraId="7A1F7701" w14:textId="018D73A6" w:rsidR="007F12C8"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7F12C8">
        <w:rPr>
          <w:noProof/>
        </w:rPr>
        <w:t>Figure 2.1 Map of salmon survey stations in the Discovery Islands and Johnstone Strait. Inset map (left) shows the British Columbia coast with the study region highlighted in red.</w:t>
      </w:r>
      <w:r w:rsidR="007F12C8">
        <w:rPr>
          <w:noProof/>
        </w:rPr>
        <w:tab/>
      </w:r>
      <w:r w:rsidR="007F12C8">
        <w:rPr>
          <w:noProof/>
        </w:rPr>
        <w:fldChar w:fldCharType="begin"/>
      </w:r>
      <w:r w:rsidR="007F12C8">
        <w:rPr>
          <w:noProof/>
        </w:rPr>
        <w:instrText xml:space="preserve"> PAGEREF _Toc52545396 \h </w:instrText>
      </w:r>
      <w:r w:rsidR="007F12C8">
        <w:rPr>
          <w:noProof/>
        </w:rPr>
      </w:r>
      <w:r w:rsidR="007F12C8">
        <w:rPr>
          <w:noProof/>
        </w:rPr>
        <w:fldChar w:fldCharType="separate"/>
      </w:r>
      <w:r w:rsidR="007F12C8">
        <w:rPr>
          <w:noProof/>
        </w:rPr>
        <w:t>28</w:t>
      </w:r>
      <w:r w:rsidR="007F12C8">
        <w:rPr>
          <w:noProof/>
        </w:rPr>
        <w:fldChar w:fldCharType="end"/>
      </w:r>
    </w:p>
    <w:p w14:paraId="24254EFC" w14:textId="29F1A6C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2.2 Temperature (black) and salinity (red) values paired with the salmon surveys. The sites are listed along the salmon migration pathway from left to right.</w:t>
      </w:r>
      <w:r>
        <w:rPr>
          <w:noProof/>
        </w:rPr>
        <w:tab/>
      </w:r>
      <w:r>
        <w:rPr>
          <w:noProof/>
        </w:rPr>
        <w:fldChar w:fldCharType="begin"/>
      </w:r>
      <w:r>
        <w:rPr>
          <w:noProof/>
        </w:rPr>
        <w:instrText xml:space="preserve"> PAGEREF _Toc52545397 \h </w:instrText>
      </w:r>
      <w:r>
        <w:rPr>
          <w:noProof/>
        </w:rPr>
      </w:r>
      <w:r>
        <w:rPr>
          <w:noProof/>
        </w:rPr>
        <w:fldChar w:fldCharType="separate"/>
      </w:r>
      <w:r>
        <w:rPr>
          <w:noProof/>
        </w:rPr>
        <w:t>29</w:t>
      </w:r>
      <w:r>
        <w:rPr>
          <w:noProof/>
        </w:rPr>
        <w:fldChar w:fldCharType="end"/>
      </w:r>
    </w:p>
    <w:p w14:paraId="4653E97F" w14:textId="05018629"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2.3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_Toc52545398 \h </w:instrText>
      </w:r>
      <w:r>
        <w:rPr>
          <w:noProof/>
        </w:rPr>
      </w:r>
      <w:r>
        <w:rPr>
          <w:noProof/>
        </w:rPr>
        <w:fldChar w:fldCharType="separate"/>
      </w:r>
      <w:r>
        <w:rPr>
          <w:noProof/>
        </w:rPr>
        <w:t>30</w:t>
      </w:r>
      <w:r>
        <w:rPr>
          <w:noProof/>
        </w:rPr>
        <w:fldChar w:fldCharType="end"/>
      </w:r>
    </w:p>
    <w:p w14:paraId="1C317FB6" w14:textId="699607C1"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abundance of zooplankton groups. “Other” includes cladocerans, barnacle larvae and euphausiid eggs.</w:t>
      </w:r>
      <w:r>
        <w:rPr>
          <w:noProof/>
        </w:rPr>
        <w:tab/>
      </w:r>
      <w:r>
        <w:rPr>
          <w:noProof/>
        </w:rPr>
        <w:fldChar w:fldCharType="begin"/>
      </w:r>
      <w:r>
        <w:rPr>
          <w:noProof/>
        </w:rPr>
        <w:instrText xml:space="preserve"> PAGEREF _Toc52545399 \h </w:instrText>
      </w:r>
      <w:r>
        <w:rPr>
          <w:noProof/>
        </w:rPr>
      </w:r>
      <w:r>
        <w:rPr>
          <w:noProof/>
        </w:rPr>
        <w:fldChar w:fldCharType="separate"/>
      </w:r>
      <w:r>
        <w:rPr>
          <w:noProof/>
        </w:rPr>
        <w:t>31</w:t>
      </w:r>
      <w:r>
        <w:rPr>
          <w:noProof/>
        </w:rPr>
        <w:fldChar w:fldCharType="end"/>
      </w:r>
    </w:p>
    <w:p w14:paraId="31FD230A" w14:textId="4257E7E8"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2.5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_Toc52545400 \h </w:instrText>
      </w:r>
      <w:r>
        <w:rPr>
          <w:noProof/>
        </w:rPr>
      </w:r>
      <w:r>
        <w:rPr>
          <w:noProof/>
        </w:rPr>
        <w:fldChar w:fldCharType="separate"/>
      </w:r>
      <w:r>
        <w:rPr>
          <w:noProof/>
        </w:rPr>
        <w:t>32</w:t>
      </w:r>
      <w:r>
        <w:rPr>
          <w:noProof/>
        </w:rPr>
        <w:fldChar w:fldCharType="end"/>
      </w:r>
    </w:p>
    <w:p w14:paraId="5735F9C4" w14:textId="19F2215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2.6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_Toc52545401 \h </w:instrText>
      </w:r>
      <w:r>
        <w:rPr>
          <w:noProof/>
        </w:rPr>
      </w:r>
      <w:r>
        <w:rPr>
          <w:noProof/>
        </w:rPr>
        <w:fldChar w:fldCharType="separate"/>
      </w:r>
      <w:r>
        <w:rPr>
          <w:noProof/>
        </w:rPr>
        <w:t>33</w:t>
      </w:r>
      <w:r>
        <w:rPr>
          <w:noProof/>
        </w:rPr>
        <w:fldChar w:fldCharType="end"/>
      </w:r>
    </w:p>
    <w:p w14:paraId="4CBBCAD0" w14:textId="10B21C1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2.7 Non-metric multidimensional scaling (NMDS) ordination of juvenile pink and chum salmon diet composition. Each point represents one salmon stomach, colored by site, and ellipses show standard deviation by region.</w:t>
      </w:r>
      <w:r w:rsidRPr="006B4FFC">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_Toc52545402 \h </w:instrText>
      </w:r>
      <w:r>
        <w:rPr>
          <w:noProof/>
        </w:rPr>
      </w:r>
      <w:r>
        <w:rPr>
          <w:noProof/>
        </w:rPr>
        <w:fldChar w:fldCharType="separate"/>
      </w:r>
      <w:r>
        <w:rPr>
          <w:noProof/>
        </w:rPr>
        <w:t>34</w:t>
      </w:r>
      <w:r>
        <w:rPr>
          <w:noProof/>
        </w:rPr>
        <w:fldChar w:fldCharType="end"/>
      </w:r>
    </w:p>
    <w:p w14:paraId="5B607C01" w14:textId="4F6D6B7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2.8 Cluster analysis of juvenile pink and chum diet composition.</w:t>
      </w:r>
      <w:r>
        <w:rPr>
          <w:noProof/>
        </w:rPr>
        <w:tab/>
      </w:r>
      <w:r>
        <w:rPr>
          <w:noProof/>
        </w:rPr>
        <w:fldChar w:fldCharType="begin"/>
      </w:r>
      <w:r>
        <w:rPr>
          <w:noProof/>
        </w:rPr>
        <w:instrText xml:space="preserve"> PAGEREF _Toc52545403 \h </w:instrText>
      </w:r>
      <w:r>
        <w:rPr>
          <w:noProof/>
        </w:rPr>
      </w:r>
      <w:r>
        <w:rPr>
          <w:noProof/>
        </w:rPr>
        <w:fldChar w:fldCharType="separate"/>
      </w:r>
      <w:r>
        <w:rPr>
          <w:noProof/>
        </w:rPr>
        <w:t>35</w:t>
      </w:r>
      <w:r>
        <w:rPr>
          <w:noProof/>
        </w:rPr>
        <w:fldChar w:fldCharType="end"/>
      </w:r>
    </w:p>
    <w:p w14:paraId="1F822887" w14:textId="0976A83A"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2.9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_Toc52545404 \h </w:instrText>
      </w:r>
      <w:r>
        <w:rPr>
          <w:noProof/>
        </w:rPr>
      </w:r>
      <w:r>
        <w:rPr>
          <w:noProof/>
        </w:rPr>
        <w:fldChar w:fldCharType="separate"/>
      </w:r>
      <w:r>
        <w:rPr>
          <w:noProof/>
        </w:rPr>
        <w:t>36</w:t>
      </w:r>
      <w:r>
        <w:rPr>
          <w:noProof/>
        </w:rPr>
        <w:fldChar w:fldCharType="end"/>
      </w:r>
    </w:p>
    <w:p w14:paraId="5F5987AD" w14:textId="5FDE676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2.10 Cumulative prey abundance curves for juvenile salmon at each site location. Note: All sampling events included 10 salmon, but empty stomachs detract from total number of stomachs.</w:t>
      </w:r>
      <w:r>
        <w:rPr>
          <w:noProof/>
        </w:rPr>
        <w:tab/>
      </w:r>
      <w:r>
        <w:rPr>
          <w:noProof/>
        </w:rPr>
        <w:fldChar w:fldCharType="begin"/>
      </w:r>
      <w:r>
        <w:rPr>
          <w:noProof/>
        </w:rPr>
        <w:instrText xml:space="preserve"> PAGEREF _Toc52545405 \h </w:instrText>
      </w:r>
      <w:r>
        <w:rPr>
          <w:noProof/>
        </w:rPr>
      </w:r>
      <w:r>
        <w:rPr>
          <w:noProof/>
        </w:rPr>
        <w:fldChar w:fldCharType="separate"/>
      </w:r>
      <w:r>
        <w:rPr>
          <w:noProof/>
        </w:rPr>
        <w:t>37</w:t>
      </w:r>
      <w:r>
        <w:rPr>
          <w:noProof/>
        </w:rPr>
        <w:fldChar w:fldCharType="end"/>
      </w:r>
    </w:p>
    <w:p w14:paraId="08B6E060" w14:textId="3D2608D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_Toc52545406 \h </w:instrText>
      </w:r>
      <w:r>
        <w:rPr>
          <w:noProof/>
        </w:rPr>
      </w:r>
      <w:r>
        <w:rPr>
          <w:noProof/>
        </w:rPr>
        <w:fldChar w:fldCharType="separate"/>
      </w:r>
      <w:r>
        <w:rPr>
          <w:noProof/>
        </w:rPr>
        <w:t>52</w:t>
      </w:r>
      <w:r>
        <w:rPr>
          <w:noProof/>
        </w:rPr>
        <w:fldChar w:fldCharType="end"/>
      </w:r>
    </w:p>
    <w:p w14:paraId="6ACA8542" w14:textId="467D36A5"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3.2 Temperature (black) and salinity (red) variables paired with salmon surveys in DI and JS, during the outmigration period in 2015 and 2016.</w:t>
      </w:r>
      <w:r>
        <w:rPr>
          <w:noProof/>
        </w:rPr>
        <w:tab/>
      </w:r>
      <w:r>
        <w:rPr>
          <w:noProof/>
        </w:rPr>
        <w:fldChar w:fldCharType="begin"/>
      </w:r>
      <w:r>
        <w:rPr>
          <w:noProof/>
        </w:rPr>
        <w:instrText xml:space="preserve"> PAGEREF _Toc52545407 \h </w:instrText>
      </w:r>
      <w:r>
        <w:rPr>
          <w:noProof/>
        </w:rPr>
      </w:r>
      <w:r>
        <w:rPr>
          <w:noProof/>
        </w:rPr>
        <w:fldChar w:fldCharType="separate"/>
      </w:r>
      <w:r>
        <w:rPr>
          <w:noProof/>
        </w:rPr>
        <w:t>53</w:t>
      </w:r>
      <w:r>
        <w:rPr>
          <w:noProof/>
        </w:rPr>
        <w:fldChar w:fldCharType="end"/>
      </w:r>
    </w:p>
    <w:p w14:paraId="766732A1" w14:textId="05C749A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3.3 Zooplankton biomass by size fraction for 2015-2016. “X” indicates missing data.</w:t>
      </w:r>
      <w:r>
        <w:rPr>
          <w:noProof/>
        </w:rPr>
        <w:tab/>
      </w:r>
      <w:r>
        <w:rPr>
          <w:noProof/>
        </w:rPr>
        <w:fldChar w:fldCharType="begin"/>
      </w:r>
      <w:r>
        <w:rPr>
          <w:noProof/>
        </w:rPr>
        <w:instrText xml:space="preserve"> PAGEREF _Toc52545408 \h </w:instrText>
      </w:r>
      <w:r>
        <w:rPr>
          <w:noProof/>
        </w:rPr>
      </w:r>
      <w:r>
        <w:rPr>
          <w:noProof/>
        </w:rPr>
        <w:fldChar w:fldCharType="separate"/>
      </w:r>
      <w:r>
        <w:rPr>
          <w:noProof/>
        </w:rPr>
        <w:t>54</w:t>
      </w:r>
      <w:r>
        <w:rPr>
          <w:noProof/>
        </w:rPr>
        <w:fldChar w:fldCharType="end"/>
      </w:r>
    </w:p>
    <w:p w14:paraId="700E3BDA" w14:textId="692DFEDD"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3.4 Zooplankton relative abundance for site and sampling period in 2015-2016. “X” indicates missing zooplankton data to pair with salmon data. Note: June 5</w:t>
      </w:r>
      <w:r w:rsidRPr="006B4FFC">
        <w:rPr>
          <w:noProof/>
          <w:vertAlign w:val="superscript"/>
        </w:rPr>
        <w:t>th</w:t>
      </w:r>
      <w:r>
        <w:rPr>
          <w:noProof/>
        </w:rPr>
        <w:t xml:space="preserve"> and 7</w:t>
      </w:r>
      <w:r w:rsidRPr="006B4FFC">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_Toc52545409 \h </w:instrText>
      </w:r>
      <w:r>
        <w:rPr>
          <w:noProof/>
        </w:rPr>
      </w:r>
      <w:r>
        <w:rPr>
          <w:noProof/>
        </w:rPr>
        <w:fldChar w:fldCharType="separate"/>
      </w:r>
      <w:r>
        <w:rPr>
          <w:noProof/>
        </w:rPr>
        <w:t>55</w:t>
      </w:r>
      <w:r>
        <w:rPr>
          <w:noProof/>
        </w:rPr>
        <w:fldChar w:fldCharType="end"/>
      </w:r>
    </w:p>
    <w:p w14:paraId="6D1B13A7" w14:textId="157456DE"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3.5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_Toc52545410 \h </w:instrText>
      </w:r>
      <w:r>
        <w:rPr>
          <w:noProof/>
        </w:rPr>
      </w:r>
      <w:r>
        <w:rPr>
          <w:noProof/>
        </w:rPr>
        <w:fldChar w:fldCharType="separate"/>
      </w:r>
      <w:r>
        <w:rPr>
          <w:noProof/>
        </w:rPr>
        <w:t>56</w:t>
      </w:r>
      <w:r>
        <w:rPr>
          <w:noProof/>
        </w:rPr>
        <w:fldChar w:fldCharType="end"/>
      </w:r>
    </w:p>
    <w:p w14:paraId="42CDD871" w14:textId="26A7B542"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3.6 NMDS (simple version, will update later to separate pink &amp; chum and years clearly)</w:t>
      </w:r>
      <w:r>
        <w:rPr>
          <w:noProof/>
        </w:rPr>
        <w:tab/>
      </w:r>
      <w:r>
        <w:rPr>
          <w:noProof/>
        </w:rPr>
        <w:fldChar w:fldCharType="begin"/>
      </w:r>
      <w:r>
        <w:rPr>
          <w:noProof/>
        </w:rPr>
        <w:instrText xml:space="preserve"> PAGEREF _Toc52545411 \h </w:instrText>
      </w:r>
      <w:r>
        <w:rPr>
          <w:noProof/>
        </w:rPr>
      </w:r>
      <w:r>
        <w:rPr>
          <w:noProof/>
        </w:rPr>
        <w:fldChar w:fldCharType="separate"/>
      </w:r>
      <w:r>
        <w:rPr>
          <w:noProof/>
        </w:rPr>
        <w:t>57</w:t>
      </w:r>
      <w:r>
        <w:rPr>
          <w:noProof/>
        </w:rPr>
        <w:fldChar w:fldCharType="end"/>
      </w:r>
    </w:p>
    <w:p w14:paraId="6DF53ABE" w14:textId="2E34ED2C"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3.7 Gut fullness indices (GFI) for juvenile pink and chum salmon in DI-JS, 2015-2016.</w:t>
      </w:r>
      <w:r>
        <w:rPr>
          <w:noProof/>
        </w:rPr>
        <w:tab/>
      </w:r>
      <w:r>
        <w:rPr>
          <w:noProof/>
        </w:rPr>
        <w:fldChar w:fldCharType="begin"/>
      </w:r>
      <w:r>
        <w:rPr>
          <w:noProof/>
        </w:rPr>
        <w:instrText xml:space="preserve"> PAGEREF _Toc52545412 \h </w:instrText>
      </w:r>
      <w:r>
        <w:rPr>
          <w:noProof/>
        </w:rPr>
      </w:r>
      <w:r>
        <w:rPr>
          <w:noProof/>
        </w:rPr>
        <w:fldChar w:fldCharType="separate"/>
      </w:r>
      <w:r>
        <w:rPr>
          <w:noProof/>
        </w:rPr>
        <w:t>58</w:t>
      </w:r>
      <w:r>
        <w:rPr>
          <w:noProof/>
        </w:rPr>
        <w:fldChar w:fldCharType="end"/>
      </w:r>
    </w:p>
    <w:p w14:paraId="73DB871A" w14:textId="7CC7847F" w:rsidR="007F12C8" w:rsidRDefault="007F12C8">
      <w:pPr>
        <w:pStyle w:val="TableofFigures"/>
        <w:tabs>
          <w:tab w:val="right" w:leader="dot" w:pos="9350"/>
        </w:tabs>
        <w:rPr>
          <w:rFonts w:asciiTheme="minorHAnsi" w:eastAsiaTheme="minorEastAsia" w:hAnsiTheme="minorHAnsi" w:cstheme="minorBidi"/>
          <w:iCs w:val="0"/>
          <w:noProof/>
          <w:color w:val="auto"/>
          <w:szCs w:val="24"/>
        </w:rPr>
      </w:pPr>
      <w:r>
        <w:rPr>
          <w:noProof/>
        </w:rPr>
        <w:t>Figure 3.8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_Toc52545413 \h </w:instrText>
      </w:r>
      <w:r>
        <w:rPr>
          <w:noProof/>
        </w:rPr>
      </w:r>
      <w:r>
        <w:rPr>
          <w:noProof/>
        </w:rPr>
        <w:fldChar w:fldCharType="separate"/>
      </w:r>
      <w:r>
        <w:rPr>
          <w:noProof/>
        </w:rPr>
        <w:t>59</w:t>
      </w:r>
      <w:r>
        <w:rPr>
          <w:noProof/>
        </w:rPr>
        <w:fldChar w:fldCharType="end"/>
      </w:r>
    </w:p>
    <w:p w14:paraId="503EC37A" w14:textId="47DAE8DB" w:rsidR="00D43811" w:rsidRPr="00D43811" w:rsidRDefault="00E83CE1">
      <w:pPr>
        <w:rPr>
          <w:rFonts w:cs="Times New Roman"/>
        </w:rPr>
      </w:pPr>
      <w:r>
        <w:rPr>
          <w:rFonts w:eastAsia="Cambria" w:cs="Times New Roman"/>
          <w:color w:val="000000" w:themeColor="text1"/>
          <w:szCs w:val="20"/>
        </w:rPr>
        <w:fldChar w:fldCharType="end"/>
      </w:r>
      <w:r w:rsidR="00DB463E" w:rsidRPr="00EB46DF">
        <w:rPr>
          <w:rFonts w:cs="Times New Roman"/>
        </w:rPr>
        <w:br w:type="page"/>
      </w:r>
      <w:bookmarkStart w:id="12" w:name="_Toc153357231"/>
      <w:bookmarkStart w:id="13" w:name="_Toc157169039"/>
    </w:p>
    <w:p w14:paraId="12DE07B3" w14:textId="6B6535AB" w:rsidR="00D43811" w:rsidRDefault="00D43811" w:rsidP="00D43811">
      <w:pPr>
        <w:pStyle w:val="Heading1"/>
      </w:pPr>
      <w:bookmarkStart w:id="14" w:name="_Toc52545329"/>
      <w:r w:rsidRPr="00796E23">
        <w:t>List of Illustrations</w:t>
      </w:r>
      <w:bookmarkEnd w:id="14"/>
    </w:p>
    <w:p w14:paraId="24C8DC61" w14:textId="77777777" w:rsidR="003B545F" w:rsidRPr="003B545F" w:rsidRDefault="003B545F" w:rsidP="003B545F"/>
    <w:p w14:paraId="4A1BDAE7" w14:textId="54ABC26B" w:rsidR="00F30363" w:rsidRDefault="001965D6">
      <w:pPr>
        <w:pStyle w:val="TableofFigures"/>
        <w:tabs>
          <w:tab w:val="right" w:leader="dot" w:pos="9350"/>
        </w:tabs>
        <w:rPr>
          <w:rFonts w:asciiTheme="minorHAnsi" w:eastAsiaTheme="minorEastAsia" w:hAnsiTheme="minorHAnsi" w:cstheme="minorBidi"/>
          <w:iCs w:val="0"/>
          <w:noProof/>
          <w:color w:val="auto"/>
          <w:szCs w:val="24"/>
        </w:rPr>
      </w:pPr>
      <w:r>
        <w:rPr>
          <w:b/>
        </w:rPr>
        <w:fldChar w:fldCharType="begin"/>
      </w:r>
      <w:r>
        <w:rPr>
          <w:b/>
        </w:rPr>
        <w:instrText xml:space="preserve"> TOC \h \z \t "Heading 8" \c </w:instrText>
      </w:r>
      <w:r>
        <w:rPr>
          <w:b/>
        </w:rPr>
        <w:fldChar w:fldCharType="separate"/>
      </w:r>
      <w:hyperlink w:anchor="_Toc52016119" w:history="1">
        <w:r w:rsidR="00F30363" w:rsidRPr="00376AC7">
          <w:rPr>
            <w:rStyle w:val="Hyperlink"/>
            <w:noProof/>
          </w:rPr>
          <w:t>Illustration 1: (</w:t>
        </w:r>
        <w:r w:rsidR="00F30363" w:rsidRPr="00376AC7">
          <w:rPr>
            <w:rStyle w:val="Hyperlink"/>
            <w:noProof/>
            <w:highlight w:val="yellow"/>
          </w:rPr>
          <w:t>Placeholder</w:t>
        </w:r>
        <w:r w:rsidR="00F30363" w:rsidRPr="00376AC7">
          <w:rPr>
            <w:rStyle w:val="Hyperlink"/>
            <w:noProof/>
          </w:rPr>
          <w:t xml:space="preserve">) Haida pink and chum salmon by </w:t>
        </w:r>
        <w:r w:rsidR="00F30363" w:rsidRPr="00376AC7">
          <w:rPr>
            <w:rStyle w:val="Hyperlink"/>
            <w:noProof/>
            <w:shd w:val="clear" w:color="auto" w:fill="FAFAFA"/>
          </w:rPr>
          <w:t>SGidGang.Xaal</w:t>
        </w:r>
        <w:r w:rsidR="00F30363" w:rsidRPr="00376AC7">
          <w:rPr>
            <w:rStyle w:val="Hyperlink"/>
            <w:noProof/>
          </w:rPr>
          <w:t xml:space="preserve"> </w:t>
        </w:r>
        <w:r w:rsidR="00F30363" w:rsidRPr="00376AC7">
          <w:rPr>
            <w:rStyle w:val="Hyperlink"/>
            <w:i/>
            <w:noProof/>
          </w:rPr>
          <w:t>Shoshannah Greene</w:t>
        </w:r>
        <w:r w:rsidR="00F30363" w:rsidRPr="00376AC7">
          <w:rPr>
            <w:rStyle w:val="Hyperlink"/>
            <w:noProof/>
          </w:rPr>
          <w:t>.</w:t>
        </w:r>
        <w:r w:rsidR="00F30363">
          <w:rPr>
            <w:noProof/>
            <w:webHidden/>
          </w:rPr>
          <w:tab/>
        </w:r>
        <w:r w:rsidR="00F30363">
          <w:rPr>
            <w:noProof/>
            <w:webHidden/>
          </w:rPr>
          <w:fldChar w:fldCharType="begin"/>
        </w:r>
        <w:r w:rsidR="00F30363">
          <w:rPr>
            <w:noProof/>
            <w:webHidden/>
          </w:rPr>
          <w:instrText xml:space="preserve"> PAGEREF _Toc52016119 \h </w:instrText>
        </w:r>
        <w:r w:rsidR="00F30363">
          <w:rPr>
            <w:noProof/>
            <w:webHidden/>
          </w:rPr>
        </w:r>
        <w:r w:rsidR="00F30363">
          <w:rPr>
            <w:noProof/>
            <w:webHidden/>
          </w:rPr>
          <w:fldChar w:fldCharType="separate"/>
        </w:r>
        <w:r w:rsidR="00F30363">
          <w:rPr>
            <w:noProof/>
            <w:webHidden/>
          </w:rPr>
          <w:t>xix</w:t>
        </w:r>
        <w:r w:rsidR="00F30363">
          <w:rPr>
            <w:noProof/>
            <w:webHidden/>
          </w:rPr>
          <w:fldChar w:fldCharType="end"/>
        </w:r>
      </w:hyperlink>
    </w:p>
    <w:p w14:paraId="5932E0C9" w14:textId="29A9A5B6" w:rsidR="00D43811" w:rsidRPr="00EB46DF" w:rsidRDefault="001965D6" w:rsidP="00D43811">
      <w:pPr>
        <w:rPr>
          <w:rFonts w:cs="Times New Roman"/>
        </w:rPr>
      </w:pPr>
      <w:r>
        <w:rPr>
          <w:rFonts w:eastAsia="Cambria" w:cs="Times New Roman"/>
          <w:b/>
          <w:iCs/>
          <w:color w:val="000000" w:themeColor="text1"/>
          <w:szCs w:val="20"/>
        </w:rPr>
        <w:fldChar w:fldCharType="end"/>
      </w:r>
    </w:p>
    <w:p w14:paraId="1DBAA6BA" w14:textId="59173BFD" w:rsidR="00796E23" w:rsidRDefault="00796E23" w:rsidP="00307975">
      <w:pPr>
        <w:pStyle w:val="TableofFigures"/>
        <w:rPr>
          <w:rFonts w:asciiTheme="minorHAnsi" w:eastAsiaTheme="minorEastAsia" w:hAnsiTheme="minorHAnsi" w:cstheme="minorBidi"/>
          <w:b/>
          <w:noProof/>
          <w:color w:val="auto"/>
          <w:szCs w:val="24"/>
        </w:rPr>
      </w:pPr>
      <w:r>
        <w:fldChar w:fldCharType="begin"/>
      </w:r>
      <w:r>
        <w:instrText xml:space="preserve"> TOC \t "Heading 8" \c </w:instrText>
      </w:r>
      <w:r>
        <w:fldChar w:fldCharType="separate"/>
      </w:r>
    </w:p>
    <w:p w14:paraId="5C9331DC" w14:textId="244BBA15" w:rsidR="00DB463E" w:rsidRPr="002C5909" w:rsidRDefault="00796E23" w:rsidP="00D43811">
      <w:pPr>
        <w:pStyle w:val="Heading1"/>
      </w:pPr>
      <w:r>
        <w:rPr>
          <w:rFonts w:eastAsia="Cambria"/>
          <w:bCs w:val="0"/>
          <w:iCs/>
          <w:color w:val="000000" w:themeColor="text1"/>
          <w:sz w:val="24"/>
          <w:szCs w:val="20"/>
        </w:rPr>
        <w:fldChar w:fldCharType="end"/>
      </w:r>
      <w:bookmarkStart w:id="15" w:name="_Toc52545330"/>
      <w:r w:rsidR="00DB463E" w:rsidRPr="002C5909">
        <w:t>List of Symbols</w:t>
      </w:r>
      <w:bookmarkEnd w:id="12"/>
      <w:bookmarkEnd w:id="13"/>
      <w:bookmarkEnd w:id="15"/>
    </w:p>
    <w:p w14:paraId="15ECB7DD" w14:textId="77777777" w:rsidR="00DB463E" w:rsidRPr="002C5909" w:rsidRDefault="00DB463E" w:rsidP="002C5909"/>
    <w:p w14:paraId="6388A1F1" w14:textId="086AA893" w:rsidR="002C5909" w:rsidRPr="002C5909" w:rsidRDefault="002C5909" w:rsidP="002C5909">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2C5909">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2C5909">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2C5909">
      <w:pPr>
        <w:spacing w:line="240" w:lineRule="auto"/>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2C5909">
      <w:pPr>
        <w:rPr>
          <w:rFonts w:cs="Times New Roman"/>
          <w:color w:val="000000" w:themeColor="text1"/>
        </w:rPr>
      </w:pPr>
      <w:r w:rsidRPr="002C5909">
        <w:rPr>
          <w:rFonts w:cs="Times New Roman"/>
          <w:color w:val="000000" w:themeColor="text1"/>
        </w:rPr>
        <w:br w:type="page"/>
      </w:r>
    </w:p>
    <w:p w14:paraId="41340C53" w14:textId="7DE53D2C" w:rsidR="00EB46DF" w:rsidRDefault="00EB46DF" w:rsidP="00EB46DF">
      <w:pPr>
        <w:pStyle w:val="Heading1"/>
      </w:pPr>
      <w:bookmarkStart w:id="16" w:name="_Toc52545331"/>
      <w:r w:rsidRPr="00987FD4">
        <w:t>List of Abbreviations</w:t>
      </w:r>
      <w:bookmarkEnd w:id="16"/>
    </w:p>
    <w:p w14:paraId="58C6CFCA" w14:textId="77777777" w:rsidR="00A0573F" w:rsidRPr="00A0573F" w:rsidRDefault="00A0573F" w:rsidP="00A0573F"/>
    <w:p w14:paraId="62C1F0F2" w14:textId="06FBE288" w:rsidR="008F3081" w:rsidRDefault="008F3081" w:rsidP="00EB46DF">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EB46DF">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EB46DF">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EB46DF">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EB46DF">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EB46DF">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EB46DF">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EB46DF">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EB46DF">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EB46DF">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EB46DF">
      <w:pPr>
        <w:rPr>
          <w:rFonts w:cs="Times New Roman"/>
        </w:rPr>
      </w:pPr>
      <w:r>
        <w:rPr>
          <w:rFonts w:cs="Times New Roman"/>
        </w:rPr>
        <w:t>NSoG</w:t>
      </w:r>
      <w:r>
        <w:rPr>
          <w:rFonts w:cs="Times New Roman"/>
        </w:rPr>
        <w:tab/>
      </w:r>
      <w:r>
        <w:rPr>
          <w:rFonts w:cs="Times New Roman"/>
        </w:rPr>
        <w:tab/>
      </w:r>
      <w:r>
        <w:rPr>
          <w:rFonts w:cs="Times New Roman"/>
        </w:rPr>
        <w:tab/>
        <w:t>Northern Strait of Georgia</w:t>
      </w:r>
    </w:p>
    <w:p w14:paraId="11CE3DC0" w14:textId="2A85876D" w:rsidR="00171827" w:rsidRDefault="00171827" w:rsidP="00EB46DF">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EB46DF">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EB46DF">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EB46DF">
      <w:pPr>
        <w:rPr>
          <w:rFonts w:cs="Times New Roman"/>
        </w:rPr>
      </w:pPr>
      <w:r>
        <w:rPr>
          <w:rFonts w:cs="Times New Roman"/>
        </w:rPr>
        <w:t xml:space="preserve">SoG </w:t>
      </w:r>
      <w:r>
        <w:rPr>
          <w:rFonts w:cs="Times New Roman"/>
        </w:rPr>
        <w:tab/>
      </w:r>
      <w:r>
        <w:rPr>
          <w:rFonts w:cs="Times New Roman"/>
        </w:rPr>
        <w:tab/>
      </w:r>
      <w:r>
        <w:rPr>
          <w:rFonts w:cs="Times New Roman"/>
        </w:rPr>
        <w:tab/>
        <w:t>Strait of Georgia</w:t>
      </w:r>
    </w:p>
    <w:p w14:paraId="3B8C0174" w14:textId="0C330108" w:rsidR="002C5909" w:rsidRPr="00EB46DF" w:rsidRDefault="002C5909" w:rsidP="00EB46DF">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EB46DF">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6E5C3D0" w14:textId="108CF1B2" w:rsidR="00EB46DF" w:rsidRPr="00EB46DF" w:rsidRDefault="00EB46DF">
      <w:pPr>
        <w:rPr>
          <w:rFonts w:cs="Times New Roman"/>
        </w:rPr>
      </w:pPr>
      <w:r w:rsidRPr="00EB46DF">
        <w:rPr>
          <w:rFonts w:cs="Times New Roman"/>
        </w:rPr>
        <w:br w:type="page"/>
      </w:r>
    </w:p>
    <w:p w14:paraId="047ACA47" w14:textId="03073C9D" w:rsidR="00EB46DF" w:rsidRPr="00987FD4" w:rsidRDefault="00EB46DF" w:rsidP="00EB46DF">
      <w:pPr>
        <w:pStyle w:val="Heading1"/>
      </w:pPr>
      <w:bookmarkStart w:id="17" w:name="_Toc153357232"/>
      <w:bookmarkStart w:id="18" w:name="_Toc157169040"/>
      <w:bookmarkStart w:id="19" w:name="_Toc52545332"/>
      <w:r w:rsidRPr="00987FD4">
        <w:t>Glossary</w:t>
      </w:r>
      <w:bookmarkEnd w:id="17"/>
      <w:bookmarkEnd w:id="18"/>
      <w:bookmarkEnd w:id="19"/>
    </w:p>
    <w:p w14:paraId="75AEC99A" w14:textId="43F2A475" w:rsidR="00EB46DF" w:rsidRDefault="00EB46DF" w:rsidP="00EB46DF">
      <w:pPr>
        <w:rPr>
          <w:rFonts w:cs="Times New Roman"/>
        </w:rPr>
      </w:pPr>
    </w:p>
    <w:p w14:paraId="7CB5EFD8" w14:textId="6ABF321E" w:rsidR="007A02D2" w:rsidRPr="00EB46DF" w:rsidRDefault="00171827" w:rsidP="00EB46DF">
      <w:pPr>
        <w:rPr>
          <w:rFonts w:cs="Times New Roman"/>
        </w:rPr>
      </w:pPr>
      <w:r>
        <w:rPr>
          <w:rFonts w:cs="Times New Roman"/>
        </w:rPr>
        <w:t xml:space="preserve">Littoral </w:t>
      </w:r>
      <w:r>
        <w:rPr>
          <w:rFonts w:cs="Times New Roman"/>
        </w:rPr>
        <w:tab/>
      </w:r>
      <w:r>
        <w:rPr>
          <w:rFonts w:cs="Times New Roman"/>
        </w:rPr>
        <w:tab/>
      </w:r>
      <w:r>
        <w:rPr>
          <w:rFonts w:cs="Times New Roman"/>
        </w:rPr>
        <w:tab/>
        <w:t>Nearshore</w:t>
      </w:r>
    </w:p>
    <w:p w14:paraId="0A20EB45" w14:textId="0A4EDB86" w:rsidR="00EB46DF" w:rsidRPr="00EB46DF" w:rsidRDefault="00EB46DF">
      <w:pPr>
        <w:rPr>
          <w:rFonts w:cs="Times New Roman"/>
        </w:rPr>
      </w:pPr>
      <w:r w:rsidRPr="00EB46DF">
        <w:rPr>
          <w:rFonts w:cs="Times New Roman"/>
        </w:rPr>
        <w:br w:type="page"/>
      </w:r>
    </w:p>
    <w:p w14:paraId="595CE200" w14:textId="61137B12" w:rsidR="00EB46DF" w:rsidRPr="001612F9" w:rsidRDefault="00EB46DF" w:rsidP="00EB46DF">
      <w:pPr>
        <w:pStyle w:val="Heading1"/>
      </w:pPr>
      <w:bookmarkStart w:id="20" w:name="_Toc153357233"/>
      <w:bookmarkStart w:id="21" w:name="_Toc157169041"/>
      <w:bookmarkStart w:id="22" w:name="_Toc52545333"/>
      <w:r w:rsidRPr="001612F9">
        <w:t>Acknowledgements</w:t>
      </w:r>
      <w:bookmarkEnd w:id="20"/>
      <w:bookmarkEnd w:id="21"/>
      <w:bookmarkEnd w:id="22"/>
    </w:p>
    <w:p w14:paraId="5B56F722" w14:textId="77777777" w:rsidR="00EB46DF" w:rsidRPr="00EB46DF" w:rsidRDefault="00EB46DF" w:rsidP="00EB46DF">
      <w:pPr>
        <w:rPr>
          <w:rFonts w:cs="Times New Roman"/>
        </w:rPr>
      </w:pPr>
    </w:p>
    <w:p w14:paraId="246EB9F9" w14:textId="708B5E76" w:rsidR="00702E99" w:rsidRDefault="003B545F" w:rsidP="00EB46DF">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EB46DF">
      <w:pPr>
        <w:rPr>
          <w:rFonts w:cs="Times New Roman"/>
        </w:rPr>
      </w:pPr>
    </w:p>
    <w:p w14:paraId="0E485F1A" w14:textId="55EBC372" w:rsidR="00EB46DF" w:rsidRPr="00EB46DF" w:rsidRDefault="00EB46DF" w:rsidP="00EB46DF">
      <w:pPr>
        <w:rPr>
          <w:rFonts w:cs="Times New Roman"/>
        </w:rPr>
      </w:pPr>
      <w:r w:rsidRPr="00EB46DF">
        <w:rPr>
          <w:rFonts w:cs="Times New Roman"/>
        </w:rPr>
        <w:br w:type="page"/>
      </w:r>
    </w:p>
    <w:p w14:paraId="2118989B" w14:textId="18935FB4" w:rsidR="00EB46DF" w:rsidRPr="009D2E09" w:rsidRDefault="00EB46DF" w:rsidP="00EB46DF">
      <w:pPr>
        <w:pStyle w:val="Heading1"/>
        <w:rPr>
          <w:color w:val="000000" w:themeColor="text1"/>
        </w:rPr>
      </w:pPr>
      <w:bookmarkStart w:id="23" w:name="_Toc153357234"/>
      <w:bookmarkStart w:id="24" w:name="_Toc157169042"/>
      <w:bookmarkStart w:id="25" w:name="_Toc52545334"/>
      <w:r w:rsidRPr="009D2E09">
        <w:rPr>
          <w:color w:val="000000" w:themeColor="text1"/>
        </w:rPr>
        <w:t>Dedication</w:t>
      </w:r>
      <w:bookmarkEnd w:id="23"/>
      <w:bookmarkEnd w:id="24"/>
      <w:bookmarkEnd w:id="25"/>
    </w:p>
    <w:p w14:paraId="460BB2C9" w14:textId="77777777" w:rsidR="00AE6581" w:rsidRDefault="00AE6581" w:rsidP="00EB46DF">
      <w:pPr>
        <w:rPr>
          <w:rFonts w:cs="Times New Roman"/>
        </w:rPr>
      </w:pPr>
    </w:p>
    <w:p w14:paraId="0771A25D" w14:textId="56D99747" w:rsidR="00796E23" w:rsidRDefault="00796E23" w:rsidP="00EB46DF">
      <w:pPr>
        <w:rPr>
          <w:rFonts w:cs="Times New Roman"/>
        </w:rPr>
      </w:pPr>
    </w:p>
    <w:p w14:paraId="748D5BC7" w14:textId="77777777" w:rsidR="00796E23" w:rsidRPr="00EB46DF" w:rsidRDefault="00796E23" w:rsidP="00EB46DF">
      <w:pPr>
        <w:rPr>
          <w:rFonts w:cs="Times New Roman"/>
        </w:rPr>
      </w:pPr>
    </w:p>
    <w:p w14:paraId="4A14CAB5" w14:textId="7D5A8F09" w:rsidR="00796E23" w:rsidRDefault="009D2E09" w:rsidP="009D2E09">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Pr="009D2E09">
        <w:rPr>
          <w:rFonts w:cs="Times New Roman"/>
          <w:i/>
          <w:iCs/>
          <w:sz w:val="28"/>
          <w:szCs w:val="28"/>
        </w:rPr>
        <w:t xml:space="preserve"> </w:t>
      </w:r>
      <w:r>
        <w:rPr>
          <w:rFonts w:cs="Times New Roman"/>
          <w:i/>
          <w:iCs/>
          <w:sz w:val="28"/>
          <w:szCs w:val="28"/>
        </w:rPr>
        <w:t>S</w:t>
      </w:r>
      <w:r w:rsidR="007F12C8">
        <w:rPr>
          <w:rFonts w:cs="Times New Roman"/>
          <w:i/>
          <w:iCs/>
          <w:sz w:val="28"/>
          <w:szCs w:val="28"/>
        </w:rPr>
        <w:t>aa’</w:t>
      </w:r>
      <w:r w:rsidRPr="009D2E09">
        <w:rPr>
          <w:rFonts w:cs="Times New Roman"/>
          <w:i/>
          <w:iCs/>
          <w:sz w:val="28"/>
          <w:szCs w:val="28"/>
        </w:rPr>
        <w:t>laana</w:t>
      </w:r>
      <w:r w:rsidR="007F12C8">
        <w:rPr>
          <w:rFonts w:cs="Times New Roman"/>
          <w:i/>
          <w:iCs/>
          <w:sz w:val="28"/>
          <w:szCs w:val="28"/>
        </w:rPr>
        <w:t>a –</w:t>
      </w:r>
    </w:p>
    <w:p w14:paraId="5CE2CF0D" w14:textId="47C73DFE" w:rsidR="00796E23" w:rsidRPr="00DE200A" w:rsidRDefault="007F12C8" w:rsidP="00DE200A">
      <w:pPr>
        <w:jc w:val="center"/>
        <w:rPr>
          <w:rFonts w:cs="Times New Roman"/>
          <w:i/>
          <w:iCs/>
          <w:sz w:val="28"/>
          <w:szCs w:val="28"/>
        </w:rPr>
      </w:pPr>
      <w:r w:rsidRPr="007F12C8">
        <w:rPr>
          <w:rFonts w:cs="Times New Roman"/>
          <w:i/>
          <w:iCs/>
          <w:sz w:val="28"/>
          <w:szCs w:val="28"/>
        </w:rPr>
        <w:t>Haw’aa dalang ‘waadluwaan ahl kil ‘laagang</w:t>
      </w:r>
    </w:p>
    <w:p w14:paraId="31B1AE33" w14:textId="77777777" w:rsidR="00796E23" w:rsidRDefault="00796E23" w:rsidP="009D2E09">
      <w:pPr>
        <w:jc w:val="center"/>
        <w:rPr>
          <w:noProof/>
        </w:rPr>
      </w:pPr>
    </w:p>
    <w:p w14:paraId="05A823E8" w14:textId="1E76417E" w:rsidR="00796E23" w:rsidRDefault="00796E23" w:rsidP="009D2E09">
      <w:pPr>
        <w:jc w:val="center"/>
        <w:rPr>
          <w:noProof/>
        </w:rPr>
      </w:pPr>
    </w:p>
    <w:p w14:paraId="39BB39D1" w14:textId="5EA5E5DC" w:rsidR="00796E23" w:rsidRDefault="00796E23" w:rsidP="009D2E09">
      <w:pPr>
        <w:jc w:val="center"/>
        <w:rPr>
          <w:noProof/>
        </w:rPr>
      </w:pPr>
    </w:p>
    <w:p w14:paraId="5C1ECE3A" w14:textId="30BFEA35" w:rsidR="00796E23" w:rsidRDefault="00796E23" w:rsidP="00796E23">
      <w:pPr>
        <w:spacing w:line="240" w:lineRule="auto"/>
        <w:jc w:val="center"/>
        <w:rPr>
          <w:noProof/>
        </w:rPr>
      </w:pPr>
      <w:r w:rsidRPr="00796E23">
        <w:rPr>
          <w:noProof/>
        </w:rPr>
        <w:drawing>
          <wp:inline distT="0" distB="0" distL="0" distR="0" wp14:anchorId="2A393541" wp14:editId="050ABAAC">
            <wp:extent cx="5943600" cy="1944370"/>
            <wp:effectExtent l="0" t="0" r="0" b="0"/>
            <wp:docPr id="6"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5875C8EA" w14:textId="12E66D7D" w:rsidR="00AC286C" w:rsidRPr="009D2E09" w:rsidRDefault="00796E23" w:rsidP="009D2E09">
      <w:pPr>
        <w:jc w:val="center"/>
        <w:rPr>
          <w:rFonts w:cs="Times New Roman"/>
          <w:i/>
          <w:iCs/>
          <w:sz w:val="28"/>
          <w:szCs w:val="28"/>
        </w:rPr>
      </w:pPr>
      <w:r w:rsidRPr="00796E23">
        <w:rPr>
          <w:rFonts w:cs="Times New Roman"/>
          <w:i/>
          <w:iCs/>
          <w:noProof/>
          <w:sz w:val="28"/>
          <w:szCs w:val="28"/>
        </w:rPr>
        <w:drawing>
          <wp:inline distT="0" distB="0" distL="0" distR="0" wp14:anchorId="6F1F9E42" wp14:editId="1FA12BFF">
            <wp:extent cx="5943600" cy="1944370"/>
            <wp:effectExtent l="0" t="0" r="0" b="0"/>
            <wp:docPr id="4" name="Picture 4" descr="A picture containing shirt, young&#10;&#10;Description automatically generated">
              <a:extLst xmlns:a="http://schemas.openxmlformats.org/drawingml/2006/main">
                <a:ext uri="{FF2B5EF4-FFF2-40B4-BE49-F238E27FC236}">
                  <a16:creationId xmlns:a16="http://schemas.microsoft.com/office/drawing/2014/main" id="{784ED0E2-64B3-D24C-B917-FDC28445D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hirt, young&#10;&#10;Description automatically generated">
                      <a:extLst>
                        <a:ext uri="{FF2B5EF4-FFF2-40B4-BE49-F238E27FC236}">
                          <a16:creationId xmlns:a16="http://schemas.microsoft.com/office/drawing/2014/main" id="{784ED0E2-64B3-D24C-B917-FDC28445D999}"/>
                        </a:ext>
                      </a:extLst>
                    </pic:cNvPr>
                    <pic:cNvPicPr>
                      <a:picLocks noChangeAspect="1"/>
                    </pic:cNvPicPr>
                  </pic:nvPicPr>
                  <pic:blipFill>
                    <a:blip r:embed="rId9">
                      <a:alphaModFix/>
                    </a:blip>
                    <a:stretch>
                      <a:fillRect/>
                    </a:stretch>
                  </pic:blipFill>
                  <pic:spPr>
                    <a:xfrm>
                      <a:off x="0" y="0"/>
                      <a:ext cx="5943600" cy="1944370"/>
                    </a:xfrm>
                    <a:prstGeom prst="rect">
                      <a:avLst/>
                    </a:prstGeom>
                  </pic:spPr>
                </pic:pic>
              </a:graphicData>
            </a:graphic>
          </wp:inline>
        </w:drawing>
      </w:r>
    </w:p>
    <w:p w14:paraId="38652CA9" w14:textId="7E7A8EA0" w:rsidR="00AC286C" w:rsidRPr="003B545F" w:rsidRDefault="00796E23" w:rsidP="00B62F8D">
      <w:pPr>
        <w:pStyle w:val="Heading8"/>
      </w:pPr>
      <w:bookmarkStart w:id="26" w:name="_Toc46480218"/>
      <w:bookmarkStart w:id="27" w:name="_Toc52016119"/>
      <w:r>
        <w:t>Illustration 1: (</w:t>
      </w:r>
      <w:r w:rsidRPr="0024436B">
        <w:rPr>
          <w:highlight w:val="yellow"/>
        </w:rPr>
        <w:t>Placeholder</w:t>
      </w:r>
      <w:r>
        <w:t xml:space="preserve">) Haida pink </w:t>
      </w:r>
      <w:r w:rsidRPr="00B62F8D">
        <w:rPr>
          <w:color w:val="000000" w:themeColor="text1"/>
        </w:rPr>
        <w:t>and chum salmon by</w:t>
      </w:r>
      <w:r w:rsidR="00B62F8D" w:rsidRPr="00B62F8D">
        <w:rPr>
          <w:color w:val="000000" w:themeColor="text1"/>
        </w:rPr>
        <w:t xml:space="preserve"> </w:t>
      </w:r>
      <w:r w:rsidR="00B62F8D" w:rsidRPr="00B62F8D">
        <w:rPr>
          <w:color w:val="000000" w:themeColor="text1"/>
          <w:shd w:val="clear" w:color="auto" w:fill="FAFAFA"/>
        </w:rPr>
        <w:t>SGidGang.Xaal</w:t>
      </w:r>
      <w:r w:rsidR="003B545F">
        <w:t xml:space="preserve"> </w:t>
      </w:r>
      <w:r w:rsidRPr="00B62F8D">
        <w:rPr>
          <w:i/>
          <w:iCs w:val="0"/>
        </w:rPr>
        <w:t>Shoshannah Greene</w:t>
      </w:r>
      <w:r>
        <w:t>.</w:t>
      </w:r>
      <w:bookmarkEnd w:id="26"/>
      <w:bookmarkEnd w:id="27"/>
    </w:p>
    <w:p w14:paraId="50B5CFFE" w14:textId="77777777" w:rsidR="00194981" w:rsidRPr="00EB46DF" w:rsidRDefault="00194981" w:rsidP="00DB463E">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7720AD">
      <w:pPr>
        <w:pStyle w:val="Heading2"/>
      </w:pPr>
      <w:bookmarkStart w:id="28" w:name="_Toc52545335"/>
      <w:r>
        <w:t>Introduction</w:t>
      </w:r>
      <w:bookmarkEnd w:id="28"/>
    </w:p>
    <w:p w14:paraId="089ED9F2" w14:textId="77777777" w:rsidR="009F6DC3" w:rsidRPr="009F6DC3" w:rsidRDefault="009F6DC3" w:rsidP="009F6DC3"/>
    <w:p w14:paraId="4F6AD082" w14:textId="6B0A9032" w:rsidR="007720AD" w:rsidRDefault="00FA03B1" w:rsidP="009F6DC3">
      <w:pPr>
        <w:pStyle w:val="Heading3"/>
      </w:pPr>
      <w:r>
        <w:t xml:space="preserve"> </w:t>
      </w:r>
      <w:bookmarkStart w:id="29" w:name="_Toc52545336"/>
      <w:r w:rsidR="009F6DC3">
        <w:t>Historical salmon coexistence</w:t>
      </w:r>
      <w:bookmarkEnd w:id="29"/>
    </w:p>
    <w:p w14:paraId="6D00FD04" w14:textId="59F78640" w:rsidR="0055436C" w:rsidRDefault="0055436C" w:rsidP="009F6DC3"/>
    <w:p w14:paraId="78A31FA9" w14:textId="17985734" w:rsidR="00AF48E0" w:rsidRDefault="0055436C" w:rsidP="009F6DC3">
      <w:r>
        <w:tab/>
      </w:r>
      <w:r w:rsidR="00AF48E0">
        <w:t xml:space="preserve">Since time immemorial, humans have coexisted with Pacific salmon (Oncorhynchus spp.), with archaeological evidence dating back over 10,000 years </w:t>
      </w:r>
      <w:r w:rsidR="0046236D">
        <w:t>for</w:t>
      </w:r>
      <w:r w:rsidR="00AF48E0">
        <w:t xml:space="preserve"> anadromous salmon use. Both salmon and humans existed in areas of glacial refugia during the last major ice age, co-evolving and adapting into the expanse of complex river and lake systems of the modern age. Therefore, salmon stocks have evolved to their unique environments over thousands of years and humans played a role in shaping that evolution and understood the cyclical patterns of salmon. However, in the past couple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46236D">
        <w:t>. Therefore, understanding the survival of salmon is more complex than ever in the face of climate change and threatened stocks, and deep knowledge is crucial to improve salmon management.</w:t>
      </w:r>
    </w:p>
    <w:p w14:paraId="0B2F45EC" w14:textId="77777777" w:rsidR="00571ABD" w:rsidRPr="009F6DC3" w:rsidRDefault="00571ABD" w:rsidP="009F6DC3"/>
    <w:p w14:paraId="3E7BB2F5" w14:textId="65D11262" w:rsidR="009F6DC3" w:rsidRDefault="009F6DC3" w:rsidP="009F6DC3">
      <w:pPr>
        <w:pStyle w:val="Heading3"/>
      </w:pPr>
      <w:bookmarkStart w:id="30" w:name="_Toc52545337"/>
      <w:r>
        <w:t>Salmon species life history</w:t>
      </w:r>
      <w:bookmarkEnd w:id="30"/>
    </w:p>
    <w:p w14:paraId="47167EBA" w14:textId="5FB4EF73" w:rsidR="009F6DC3" w:rsidRPr="009F6DC3" w:rsidRDefault="009F6DC3" w:rsidP="009F6DC3">
      <w:r>
        <w:tab/>
        <w:t>…</w:t>
      </w:r>
    </w:p>
    <w:p w14:paraId="19667227" w14:textId="1A61A56D" w:rsidR="009F6DC3" w:rsidRDefault="009F6DC3" w:rsidP="009F6DC3">
      <w:pPr>
        <w:pStyle w:val="Heading3"/>
      </w:pPr>
      <w:r>
        <w:tab/>
      </w:r>
      <w:bookmarkStart w:id="31" w:name="_Toc52545338"/>
      <w:r>
        <w:t>Current state of salmon stocks</w:t>
      </w:r>
      <w:bookmarkEnd w:id="31"/>
    </w:p>
    <w:p w14:paraId="5939849F" w14:textId="24560452" w:rsidR="009F6DC3" w:rsidRPr="009F6DC3" w:rsidRDefault="009F6DC3" w:rsidP="009F6DC3">
      <w:r>
        <w:tab/>
        <w:t>…</w:t>
      </w:r>
    </w:p>
    <w:p w14:paraId="6895342E" w14:textId="4DE3CDB2" w:rsidR="009F6DC3" w:rsidRDefault="009F6DC3" w:rsidP="009F6DC3">
      <w:pPr>
        <w:pStyle w:val="Heading3"/>
      </w:pPr>
      <w:r>
        <w:tab/>
      </w:r>
      <w:bookmarkStart w:id="32" w:name="_Toc52545339"/>
      <w:r>
        <w:t xml:space="preserve">Salmon </w:t>
      </w:r>
      <w:r w:rsidR="00F522E9">
        <w:t>early marine migration</w:t>
      </w:r>
      <w:bookmarkEnd w:id="32"/>
    </w:p>
    <w:p w14:paraId="5C01BCEF" w14:textId="3FB9F916" w:rsidR="009F6DC3" w:rsidRPr="009F6DC3" w:rsidRDefault="009F6DC3" w:rsidP="009F6DC3">
      <w:r>
        <w:tab/>
        <w:t>…</w:t>
      </w:r>
    </w:p>
    <w:p w14:paraId="798EA66A" w14:textId="53A9446A" w:rsidR="009F6DC3" w:rsidRDefault="009F6DC3" w:rsidP="009F6DC3">
      <w:pPr>
        <w:pStyle w:val="Heading3"/>
      </w:pPr>
      <w:r>
        <w:tab/>
      </w:r>
      <w:bookmarkStart w:id="33" w:name="_Toc52545340"/>
      <w:r>
        <w:t xml:space="preserve">Pink and chum salmon </w:t>
      </w:r>
      <w:r w:rsidR="001965D6">
        <w:t>feeding</w:t>
      </w:r>
      <w:r>
        <w:t xml:space="preserve"> and competition</w:t>
      </w:r>
      <w:bookmarkEnd w:id="33"/>
    </w:p>
    <w:p w14:paraId="5FE13201" w14:textId="12A61B11" w:rsidR="007720AD" w:rsidRPr="009F6DC3" w:rsidRDefault="009F6DC3" w:rsidP="009F6DC3">
      <w:r>
        <w:tab/>
        <w:t>…</w:t>
      </w:r>
      <w:r w:rsidR="007720AD">
        <w:rPr>
          <w:b/>
          <w:bCs/>
        </w:rPr>
        <w:br w:type="page"/>
      </w:r>
    </w:p>
    <w:p w14:paraId="6A0E4AB1" w14:textId="23CEAC4E" w:rsidR="00372150" w:rsidRPr="00EB46DF" w:rsidRDefault="000B7AAD" w:rsidP="007720AD">
      <w:pPr>
        <w:pStyle w:val="Heading2"/>
      </w:pPr>
      <w:bookmarkStart w:id="34" w:name="_Toc52545341"/>
      <w:r w:rsidRPr="00EB46DF">
        <w:t xml:space="preserve">Juvenile pink and chum salmon divide prey resources in response to </w:t>
      </w:r>
      <w:r w:rsidR="001A0DC9">
        <w:t>poor</w:t>
      </w:r>
      <w:r w:rsidRPr="00EB46DF">
        <w:t xml:space="preserve"> foraging</w:t>
      </w:r>
      <w:r w:rsidR="001A0DC9">
        <w:t xml:space="preserve"> conditions</w:t>
      </w:r>
      <w:bookmarkEnd w:id="34"/>
    </w:p>
    <w:p w14:paraId="41545506" w14:textId="77777777" w:rsidR="00372150" w:rsidRPr="00EB46DF" w:rsidRDefault="00372150" w:rsidP="00266C78">
      <w:pPr>
        <w:rPr>
          <w:rFonts w:eastAsia="Times New Roman" w:cs="Times New Roman"/>
        </w:rPr>
      </w:pPr>
    </w:p>
    <w:p w14:paraId="5B4E9029" w14:textId="756D1777" w:rsidR="00372150" w:rsidRDefault="00372150" w:rsidP="007720AD">
      <w:pPr>
        <w:pStyle w:val="Heading3"/>
      </w:pPr>
      <w:bookmarkStart w:id="35" w:name="_Toc52545342"/>
      <w:r w:rsidRPr="00EB46DF">
        <w:t>Introduction</w:t>
      </w:r>
      <w:bookmarkEnd w:id="35"/>
    </w:p>
    <w:p w14:paraId="752A37DA" w14:textId="77777777" w:rsidR="006138DB" w:rsidRPr="006138DB" w:rsidRDefault="006138DB" w:rsidP="006138DB"/>
    <w:p w14:paraId="6FFD4B95" w14:textId="02ECA6F8" w:rsidR="00372150" w:rsidRPr="00EB46DF" w:rsidRDefault="006138DB" w:rsidP="00266C78">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254C3B36" w:rsidR="00BE1091" w:rsidRPr="00EB46DF" w:rsidRDefault="00DF7973" w:rsidP="00266C78">
      <w:pPr>
        <w:rPr>
          <w:rFonts w:eastAsia="Times New Roman" w:cs="Times New Roman"/>
          <w:color w:val="000000"/>
        </w:rPr>
      </w:pP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O. gorbuscha</w:t>
      </w:r>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also been 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266C78">
      <w:pPr>
        <w:rPr>
          <w:rFonts w:eastAsia="Times New Roman" w:cs="Times New Roman"/>
          <w:color w:val="000000"/>
        </w:rPr>
      </w:pPr>
    </w:p>
    <w:p w14:paraId="16117CC2" w14:textId="1F0C9E06" w:rsidR="000D2776" w:rsidRPr="00EB46DF" w:rsidRDefault="00EE0173"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266C78">
      <w:pPr>
        <w:rPr>
          <w:rFonts w:eastAsia="Times New Roman" w:cs="Times New Roman"/>
          <w:color w:val="000000"/>
        </w:rPr>
      </w:pPr>
    </w:p>
    <w:p w14:paraId="54C362BB" w14:textId="06EBB5C7" w:rsidR="00580FEA" w:rsidRPr="00EB46DF" w:rsidRDefault="000D2776" w:rsidP="00266C78">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266C78">
      <w:pPr>
        <w:rPr>
          <w:rFonts w:eastAsia="Times New Roman" w:cs="Times New Roman"/>
          <w:color w:val="000000"/>
        </w:rPr>
      </w:pPr>
    </w:p>
    <w:p w14:paraId="5D905EAF" w14:textId="6DB27BC5" w:rsidR="00CA6BD3" w:rsidRPr="00EB46DF" w:rsidRDefault="000B18FB" w:rsidP="00266C78">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I.","non-dropping-particle":"","parse-names":false,"suffix":""}],"id":"ITEM-2","issued":{"date-parts":[["1969"]]},"page":"2219-2223","title":"Stomach Contents of Juvenile Pacific Salmon in Chatham Sound and Adjacent Waters","type":"article-journal","volume":"26"},"uris":["http://www.mendeley.com/documents/?uuid=92667dbc-fcaf-4063-a351-501f2aafeed8"]}],"mendeley":{"formattedCitation":"(Manzer, 1969; Perry et al., 1996)","plainTextFormattedCitation":"(Manzer, 1969; Perry et al., 1996)","previouslyFormattedCitation":"(Manzer, 1969; Perry et al., 1996)"},"properties":{"noteIndex":0},"schema":"https://github.com/citation-style-language/schema/raw/master/csl-citation.json"}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commentRangeStart w:id="36"/>
      <w:r w:rsidR="00AC0522" w:rsidRPr="00EB46DF">
        <w:rPr>
          <w:rFonts w:eastAsia="Times New Roman" w:cs="Times New Roman"/>
          <w:color w:val="000000"/>
        </w:rPr>
        <w:t>but</w:t>
      </w:r>
      <w:commentRangeEnd w:id="36"/>
      <w:r w:rsidR="00AC0522">
        <w:rPr>
          <w:rStyle w:val="CommentReference"/>
        </w:rPr>
        <w:commentReference w:id="36"/>
      </w:r>
      <w:r w:rsidR="00AC0522" w:rsidRPr="00EB46DF">
        <w:rPr>
          <w:rFonts w:eastAsia="Times New Roman" w:cs="Times New Roman"/>
          <w:color w:val="000000"/>
        </w:rPr>
        <w:t xml:space="preserve">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B64F00">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ins w:id="37" w:author="Vanessa Zahner" w:date="2020-09-27T12:31:00Z">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ins>
      <w:ins w:id="38" w:author="Vanessa Zahner" w:date="2020-09-27T12:50:00Z">
        <w:r w:rsidR="00456F19">
          <w:rPr>
            <w:rFonts w:eastAsia="Times New Roman" w:cs="Times New Roman"/>
            <w:color w:val="000000"/>
          </w:rPr>
          <w:t xml:space="preserve">stomach </w:t>
        </w:r>
        <w:r w:rsidR="00456F19" w:rsidRPr="00C538A9">
          <w:rPr>
            <w:rFonts w:eastAsia="Times New Roman" w:cs="Times New Roman"/>
            <w:color w:val="000000"/>
          </w:rPr>
          <w:t>analysis</w:t>
        </w:r>
      </w:ins>
      <w:ins w:id="39" w:author="Vanessa Zahner" w:date="2020-09-27T12:31:00Z">
        <w:r w:rsidR="00C538A9">
          <w:rPr>
            <w:rFonts w:eastAsia="Times New Roman" w:cs="Times New Roman"/>
            <w:color w:val="000000"/>
          </w:rPr>
          <w:t xml:space="preserve"> is a more refined snapshot that can reflect the nuances of specific zooplankton prey.</w:t>
        </w:r>
      </w:ins>
    </w:p>
    <w:p w14:paraId="60D813FA" w14:textId="5C833DF4" w:rsidR="008E06FB" w:rsidRPr="00EB46DF" w:rsidRDefault="008E06FB" w:rsidP="00266C78">
      <w:pPr>
        <w:rPr>
          <w:rFonts w:eastAsia="Times New Roman" w:cs="Times New Roman"/>
          <w:color w:val="000000"/>
        </w:rPr>
      </w:pPr>
    </w:p>
    <w:p w14:paraId="1733A2C8" w14:textId="05673900" w:rsidR="007C1E89" w:rsidRPr="00EB46DF" w:rsidRDefault="008E06FB" w:rsidP="00150C0A">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considered the 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776754" w:rsidRPr="00EB46DF">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commentRangeStart w:id="40"/>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commentRangeEnd w:id="40"/>
      <w:r w:rsidR="00150C0A">
        <w:rPr>
          <w:rStyle w:val="CommentReference"/>
        </w:rPr>
        <w:commentReference w:id="40"/>
      </w:r>
      <w:r w:rsidR="00D944B4">
        <w:rPr>
          <w:rFonts w:eastAsia="Times New Roman" w:cs="Times New Roman"/>
          <w:color w:val="000000"/>
        </w:rPr>
        <w:t xml:space="preserve"> </w:t>
      </w:r>
      <w:ins w:id="41" w:author="Vanessa Zahner" w:date="2020-09-27T12:03:00Z">
        <w:r w:rsidR="00600EAF">
          <w:rPr>
            <w:rFonts w:eastAsia="Times New Roman" w:cs="Times New Roman"/>
            <w:color w:val="000000"/>
          </w:rPr>
          <w:t xml:space="preserve">Studies have shown climate forcing and prey availability to influence competition and trophic niches of juvenile pink and chum salmon, where in poorer feeding conditions salmon tend to have higher diet overlap and compete for the same pool of </w:t>
        </w:r>
      </w:ins>
      <w:ins w:id="42" w:author="Vanessa Zahner" w:date="2020-09-27T15:35:00Z">
        <w:r w:rsidR="00991F3B">
          <w:rPr>
            <w:rFonts w:eastAsia="Times New Roman" w:cs="Times New Roman"/>
            <w:color w:val="000000"/>
          </w:rPr>
          <w:t xml:space="preserve">resources </w:t>
        </w:r>
        <w:r w:rsidR="00991F3B">
          <w:rPr>
            <w:rFonts w:eastAsia="Times New Roman" w:cs="Times New Roman"/>
            <w:color w:val="000000"/>
          </w:rPr>
          <w:fldChar w:fldCharType="begin" w:fldLock="1"/>
        </w:r>
      </w:ins>
      <w:r w:rsidR="00991F3B">
        <w:rPr>
          <w:rFonts w:eastAsia="Times New Roman" w:cs="Times New Roman"/>
          <w:color w:val="000000"/>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ins w:id="43" w:author="Vanessa Zahner" w:date="2020-09-27T15:35:00Z">
        <w:r w:rsidR="00991F3B">
          <w:rPr>
            <w:rFonts w:eastAsia="Times New Roman" w:cs="Times New Roman"/>
            <w:color w:val="000000"/>
          </w:rPr>
          <w:fldChar w:fldCharType="end"/>
        </w:r>
        <w:r w:rsidR="00991F3B">
          <w:rPr>
            <w:rFonts w:eastAsia="Times New Roman" w:cs="Times New Roman"/>
            <w:color w:val="000000"/>
          </w:rPr>
          <w:t>.</w:t>
        </w:r>
      </w:ins>
    </w:p>
    <w:p w14:paraId="233AD0DF" w14:textId="0F07463D" w:rsidR="00CA6BD3" w:rsidRPr="00EB46DF" w:rsidRDefault="00CA6BD3" w:rsidP="00266C78">
      <w:pPr>
        <w:rPr>
          <w:rFonts w:eastAsia="Times New Roman" w:cs="Times New Roman"/>
          <w:color w:val="000000"/>
        </w:rPr>
      </w:pPr>
    </w:p>
    <w:p w14:paraId="5E714821" w14:textId="403997E1" w:rsidR="000D2776" w:rsidRPr="00EB46DF" w:rsidRDefault="00CB61B8" w:rsidP="00266C78">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 trends for pink and chum salmon have been shown in adults, research is limited for these foraging behaviours in outmigrating juveniles. </w:t>
      </w:r>
    </w:p>
    <w:p w14:paraId="3AE91519" w14:textId="77777777" w:rsidR="00CB61B8" w:rsidRPr="00EB46DF" w:rsidRDefault="00CB61B8" w:rsidP="00266C78">
      <w:pPr>
        <w:rPr>
          <w:rFonts w:eastAsia="Times New Roman" w:cs="Times New Roman"/>
          <w:color w:val="000000"/>
        </w:rPr>
      </w:pPr>
    </w:p>
    <w:p w14:paraId="1ADB2445" w14:textId="4927B56C" w:rsidR="000D2776" w:rsidRPr="00EB46DF" w:rsidRDefault="000D2776" w:rsidP="00266C78">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005FA" w:rsidRPr="00EB46DF">
        <w:rPr>
          <w:rFonts w:eastAsia="Times New Roman" w:cs="Times New Roman"/>
          <w:color w:val="000000"/>
        </w:rPr>
        <w:t xml:space="preserve">produced </w:t>
      </w:r>
      <w:r w:rsidRPr="00EB46DF">
        <w:rPr>
          <w:rFonts w:eastAsia="Times New Roman" w:cs="Times New Roman"/>
          <w:color w:val="000000"/>
        </w:rPr>
        <w:t>by bottom up effects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North of the Strait of Georgia</w:t>
      </w:r>
      <w:r w:rsidR="00B36CFE" w:rsidRPr="00EB46DF">
        <w:rPr>
          <w:rFonts w:eastAsia="Times New Roman" w:cs="Times New Roman"/>
          <w:color w:val="000000"/>
        </w:rPr>
        <w:t xml:space="preserve"> (SoG)</w:t>
      </w:r>
      <w:r w:rsidR="00ED6720" w:rsidRPr="00EB46DF">
        <w:rPr>
          <w:rFonts w:eastAsia="Times New Roman" w:cs="Times New Roman"/>
          <w:color w:val="000000"/>
        </w:rPr>
        <w:t xml:space="preserve">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Discovery Islands</w:t>
      </w:r>
      <w:r w:rsidR="00B36CFE" w:rsidRPr="00EB46DF">
        <w:rPr>
          <w:rFonts w:eastAsia="Times New Roman" w:cs="Times New Roman"/>
          <w:color w:val="000000"/>
        </w:rPr>
        <w:t xml:space="preserve"> (DI)</w:t>
      </w:r>
      <w:r w:rsidR="00ED6720" w:rsidRPr="00EB46DF">
        <w:rPr>
          <w:rFonts w:eastAsia="Times New Roman" w:cs="Times New Roman"/>
          <w:color w:val="000000"/>
        </w:rPr>
        <w:t xml:space="preserve"> and Johnstone Strait</w:t>
      </w:r>
      <w:r w:rsidR="00B36CFE" w:rsidRPr="00EB46DF">
        <w:rPr>
          <w:rFonts w:eastAsia="Times New Roman" w:cs="Times New Roman"/>
          <w:color w:val="000000"/>
        </w:rPr>
        <w:t xml:space="preserve"> (JS)</w:t>
      </w:r>
      <w:r w:rsidR="00ED6720" w:rsidRPr="00EB46DF">
        <w:rPr>
          <w:rFonts w:eastAsia="Times New Roman" w:cs="Times New Roman"/>
          <w:color w:val="000000"/>
        </w:rPr>
        <w:t xml:space="preserve">, </w:t>
      </w:r>
      <w:commentRangeStart w:id="44"/>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commentRangeEnd w:id="44"/>
      <w:r w:rsidR="00150C0A">
        <w:rPr>
          <w:rStyle w:val="CommentReference"/>
        </w:rPr>
        <w:commentReference w:id="44"/>
      </w:r>
      <w:r w:rsidR="00150C0A" w:rsidRPr="00EB46DF">
        <w:rPr>
          <w:rFonts w:eastAsia="Times New Roman" w:cs="Times New Roman"/>
          <w:color w:val="000000"/>
        </w:rPr>
        <w:t xml:space="preserve">. </w:t>
      </w:r>
      <w:ins w:id="45" w:author="Vanessa Zahner" w:date="2020-09-27T12:03:00Z">
        <w:r w:rsidR="00600EAF">
          <w:rPr>
            <w:rFonts w:eastAsia="Times New Roman" w:cs="Times New Roman"/>
            <w:color w:val="000000"/>
          </w:rPr>
          <w:t xml:space="preserve">Specifically, DI is characterized as relatively warmer and fresher, with small zooplankton and meroplankton, relative to JS, which is cooler and more saline, with higher proportions of calanoid copepods </w:t>
        </w:r>
      </w:ins>
      <w:r w:rsidR="00D16F11">
        <w:rPr>
          <w:rFonts w:eastAsia="Times New Roman" w:cs="Times New Roman"/>
          <w:color w:val="000000"/>
        </w:rPr>
        <w:fldChar w:fldCharType="begin" w:fldLock="1"/>
      </w:r>
      <w:r w:rsidR="00892EC7">
        <w:rPr>
          <w:rFonts w:eastAsia="Times New Roman" w:cs="Times New Roman"/>
          <w:color w:val="000000"/>
        </w:rPr>
        <w:instrText>ADDIN CSL_CITATION {"citationItems":[{"id":"ITEM-1","itemData":{"author":[{"dropping-particle":"","family":"Mahara","given":"Natalie","non-dropping-particle":"","parse-names":false,"suffix":""}],"id":"ITEM-1","issued":{"date-parts":[["2018"]]},"number-of-pages":"91","title":"Zooplankton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almon then migrate through Queen Charlotte Strait</w:t>
      </w:r>
      <w:r w:rsidR="00B36CFE" w:rsidRPr="00EB46DF">
        <w:rPr>
          <w:rFonts w:eastAsia="Times New Roman" w:cs="Times New Roman"/>
          <w:color w:val="000000"/>
        </w:rPr>
        <w:t xml:space="preserve"> (QCSt)</w:t>
      </w:r>
      <w:r w:rsidRPr="00EB46DF">
        <w:rPr>
          <w:rFonts w:eastAsia="Times New Roman" w:cs="Times New Roman"/>
          <w:color w:val="000000"/>
        </w:rPr>
        <w:t xml:space="preserve">,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 in DI and JS</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DI-JS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w:t>
      </w:r>
      <w:r w:rsidR="00BB1569">
        <w:rPr>
          <w:rFonts w:eastAsia="Times New Roman" w:cs="Times New Roman"/>
          <w:color w:val="000000"/>
        </w:rPr>
        <w:t>(N</w:t>
      </w:r>
      <w:r w:rsidR="00B64F00">
        <w:rPr>
          <w:rFonts w:eastAsia="Times New Roman" w:cs="Times New Roman"/>
          <w:color w:val="000000"/>
        </w:rPr>
        <w:t>SoG</w:t>
      </w:r>
      <w:r w:rsidR="00BB1569">
        <w:rPr>
          <w:rFonts w:eastAsia="Times New Roman" w:cs="Times New Roman"/>
          <w:color w:val="000000"/>
        </w:rPr>
        <w:t>)</w:t>
      </w:r>
      <w:r w:rsidR="00B64F00">
        <w:rPr>
          <w:rFonts w:eastAsia="Times New Roman" w:cs="Times New Roman"/>
          <w:color w:val="000000"/>
        </w:rPr>
        <w:t xml:space="preserve"> and QCSt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B64F00" w:rsidRPr="00EB46D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266C78">
      <w:pPr>
        <w:rPr>
          <w:rFonts w:eastAsia="Times New Roman" w:cs="Times New Roman"/>
          <w:color w:val="000000"/>
        </w:rPr>
      </w:pPr>
    </w:p>
    <w:p w14:paraId="1B4EB8C6" w14:textId="19D60D9A" w:rsidR="000D2776" w:rsidRPr="00EB46DF" w:rsidRDefault="000D2776" w:rsidP="00266C78">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266C78">
      <w:pPr>
        <w:rPr>
          <w:rFonts w:eastAsia="Times New Roman" w:cs="Times New Roman"/>
          <w:color w:val="000000"/>
        </w:rPr>
      </w:pPr>
    </w:p>
    <w:p w14:paraId="7E880728" w14:textId="77777777" w:rsidR="00A62AC0" w:rsidRDefault="00BB1CD8" w:rsidP="00A62AC0">
      <w:pPr>
        <w:rPr>
          <w:ins w:id="46" w:author="Vanessa Fladmark" w:date="2020-09-14T10:06:00Z"/>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p>
    <w:p w14:paraId="10656DEC" w14:textId="60E0EE69" w:rsidR="002B2E48" w:rsidRDefault="00600EAF" w:rsidP="002B2E48">
      <w:pPr>
        <w:rPr>
          <w:ins w:id="47" w:author="Vanessa Fladmark" w:date="2020-09-14T10:06:00Z"/>
          <w:rFonts w:eastAsia="Times New Roman" w:cs="Times New Roman"/>
          <w:color w:val="000000"/>
        </w:rPr>
      </w:pPr>
      <w:ins w:id="48" w:author="Vanessa Zahner" w:date="2020-09-27T12:03:00Z">
        <w:r>
          <w:rPr>
            <w:rFonts w:eastAsia="Times New Roman" w:cs="Times New Roman"/>
            <w:color w:val="000000"/>
          </w:rPr>
          <w:t>Specifically, this study aimed to compare juvenile pink and chum salmon (a) diets</w:t>
        </w:r>
      </w:ins>
      <w:ins w:id="49" w:author="Vanessa Zahner" w:date="2020-10-06T09:56:00Z">
        <w:r w:rsidR="00404F0D">
          <w:rPr>
            <w:rFonts w:eastAsia="Times New Roman" w:cs="Times New Roman"/>
            <w:color w:val="000000"/>
          </w:rPr>
          <w:t xml:space="preserve"> and </w:t>
        </w:r>
      </w:ins>
      <w:ins w:id="50" w:author="Vanessa Zahner" w:date="2020-09-27T12:03:00Z">
        <w:r>
          <w:rPr>
            <w:rFonts w:eastAsia="Times New Roman" w:cs="Times New Roman"/>
            <w:color w:val="000000"/>
          </w:rPr>
          <w:t>trophic niches,</w:t>
        </w:r>
      </w:ins>
      <w:ins w:id="51" w:author="Vanessa Zahner" w:date="2020-10-06T09:56:00Z">
        <w:r w:rsidR="00404F0D">
          <w:rPr>
            <w:rFonts w:eastAsia="Times New Roman" w:cs="Times New Roman"/>
            <w:color w:val="000000"/>
          </w:rPr>
          <w:t xml:space="preserve"> (b) foraging success, and</w:t>
        </w:r>
      </w:ins>
      <w:ins w:id="52" w:author="Vanessa Zahner" w:date="2020-09-27T12:03:00Z">
        <w:r>
          <w:rPr>
            <w:rFonts w:eastAsia="Times New Roman" w:cs="Times New Roman"/>
            <w:color w:val="000000"/>
          </w:rPr>
          <w:t xml:space="preserve"> (c) interspecific competition, in areas of contrasting foraging conditions in southern B.C. </w:t>
        </w:r>
      </w:ins>
      <w:del w:id="53" w:author="Vanessa Zahner" w:date="2020-09-27T12:04:00Z">
        <w:r w:rsidR="00630BB7" w:rsidDel="00600EAF">
          <w:rPr>
            <w:rFonts w:eastAsia="Times New Roman" w:cs="Times New Roman"/>
            <w:color w:val="000000"/>
          </w:rPr>
          <w:delText>Specifically, t</w:delText>
        </w:r>
        <w:r w:rsidR="00BB1CD8" w:rsidDel="00600EAF">
          <w:rPr>
            <w:rFonts w:eastAsia="Times New Roman" w:cs="Times New Roman"/>
            <w:color w:val="000000"/>
          </w:rPr>
          <w:delText>his study aimed to (a) quantify and compare juvenile pink and chum salmon diets</w:delText>
        </w:r>
        <w:r w:rsidR="00630BB7" w:rsidDel="00600EAF">
          <w:rPr>
            <w:rFonts w:eastAsia="Times New Roman" w:cs="Times New Roman"/>
            <w:color w:val="000000"/>
          </w:rPr>
          <w:delText xml:space="preserve"> and foraging success</w:delText>
        </w:r>
        <w:r w:rsidR="00BB1CD8" w:rsidDel="00600EAF">
          <w:rPr>
            <w:rFonts w:eastAsia="Times New Roman" w:cs="Times New Roman"/>
            <w:color w:val="000000"/>
          </w:rPr>
          <w:delText xml:space="preserve"> in areas of contrasting foraging conditions in southern B.C.; (b) assess potential</w:delText>
        </w:r>
        <w:r w:rsidR="00630BB7" w:rsidDel="00600EAF">
          <w:rPr>
            <w:rFonts w:eastAsia="Times New Roman" w:cs="Times New Roman"/>
            <w:color w:val="000000"/>
          </w:rPr>
          <w:delText xml:space="preserve"> interspecific</w:delText>
        </w:r>
        <w:r w:rsidR="00BB1CD8" w:rsidDel="00600EAF">
          <w:rPr>
            <w:rFonts w:eastAsia="Times New Roman" w:cs="Times New Roman"/>
            <w:color w:val="000000"/>
          </w:rPr>
          <w:delText xml:space="preserve"> competition between </w:delText>
        </w:r>
        <w:r w:rsidR="00060858" w:rsidDel="00600EAF">
          <w:rPr>
            <w:rFonts w:eastAsia="Times New Roman" w:cs="Times New Roman"/>
            <w:color w:val="000000"/>
          </w:rPr>
          <w:delText xml:space="preserve">juvenile </w:delText>
        </w:r>
        <w:r w:rsidR="00BB1CD8" w:rsidDel="00600EAF">
          <w:rPr>
            <w:rFonts w:eastAsia="Times New Roman" w:cs="Times New Roman"/>
            <w:color w:val="000000"/>
          </w:rPr>
          <w:delText>pink and chum salmon and (c) describe the trophic niches juvenile pink and chum salmon occupy</w:delText>
        </w:r>
        <w:r w:rsidR="00BB1CD8" w:rsidRPr="00BB1CD8" w:rsidDel="00600EAF">
          <w:rPr>
            <w:rFonts w:eastAsia="Times New Roman" w:cs="Times New Roman"/>
            <w:color w:val="000000"/>
          </w:rPr>
          <w:delText xml:space="preserve"> </w:delText>
        </w:r>
        <w:r w:rsidR="00BB1CD8" w:rsidDel="00600EAF">
          <w:rPr>
            <w:rFonts w:eastAsia="Times New Roman" w:cs="Times New Roman"/>
            <w:color w:val="000000"/>
          </w:rPr>
          <w:delText xml:space="preserve">under contrasting foraging conditions. </w:delText>
        </w:r>
      </w:del>
      <w:r w:rsidR="00BB1CD8">
        <w:rPr>
          <w:rFonts w:eastAsia="Times New Roman" w:cs="Times New Roman"/>
          <w:color w:val="000000"/>
        </w:rPr>
        <w:t xml:space="preserve">The prediction was that low </w:t>
      </w:r>
      <w:r w:rsidR="00B776B3">
        <w:rPr>
          <w:rFonts w:eastAsia="Times New Roman" w:cs="Times New Roman"/>
          <w:color w:val="000000"/>
        </w:rPr>
        <w:t xml:space="preserve">prey </w:t>
      </w:r>
      <w:r w:rsidR="00BB1CD8">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sidR="00BB1CD8">
        <w:rPr>
          <w:rFonts w:eastAsia="Times New Roman" w:cs="Times New Roman"/>
          <w:color w:val="000000"/>
        </w:rPr>
        <w:t xml:space="preserve"> juvenile pink and chum salmon compet</w:t>
      </w:r>
      <w:r w:rsidR="00060858">
        <w:rPr>
          <w:rFonts w:eastAsia="Times New Roman" w:cs="Times New Roman"/>
          <w:color w:val="000000"/>
        </w:rPr>
        <w:t>ition</w:t>
      </w:r>
      <w:r w:rsidR="00BB1CD8">
        <w:rPr>
          <w:rFonts w:eastAsia="Times New Roman" w:cs="Times New Roman"/>
          <w:color w:val="000000"/>
        </w:rPr>
        <w:t xml:space="preserve"> and separat</w:t>
      </w:r>
      <w:r w:rsidR="00060858">
        <w:rPr>
          <w:rFonts w:eastAsia="Times New Roman" w:cs="Times New Roman"/>
          <w:color w:val="000000"/>
        </w:rPr>
        <w:t>ion</w:t>
      </w:r>
      <w:r w:rsidR="00BB1CD8">
        <w:rPr>
          <w:rFonts w:eastAsia="Times New Roman" w:cs="Times New Roman"/>
          <w:color w:val="000000"/>
        </w:rPr>
        <w:t xml:space="preserve"> by nich</w:t>
      </w:r>
      <w:r w:rsidR="00060858">
        <w:rPr>
          <w:rFonts w:eastAsia="Times New Roman" w:cs="Times New Roman"/>
          <w:color w:val="000000"/>
        </w:rPr>
        <w:t>e.</w:t>
      </w:r>
    </w:p>
    <w:p w14:paraId="47D05C87" w14:textId="77777777" w:rsidR="00372150" w:rsidRPr="00EB46DF" w:rsidRDefault="00372150" w:rsidP="00266C78">
      <w:pPr>
        <w:rPr>
          <w:rFonts w:eastAsia="Times New Roman" w:cs="Times New Roman"/>
        </w:rPr>
      </w:pPr>
    </w:p>
    <w:p w14:paraId="1F7A83A8" w14:textId="7C9468D1" w:rsidR="00372150" w:rsidRDefault="00372150" w:rsidP="007720AD">
      <w:pPr>
        <w:pStyle w:val="Heading3"/>
      </w:pPr>
      <w:bookmarkStart w:id="54" w:name="_Toc52545343"/>
      <w:r w:rsidRPr="00EB46DF">
        <w:t>Methods</w:t>
      </w:r>
      <w:bookmarkEnd w:id="54"/>
    </w:p>
    <w:p w14:paraId="6DCBEB8C" w14:textId="43184382" w:rsidR="00A1270A" w:rsidRDefault="00A1270A" w:rsidP="00A1270A"/>
    <w:p w14:paraId="14E2B090" w14:textId="2D8433DD" w:rsidR="00A1270A" w:rsidRPr="00A1270A" w:rsidRDefault="00A1270A" w:rsidP="00A1270A">
      <w:pPr>
        <w:pStyle w:val="Heading4"/>
      </w:pPr>
      <w:bookmarkStart w:id="55" w:name="_Toc52545344"/>
      <w:r>
        <w:t>Field sampling</w:t>
      </w:r>
      <w:bookmarkEnd w:id="55"/>
    </w:p>
    <w:p w14:paraId="3A198AFD" w14:textId="77777777" w:rsidR="00372150" w:rsidRPr="00EB46DF" w:rsidRDefault="00372150" w:rsidP="00266C78">
      <w:pPr>
        <w:rPr>
          <w:rFonts w:eastAsia="Times New Roman" w:cs="Times New Roman"/>
        </w:rPr>
      </w:pPr>
    </w:p>
    <w:p w14:paraId="440415D3" w14:textId="389B574D" w:rsidR="003E0C2D" w:rsidRPr="00EB46DF" w:rsidRDefault="00372150" w:rsidP="00266C78">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266C78">
      <w:pPr>
        <w:rPr>
          <w:rFonts w:eastAsia="Times New Roman" w:cs="Times New Roman"/>
          <w:color w:val="000000"/>
        </w:rPr>
      </w:pPr>
    </w:p>
    <w:p w14:paraId="745D8BFA" w14:textId="5F60E7B8" w:rsidR="001C45E1" w:rsidRPr="00EB46DF" w:rsidRDefault="003E0C2D" w:rsidP="00266C78">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commentRangeStart w:id="56"/>
      <w:commentRangeStart w:id="57"/>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w:t>
      </w:r>
      <w:commentRangeEnd w:id="56"/>
      <w:r w:rsidR="000E2B0D">
        <w:rPr>
          <w:rStyle w:val="CommentReference"/>
        </w:rPr>
        <w:commentReference w:id="56"/>
      </w:r>
      <w:commentRangeEnd w:id="57"/>
      <w:r w:rsidR="00600EAF">
        <w:rPr>
          <w:rStyle w:val="CommentReference"/>
        </w:rPr>
        <w:commentReference w:id="57"/>
      </w:r>
      <w:r w:rsidR="000E2B0D" w:rsidRPr="00EB46DF">
        <w:rPr>
          <w:rFonts w:eastAsia="Times New Roman" w:cs="Times New Roman"/>
          <w:color w:val="000000"/>
        </w:rPr>
        <w:t xml:space="preserve">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focusing on the central pathway of Discovery Islands through O</w:t>
      </w:r>
      <w:r w:rsidR="006A4D87">
        <w:rPr>
          <w:rFonts w:eastAsia="Times New Roman" w:cs="Times New Roman"/>
          <w:color w:val="000000"/>
        </w:rPr>
        <w:t>ki</w:t>
      </w:r>
      <w:r w:rsidR="00B65D7F">
        <w:rPr>
          <w:rFonts w:eastAsia="Times New Roman" w:cs="Times New Roman"/>
          <w:color w:val="000000"/>
        </w:rPr>
        <w:t>sollo Channel</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ins w:id="58" w:author="Vanessa Zahner" w:date="2020-09-27T12:04:00Z">
        <w:r w:rsidR="00600EAF">
          <w:rPr>
            <w:rFonts w:eastAsia="Times New Roman" w:cs="Times New Roman"/>
            <w:color w:val="000000"/>
          </w:rPr>
          <w:t xml:space="preserve"> The entire length of the sample area encompasses 140 km, wit</w:t>
        </w:r>
      </w:ins>
      <w:ins w:id="59" w:author="Vanessa Zahner" w:date="2020-09-27T12:05:00Z">
        <w:r w:rsidR="00600EAF">
          <w:rPr>
            <w:rFonts w:eastAsia="Times New Roman" w:cs="Times New Roman"/>
            <w:color w:val="000000"/>
          </w:rPr>
          <w:t>h the distance between sites ranging from 15-30</w:t>
        </w:r>
      </w:ins>
      <w:ins w:id="60" w:author="Vanessa Zahner" w:date="2020-09-27T12:30:00Z">
        <w:r w:rsidR="00C538A9">
          <w:rPr>
            <w:rFonts w:eastAsia="Times New Roman" w:cs="Times New Roman"/>
            <w:color w:val="000000"/>
          </w:rPr>
          <w:t xml:space="preserve"> km and a distance between the two regions around 50 km. </w:t>
        </w:r>
      </w:ins>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EA3021">
        <w:rPr>
          <w:rFonts w:eastAsia="Times New Roman" w:cs="Times New Roman"/>
          <w:color w:val="000000"/>
        </w:rPr>
        <w:fldChar w:fldCharType="begin"/>
      </w:r>
      <w:r w:rsidR="00EA3021">
        <w:rPr>
          <w:rFonts w:eastAsia="Times New Roman" w:cs="Times New Roman"/>
          <w:color w:val="000000"/>
        </w:rPr>
        <w:instrText xml:space="preserve"> REF _Ref47175905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rPr>
        <w:fldChar w:fldCharType="end"/>
      </w:r>
      <w:r w:rsidR="009827BE" w:rsidRPr="00EB46DF">
        <w:rPr>
          <w:rFonts w:eastAsia="Times New Roman" w:cs="Times New Roman"/>
          <w:color w:val="000000"/>
        </w:rPr>
        <w:t>) to align with the peak out-migration of salmon</w:t>
      </w:r>
      <w:ins w:id="61" w:author="Vanessa Zahner" w:date="2020-09-27T12:30:00Z">
        <w:r w:rsidR="00C538A9">
          <w:rPr>
            <w:rFonts w:eastAsia="Times New Roman" w:cs="Times New Roman"/>
            <w:color w:val="000000"/>
          </w:rPr>
          <w:t>, when 50% of a species migrates through the area</w:t>
        </w:r>
      </w:ins>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ins w:id="62" w:author="Vanessa Fladmark" w:date="2020-09-27T11:57:00Z">
        <w:r w:rsidR="00540067">
          <w:rPr>
            <w:rFonts w:eastAsia="Times New Roman" w:cs="Times New Roman"/>
            <w:color w:val="000000"/>
          </w:rPr>
          <w:t xml:space="preserve"> </w:t>
        </w:r>
      </w:ins>
      <w:ins w:id="63" w:author="Vanessa Zahner" w:date="2020-09-27T12:30:00Z">
        <w:r w:rsidR="00C538A9">
          <w:rPr>
            <w:rFonts w:eastAsia="Times New Roman" w:cs="Times New Roman"/>
            <w:color w:val="000000"/>
          </w:rPr>
          <w:t>The peak outmigration of juvenile chum salmon was June 10</w:t>
        </w:r>
        <w:r w:rsidR="00C538A9" w:rsidRPr="00540067">
          <w:rPr>
            <w:rFonts w:eastAsia="Times New Roman" w:cs="Times New Roman"/>
            <w:color w:val="000000"/>
            <w:vertAlign w:val="superscript"/>
          </w:rPr>
          <w:t>th</w:t>
        </w:r>
        <w:r w:rsidR="00C538A9">
          <w:rPr>
            <w:rFonts w:eastAsia="Times New Roman" w:cs="Times New Roman"/>
            <w:color w:val="000000"/>
          </w:rPr>
          <w:t>, 2016 and pink salmon, June 11</w:t>
        </w:r>
        <w:r w:rsidR="00C538A9" w:rsidRPr="00540067">
          <w:rPr>
            <w:rFonts w:eastAsia="Times New Roman" w:cs="Times New Roman"/>
            <w:color w:val="000000"/>
            <w:vertAlign w:val="superscript"/>
          </w:rPr>
          <w:t>th</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ins>
    </w:p>
    <w:p w14:paraId="75A0A7C2" w14:textId="77777777" w:rsidR="001C45E1" w:rsidRPr="00EB46DF" w:rsidRDefault="001C45E1" w:rsidP="00266C78">
      <w:pPr>
        <w:rPr>
          <w:rFonts w:eastAsia="Times New Roman" w:cs="Times New Roman"/>
          <w:color w:val="000000"/>
        </w:rPr>
      </w:pPr>
    </w:p>
    <w:p w14:paraId="060A8B73" w14:textId="1249E32B" w:rsidR="0078618D" w:rsidRPr="00EB46DF" w:rsidRDefault="001C45E1" w:rsidP="00266C78">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185709">
      <w:pPr>
        <w:rPr>
          <w:rFonts w:eastAsia="Times New Roman" w:cs="Times New Roman"/>
          <w:color w:val="000000"/>
        </w:rPr>
      </w:pPr>
    </w:p>
    <w:p w14:paraId="5A5E1DD4" w14:textId="76D309C1" w:rsidR="00FA59E5" w:rsidRDefault="00FA59E5" w:rsidP="00185709">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185709">
      <w:pPr>
        <w:rPr>
          <w:rFonts w:eastAsia="Times New Roman" w:cs="Times New Roman"/>
        </w:rPr>
      </w:pPr>
    </w:p>
    <w:p w14:paraId="609A8B5C" w14:textId="3AB7B9DD" w:rsidR="00A1270A" w:rsidRDefault="00A1270A" w:rsidP="00A1270A">
      <w:pPr>
        <w:pStyle w:val="Heading4"/>
      </w:pPr>
      <w:bookmarkStart w:id="64" w:name="_Toc52545345"/>
      <w:r>
        <w:t>Zooplankton and salmon stomach content analysis</w:t>
      </w:r>
      <w:bookmarkEnd w:id="64"/>
    </w:p>
    <w:p w14:paraId="1AD4A833" w14:textId="77777777" w:rsidR="00A1270A" w:rsidRDefault="00A1270A" w:rsidP="00185709">
      <w:pPr>
        <w:rPr>
          <w:rFonts w:eastAsia="Times New Roman" w:cs="Times New Roman"/>
          <w:color w:val="000000"/>
        </w:rPr>
      </w:pPr>
    </w:p>
    <w:p w14:paraId="0E101D16" w14:textId="6E3D76F3" w:rsidR="00185709" w:rsidRPr="00EB46DF" w:rsidRDefault="00185709" w:rsidP="00185709">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Motodo</w:t>
      </w:r>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266C78">
      <w:pPr>
        <w:rPr>
          <w:rFonts w:eastAsia="Times New Roman" w:cs="Times New Roman"/>
        </w:rPr>
      </w:pPr>
      <w:r>
        <w:rPr>
          <w:rFonts w:eastAsia="Times New Roman" w:cs="Times New Roman"/>
        </w:rPr>
        <w:tab/>
      </w:r>
    </w:p>
    <w:p w14:paraId="2B2FBA17" w14:textId="192A28DA" w:rsidR="00CE7AC8" w:rsidRPr="00D0733D" w:rsidRDefault="00D0733D" w:rsidP="00266C78">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43F66360" w14:textId="5E4F295F" w:rsidR="00A1270A" w:rsidRDefault="00A1270A" w:rsidP="00266C78">
      <w:pPr>
        <w:rPr>
          <w:rFonts w:eastAsia="Times New Roman" w:cs="Times New Roman"/>
          <w:color w:val="000000"/>
        </w:rPr>
      </w:pPr>
    </w:p>
    <w:p w14:paraId="1DF31700" w14:textId="0C825503" w:rsidR="00A1270A" w:rsidRPr="00EB46DF" w:rsidRDefault="00A1270A" w:rsidP="00A1270A">
      <w:pPr>
        <w:pStyle w:val="Heading4"/>
      </w:pPr>
      <w:bookmarkStart w:id="65" w:name="_Toc52545346"/>
      <w:r>
        <w:t>Data analysis</w:t>
      </w:r>
      <w:bookmarkEnd w:id="65"/>
    </w:p>
    <w:p w14:paraId="011412CD" w14:textId="77777777" w:rsidR="00C6340E" w:rsidRPr="00EB46DF" w:rsidRDefault="00C6340E" w:rsidP="00266C78">
      <w:pPr>
        <w:rPr>
          <w:rFonts w:eastAsia="Times New Roman" w:cs="Times New Roman"/>
        </w:rPr>
      </w:pPr>
    </w:p>
    <w:p w14:paraId="5D06BFD4" w14:textId="66FA0C0B" w:rsidR="00F9754A" w:rsidRPr="00F9754A" w:rsidRDefault="00372150" w:rsidP="00266C78">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The optimal number of clusters for AHC was determined from silhouette and gap statistic methods.</w:t>
      </w:r>
      <w:r w:rsidR="00D751BB">
        <w:rPr>
          <w:rFonts w:eastAsia="Times New Roman" w:cs="Times New Roman"/>
          <w:color w:val="000000"/>
        </w:rPr>
        <w:t xml:space="preserve"> 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266C78">
      <w:pPr>
        <w:rPr>
          <w:rFonts w:eastAsia="Times New Roman" w:cs="Times New Roman"/>
        </w:rPr>
      </w:pPr>
    </w:p>
    <w:p w14:paraId="4F54A042" w14:textId="7942F8C9" w:rsidR="00266C78" w:rsidRPr="00F522E9" w:rsidRDefault="00372150" w:rsidP="00266C78">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4C2951">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266C78">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F9754A">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266C78">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4C2951">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w:t>
      </w:r>
      <w:r w:rsidR="003424A0" w:rsidRPr="00EB46DF">
        <w:rPr>
          <w:rFonts w:eastAsia="Times New Roman" w:cs="Times New Roman"/>
          <w:color w:val="000000"/>
        </w:rPr>
        <w:t>rey</w:t>
      </w:r>
      <w:r w:rsidRPr="00EB46DF">
        <w:rPr>
          <w:rFonts w:eastAsia="Times New Roman" w:cs="Times New Roman"/>
          <w:color w:val="000000"/>
          <w:vertAlign w:val="subscript"/>
        </w:rPr>
        <w:t>ip</w:t>
      </w:r>
      <w:r w:rsidRPr="00EB46DF">
        <w:rPr>
          <w:rFonts w:eastAsia="Times New Roman" w:cs="Times New Roman"/>
          <w:color w:val="000000"/>
        </w:rPr>
        <w:t>, p</w:t>
      </w:r>
      <w:r w:rsidR="003424A0" w:rsidRPr="00EB46DF">
        <w:rPr>
          <w:rFonts w:eastAsia="Times New Roman" w:cs="Times New Roman"/>
          <w:color w:val="000000"/>
        </w:rPr>
        <w:t>rey</w:t>
      </w:r>
      <w:r w:rsidRPr="00EB46DF">
        <w:rPr>
          <w:rFonts w:eastAsia="Times New Roman" w:cs="Times New Roman"/>
          <w:color w:val="000000"/>
          <w:vertAlign w:val="subscript"/>
        </w:rPr>
        <w:t>ic</w:t>
      </w:r>
      <w:r w:rsidRPr="00EB46DF">
        <w:rPr>
          <w:rFonts w:eastAsia="Times New Roman" w:cs="Times New Roman"/>
          <w:color w:val="000000"/>
        </w:rPr>
        <w:t>)] * 100</w:t>
      </w:r>
    </w:p>
    <w:p w14:paraId="08517878" w14:textId="1CEF095A" w:rsidR="00830B94" w:rsidRPr="00EB46DF" w:rsidRDefault="00830B94" w:rsidP="00266C78">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37A1B253" w:rsidR="009A7C9E" w:rsidRPr="009A7C9E" w:rsidRDefault="00050ACA" w:rsidP="00266C78">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9C420C" w:rsidRPr="00EB46DF">
        <w:rPr>
          <w:rFonts w:eastAsia="Times New Roman" w:cs="Times New Roman"/>
          <w:color w:val="000000"/>
        </w:rPr>
        <w:t xml:space="preserve">amphipods,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266C78">
      <w:pPr>
        <w:rPr>
          <w:rFonts w:eastAsia="Times New Roman" w:cs="Times New Roman"/>
        </w:rPr>
      </w:pPr>
    </w:p>
    <w:p w14:paraId="1B57B28B" w14:textId="597F2CF5" w:rsidR="00372150" w:rsidRDefault="00372150" w:rsidP="007720AD">
      <w:pPr>
        <w:pStyle w:val="Heading3"/>
      </w:pPr>
      <w:bookmarkStart w:id="66" w:name="_Toc52545347"/>
      <w:r w:rsidRPr="00EB46DF">
        <w:t>Results</w:t>
      </w:r>
      <w:bookmarkEnd w:id="66"/>
    </w:p>
    <w:p w14:paraId="66AE93BA" w14:textId="5266383C" w:rsidR="00A1270A" w:rsidRDefault="00A1270A" w:rsidP="00A1270A"/>
    <w:p w14:paraId="368844B1" w14:textId="5D1F5ED5" w:rsidR="00A1270A" w:rsidRPr="00A1270A" w:rsidRDefault="00A1270A" w:rsidP="00A1270A">
      <w:pPr>
        <w:pStyle w:val="Heading4"/>
      </w:pPr>
      <w:bookmarkStart w:id="67" w:name="_Toc52545348"/>
      <w:r>
        <w:t>Environmental conditions and zooplankton</w:t>
      </w:r>
      <w:bookmarkEnd w:id="67"/>
    </w:p>
    <w:p w14:paraId="0E693BCA" w14:textId="77777777" w:rsidR="00372150" w:rsidRPr="00EB46DF" w:rsidRDefault="00372150" w:rsidP="00266C78">
      <w:pPr>
        <w:rPr>
          <w:rFonts w:eastAsia="Times New Roman" w:cs="Times New Roman"/>
        </w:rPr>
      </w:pPr>
    </w:p>
    <w:p w14:paraId="55BC8DD1" w14:textId="59C5C56F" w:rsidR="003B1A9D" w:rsidRDefault="00372150" w:rsidP="00B776B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307C83">
        <w:rPr>
          <w:rFonts w:eastAsia="Times New Roman" w:cs="Times New Roman"/>
          <w:color w:val="000000"/>
        </w:rPr>
        <w:fldChar w:fldCharType="begin"/>
      </w:r>
      <w:r w:rsidR="00307C83">
        <w:rPr>
          <w:rFonts w:eastAsia="Times New Roman" w:cs="Times New Roman"/>
          <w:color w:val="000000"/>
        </w:rPr>
        <w:instrText xml:space="preserve"> REF _Ref47175905 \h </w:instrText>
      </w:r>
      <w:r w:rsidR="00307C83">
        <w:rPr>
          <w:rFonts w:eastAsia="Times New Roman" w:cs="Times New Roman"/>
          <w:color w:val="000000"/>
        </w:rPr>
      </w:r>
      <w:r w:rsidR="00307C83">
        <w:rPr>
          <w:rFonts w:eastAsia="Times New Roman" w:cs="Times New Roman"/>
          <w:color w:val="000000"/>
        </w:rPr>
        <w:fldChar w:fldCharType="separate"/>
      </w:r>
      <w:r w:rsidR="00307C83">
        <w:t xml:space="preserve">Table </w:t>
      </w:r>
      <w:r w:rsidR="00307C83">
        <w:rPr>
          <w:noProof/>
        </w:rPr>
        <w:t>2</w:t>
      </w:r>
      <w:r w:rsidR="00307C83">
        <w:t>.</w:t>
      </w:r>
      <w:r w:rsidR="00307C83">
        <w:rPr>
          <w:noProof/>
        </w:rPr>
        <w:t>1</w:t>
      </w:r>
      <w:r w:rsidR="00307C83">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ins w:id="68" w:author="Vanessa Zahner" w:date="2020-09-27T12:51:00Z">
        <w:r w:rsidR="00456F19">
          <w:rPr>
            <w:rFonts w:eastAsia="Times New Roman" w:cs="Times New Roman"/>
            <w:color w:val="000000"/>
          </w:rPr>
          <w:t xml:space="preserve">potentially </w:t>
        </w:r>
      </w:ins>
      <w:r w:rsidR="00771B10">
        <w:rPr>
          <w:rFonts w:eastAsia="Times New Roman" w:cs="Times New Roman"/>
          <w:color w:val="000000"/>
        </w:rPr>
        <w:t>i</w:t>
      </w:r>
      <w:commentRangeStart w:id="69"/>
      <w:r w:rsidR="00771B10">
        <w:rPr>
          <w:rFonts w:eastAsia="Times New Roman" w:cs="Times New Roman"/>
          <w:color w:val="000000"/>
        </w:rPr>
        <w:t xml:space="preserve">ndicative of stratified conditions </w:t>
      </w:r>
      <w:commentRangeEnd w:id="69"/>
      <w:r w:rsidR="00771B10">
        <w:rPr>
          <w:rStyle w:val="CommentReference"/>
        </w:rPr>
        <w:commentReference w:id="69"/>
      </w:r>
      <w:r w:rsidR="00771B10">
        <w:rPr>
          <w:rFonts w:eastAsia="Times New Roman" w:cs="Times New Roman"/>
          <w:color w:val="000000"/>
        </w:rPr>
        <w:t xml:space="preserve"> </w:t>
      </w:r>
      <w:r w:rsidR="00901FAA">
        <w:rPr>
          <w:rFonts w:eastAsia="Times New Roman" w:cs="Times New Roman"/>
          <w:color w:val="000000"/>
        </w:rPr>
        <w:t>(</w:t>
      </w:r>
      <w:r w:rsidR="00771B10">
        <w:rPr>
          <w:rFonts w:eastAsia="Times New Roman" w:cs="Times New Roman"/>
          <w:color w:val="000000"/>
        </w:rPr>
        <w:fldChar w:fldCharType="begin"/>
      </w:r>
      <w:r w:rsidR="00771B10">
        <w:rPr>
          <w:rFonts w:eastAsia="Times New Roman" w:cs="Times New Roman"/>
          <w:color w:val="000000"/>
        </w:rPr>
        <w:instrText xml:space="preserve"> REF _Ref51599934 \h </w:instrText>
      </w:r>
      <w:r w:rsidR="00771B10">
        <w:rPr>
          <w:rFonts w:eastAsia="Times New Roman" w:cs="Times New Roman"/>
          <w:color w:val="000000"/>
        </w:rPr>
      </w:r>
      <w:r w:rsidR="00771B10">
        <w:rPr>
          <w:rFonts w:eastAsia="Times New Roman" w:cs="Times New Roman"/>
          <w:color w:val="000000"/>
        </w:rPr>
        <w:fldChar w:fldCharType="separate"/>
      </w:r>
      <w:r w:rsidR="00771B10">
        <w:t xml:space="preserve">Table </w:t>
      </w:r>
      <w:r w:rsidR="00771B10">
        <w:rPr>
          <w:noProof/>
        </w:rPr>
        <w:t>2</w:t>
      </w:r>
      <w:r w:rsidR="00771B10">
        <w:t>.</w:t>
      </w:r>
      <w:r w:rsidR="00771B10">
        <w:rPr>
          <w:noProof/>
        </w:rPr>
        <w:t>1</w:t>
      </w:r>
      <w:r w:rsidR="00771B10">
        <w:rPr>
          <w:rFonts w:eastAsia="Times New Roman" w:cs="Times New Roman"/>
          <w:color w:val="000000"/>
        </w:rPr>
        <w:fldChar w:fldCharType="end"/>
      </w:r>
      <w:r w:rsidR="00771B10">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_Ref47176005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w:t>
      </w:r>
      <w:r w:rsidR="00EA3021">
        <w:rPr>
          <w:rFonts w:eastAsia="Times New Roman" w:cs="Times New Roman"/>
          <w:color w:val="000000"/>
        </w:rPr>
        <w:fldChar w:fldCharType="end"/>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_Ref47176038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_Ref47175905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Table </w:t>
      </w:r>
      <w:r w:rsidR="00EA3021">
        <w:rPr>
          <w:noProof/>
        </w:rPr>
        <w:t>2</w:t>
      </w:r>
      <w:r w:rsidR="00EA3021">
        <w:t>.</w:t>
      </w:r>
      <w:r w:rsidR="00EA3021">
        <w:rPr>
          <w:noProof/>
        </w:rPr>
        <w:t>1</w:t>
      </w:r>
      <w:r w:rsidR="00EA3021">
        <w:rPr>
          <w:rFonts w:eastAsia="Times New Roman" w:cs="Times New Roman"/>
          <w:color w:val="000000" w:themeColor="text1"/>
          <w:shd w:val="clear" w:color="auto" w:fill="FFFFFF"/>
        </w:rPr>
        <w:fldChar w:fldCharType="end"/>
      </w:r>
      <w:r w:rsidR="00EA302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fldChar w:fldCharType="begin"/>
      </w:r>
      <w:r w:rsidR="00EA3021">
        <w:rPr>
          <w:rFonts w:eastAsia="Times New Roman" w:cs="Times New Roman"/>
          <w:color w:val="000000" w:themeColor="text1"/>
          <w:shd w:val="clear" w:color="auto" w:fill="FFFFFF"/>
        </w:rPr>
        <w:instrText xml:space="preserve"> REF _Ref47176038 \h </w:instrText>
      </w:r>
      <w:r w:rsidR="00EA3021">
        <w:rPr>
          <w:rFonts w:eastAsia="Times New Roman" w:cs="Times New Roman"/>
          <w:color w:val="000000" w:themeColor="text1"/>
          <w:shd w:val="clear" w:color="auto" w:fill="FFFFFF"/>
        </w:rPr>
      </w:r>
      <w:r w:rsidR="00EA3021">
        <w:rPr>
          <w:rFonts w:eastAsia="Times New Roman" w:cs="Times New Roman"/>
          <w:color w:val="000000" w:themeColor="text1"/>
          <w:shd w:val="clear" w:color="auto" w:fill="FFFFFF"/>
        </w:rPr>
        <w:fldChar w:fldCharType="separate"/>
      </w:r>
      <w:r w:rsidR="00EA3021">
        <w:t xml:space="preserve">Figure </w:t>
      </w:r>
      <w:r w:rsidR="00EA3021">
        <w:rPr>
          <w:noProof/>
        </w:rPr>
        <w:t>2</w:t>
      </w:r>
      <w:r w:rsidR="00EA3021">
        <w:t>.</w:t>
      </w:r>
      <w:r w:rsidR="00EA3021">
        <w:rPr>
          <w:noProof/>
        </w:rPr>
        <w:t>2</w:t>
      </w:r>
      <w:r w:rsidR="00EA3021">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B776B3">
      <w:pPr>
        <w:rPr>
          <w:rFonts w:eastAsia="Times New Roman" w:cs="Times New Roman"/>
          <w:color w:val="000000"/>
        </w:rPr>
      </w:pPr>
    </w:p>
    <w:p w14:paraId="3F0269B8" w14:textId="4CB440A1" w:rsidR="00E97378" w:rsidRDefault="003B1A9D" w:rsidP="00E97378">
      <w:pPr>
        <w:rPr>
          <w:ins w:id="70" w:author="Vanessa Fladmark" w:date="2020-09-22T16:56:00Z"/>
          <w:rFonts w:eastAsia="Times New Roman" w:cs="Times New Roman"/>
          <w:color w:val="000000"/>
        </w:rPr>
      </w:pPr>
      <w:r>
        <w:rPr>
          <w:rFonts w:eastAsia="Times New Roman" w:cs="Times New Roman"/>
          <w:color w:val="000000"/>
        </w:rPr>
        <w:tab/>
      </w:r>
      <w:commentRangeStart w:id="71"/>
      <w:commentRangeStart w:id="72"/>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 xml:space="preserve">communities by biomass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756674">
        <w:rPr>
          <w:rFonts w:eastAsia="Times New Roman" w:cs="Times New Roman"/>
          <w:color w:val="000000"/>
        </w:rPr>
        <w:fldChar w:fldCharType="begin"/>
      </w:r>
      <w:r w:rsidR="00756674">
        <w:rPr>
          <w:rFonts w:eastAsia="Times New Roman" w:cs="Times New Roman"/>
          <w:color w:val="000000"/>
        </w:rPr>
        <w:instrText xml:space="preserve"> REF _Ref47176120 \h </w:instrText>
      </w:r>
      <w:r w:rsidR="00756674">
        <w:rPr>
          <w:rFonts w:eastAsia="Times New Roman" w:cs="Times New Roman"/>
          <w:color w:val="000000"/>
        </w:rPr>
      </w:r>
      <w:r w:rsidR="00756674">
        <w:rPr>
          <w:rFonts w:eastAsia="Times New Roman" w:cs="Times New Roman"/>
          <w:color w:val="000000"/>
        </w:rPr>
        <w:fldChar w:fldCharType="separate"/>
      </w:r>
      <w:r w:rsidR="00756674">
        <w:t xml:space="preserve">Figure </w:t>
      </w:r>
      <w:r w:rsidR="00756674">
        <w:rPr>
          <w:noProof/>
        </w:rPr>
        <w:t>2</w:t>
      </w:r>
      <w:r w:rsidR="00756674">
        <w:t>.</w:t>
      </w:r>
      <w:r w:rsidR="00756674">
        <w:rPr>
          <w:noProof/>
        </w:rPr>
        <w:t>3</w:t>
      </w:r>
      <w:r w:rsidR="00756674">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del w:id="73" w:author="Vanessa Zahner" w:date="2020-09-27T12:35:00Z">
        <w:r w:rsidR="00756674" w:rsidRPr="00EB46DF" w:rsidDel="00C538A9">
          <w:rPr>
            <w:rFonts w:eastAsia="Times New Roman" w:cs="Times New Roman"/>
            <w:color w:val="000000"/>
          </w:rPr>
          <w:delText>mainly calanoid and cyclopoid copepods and the ‘other’ prey types (</w:delText>
        </w:r>
        <w:r w:rsidR="00756674" w:rsidDel="00C538A9">
          <w:rPr>
            <w:rFonts w:eastAsia="Times New Roman" w:cs="Times New Roman"/>
            <w:color w:val="000000"/>
          </w:rPr>
          <w:fldChar w:fldCharType="begin"/>
        </w:r>
        <w:r w:rsidR="00756674" w:rsidRPr="00C538A9" w:rsidDel="00C538A9">
          <w:rPr>
            <w:rFonts w:eastAsia="Times New Roman" w:cs="Times New Roman"/>
            <w:color w:val="000000"/>
          </w:rPr>
          <w:delInstrText xml:space="preserve"> REF _Ref47176131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Figure </w:delText>
        </w:r>
        <w:r w:rsidR="00756674" w:rsidDel="00C538A9">
          <w:rPr>
            <w:noProof/>
          </w:rPr>
          <w:delText>2</w:delText>
        </w:r>
        <w:r w:rsidR="00756674" w:rsidDel="00C538A9">
          <w:delText>.</w:delText>
        </w:r>
        <w:r w:rsidR="00756674" w:rsidDel="00C538A9">
          <w:rPr>
            <w:noProof/>
          </w:rPr>
          <w:delText>4</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r w:rsidR="00756674" w:rsidDel="00C538A9">
          <w:rPr>
            <w:rFonts w:eastAsia="Times New Roman" w:cs="Times New Roman"/>
            <w:color w:val="000000"/>
          </w:rPr>
          <w:delText xml:space="preserve"> </w:delText>
        </w:r>
        <w:r w:rsidR="00756674" w:rsidDel="00C538A9">
          <w:rPr>
            <w:rFonts w:eastAsia="Times New Roman" w:cs="Times New Roman"/>
            <w:color w:val="000000"/>
          </w:rPr>
          <w:fldChar w:fldCharType="begin"/>
        </w:r>
        <w:r w:rsidR="00756674" w:rsidDel="00C538A9">
          <w:rPr>
            <w:rFonts w:eastAsia="Times New Roman" w:cs="Times New Roman"/>
            <w:color w:val="000000"/>
          </w:rPr>
          <w:delInstrText xml:space="preserve"> REF _Ref47176143 \h </w:delInstrText>
        </w:r>
        <w:r w:rsidR="00756674" w:rsidDel="00C538A9">
          <w:rPr>
            <w:rFonts w:eastAsia="Times New Roman" w:cs="Times New Roman"/>
            <w:color w:val="000000"/>
          </w:rPr>
        </w:r>
        <w:r w:rsidR="00756674" w:rsidDel="00C538A9">
          <w:rPr>
            <w:rFonts w:eastAsia="Times New Roman" w:cs="Times New Roman"/>
            <w:color w:val="000000"/>
          </w:rPr>
          <w:fldChar w:fldCharType="separate"/>
        </w:r>
        <w:r w:rsidR="00756674" w:rsidDel="00C538A9">
          <w:delText xml:space="preserve">Table </w:delText>
        </w:r>
        <w:r w:rsidR="00756674" w:rsidDel="00C538A9">
          <w:rPr>
            <w:noProof/>
          </w:rPr>
          <w:delText>2</w:delText>
        </w:r>
        <w:r w:rsidR="00756674" w:rsidDel="00C538A9">
          <w:delText>.</w:delText>
        </w:r>
        <w:r w:rsidR="00756674" w:rsidDel="00C538A9">
          <w:rPr>
            <w:noProof/>
          </w:rPr>
          <w:delText>2</w:delText>
        </w:r>
        <w:r w:rsidR="00756674" w:rsidDel="00C538A9">
          <w:rPr>
            <w:rFonts w:eastAsia="Times New Roman" w:cs="Times New Roman"/>
            <w:color w:val="000000"/>
          </w:rPr>
          <w:fldChar w:fldCharType="end"/>
        </w:r>
        <w:r w:rsidR="00756674" w:rsidRPr="00EB46DF" w:rsidDel="00C538A9">
          <w:rPr>
            <w:rFonts w:eastAsia="Times New Roman" w:cs="Times New Roman"/>
            <w:color w:val="000000"/>
          </w:rPr>
          <w:delText>).</w:delText>
        </w:r>
      </w:del>
      <w:del w:id="74" w:author="Vanessa Zahner" w:date="2020-09-27T12:34:00Z">
        <w:r w:rsidR="00756674" w:rsidRPr="00EB46DF" w:rsidDel="00C538A9">
          <w:rPr>
            <w:rFonts w:eastAsia="Times New Roman" w:cs="Times New Roman"/>
            <w:color w:val="000000"/>
          </w:rPr>
          <w:delText> </w:delText>
        </w:r>
        <w:commentRangeEnd w:id="71"/>
        <w:r w:rsidR="00756674" w:rsidDel="00C538A9">
          <w:rPr>
            <w:rStyle w:val="CommentReference"/>
          </w:rPr>
          <w:commentReference w:id="71"/>
        </w:r>
        <w:commentRangeEnd w:id="72"/>
        <w:r w:rsidR="00756674" w:rsidDel="00C538A9">
          <w:rPr>
            <w:rStyle w:val="CommentReference"/>
          </w:rPr>
          <w:commentReference w:id="72"/>
        </w:r>
      </w:del>
      <w:ins w:id="75" w:author="Vanessa Fladmark" w:date="2020-09-22T16:55:00Z">
        <w:del w:id="76" w:author="Vanessa Zahner" w:date="2020-09-27T12:34:00Z">
          <w:r w:rsidR="00E97378" w:rsidDel="00C538A9">
            <w:rPr>
              <w:rFonts w:eastAsia="Times New Roman" w:cs="Times New Roman"/>
              <w:color w:val="000000"/>
            </w:rPr>
            <w:delText xml:space="preserve"> </w:delText>
          </w:r>
        </w:del>
      </w:ins>
      <w:ins w:id="77" w:author="Vanessa Zahner" w:date="2020-09-27T12:32:00Z">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w:t>
        </w:r>
      </w:ins>
      <w:ins w:id="78" w:author="Vanessa Zahner" w:date="2020-09-27T12:33:00Z">
        <w:r w:rsidR="00C538A9">
          <w:rPr>
            <w:rFonts w:eastAsia="Times New Roman" w:cs="Times New Roman"/>
            <w:color w:val="000000"/>
          </w:rPr>
          <w:t xml:space="preserve">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m non-gelatinous zooplankton present but always &lt; 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ins>
      <w:ins w:id="79" w:author="Vanessa Zahner" w:date="2020-09-27T12:43: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_Ref51599934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1</w:t>
      </w:r>
      <w:r w:rsidR="00E97378">
        <w:rPr>
          <w:rFonts w:eastAsia="Times New Roman" w:cs="Times New Roman"/>
          <w:color w:val="000000"/>
        </w:rPr>
        <w:fldChar w:fldCharType="end"/>
      </w:r>
      <w:ins w:id="80" w:author="Vanessa Zahner" w:date="2020-09-27T12:35:00Z">
        <w:r w:rsidR="00C538A9">
          <w:rPr>
            <w:rFonts w:eastAsia="Times New Roman" w:cs="Times New Roman"/>
            <w:color w:val="000000"/>
          </w:rPr>
          <w:t xml:space="preserve">). The total zooplankton biomass was relatively low throughout the study area </w:t>
        </w:r>
      </w:ins>
      <w:ins w:id="81" w:author="Vanessa Zahner" w:date="2020-09-27T12:43:00Z">
        <w:r w:rsidR="00D7519F">
          <w:rPr>
            <w:rFonts w:eastAsia="Times New Roman" w:cs="Times New Roman"/>
            <w:color w:val="000000"/>
          </w:rPr>
          <w:t>(</w:t>
        </w:r>
      </w:ins>
      <w:r w:rsidR="00E97378">
        <w:fldChar w:fldCharType="begin"/>
      </w:r>
      <w:r w:rsidR="00E97378">
        <w:rPr>
          <w:rFonts w:eastAsia="Times New Roman" w:cs="Times New Roman"/>
          <w:color w:val="000000"/>
        </w:rPr>
        <w:instrText xml:space="preserve"> REF _Ref51599934 \h </w:instrText>
      </w:r>
      <w:r w:rsidR="00E97378">
        <w:fldChar w:fldCharType="separate"/>
      </w:r>
      <w:r w:rsidR="00E97378">
        <w:t xml:space="preserve">Table </w:t>
      </w:r>
      <w:r w:rsidR="00E97378">
        <w:rPr>
          <w:noProof/>
        </w:rPr>
        <w:t>2</w:t>
      </w:r>
      <w:r w:rsidR="00E97378">
        <w:t>.</w:t>
      </w:r>
      <w:r w:rsidR="00E97378">
        <w:rPr>
          <w:noProof/>
        </w:rPr>
        <w:t>1</w:t>
      </w:r>
      <w:r w:rsidR="00E97378">
        <w:fldChar w:fldCharType="end"/>
      </w:r>
      <w:ins w:id="82" w:author="Vanessa Zahner" w:date="2020-09-27T12:35:00Z">
        <w:r w:rsidR="00C538A9">
          <w:rPr>
            <w:rFonts w:eastAsia="Times New Roman" w:cs="Times New Roman"/>
            <w:color w:val="000000"/>
          </w:rPr>
          <w:t>), ranging from 128.6 mg/m</w:t>
        </w:r>
        <w:r w:rsidR="00C538A9" w:rsidRPr="0025513E">
          <w:rPr>
            <w:rFonts w:eastAsia="Times New Roman" w:cs="Times New Roman"/>
            <w:color w:val="000000"/>
            <w:vertAlign w:val="superscript"/>
          </w:rPr>
          <w:t>3</w:t>
        </w:r>
        <w:r w:rsidR="00C538A9">
          <w:rPr>
            <w:rFonts w:eastAsia="Times New Roman" w:cs="Times New Roman"/>
            <w:color w:val="000000"/>
          </w:rPr>
          <w:t xml:space="preserve"> in Johnstone Strait (J06) to 569.0 mg/m</w:t>
        </w:r>
        <w:r w:rsidR="00C538A9" w:rsidRPr="0025513E">
          <w:rPr>
            <w:rFonts w:eastAsia="Times New Roman" w:cs="Times New Roman"/>
            <w:color w:val="000000"/>
            <w:vertAlign w:val="superscript"/>
          </w:rPr>
          <w:t>3</w:t>
        </w:r>
        <w:r w:rsidR="00C538A9">
          <w:rPr>
            <w:rFonts w:eastAsia="Times New Roman" w:cs="Times New Roman"/>
            <w:color w:val="000000"/>
          </w:rPr>
          <w:t xml:space="preserve"> in Discovery Islands (D09). However, total zooplankton biomass data were missing for the most northern site J02. </w:t>
        </w:r>
      </w:ins>
      <w:ins w:id="83" w:author="Vanessa Fladmark" w:date="2020-09-22T16:56:00Z">
        <w:r w:rsidR="00E97378">
          <w:rPr>
            <w:rFonts w:eastAsia="Times New Roman" w:cs="Times New Roman"/>
            <w:color w:val="000000"/>
          </w:rPr>
          <w:t xml:space="preserve"> </w:t>
        </w:r>
      </w:ins>
    </w:p>
    <w:p w14:paraId="5A9E90A2" w14:textId="77777777" w:rsidR="00E97378" w:rsidRDefault="00E97378" w:rsidP="00E97378">
      <w:pPr>
        <w:rPr>
          <w:ins w:id="84" w:author="Vanessa Fladmark" w:date="2020-09-22T16:56:00Z"/>
          <w:rFonts w:eastAsia="Times New Roman" w:cs="Times New Roman"/>
          <w:color w:val="000000"/>
        </w:rPr>
      </w:pPr>
    </w:p>
    <w:p w14:paraId="4FA116E7" w14:textId="41A2089F" w:rsidR="0025513E" w:rsidRDefault="00456F19" w:rsidP="00266C78">
      <w:pPr>
        <w:rPr>
          <w:rFonts w:eastAsia="Times New Roman" w:cs="Times New Roman"/>
          <w:color w:val="000000"/>
        </w:rPr>
      </w:pPr>
      <w:ins w:id="85" w:author="Vanessa Zahner" w:date="2020-09-27T12:51:00Z">
        <w:r>
          <w:rPr>
            <w:rFonts w:eastAsia="Times New Roman" w:cs="Times New Roman"/>
            <w:color w:val="000000"/>
          </w:rPr>
          <w:tab/>
        </w:r>
      </w:ins>
      <w:ins w:id="86" w:author="Vanessa Zahner" w:date="2020-09-27T12:44:00Z">
        <w:r w:rsidR="00D7519F">
          <w:rPr>
            <w:rFonts w:eastAsia="Times New Roman" w:cs="Times New Roman"/>
            <w:color w:val="000000"/>
          </w:rPr>
          <w:t xml:space="preserve">Furthermore, the zooplankton community composition varied by region in the Discovery Islands and Johnstone Strait. While calanoids were the dominant zooplankton at almost every site, the highest proportions of calanoids (59.3-77%) was for sites in the Johnstone Strait (J06 and J08; </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87" w:author="Vanessa Zahner" w:date="2020-09-27T12:44:00Z">
        <w:r w:rsidR="00D7519F">
          <w:rPr>
            <w:rFonts w:eastAsia="Times New Roman" w:cs="Times New Roman"/>
            <w:color w:val="000000"/>
          </w:rPr>
          <w:t>;</w:t>
        </w:r>
      </w:ins>
      <w:r w:rsidR="00E97378">
        <w:rPr>
          <w:rFonts w:eastAsia="Times New Roman" w:cs="Times New Roman"/>
          <w:color w:val="000000"/>
        </w:rPr>
        <w:t xml:space="preserve"> </w:t>
      </w:r>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88" w:author="Vanessa Zahner" w:date="2020-09-27T12:44:00Z">
        <w:r w:rsidR="00D7519F">
          <w:rPr>
            <w:rFonts w:eastAsia="Times New Roman" w:cs="Times New Roman"/>
            <w:color w:val="000000"/>
          </w:rPr>
          <w:t>). Conversely, the Discovery Islands were characterized by higher</w:t>
        </w:r>
      </w:ins>
      <w:ins w:id="89" w:author="Vanessa Fladmark" w:date="2020-09-22T16:56:00Z">
        <w:r w:rsidR="00E97378">
          <w:rPr>
            <w:rFonts w:eastAsia="Times New Roman" w:cs="Times New Roman"/>
            <w:color w:val="000000"/>
          </w:rPr>
          <w:t xml:space="preserve"> </w:t>
        </w:r>
      </w:ins>
      <w:ins w:id="90" w:author="Vanessa Zahner" w:date="2020-09-27T12:44:00Z">
        <w:r w:rsidR="00D7519F">
          <w:rPr>
            <w:rFonts w:eastAsia="Times New Roman" w:cs="Times New Roman"/>
            <w:color w:val="000000"/>
          </w:rPr>
          <w:t xml:space="preserve">amounts of appendicularians 8.6-10.9%, relative to Johnstone Strait, which had &lt; 3% appendicularians. Also, there was higher amounts of bivalve veliger larvae at D07 (30.3%) and a </w:t>
        </w:r>
      </w:ins>
      <w:ins w:id="91" w:author="Vanessa Zahner" w:date="2020-09-27T12:45:00Z">
        <w:r w:rsidR="00D7519F">
          <w:rPr>
            <w:rFonts w:eastAsia="Times New Roman" w:cs="Times New Roman"/>
            <w:color w:val="000000"/>
          </w:rPr>
          <w:t>dominance of small cyclopoid copepods at J02 (54.4%;</w:t>
        </w:r>
      </w:ins>
      <w:r w:rsidR="00E97378">
        <w:rPr>
          <w:rFonts w:eastAsia="Times New Roman" w:cs="Times New Roman"/>
          <w:color w:val="000000"/>
        </w:rPr>
        <w:fldChar w:fldCharType="begin"/>
      </w:r>
      <w:r w:rsidR="00E97378">
        <w:rPr>
          <w:rFonts w:eastAsia="Times New Roman" w:cs="Times New Roman"/>
          <w:color w:val="000000"/>
        </w:rPr>
        <w:instrText xml:space="preserve"> REF _Ref47176143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Table </w:t>
      </w:r>
      <w:r w:rsidR="00E97378">
        <w:rPr>
          <w:noProof/>
        </w:rPr>
        <w:t>2</w:t>
      </w:r>
      <w:r w:rsidR="00E97378">
        <w:t>.</w:t>
      </w:r>
      <w:r w:rsidR="00E97378">
        <w:rPr>
          <w:noProof/>
        </w:rPr>
        <w:t>2</w:t>
      </w:r>
      <w:r w:rsidR="00E97378">
        <w:rPr>
          <w:rFonts w:eastAsia="Times New Roman" w:cs="Times New Roman"/>
          <w:color w:val="000000"/>
        </w:rPr>
        <w:fldChar w:fldCharType="end"/>
      </w:r>
      <w:ins w:id="92" w:author="Vanessa Zahner" w:date="2020-09-27T12:45:00Z">
        <w:r w:rsidR="00D7519F">
          <w:rPr>
            <w:rFonts w:eastAsia="Times New Roman" w:cs="Times New Roman"/>
            <w:color w:val="000000"/>
          </w:rPr>
          <w:t>). Finally, there was often high amounts of ‘other’ prey, that included small zooplankton such as barnacle larvae and cladocerans</w:t>
        </w:r>
      </w:ins>
      <w:ins w:id="93" w:author="Vanessa Fladmark" w:date="2020-09-22T16:57:00Z">
        <w:r w:rsidR="00E97378">
          <w:rPr>
            <w:rFonts w:eastAsia="Times New Roman" w:cs="Times New Roman"/>
            <w:color w:val="000000"/>
          </w:rPr>
          <w:t xml:space="preserve"> </w:t>
        </w:r>
      </w:ins>
      <w:ins w:id="94" w:author="Vanessa Zahner" w:date="2020-09-27T12:45:00Z">
        <w:r w:rsidR="00D7519F">
          <w:rPr>
            <w:rFonts w:eastAsia="Times New Roman" w:cs="Times New Roman"/>
            <w:color w:val="000000"/>
          </w:rPr>
          <w:t>(</w:t>
        </w:r>
      </w:ins>
      <w:r w:rsidR="00E97378">
        <w:rPr>
          <w:rFonts w:eastAsia="Times New Roman" w:cs="Times New Roman"/>
          <w:color w:val="000000"/>
        </w:rPr>
        <w:fldChar w:fldCharType="begin"/>
      </w:r>
      <w:r w:rsidR="00E97378">
        <w:rPr>
          <w:rFonts w:eastAsia="Times New Roman" w:cs="Times New Roman"/>
          <w:color w:val="000000"/>
        </w:rPr>
        <w:instrText xml:space="preserve"> REF _Ref47176131 \h </w:instrText>
      </w:r>
      <w:r w:rsidR="00E97378">
        <w:rPr>
          <w:rFonts w:eastAsia="Times New Roman" w:cs="Times New Roman"/>
          <w:color w:val="000000"/>
        </w:rPr>
      </w:r>
      <w:r w:rsidR="00E97378">
        <w:rPr>
          <w:rFonts w:eastAsia="Times New Roman" w:cs="Times New Roman"/>
          <w:color w:val="000000"/>
        </w:rPr>
        <w:fldChar w:fldCharType="separate"/>
      </w:r>
      <w:r w:rsidR="00E97378">
        <w:t xml:space="preserve">Figure </w:t>
      </w:r>
      <w:r w:rsidR="00E97378">
        <w:rPr>
          <w:noProof/>
        </w:rPr>
        <w:t>2</w:t>
      </w:r>
      <w:r w:rsidR="00E97378">
        <w:t>.</w:t>
      </w:r>
      <w:r w:rsidR="00E97378">
        <w:rPr>
          <w:noProof/>
        </w:rPr>
        <w:t>4</w:t>
      </w:r>
      <w:r w:rsidR="00E97378">
        <w:rPr>
          <w:rFonts w:eastAsia="Times New Roman" w:cs="Times New Roman"/>
          <w:color w:val="000000"/>
        </w:rPr>
        <w:fldChar w:fldCharType="end"/>
      </w:r>
      <w:ins w:id="95" w:author="Vanessa Zahner" w:date="2020-09-27T12:45:00Z">
        <w:r w:rsidR="00D7519F">
          <w:rPr>
            <w:rFonts w:eastAsia="Times New Roman" w:cs="Times New Roman"/>
            <w:color w:val="000000"/>
          </w:rPr>
          <w:t>).</w:t>
        </w:r>
      </w:ins>
      <w:ins w:id="96" w:author="Vanessa Fladmark" w:date="2020-09-22T16:57:00Z">
        <w:r w:rsidR="00E97378">
          <w:rPr>
            <w:rFonts w:eastAsia="Times New Roman" w:cs="Times New Roman"/>
            <w:color w:val="000000"/>
          </w:rPr>
          <w:t xml:space="preserve"> </w:t>
        </w:r>
      </w:ins>
      <w:r w:rsidR="00756674">
        <w:rPr>
          <w:rFonts w:eastAsia="Times New Roman" w:cs="Times New Roman"/>
          <w:color w:val="000000"/>
        </w:rPr>
        <w:t xml:space="preserve"> </w:t>
      </w:r>
    </w:p>
    <w:p w14:paraId="69DB26AB" w14:textId="53F64E5B" w:rsidR="007D0F73" w:rsidDel="007F12C8" w:rsidRDefault="007D0F73" w:rsidP="007D0F73">
      <w:pPr>
        <w:pStyle w:val="Heading4"/>
        <w:rPr>
          <w:moveFrom w:id="97" w:author="Vanessa Zahner" w:date="2020-10-02T15:30:00Z"/>
        </w:rPr>
      </w:pPr>
      <w:moveFromRangeStart w:id="98" w:author="Vanessa Zahner" w:date="2020-10-02T15:30:00Z" w:name="move52545024"/>
      <w:moveFrom w:id="99" w:author="Vanessa Zahner" w:date="2020-10-02T15:30:00Z">
        <w:r w:rsidDel="007F12C8">
          <w:t>Salmon size and condition</w:t>
        </w:r>
      </w:moveFrom>
    </w:p>
    <w:p w14:paraId="59A30D7D" w14:textId="2B28CE07" w:rsidR="007D0F73" w:rsidDel="007F12C8" w:rsidRDefault="007D0F73" w:rsidP="007D0F73">
      <w:pPr>
        <w:rPr>
          <w:moveFrom w:id="100" w:author="Vanessa Zahner" w:date="2020-10-02T15:30:00Z"/>
        </w:rPr>
      </w:pPr>
    </w:p>
    <w:p w14:paraId="2659946D" w14:textId="4DD6DC93" w:rsidR="007D0F73" w:rsidDel="007F12C8" w:rsidRDefault="007D0F73" w:rsidP="007D0F73">
      <w:pPr>
        <w:rPr>
          <w:moveFrom w:id="101" w:author="Vanessa Zahner" w:date="2020-10-02T15:30:00Z"/>
          <w:rFonts w:eastAsia="Times New Roman" w:cs="Times New Roman"/>
          <w:color w:val="000000"/>
        </w:rPr>
      </w:pPr>
      <w:moveFrom w:id="102" w:author="Vanessa Zahner" w:date="2020-10-02T15:30:00Z">
        <w:r w:rsidDel="007F12C8">
          <w:tab/>
        </w:r>
        <w:r w:rsidRPr="00EB46DF" w:rsidDel="007F12C8">
          <w:rPr>
            <w:rFonts w:eastAsia="Times New Roman" w:cs="Times New Roman"/>
            <w:color w:val="000000"/>
          </w:rPr>
          <w:t xml:space="preserve">Pink and chum </w:t>
        </w:r>
        <w:r w:rsidDel="007F12C8">
          <w:rPr>
            <w:rFonts w:eastAsia="Times New Roman" w:cs="Times New Roman"/>
            <w:color w:val="000000"/>
          </w:rPr>
          <w:t xml:space="preserve">samples </w:t>
        </w:r>
        <w:r w:rsidRPr="00EB46DF" w:rsidDel="007F12C8">
          <w:rPr>
            <w:rFonts w:eastAsia="Times New Roman" w:cs="Times New Roman"/>
            <w:color w:val="000000"/>
          </w:rPr>
          <w:t xml:space="preserve">collected for analysis </w:t>
        </w:r>
        <w:r w:rsidR="00B776B3" w:rsidDel="007F12C8">
          <w:rPr>
            <w:rFonts w:eastAsia="Times New Roman" w:cs="Times New Roman"/>
            <w:color w:val="000000"/>
          </w:rPr>
          <w:t>were</w:t>
        </w:r>
        <w:r w:rsidRPr="00EB46DF" w:rsidDel="007F12C8">
          <w:rPr>
            <w:rFonts w:eastAsia="Times New Roman" w:cs="Times New Roman"/>
            <w:color w:val="000000"/>
          </w:rPr>
          <w:t xml:space="preserve"> shown in</w:t>
        </w:r>
        <w:r w:rsidR="00EA3021" w:rsidDel="007F12C8">
          <w:rPr>
            <w:rFonts w:eastAsia="Times New Roman" w:cs="Times New Roman"/>
            <w:color w:val="000000"/>
          </w:rPr>
          <w:t xml:space="preserve">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_Ref47175905 \h </w:instrText>
        </w:r>
      </w:moveFrom>
      <w:del w:id="103" w:author="Vanessa Zahner" w:date="2020-10-02T15:30:00Z">
        <w:r w:rsidR="00EA3021" w:rsidDel="007F12C8">
          <w:rPr>
            <w:rFonts w:eastAsia="Times New Roman" w:cs="Times New Roman"/>
            <w:color w:val="000000"/>
          </w:rPr>
        </w:r>
      </w:del>
      <w:moveFrom w:id="104"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1</w:t>
        </w:r>
        <w:r w:rsidR="00EA3021" w:rsidDel="007F12C8">
          <w:rPr>
            <w:rFonts w:eastAsia="Times New Roman" w:cs="Times New Roman"/>
            <w:color w:val="000000"/>
          </w:rPr>
          <w:fldChar w:fldCharType="end"/>
        </w:r>
        <w:r w:rsidDel="007F12C8">
          <w:rPr>
            <w:rFonts w:eastAsia="Times New Roman" w:cs="Times New Roman"/>
            <w:color w:val="000000"/>
          </w:rPr>
          <w:t xml:space="preserve">, with length and weight information in </w:t>
        </w:r>
        <w:r w:rsidR="00EA3021" w:rsidDel="007F12C8">
          <w:rPr>
            <w:rFonts w:eastAsia="Times New Roman" w:cs="Times New Roman"/>
            <w:color w:val="000000"/>
          </w:rPr>
          <w:fldChar w:fldCharType="begin"/>
        </w:r>
        <w:r w:rsidR="00EA3021" w:rsidDel="007F12C8">
          <w:rPr>
            <w:rFonts w:eastAsia="Times New Roman" w:cs="Times New Roman"/>
            <w:color w:val="000000"/>
          </w:rPr>
          <w:instrText xml:space="preserve"> REF _Ref47176143 \h </w:instrText>
        </w:r>
      </w:moveFrom>
      <w:del w:id="105" w:author="Vanessa Zahner" w:date="2020-10-02T15:30:00Z">
        <w:r w:rsidR="00EA3021" w:rsidDel="007F12C8">
          <w:rPr>
            <w:rFonts w:eastAsia="Times New Roman" w:cs="Times New Roman"/>
            <w:color w:val="000000"/>
          </w:rPr>
        </w:r>
      </w:del>
      <w:moveFrom w:id="106" w:author="Vanessa Zahner" w:date="2020-10-02T15:30:00Z">
        <w:r w:rsidR="00EA3021" w:rsidDel="007F12C8">
          <w:rPr>
            <w:rFonts w:eastAsia="Times New Roman" w:cs="Times New Roman"/>
            <w:color w:val="000000"/>
          </w:rPr>
          <w:fldChar w:fldCharType="separate"/>
        </w:r>
        <w:r w:rsidR="00EA3021" w:rsidDel="007F12C8">
          <w:t xml:space="preserve">Table </w:t>
        </w:r>
        <w:r w:rsidR="00EA3021" w:rsidDel="007F12C8">
          <w:rPr>
            <w:noProof/>
          </w:rPr>
          <w:t>2</w:t>
        </w:r>
        <w:r w:rsidR="00EA3021" w:rsidDel="007F12C8">
          <w:t>.</w:t>
        </w:r>
        <w:r w:rsidR="00EA3021" w:rsidDel="007F12C8">
          <w:rPr>
            <w:noProof/>
          </w:rPr>
          <w:t>2</w:t>
        </w:r>
        <w:r w:rsidR="00EA3021" w:rsidDel="007F12C8">
          <w:rPr>
            <w:rFonts w:eastAsia="Times New Roman" w:cs="Times New Roman"/>
            <w:color w:val="000000"/>
          </w:rPr>
          <w:fldChar w:fldCharType="end"/>
        </w:r>
        <w:r w:rsidRPr="00EB46DF" w:rsidDel="007F12C8">
          <w:rPr>
            <w:rFonts w:eastAsia="Times New Roman" w:cs="Times New Roman"/>
            <w:color w:val="000000"/>
          </w:rPr>
          <w:t>.</w:t>
        </w:r>
        <w:r w:rsidDel="007F12C8">
          <w:rPr>
            <w:rFonts w:eastAsia="Times New Roman" w:cs="Times New Roman"/>
            <w:color w:val="000000"/>
          </w:rPr>
          <w:t xml:space="preserve"> </w:t>
        </w:r>
        <w:r w:rsidR="003B1A9D" w:rsidDel="007F12C8">
          <w:rPr>
            <w:rFonts w:eastAsia="Times New Roman" w:cs="Times New Roman"/>
            <w:color w:val="000000"/>
          </w:rPr>
          <w:t>Mean (</w:t>
        </w:r>
        <w:r w:rsidR="003B1A9D" w:rsidRPr="0014191B" w:rsidDel="007F12C8">
          <w:rPr>
            <w:rFonts w:eastAsia="Times New Roman" w:cs="Times New Roman"/>
            <w:color w:val="000000"/>
          </w:rPr>
          <w:t>±</w:t>
        </w:r>
        <w:r w:rsidR="003B1A9D" w:rsidDel="007F12C8">
          <w:rPr>
            <w:rFonts w:eastAsia="Times New Roman" w:cs="Times New Roman"/>
            <w:color w:val="000000"/>
          </w:rPr>
          <w:t xml:space="preserve"> SE) f</w:t>
        </w:r>
        <w:r w:rsidDel="007F12C8">
          <w:rPr>
            <w:rFonts w:eastAsia="Times New Roman" w:cs="Times New Roman"/>
            <w:color w:val="000000"/>
          </w:rPr>
          <w:t xml:space="preserve">ork length </w:t>
        </w:r>
        <w:r w:rsidR="003B1A9D" w:rsidDel="007F12C8">
          <w:rPr>
            <w:rFonts w:eastAsia="Times New Roman" w:cs="Times New Roman"/>
            <w:color w:val="000000"/>
          </w:rPr>
          <w:t>was</w:t>
        </w:r>
        <w:r w:rsidR="00DC16FD" w:rsidDel="007F12C8">
          <w:rPr>
            <w:rFonts w:eastAsia="Times New Roman" w:cs="Times New Roman"/>
            <w:color w:val="000000"/>
          </w:rPr>
          <w:t xml:space="preserve"> </w:t>
        </w:r>
        <w:r w:rsidDel="007F12C8">
          <w:rPr>
            <w:rFonts w:eastAsia="Times New Roman" w:cs="Times New Roman"/>
            <w:color w:val="000000"/>
          </w:rPr>
          <w:t>103.4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(mean </w:t>
        </w:r>
        <w:r w:rsidRPr="0014191B" w:rsidDel="007F12C8">
          <w:rPr>
            <w:rFonts w:eastAsia="Times New Roman" w:cs="Times New Roman"/>
            <w:color w:val="000000"/>
          </w:rPr>
          <w:t>±</w:t>
        </w:r>
        <w:r w:rsidDel="007F12C8">
          <w:rPr>
            <w:rFonts w:eastAsia="Times New Roman" w:cs="Times New Roman"/>
            <w:color w:val="000000"/>
          </w:rPr>
          <w:t xml:space="preserve"> SE) for chum salmon and 105.1</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for pink salmon in the Discovery Islands. </w:t>
        </w:r>
        <w:r w:rsidR="003B1A9D" w:rsidDel="007F12C8">
          <w:rPr>
            <w:rFonts w:eastAsia="Times New Roman" w:cs="Times New Roman"/>
            <w:color w:val="000000"/>
          </w:rPr>
          <w:t>In</w:t>
        </w:r>
        <w:r w:rsidDel="007F12C8">
          <w:rPr>
            <w:rFonts w:eastAsia="Times New Roman" w:cs="Times New Roman"/>
            <w:color w:val="000000"/>
          </w:rPr>
          <w:t xml:space="preserve"> Johnstone Strait, chum salmon </w:t>
        </w:r>
        <w:r w:rsidR="00AC0522" w:rsidDel="007F12C8">
          <w:rPr>
            <w:rFonts w:eastAsia="Times New Roman" w:cs="Times New Roman"/>
            <w:color w:val="000000"/>
          </w:rPr>
          <w:t>mean lengths were</w:t>
        </w:r>
        <w:r w:rsidDel="007F12C8">
          <w:rPr>
            <w:rFonts w:eastAsia="Times New Roman" w:cs="Times New Roman"/>
            <w:color w:val="000000"/>
          </w:rPr>
          <w:t xml:space="preserve"> 118.8</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0.3 mm and pink salmon, 113.4</w:t>
        </w:r>
        <w:r w:rsidRPr="0014191B" w:rsidDel="007F12C8">
          <w:t xml:space="preserve"> </w:t>
        </w:r>
        <w:r w:rsidRPr="0014191B" w:rsidDel="007F12C8">
          <w:rPr>
            <w:rFonts w:eastAsia="Times New Roman" w:cs="Times New Roman"/>
            <w:color w:val="000000"/>
          </w:rPr>
          <w:t>±</w:t>
        </w:r>
        <w:r w:rsidDel="007F12C8">
          <w:rPr>
            <w:rFonts w:eastAsia="Times New Roman" w:cs="Times New Roman"/>
            <w:color w:val="000000"/>
          </w:rPr>
          <w:t xml:space="preserve"> 0.2 mm. </w:t>
        </w:r>
      </w:moveFrom>
    </w:p>
    <w:p w14:paraId="1B5712E6" w14:textId="46D8D170" w:rsidR="007D0F73" w:rsidDel="007F12C8" w:rsidRDefault="007D0F73" w:rsidP="007D0F73">
      <w:pPr>
        <w:rPr>
          <w:moveFrom w:id="107" w:author="Vanessa Zahner" w:date="2020-10-02T15:30:00Z"/>
        </w:rPr>
      </w:pPr>
    </w:p>
    <w:p w14:paraId="575F151F" w14:textId="185F2F8A" w:rsidR="007D0F73" w:rsidRPr="007D0F73" w:rsidDel="007F12C8" w:rsidRDefault="007D0F73" w:rsidP="007D0F73">
      <w:pPr>
        <w:rPr>
          <w:moveFrom w:id="108" w:author="Vanessa Zahner" w:date="2020-10-02T15:30:00Z"/>
        </w:rPr>
      </w:pPr>
      <w:moveFrom w:id="109" w:author="Vanessa Zahner" w:date="2020-10-02T15:30:00Z">
        <w:r w:rsidDel="007F12C8">
          <w:tab/>
          <w:t xml:space="preserve">Juvenile salmon </w:t>
        </w:r>
        <w:r w:rsidR="00281A8D" w:rsidDel="007F12C8">
          <w:t xml:space="preserve">condition was poor throughout most of the </w:t>
        </w:r>
        <w:commentRangeStart w:id="110"/>
        <w:r w:rsidR="00AC0522" w:rsidDel="007F12C8">
          <w:t>region</w:t>
        </w:r>
        <w:commentRangeEnd w:id="110"/>
        <w:r w:rsidR="00AC0522" w:rsidDel="007F12C8">
          <w:rPr>
            <w:rStyle w:val="CommentReference"/>
          </w:rPr>
          <w:commentReference w:id="110"/>
        </w:r>
        <w:r w:rsidR="00281A8D" w:rsidDel="007F12C8">
          <w:t>, for pink salmon the mean K value was &lt;1 for every site except J02, near Queen Charlotte Strait (</w:t>
        </w:r>
        <w:r w:rsidR="00EA3021" w:rsidDel="007F12C8">
          <w:fldChar w:fldCharType="begin"/>
        </w:r>
        <w:r w:rsidR="00EA3021" w:rsidDel="007F12C8">
          <w:instrText xml:space="preserve"> REF _Ref47176181 \h </w:instrText>
        </w:r>
      </w:moveFrom>
      <w:del w:id="111" w:author="Vanessa Zahner" w:date="2020-10-02T15:30:00Z"/>
      <w:moveFrom w:id="112" w:author="Vanessa Zahner" w:date="2020-10-02T15:30:00Z">
        <w:r w:rsidR="00EA3021" w:rsidDel="007F12C8">
          <w:fldChar w:fldCharType="separate"/>
        </w:r>
        <w:r w:rsidR="00EA3021" w:rsidDel="007F12C8">
          <w:t xml:space="preserve">Figure </w:t>
        </w:r>
        <w:r w:rsidR="00EA3021" w:rsidDel="007F12C8">
          <w:rPr>
            <w:noProof/>
          </w:rPr>
          <w:t>2</w:t>
        </w:r>
        <w:r w:rsidR="00EA3021" w:rsidDel="007F12C8">
          <w:t>.</w:t>
        </w:r>
        <w:r w:rsidR="00EA3021" w:rsidDel="007F12C8">
          <w:rPr>
            <w:noProof/>
          </w:rPr>
          <w:t>5</w:t>
        </w:r>
        <w:r w:rsidR="00EA3021" w:rsidDel="007F12C8">
          <w:fldChar w:fldCharType="end"/>
        </w:r>
        <w:r w:rsidR="00281A8D" w:rsidDel="007F12C8">
          <w:t xml:space="preserve">). Whereas chum salmon were in </w:t>
        </w:r>
        <w:r w:rsidR="00B776B3" w:rsidDel="007F12C8">
          <w:t xml:space="preserve">a </w:t>
        </w:r>
        <w:r w:rsidR="00281A8D" w:rsidDel="007F12C8">
          <w:t xml:space="preserve">better condition relative to pink and had mean K &gt; 1 at each end of the study area, D07 and J02, and poorer condition throughout the other sites, with high </w:t>
        </w:r>
        <w:commentRangeStart w:id="113"/>
        <w:r w:rsidR="00281A8D" w:rsidDel="007F12C8">
          <w:t>variability</w:t>
        </w:r>
        <w:commentRangeEnd w:id="113"/>
        <w:r w:rsidR="00D7519F" w:rsidDel="007F12C8">
          <w:rPr>
            <w:rStyle w:val="CommentReference"/>
          </w:rPr>
          <w:commentReference w:id="113"/>
        </w:r>
        <w:r w:rsidR="00281A8D" w:rsidDel="007F12C8">
          <w:t xml:space="preserve">. </w:t>
        </w:r>
      </w:moveFrom>
    </w:p>
    <w:moveFromRangeEnd w:id="98"/>
    <w:p w14:paraId="6420CE0D" w14:textId="429AC8ED" w:rsidR="00372150" w:rsidRDefault="00372150" w:rsidP="00266C78">
      <w:pPr>
        <w:rPr>
          <w:rFonts w:eastAsia="Times New Roman" w:cs="Times New Roman"/>
        </w:rPr>
      </w:pPr>
    </w:p>
    <w:p w14:paraId="471B105A" w14:textId="411D71DE" w:rsidR="00A1270A" w:rsidRDefault="00A1270A" w:rsidP="00A1270A">
      <w:pPr>
        <w:pStyle w:val="Heading4"/>
      </w:pPr>
      <w:bookmarkStart w:id="114" w:name="_Toc52545349"/>
      <w:r>
        <w:t>Salmon diet composition</w:t>
      </w:r>
      <w:bookmarkEnd w:id="114"/>
    </w:p>
    <w:p w14:paraId="19028536" w14:textId="10BD284F" w:rsidR="00FF38F4" w:rsidRDefault="00FF38F4" w:rsidP="00266C78">
      <w:pPr>
        <w:rPr>
          <w:rFonts w:eastAsia="Times New Roman" w:cs="Times New Roman"/>
          <w:color w:val="000000"/>
        </w:rPr>
      </w:pPr>
    </w:p>
    <w:p w14:paraId="43C02150" w14:textId="38817C14" w:rsidR="00FF38F4" w:rsidRDefault="00FF38F4" w:rsidP="00266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42C4EFF0" w:rsidR="000721C6" w:rsidRDefault="000721C6" w:rsidP="00266C78">
      <w:pPr>
        <w:rPr>
          <w:rFonts w:eastAsia="Times New Roman" w:cs="Times New Roman"/>
          <w:color w:val="000000"/>
        </w:rPr>
      </w:pPr>
    </w:p>
    <w:p w14:paraId="598DC806" w14:textId="7FA51B46" w:rsidR="00372150" w:rsidRDefault="000721C6" w:rsidP="00266C78">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6</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Table </w:t>
      </w:r>
      <w:r w:rsidR="00B776B3">
        <w:rPr>
          <w:noProof/>
        </w:rPr>
        <w:t>2</w:t>
      </w:r>
      <w:r w:rsidR="00B776B3">
        <w:t>.</w:t>
      </w:r>
      <w:r w:rsidR="00B776B3">
        <w:rPr>
          <w:noProof/>
        </w:rPr>
        <w:t>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6</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266C78">
      <w:pPr>
        <w:rPr>
          <w:rFonts w:eastAsia="Times New Roman" w:cs="Times New Roman"/>
          <w:color w:val="000000"/>
        </w:rPr>
      </w:pPr>
    </w:p>
    <w:p w14:paraId="727B3F78" w14:textId="5E8EE06C" w:rsidR="00E54C78" w:rsidRDefault="00B6444D" w:rsidP="00E54C78">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1B0A0A">
        <w:rPr>
          <w:rFonts w:eastAsia="Times New Roman" w:cs="Times New Roman"/>
          <w:color w:val="000000"/>
        </w:rPr>
      </w:r>
      <w:r w:rsidR="001B0A0A">
        <w:rPr>
          <w:rFonts w:eastAsia="Times New Roman" w:cs="Times New Roman"/>
          <w:color w:val="000000"/>
        </w:rPr>
        <w:fldChar w:fldCharType="separate"/>
      </w:r>
      <w:r w:rsidR="001B0A0A">
        <w:t xml:space="preserve">Figure </w:t>
      </w:r>
      <w:r w:rsidR="001B0A0A">
        <w:rPr>
          <w:noProof/>
        </w:rPr>
        <w:t>2</w:t>
      </w:r>
      <w:r w:rsidR="001B0A0A">
        <w:t>.</w:t>
      </w:r>
      <w:r w:rsidR="001B0A0A">
        <w:rPr>
          <w:noProof/>
        </w:rPr>
        <w:t>7</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QCSt),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B776B3">
        <w:rPr>
          <w:rFonts w:eastAsia="Times New Roman" w:cs="Times New Roman"/>
          <w:color w:val="000000"/>
        </w:rPr>
      </w:r>
      <w:r w:rsidR="00B776B3">
        <w:rPr>
          <w:rFonts w:eastAsia="Times New Roman" w:cs="Times New Roman"/>
          <w:color w:val="000000"/>
        </w:rPr>
        <w:fldChar w:fldCharType="separate"/>
      </w:r>
      <w:r w:rsidR="00B776B3">
        <w:t xml:space="preserve">Figure </w:t>
      </w:r>
      <w:r w:rsidR="00B776B3">
        <w:rPr>
          <w:noProof/>
        </w:rPr>
        <w:t>2</w:t>
      </w:r>
      <w:r w:rsidR="00B776B3">
        <w:t>.</w:t>
      </w:r>
      <w:r w:rsidR="00B776B3">
        <w:rPr>
          <w:noProof/>
        </w:rPr>
        <w:t>7</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266C78">
      <w:pPr>
        <w:rPr>
          <w:rFonts w:eastAsia="Times New Roman" w:cs="Times New Roman"/>
          <w:color w:val="000000"/>
        </w:rPr>
      </w:pPr>
    </w:p>
    <w:p w14:paraId="3E18CBD5" w14:textId="2A4465C7" w:rsidR="00FA59E5" w:rsidRDefault="00FA59E5" w:rsidP="00266C78">
      <w:pPr>
        <w:rPr>
          <w:ins w:id="115" w:author="Vanessa Zahner" w:date="2020-10-02T15:30:00Z"/>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E1B27">
        <w:rPr>
          <w:rFonts w:eastAsia="Times New Roman" w:cs="Times New Roman"/>
          <w:color w:val="000000"/>
        </w:rPr>
      </w:r>
      <w:r w:rsidR="00DE1B27">
        <w:rPr>
          <w:rFonts w:eastAsia="Times New Roman" w:cs="Times New Roman"/>
          <w:color w:val="000000"/>
        </w:rPr>
        <w:fldChar w:fldCharType="separate"/>
      </w:r>
      <w:r w:rsidR="00DE1B27">
        <w:t xml:space="preserve">Figure </w:t>
      </w:r>
      <w:r w:rsidR="00DE1B27">
        <w:rPr>
          <w:noProof/>
        </w:rPr>
        <w:t>2</w:t>
      </w:r>
      <w:r w:rsidR="00DE1B27">
        <w:t>.</w:t>
      </w:r>
      <w:r w:rsidR="00DE1B27">
        <w:rPr>
          <w:noProof/>
        </w:rPr>
        <w:t>8</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in DI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8</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ins w:id="116" w:author="Vanessa Zahner" w:date="2020-09-27T12:42:00Z">
        <w:r w:rsidR="00D7519F" w:rsidRPr="00D7519F">
          <w:rPr>
            <w:rFonts w:eastAsia="Times New Roman" w:cs="Times New Roman"/>
            <w:color w:val="000000"/>
          </w:rPr>
          <w:t xml:space="preserve"> </w:t>
        </w:r>
        <w:r w:rsidR="00D7519F">
          <w:rPr>
            <w:rFonts w:eastAsia="Times New Roman" w:cs="Times New Roman"/>
            <w:color w:val="000000"/>
          </w:rPr>
          <w:t>were highly variable</w:t>
        </w:r>
      </w:ins>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NSoG)</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commentRangeStart w:id="117"/>
      <w:r w:rsidR="00F723BA">
        <w:rPr>
          <w:rFonts w:eastAsia="Times New Roman" w:cs="Times New Roman"/>
          <w:color w:val="000000"/>
        </w:rPr>
        <w:t>one cluster for both pink and chum diets in J02</w:t>
      </w:r>
      <w:commentRangeEnd w:id="117"/>
      <w:r w:rsidR="00F723BA">
        <w:rPr>
          <w:rStyle w:val="CommentReference"/>
        </w:rPr>
        <w:commentReference w:id="117"/>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QCSt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0F367D">
        <w:rPr>
          <w:rFonts w:eastAsia="Times New Roman" w:cs="Times New Roman"/>
          <w:color w:val="000000"/>
        </w:rPr>
        <w:t xml:space="preserve">Conversely, for the other Johnstone Strait sites pink and chum salmon clustered separately. </w:t>
      </w:r>
      <w:r w:rsidR="009A4741">
        <w:rPr>
          <w:rFonts w:eastAsia="Times New Roman" w:cs="Times New Roman"/>
          <w:color w:val="000000"/>
        </w:rPr>
        <w:t>A</w:t>
      </w:r>
      <w:r w:rsidR="000F367D">
        <w:rPr>
          <w:rFonts w:eastAsia="Times New Roman" w:cs="Times New Roman"/>
          <w:color w:val="000000"/>
        </w:rPr>
        <w:t>t</w:t>
      </w:r>
      <w:r w:rsidR="00EB4A87">
        <w:rPr>
          <w:rFonts w:eastAsia="Times New Roman" w:cs="Times New Roman"/>
          <w:color w:val="000000"/>
        </w:rPr>
        <w:t xml:space="preserve"> J08</w:t>
      </w:r>
      <w:r w:rsidR="005D6A31">
        <w:rPr>
          <w:rFonts w:eastAsia="Times New Roman" w:cs="Times New Roman"/>
          <w:color w:val="000000"/>
        </w:rPr>
        <w:t>, diets had &lt; 55% dissimilarity within species but 82% between species</w:t>
      </w:r>
      <w:r w:rsidR="009A4741">
        <w:rPr>
          <w:rFonts w:eastAsia="Times New Roman" w:cs="Times New Roman"/>
          <w:color w:val="000000"/>
        </w:rPr>
        <w:t xml:space="preserve">. </w:t>
      </w:r>
      <w:r w:rsidR="005D6A31">
        <w:rPr>
          <w:rFonts w:eastAsia="Times New Roman" w:cs="Times New Roman"/>
          <w:color w:val="000000"/>
        </w:rPr>
        <w:t>At</w:t>
      </w:r>
      <w:r w:rsidR="009A4741">
        <w:rPr>
          <w:rFonts w:eastAsia="Times New Roman" w:cs="Times New Roman"/>
          <w:color w:val="000000"/>
        </w:rPr>
        <w:t xml:space="preserve"> J06</w:t>
      </w:r>
      <w:r w:rsidR="005D6A31">
        <w:rPr>
          <w:rFonts w:eastAsia="Times New Roman" w:cs="Times New Roman"/>
          <w:color w:val="000000"/>
        </w:rPr>
        <w:t>, there was high dissimilarity between pink salmon diets (&gt; 79%), while chum diets had &lt;55% dissimilarity.</w:t>
      </w:r>
    </w:p>
    <w:p w14:paraId="6FB1A022" w14:textId="77777777" w:rsidR="007F12C8" w:rsidRDefault="007F12C8" w:rsidP="00266C78">
      <w:pPr>
        <w:rPr>
          <w:rFonts w:eastAsia="Times New Roman" w:cs="Times New Roman"/>
          <w:color w:val="000000"/>
        </w:rPr>
      </w:pPr>
    </w:p>
    <w:p w14:paraId="16AF7B81" w14:textId="464999AD" w:rsidR="007F12C8" w:rsidRDefault="007F12C8" w:rsidP="007F12C8">
      <w:pPr>
        <w:pStyle w:val="Heading4"/>
        <w:rPr>
          <w:moveTo w:id="118" w:author="Vanessa Zahner" w:date="2020-10-02T15:30:00Z"/>
        </w:rPr>
      </w:pPr>
      <w:bookmarkStart w:id="119" w:name="_Toc52545350"/>
      <w:moveToRangeStart w:id="120" w:author="Vanessa Zahner" w:date="2020-10-02T15:30:00Z" w:name="move52545024"/>
      <w:moveTo w:id="121" w:author="Vanessa Zahner" w:date="2020-10-02T15:30:00Z">
        <w:r>
          <w:t xml:space="preserve">Salmon </w:t>
        </w:r>
        <w:del w:id="122" w:author="Vanessa Zahner" w:date="2020-10-02T15:30:00Z">
          <w:r w:rsidDel="007F12C8">
            <w:delText>size and condition</w:delText>
          </w:r>
        </w:del>
      </w:moveTo>
      <w:ins w:id="123" w:author="Vanessa Zahner" w:date="2020-10-02T15:30:00Z">
        <w:r>
          <w:t>health</w:t>
        </w:r>
      </w:ins>
      <w:bookmarkEnd w:id="119"/>
    </w:p>
    <w:p w14:paraId="6521CA72" w14:textId="77777777" w:rsidR="007F12C8" w:rsidRDefault="007F12C8" w:rsidP="007F12C8">
      <w:pPr>
        <w:rPr>
          <w:moveTo w:id="124" w:author="Vanessa Zahner" w:date="2020-10-02T15:30:00Z"/>
        </w:rPr>
      </w:pPr>
    </w:p>
    <w:p w14:paraId="20CAAC02" w14:textId="752EB474" w:rsidR="007F12C8" w:rsidRPr="00A64878" w:rsidRDefault="007F12C8" w:rsidP="007F12C8">
      <w:pPr>
        <w:rPr>
          <w:moveTo w:id="125" w:author="Vanessa Zahner" w:date="2020-10-02T15:30:00Z"/>
          <w:rFonts w:eastAsia="Times New Roman" w:cs="Times New Roman"/>
          <w:color w:val="000000"/>
        </w:rPr>
      </w:pPr>
      <w:moveTo w:id="126" w:author="Vanessa Zahner" w:date="2020-10-02T15:30:00Z">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Pr>
            <w:rFonts w:eastAsia="Times New Roman" w:cs="Times New Roman"/>
            <w:color w:val="000000"/>
          </w:rPr>
          <w:t xml:space="preserve"> </w:t>
        </w:r>
        <w:r>
          <w:rPr>
            <w:rFonts w:eastAsia="Times New Roman" w:cs="Times New Roman"/>
            <w:color w:val="000000"/>
          </w:rPr>
          <w:fldChar w:fldCharType="begin"/>
        </w:r>
        <w:r>
          <w:rPr>
            <w:rFonts w:eastAsia="Times New Roman" w:cs="Times New Roman"/>
            <w:color w:val="000000"/>
          </w:rPr>
          <w:instrText xml:space="preserve"> REF _Ref47175905 \h </w:instrText>
        </w:r>
      </w:moveTo>
      <w:r>
        <w:rPr>
          <w:rFonts w:eastAsia="Times New Roman" w:cs="Times New Roman"/>
          <w:color w:val="000000"/>
        </w:rPr>
      </w:r>
      <w:moveTo w:id="127" w:author="Vanessa Zahner" w:date="2020-10-02T15:30:00Z">
        <w:r>
          <w:rPr>
            <w:rFonts w:eastAsia="Times New Roman" w:cs="Times New Roman"/>
            <w:color w:val="000000"/>
          </w:rPr>
          <w:fldChar w:fldCharType="separate"/>
        </w:r>
        <w:r>
          <w:t xml:space="preserve">Table </w:t>
        </w:r>
        <w:r>
          <w:rPr>
            <w:noProof/>
          </w:rPr>
          <w:t>2</w:t>
        </w:r>
        <w:r>
          <w:t>.</w:t>
        </w:r>
        <w:r>
          <w:rPr>
            <w:noProof/>
          </w:rPr>
          <w:t>1</w:t>
        </w:r>
        <w:r>
          <w:rPr>
            <w:rFonts w:eastAsia="Times New Roman" w:cs="Times New Roman"/>
            <w:color w:val="000000"/>
          </w:rPr>
          <w:fldChar w:fldCharType="end"/>
        </w:r>
        <w:r>
          <w:rPr>
            <w:rFonts w:eastAsia="Times New Roman" w:cs="Times New Roman"/>
            <w:color w:val="000000"/>
          </w:rPr>
          <w:t xml:space="preserve">, with length and weight information in </w:t>
        </w:r>
        <w:r>
          <w:rPr>
            <w:rFonts w:eastAsia="Times New Roman" w:cs="Times New Roman"/>
            <w:color w:val="000000"/>
          </w:rPr>
          <w:fldChar w:fldCharType="begin"/>
        </w:r>
        <w:r>
          <w:rPr>
            <w:rFonts w:eastAsia="Times New Roman" w:cs="Times New Roman"/>
            <w:color w:val="000000"/>
          </w:rPr>
          <w:instrText xml:space="preserve"> REF _Ref47176143 \h </w:instrText>
        </w:r>
      </w:moveTo>
      <w:r>
        <w:rPr>
          <w:rFonts w:eastAsia="Times New Roman" w:cs="Times New Roman"/>
          <w:color w:val="000000"/>
        </w:rPr>
      </w:r>
      <w:moveTo w:id="128" w:author="Vanessa Zahner" w:date="2020-10-02T15:30:00Z">
        <w:r>
          <w:rPr>
            <w:rFonts w:eastAsia="Times New Roman" w:cs="Times New Roman"/>
            <w:color w:val="000000"/>
          </w:rPr>
          <w:fldChar w:fldCharType="separate"/>
        </w:r>
        <w:r>
          <w:t xml:space="preserve">Table </w:t>
        </w:r>
        <w:r>
          <w:rPr>
            <w:noProof/>
          </w:rPr>
          <w:t>2</w:t>
        </w:r>
        <w:r>
          <w:t>.</w:t>
        </w:r>
        <w:r>
          <w:rPr>
            <w:noProof/>
          </w:rPr>
          <w:t>2</w:t>
        </w:r>
        <w:r>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moveTo>
      <w:r w:rsidR="00A64878">
        <w:rPr>
          <w:rFonts w:eastAsia="Times New Roman" w:cs="Times New Roman"/>
          <w:color w:val="000000"/>
        </w:rPr>
        <w:t xml:space="preserve"> </w:t>
      </w:r>
      <w:moveTo w:id="129" w:author="Vanessa Zahner" w:date="2020-10-02T15:30:00Z">
        <w:r>
          <w:t xml:space="preserve">Juvenile salmon condition was poor throughout most of the </w:t>
        </w:r>
        <w:commentRangeStart w:id="130"/>
        <w:r>
          <w:t>region</w:t>
        </w:r>
        <w:commentRangeEnd w:id="130"/>
        <w:r>
          <w:rPr>
            <w:rStyle w:val="CommentReference"/>
          </w:rPr>
          <w:commentReference w:id="130"/>
        </w:r>
        <w:r>
          <w:t>, for pink salmon the mean K value was &lt;1 for every site except J02, near Queen Charlotte Strait (</w:t>
        </w:r>
        <w:r>
          <w:fldChar w:fldCharType="begin"/>
        </w:r>
        <w:r>
          <w:instrText xml:space="preserve"> REF _Ref47176181 \h </w:instrText>
        </w:r>
      </w:moveTo>
      <w:moveTo w:id="131" w:author="Vanessa Zahner" w:date="2020-10-02T15:30:00Z">
        <w:r>
          <w:fldChar w:fldCharType="separate"/>
        </w:r>
        <w:r>
          <w:t xml:space="preserve">Figure </w:t>
        </w:r>
        <w:r>
          <w:rPr>
            <w:noProof/>
          </w:rPr>
          <w:t>2</w:t>
        </w:r>
        <w:r>
          <w:t>.</w:t>
        </w:r>
        <w:r>
          <w:rPr>
            <w:noProof/>
          </w:rPr>
          <w:t>5</w:t>
        </w:r>
        <w:r>
          <w:fldChar w:fldCharType="end"/>
        </w:r>
        <w:r>
          <w:t xml:space="preserve">). Whereas chum salmon were in a better condition relative to pink and had mean K &gt; 1 at each end of the study area, D07 and J02, and poorer condition throughout the other sites, with high variability. </w:t>
        </w:r>
      </w:moveTo>
    </w:p>
    <w:moveToRangeEnd w:id="120"/>
    <w:p w14:paraId="2F3F7F53" w14:textId="5F06B0DB" w:rsidR="00372150" w:rsidDel="00DB66B5" w:rsidRDefault="00372150" w:rsidP="00266C78">
      <w:pPr>
        <w:rPr>
          <w:del w:id="132" w:author="Vanessa Zahner" w:date="2020-09-28T13:35:00Z"/>
          <w:rFonts w:eastAsia="Times New Roman" w:cs="Times New Roman"/>
        </w:rPr>
      </w:pPr>
    </w:p>
    <w:p w14:paraId="2C2C6D37" w14:textId="21F15F70" w:rsidR="00A1270A" w:rsidDel="00DB66B5" w:rsidRDefault="00A1270A" w:rsidP="00A1270A">
      <w:pPr>
        <w:pStyle w:val="Heading4"/>
        <w:rPr>
          <w:del w:id="133" w:author="Vanessa Zahner" w:date="2020-09-28T13:35:00Z"/>
        </w:rPr>
      </w:pPr>
      <w:del w:id="134" w:author="Vanessa Zahner" w:date="2020-09-28T13:35:00Z">
        <w:r w:rsidDel="00DB66B5">
          <w:delText>Salmon stomach fullness</w:delText>
        </w:r>
      </w:del>
    </w:p>
    <w:p w14:paraId="61805B20" w14:textId="77777777" w:rsidR="00A1270A" w:rsidRPr="00A1270A" w:rsidRDefault="00A1270A" w:rsidP="00A1270A"/>
    <w:p w14:paraId="1E7B7A6B" w14:textId="5D2FB725" w:rsidR="003D5843" w:rsidRPr="00EB46DF" w:rsidRDefault="00372150" w:rsidP="000A3C7A">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D84B74">
        <w:rPr>
          <w:rFonts w:eastAsia="Times New Roman" w:cs="Times New Roman"/>
          <w:color w:val="000000" w:themeColor="text1"/>
        </w:rPr>
        <w:t>the</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8F25B2">
        <w:rPr>
          <w:rFonts w:eastAsia="Times New Roman" w:cs="Times New Roman"/>
          <w:color w:val="000000" w:themeColor="text1"/>
        </w:rPr>
        <w:t>DI</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266C78">
      <w:pPr>
        <w:rPr>
          <w:rFonts w:eastAsia="Times New Roman" w:cs="Times New Roman"/>
          <w:color w:val="000000"/>
        </w:rPr>
      </w:pPr>
    </w:p>
    <w:p w14:paraId="32045145" w14:textId="3426EBA5" w:rsidR="00372150" w:rsidRPr="00EB46DF" w:rsidRDefault="003D5843" w:rsidP="00266C78">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Table </w:t>
      </w:r>
      <w:r w:rsidR="00EA3021">
        <w:rPr>
          <w:noProof/>
        </w:rPr>
        <w:t>2</w:t>
      </w:r>
      <w:r w:rsidR="00EA3021">
        <w:t>.</w:t>
      </w:r>
      <w:r w:rsidR="00EA3021">
        <w:rPr>
          <w:noProof/>
        </w:rPr>
        <w:t>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266C78">
      <w:pPr>
        <w:rPr>
          <w:rFonts w:eastAsia="Times New Roman" w:cs="Times New Roman"/>
        </w:rPr>
      </w:pPr>
    </w:p>
    <w:p w14:paraId="5C265110" w14:textId="6CCB2389" w:rsidR="00A1270A" w:rsidRDefault="00A1270A" w:rsidP="00A1270A">
      <w:pPr>
        <w:pStyle w:val="Heading4"/>
      </w:pPr>
      <w:bookmarkStart w:id="135" w:name="_Toc52545351"/>
      <w:r>
        <w:t>Diet overlap between pink and chum salmon</w:t>
      </w:r>
      <w:bookmarkEnd w:id="135"/>
    </w:p>
    <w:p w14:paraId="65B67E29" w14:textId="77777777" w:rsidR="00A1270A" w:rsidRPr="00EB46DF" w:rsidRDefault="00A1270A" w:rsidP="00266C78">
      <w:pPr>
        <w:rPr>
          <w:rFonts w:eastAsia="Times New Roman" w:cs="Times New Roman"/>
        </w:rPr>
      </w:pPr>
    </w:p>
    <w:p w14:paraId="1814358A" w14:textId="19F606CF" w:rsidR="00372150" w:rsidRDefault="00372150" w:rsidP="008F3081">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9</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 xml:space="preserve">salmon at all sites with the exception of J02. </w:t>
      </w:r>
    </w:p>
    <w:p w14:paraId="241DC6A9" w14:textId="255AF5FF" w:rsidR="00281A8D" w:rsidRDefault="00281A8D" w:rsidP="008F3081">
      <w:pPr>
        <w:rPr>
          <w:rFonts w:eastAsia="Times New Roman" w:cs="Times New Roman"/>
          <w:color w:val="000000"/>
        </w:rPr>
      </w:pPr>
    </w:p>
    <w:p w14:paraId="2D9BFEBF" w14:textId="3CE93633" w:rsidR="00281A8D" w:rsidRPr="00EB46DF" w:rsidRDefault="00281A8D" w:rsidP="008F3081">
      <w:pPr>
        <w:rPr>
          <w:rFonts w:eastAsia="Times New Roman" w:cs="Times New Roman"/>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EA3021">
        <w:rPr>
          <w:rFonts w:eastAsia="Times New Roman" w:cs="Times New Roman"/>
          <w:color w:val="000000"/>
        </w:rPr>
      </w:r>
      <w:r w:rsidR="00EA3021">
        <w:rPr>
          <w:rFonts w:eastAsia="Times New Roman" w:cs="Times New Roman"/>
          <w:color w:val="000000"/>
        </w:rPr>
        <w:fldChar w:fldCharType="separate"/>
      </w:r>
      <w:r w:rsidR="00EA3021">
        <w:t xml:space="preserve">Figure </w:t>
      </w:r>
      <w:r w:rsidR="00EA3021">
        <w:rPr>
          <w:noProof/>
        </w:rPr>
        <w:t>2</w:t>
      </w:r>
      <w:r w:rsidR="00EA3021">
        <w:t>.</w:t>
      </w:r>
      <w:r w:rsidR="00EA3021">
        <w:rPr>
          <w:noProof/>
        </w:rPr>
        <w:t>10</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 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ins w:id="136" w:author="Vanessa Zahner" w:date="2020-09-27T12:41:00Z">
        <w:r w:rsidR="00D7519F">
          <w:rPr>
            <w:rFonts w:eastAsia="Times New Roman" w:cs="Times New Roman"/>
            <w:color w:val="000000"/>
          </w:rPr>
          <w:t>.</w:t>
        </w:r>
      </w:ins>
    </w:p>
    <w:p w14:paraId="5A56B0C5" w14:textId="77777777" w:rsidR="00372150" w:rsidRPr="00EB46DF" w:rsidRDefault="00372150" w:rsidP="00266C78">
      <w:pPr>
        <w:rPr>
          <w:rFonts w:eastAsia="Times New Roman" w:cs="Times New Roman"/>
        </w:rPr>
      </w:pPr>
    </w:p>
    <w:p w14:paraId="08DDD135" w14:textId="77777777" w:rsidR="00537AE3" w:rsidRDefault="00537AE3" w:rsidP="00537AE3">
      <w:pPr>
        <w:pStyle w:val="Heading3"/>
      </w:pPr>
      <w:bookmarkStart w:id="137" w:name="_Toc47442039"/>
      <w:bookmarkStart w:id="138" w:name="_Toc52545352"/>
      <w:r w:rsidRPr="00EB46DF">
        <w:t>Discussion</w:t>
      </w:r>
      <w:bookmarkEnd w:id="137"/>
      <w:bookmarkEnd w:id="138"/>
    </w:p>
    <w:p w14:paraId="3138CB9E" w14:textId="77777777" w:rsidR="002303C4" w:rsidRDefault="002303C4" w:rsidP="002303C4"/>
    <w:p w14:paraId="6AE8396C" w14:textId="77777777" w:rsidR="002303C4" w:rsidRPr="004435AE" w:rsidRDefault="002303C4" w:rsidP="002303C4">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(James et al 2020).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2303C4"/>
    <w:p w14:paraId="3189008B" w14:textId="77777777" w:rsidR="002303C4" w:rsidRPr="001C4975" w:rsidRDefault="002303C4" w:rsidP="002303C4">
      <w:r w:rsidRPr="001C4975">
        <w:t>2.4.1 Pink and chum salmon feeding strategies</w:t>
      </w:r>
    </w:p>
    <w:p w14:paraId="6FE68FFD" w14:textId="77777777" w:rsidR="002303C4" w:rsidRPr="001C4975" w:rsidRDefault="002303C4" w:rsidP="002303C4"/>
    <w:p w14:paraId="1A31639C" w14:textId="7F634EEF" w:rsidR="002303C4" w:rsidRPr="002303C4" w:rsidRDefault="002303C4" w:rsidP="002303C4">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and high quality of prey species</w:t>
      </w:r>
      <w:r w:rsidRPr="002303C4">
        <w:rPr>
          <w:rFonts w:eastAsia="Times New Roman" w:cs="Times New Roman"/>
        </w:rPr>
        <w:t xml:space="preserve">. </w:t>
      </w:r>
      <w:r>
        <w:rPr>
          <w:rFonts w:eastAsia="Times New Roman" w:cs="Times New Roman"/>
        </w:rPr>
        <w:t>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(Costalago et al 2020). Whereas, meroplankton, small zooplankton, and gelatinous zooplankton were lower in nutritional content, and poorer quality prey (Boldt, 2001).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2303C4"/>
    <w:p w14:paraId="37E38CE1" w14:textId="77777777" w:rsidR="002303C4" w:rsidRDefault="002303C4" w:rsidP="002303C4">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zooplankton to gelatinous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2303C4">
      <w:pPr>
        <w:rPr>
          <w:rFonts w:eastAsia="Times New Roman" w:cs="Times New Roman"/>
          <w:color w:val="000000"/>
        </w:rPr>
      </w:pPr>
    </w:p>
    <w:p w14:paraId="30A724C4" w14:textId="59D1262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seems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further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2303C4">
      <w:pPr>
        <w:rPr>
          <w:rFonts w:eastAsia="Times New Roman" w:cs="Times New Roman"/>
          <w:color w:val="000000"/>
        </w:rPr>
      </w:pPr>
    </w:p>
    <w:p w14:paraId="2E54E297"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2303C4"/>
    <w:p w14:paraId="6181668C" w14:textId="77777777" w:rsidR="002303C4" w:rsidRPr="001C4975" w:rsidRDefault="002303C4" w:rsidP="002303C4">
      <w:r w:rsidRPr="001C4975">
        <w:t>2.4.2 Feast or famine: salmon feeding and condition</w:t>
      </w:r>
    </w:p>
    <w:p w14:paraId="3C47E53F" w14:textId="77777777" w:rsidR="002303C4" w:rsidRPr="001C4975" w:rsidRDefault="002303C4" w:rsidP="002303C4">
      <w:pPr>
        <w:rPr>
          <w:rFonts w:eastAsia="Times New Roman" w:cs="Times New Roman"/>
          <w:color w:val="000000"/>
        </w:rPr>
      </w:pPr>
    </w:p>
    <w:p w14:paraId="2D327A4E" w14:textId="77777777" w:rsidR="002303C4" w:rsidRDefault="002303C4" w:rsidP="002303C4">
      <w:pPr>
        <w:rPr>
          <w:rFonts w:eastAsia="Times New Roman" w:cs="Times New Roman"/>
        </w:rPr>
      </w:pPr>
      <w:r w:rsidRPr="001C4975">
        <w:rPr>
          <w:rFonts w:eastAsia="Times New Roman" w:cs="Times New Roman"/>
        </w:rPr>
        <w:tab/>
        <w:t xml:space="preserve">Juvenile pink and chum salmon were found to have extreme values of stomach fullness in the DI-JS,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{"citationItems":[{"id":"ITEM-1","itemData":{"author":[{"dropping-particle":"","family":"Gulbransen","given":"Christina Olga Marie","non-dropping-particle":"","parse-names":false,"suffix":""}],"id":"ITEM-1","issued":{"date-parts":[["2014"]]},"title":"Feeding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Northern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C","non-dropping-particle":"","parse-names":false,"suffix":""}],"id":"ITEM-1","issued":{"date-parts":[["2002"]]},"title":"Diel Feeding of Juvenile Pink, Chum, and Coho Salmon in Icy Strait, Southeastern Alaska, May–September 2001","type":"report"},"uris":["http://www.mendeley.com/documents/?uuid=e618894f-30a8-412a-8adb-6f0dac50566d"]}],"mendeley":{"formattedCitation":"(Sturdevant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2303C4">
      <w:pPr>
        <w:rPr>
          <w:rFonts w:eastAsia="Times New Roman" w:cs="Times New Roman"/>
        </w:rPr>
      </w:pPr>
    </w:p>
    <w:p w14:paraId="5A5C27FD" w14:textId="77777777" w:rsidR="002303C4" w:rsidRDefault="002303C4" w:rsidP="002303C4">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(James et al 2020), however, chum salmon experienced low stomach fullness (~1%) elsewhere in Queen Charlotte Strait in 2015 (Orlov, unpublished data). Therefore, there was likely a physical oceanographic front, where mixed and stratified water masses meet, thereby accumulating zooplankton to form this forage “hot spot” (Perry et al 1983, Franks 1992).</w:t>
      </w:r>
      <w:r w:rsidRPr="001C4975">
        <w:rPr>
          <w:rFonts w:eastAsia="Times New Roman" w:cs="Times New Roman"/>
          <w:color w:val="000000"/>
        </w:rPr>
        <w:t xml:space="preserve"> 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(Kuzmenko, unpublished data).</w:t>
      </w:r>
    </w:p>
    <w:p w14:paraId="1C770262" w14:textId="77777777" w:rsidR="002303C4" w:rsidRDefault="002303C4" w:rsidP="002303C4">
      <w:pPr>
        <w:rPr>
          <w:rFonts w:eastAsia="Times New Roman" w:cs="Times New Roman"/>
          <w:color w:val="000000"/>
        </w:rPr>
      </w:pPr>
    </w:p>
    <w:p w14:paraId="1CA32B8A" w14:textId="77777777" w:rsidR="002303C4" w:rsidRDefault="002303C4" w:rsidP="002303C4">
      <w:pPr>
        <w:rPr>
          <w:rFonts w:eastAsia="Times New Roman" w:cs="Times New Roman"/>
          <w:color w:val="000000"/>
        </w:rPr>
      </w:pPr>
      <w:r>
        <w:rPr>
          <w:rFonts w:eastAsia="Times New Roman" w:cs="Times New Roman"/>
          <w:color w:val="000000"/>
        </w:rPr>
        <w:tab/>
        <w:t>The migration time to get through these regions was around 11 days for sockeye salmon (James et al 2020), and pink and chum are likely comparable but haven’t been studied yet. Pink salmon tend to migrate more quickly than other salmon species due to their shorter life spans, whereas chum tend to remain in estuaries longer (Duffy et al 2005).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2303C4">
      <w:pPr>
        <w:rPr>
          <w:rFonts w:eastAsia="Times New Roman" w:cs="Times New Roman"/>
          <w:color w:val="000000"/>
        </w:rPr>
      </w:pPr>
    </w:p>
    <w:p w14:paraId="775FFA79" w14:textId="4154F4AE" w:rsidR="002303C4" w:rsidRPr="001C4975" w:rsidRDefault="002303C4" w:rsidP="002303C4">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SoG,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NSoG, low feeding and condition in DI-JS, followed by high feeding and condition in QCSt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However, another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 it may have occurred due to low feeding opportunities but juvenile pink and chum salmon diets in this area had never been analyzed until this current study.</w:t>
      </w:r>
    </w:p>
    <w:p w14:paraId="3818E420" w14:textId="77777777" w:rsidR="002303C4" w:rsidRPr="001C4975" w:rsidRDefault="002303C4" w:rsidP="002303C4"/>
    <w:p w14:paraId="2DF47652" w14:textId="77777777" w:rsidR="002303C4" w:rsidRPr="001C4975" w:rsidRDefault="002303C4" w:rsidP="002303C4">
      <w:r w:rsidRPr="001C4975">
        <w:t>2.4.3 Species competition or coexistence?</w:t>
      </w:r>
    </w:p>
    <w:p w14:paraId="166BE156" w14:textId="77777777" w:rsidR="002303C4" w:rsidRPr="001C4975" w:rsidRDefault="002303C4" w:rsidP="002303C4"/>
    <w:p w14:paraId="43B066E6" w14:textId="77777777" w:rsidR="002303C4" w:rsidRPr="001C4975" w:rsidRDefault="002303C4" w:rsidP="002303C4">
      <w:pPr>
        <w:rPr>
          <w:rFonts w:eastAsia="Times New Roman" w:cs="Times New Roman"/>
        </w:rPr>
      </w:pPr>
      <w:r w:rsidRPr="001C4975">
        <w:rPr>
          <w:rFonts w:eastAsia="Times New Roman" w:cs="Times New Roman"/>
        </w:rPr>
        <w:tab/>
        <w:t>In those low foraging conditions, juvenile pink and chum salmon were likely competing for limited resources and employed species-specific strategies in response to the challenging conditions. Chum salmon had been shown to adapt and switch to gelatinous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DI-JS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(Graham, 2020)</w:t>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61686A68" w14:textId="77777777" w:rsidR="002303C4" w:rsidRPr="001C4975" w:rsidRDefault="002303C4" w:rsidP="002303C4">
      <w:pPr>
        <w:rPr>
          <w:rFonts w:eastAsia="Times New Roman" w:cs="Times New Roman"/>
        </w:rPr>
      </w:pPr>
    </w:p>
    <w:p w14:paraId="7DC70459" w14:textId="77777777" w:rsidR="002303C4" w:rsidRPr="001C4975" w:rsidRDefault="002303C4" w:rsidP="002303C4">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56FED21A" w14:textId="77777777" w:rsidR="002303C4" w:rsidRDefault="002303C4" w:rsidP="002303C4"/>
    <w:p w14:paraId="08CF0E62" w14:textId="733BA008" w:rsidR="002303C4" w:rsidRPr="000D3A5F" w:rsidRDefault="002303C4" w:rsidP="002303C4">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(Batten et al 2018). Although, trophic cascades caused by pink salmon had only been shown for adults, it is unlikely juveniles in 2016 had such a large impact since abundance was not exceptionally high that year (Johnson et al 2019).</w:t>
      </w:r>
      <w:r w:rsidRPr="001C4975">
        <w:rPr>
          <w:rFonts w:eastAsia="Times New Roman" w:cs="Times New Roman"/>
        </w:rPr>
        <w:t xml:space="preserve"> </w:t>
      </w:r>
    </w:p>
    <w:p w14:paraId="0A677E67" w14:textId="77777777" w:rsidR="002303C4" w:rsidRPr="001C4975" w:rsidRDefault="002303C4" w:rsidP="002303C4"/>
    <w:p w14:paraId="3F68DCC1" w14:textId="77777777" w:rsidR="002303C4" w:rsidRDefault="002303C4" w:rsidP="002303C4">
      <w:pPr>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specifically,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 or Ctenophora jellyfish in the Johnstone Strait, with low prey richness of other species. Whereas, pink salmon were more generalist feeders in comparison, with much higher prey richness by both prey species and taxonomic groups. Other research has also reflected chum’s tendency to specialize whereas pink salmon feed more broadly (Graham 2020). In fact, the prey accumulation curves show that a sample size of 10 pink salmon does not sufficiently capture the entire prey field of juvenile pink, emphasizing their diet diversity throughout these regions.</w:t>
      </w:r>
    </w:p>
    <w:p w14:paraId="23A0EF3A" w14:textId="77777777" w:rsidR="002303C4" w:rsidRPr="00CC05A1" w:rsidRDefault="002303C4" w:rsidP="002303C4">
      <w:pPr>
        <w:rPr>
          <w:rFonts w:eastAsia="Times New Roman" w:cs="Times New Roman"/>
          <w:color w:val="000000"/>
        </w:rPr>
      </w:pPr>
    </w:p>
    <w:p w14:paraId="3047F27C" w14:textId="6A65C35C" w:rsidR="00372150" w:rsidRDefault="002303C4" w:rsidP="00266C78">
      <w:pPr>
        <w:rPr>
          <w:rFonts w:eastAsia="Times New Roman" w:cs="Times New Roman"/>
          <w:color w:val="000000"/>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5D04A126" w14:textId="47B2A2E1" w:rsidR="002303C4" w:rsidRDefault="002303C4" w:rsidP="00266C78">
      <w:pPr>
        <w:rPr>
          <w:rFonts w:eastAsia="Times New Roman" w:cs="Times New Roman"/>
          <w:color w:val="000000"/>
        </w:rPr>
      </w:pPr>
    </w:p>
    <w:p w14:paraId="2B1F685B" w14:textId="77777777" w:rsidR="00A64878" w:rsidRPr="002303C4" w:rsidRDefault="00A64878" w:rsidP="00266C78">
      <w:pPr>
        <w:rPr>
          <w:rFonts w:eastAsia="Times New Roman" w:cs="Times New Roman"/>
          <w:color w:val="000000"/>
        </w:rPr>
      </w:pPr>
    </w:p>
    <w:p w14:paraId="532E4780" w14:textId="1BFEE89E" w:rsidR="00372150" w:rsidRPr="00EB46DF" w:rsidRDefault="00372150" w:rsidP="007720AD">
      <w:pPr>
        <w:pStyle w:val="Heading3"/>
      </w:pPr>
      <w:bookmarkStart w:id="139" w:name="_Toc52545356"/>
      <w:r w:rsidRPr="00EB46DF">
        <w:t>Conclusion</w:t>
      </w:r>
      <w:bookmarkEnd w:id="139"/>
    </w:p>
    <w:p w14:paraId="3179EC24" w14:textId="77777777" w:rsidR="00372150" w:rsidRPr="00EB46DF" w:rsidRDefault="00372150" w:rsidP="00266C78">
      <w:pPr>
        <w:rPr>
          <w:rFonts w:eastAsia="Times New Roman" w:cs="Times New Roman"/>
        </w:rPr>
      </w:pPr>
    </w:p>
    <w:p w14:paraId="2D64F779" w14:textId="33F2D2FF" w:rsidR="00372150" w:rsidRPr="00EB46DF" w:rsidRDefault="00372150" w:rsidP="00266C78">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prey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266C78">
      <w:pPr>
        <w:rPr>
          <w:rFonts w:eastAsia="Times New Roman" w:cs="Times New Roman"/>
        </w:rPr>
      </w:pPr>
    </w:p>
    <w:p w14:paraId="030B076B" w14:textId="03564108" w:rsidR="00372150" w:rsidRPr="00EB46DF" w:rsidRDefault="00372150" w:rsidP="00266C78">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xml:space="preserve">, prey types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1210AF">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1210AF">
      <w:pPr>
        <w:pStyle w:val="Heading3"/>
        <w:rPr>
          <w:rFonts w:eastAsia="Times New Roman"/>
        </w:rPr>
      </w:pPr>
      <w:bookmarkStart w:id="140" w:name="_Toc52545357"/>
      <w:r>
        <w:t>Tables</w:t>
      </w:r>
      <w:bookmarkEnd w:id="140"/>
      <w:r>
        <w:t xml:space="preserve"> </w:t>
      </w:r>
    </w:p>
    <w:p w14:paraId="09B7A1C0" w14:textId="64C50117" w:rsidR="00FA03B1" w:rsidRPr="00187473" w:rsidRDefault="00FA03B1" w:rsidP="001C050C"/>
    <w:p w14:paraId="58DB77B5" w14:textId="18340682" w:rsidR="00307C83" w:rsidRPr="0024436B" w:rsidRDefault="00264B0C" w:rsidP="00264B0C">
      <w:pPr>
        <w:pStyle w:val="Heading9"/>
        <w:rPr>
          <w:rStyle w:val="Strong"/>
          <w:b w:val="0"/>
          <w:bCs w:val="0"/>
        </w:rPr>
      </w:pPr>
      <w:bookmarkStart w:id="141" w:name="_Ref51599934"/>
      <w:bookmarkStart w:id="142" w:name="_Toc52545387"/>
      <w:r>
        <w:t xml:space="preserve">Table </w:t>
      </w:r>
      <w:r>
        <w:fldChar w:fldCharType="begin"/>
      </w:r>
      <w:r>
        <w:instrText xml:space="preserve"> STYLEREF 2 \s </w:instrText>
      </w:r>
      <w:r>
        <w:fldChar w:fldCharType="separate"/>
      </w:r>
      <w:r>
        <w:rPr>
          <w:noProof/>
        </w:rPr>
        <w:t>2</w:t>
      </w:r>
      <w:r>
        <w:fldChar w:fldCharType="end"/>
      </w:r>
      <w:r>
        <w:t>.</w:t>
      </w:r>
      <w:r>
        <w:fldChar w:fldCharType="begin"/>
      </w:r>
      <w:r>
        <w:instrText xml:space="preserve"> SEQ Table \* ARABIC \s 2 </w:instrText>
      </w:r>
      <w:r>
        <w:fldChar w:fldCharType="separate"/>
      </w:r>
      <w:r>
        <w:rPr>
          <w:noProof/>
        </w:rPr>
        <w:t>1</w:t>
      </w:r>
      <w:r>
        <w:fldChar w:fldCharType="end"/>
      </w:r>
      <w:bookmarkEnd w:id="141"/>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142"/>
    </w:p>
    <w:p w14:paraId="4609A588" w14:textId="768C44B3" w:rsidR="00FA03B1" w:rsidRDefault="00FA03B1" w:rsidP="00307975">
      <w:pPr>
        <w:pStyle w:val="Caption"/>
      </w:pPr>
    </w:p>
    <w:p w14:paraId="26781031" w14:textId="617758D2" w:rsidR="00FA03B1" w:rsidRDefault="00E74639" w:rsidP="00B64F00">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930900" cy="2965450"/>
                    </a:xfrm>
                    <a:prstGeom prst="rect">
                      <a:avLst/>
                    </a:prstGeom>
                  </pic:spPr>
                </pic:pic>
              </a:graphicData>
            </a:graphic>
          </wp:inline>
        </w:drawing>
      </w:r>
    </w:p>
    <w:p w14:paraId="4833AB96" w14:textId="77777777" w:rsidR="001210AF" w:rsidRDefault="001210AF" w:rsidP="001210AF">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5BF4C01E" w:rsidR="00FA03B1" w:rsidRDefault="00307C83" w:rsidP="00EA3021">
      <w:pPr>
        <w:pStyle w:val="Heading9"/>
        <w:rPr>
          <w:rStyle w:val="Strong"/>
          <w:b w:val="0"/>
          <w:bCs w:val="0"/>
        </w:rPr>
      </w:pPr>
      <w:bookmarkStart w:id="143" w:name="_Ref47176143"/>
      <w:bookmarkStart w:id="144" w:name="_Toc52545388"/>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bookmarkEnd w:id="143"/>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144"/>
    </w:p>
    <w:p w14:paraId="5DCE5D17" w14:textId="77777777" w:rsidR="00BD4CC0" w:rsidRPr="00BD4CC0" w:rsidRDefault="00BD4CC0" w:rsidP="00BD4CC0"/>
    <w:p w14:paraId="75645C1F" w14:textId="1BA7E7AD" w:rsidR="00FA03B1" w:rsidRDefault="00BD4CC0" w:rsidP="00BD4CC0">
      <w:pPr>
        <w:rPr>
          <w:rFonts w:eastAsia="Times New Roman" w:cs="Times New Roman"/>
          <w:b/>
          <w:bCs/>
        </w:rPr>
      </w:pPr>
      <w:r>
        <w:rPr>
          <w:rFonts w:eastAsia="Times New Roman" w:cs="Times New Roman"/>
          <w:b/>
          <w:bCs/>
          <w:noProof/>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stretch>
                      <a:fillRect/>
                    </a:stretch>
                  </pic:blipFill>
                  <pic:spPr>
                    <a:xfrm>
                      <a:off x="0" y="0"/>
                      <a:ext cx="6005012" cy="5024252"/>
                    </a:xfrm>
                    <a:prstGeom prst="rect">
                      <a:avLst/>
                    </a:prstGeom>
                  </pic:spPr>
                </pic:pic>
              </a:graphicData>
            </a:graphic>
          </wp:inline>
        </w:drawing>
      </w:r>
    </w:p>
    <w:p w14:paraId="262F075A" w14:textId="77777777" w:rsidR="00FA03B1" w:rsidRDefault="00FA03B1" w:rsidP="00FA03B1">
      <w:pPr>
        <w:rPr>
          <w:rFonts w:eastAsia="Times New Roman" w:cs="Times New Roman"/>
          <w:b/>
          <w:bCs/>
        </w:rPr>
      </w:pPr>
    </w:p>
    <w:p w14:paraId="7539C55C" w14:textId="77777777" w:rsidR="00FA03B1" w:rsidRDefault="00FA03B1" w:rsidP="00FA03B1">
      <w:pPr>
        <w:rPr>
          <w:rFonts w:eastAsia="Times New Roman" w:cs="Times New Roman"/>
          <w:b/>
          <w:bCs/>
        </w:rPr>
      </w:pPr>
    </w:p>
    <w:p w14:paraId="44554711" w14:textId="77777777" w:rsidR="00FA03B1" w:rsidRDefault="00FA03B1" w:rsidP="00FA03B1">
      <w:pPr>
        <w:rPr>
          <w:rFonts w:eastAsia="Times New Roman" w:cs="Times New Roman"/>
          <w:b/>
          <w:bCs/>
        </w:rPr>
      </w:pPr>
    </w:p>
    <w:p w14:paraId="16943FB4" w14:textId="5368481D" w:rsidR="002D4529" w:rsidRDefault="002D4529">
      <w:pPr>
        <w:spacing w:line="240" w:lineRule="auto"/>
        <w:rPr>
          <w:rFonts w:eastAsia="Times New Roman" w:cs="Times New Roman"/>
          <w:b/>
          <w:bCs/>
        </w:rPr>
      </w:pPr>
      <w:r>
        <w:rPr>
          <w:rFonts w:eastAsia="Times New Roman" w:cs="Times New Roman"/>
          <w:b/>
          <w:bCs/>
        </w:rPr>
        <w:br w:type="page"/>
      </w:r>
    </w:p>
    <w:p w14:paraId="63BE8B7A" w14:textId="4ABB1632" w:rsidR="00FA03B1" w:rsidRDefault="00EA3021" w:rsidP="00EA3021">
      <w:pPr>
        <w:pStyle w:val="Heading9"/>
      </w:pPr>
      <w:bookmarkStart w:id="145" w:name="_Ref47176619"/>
      <w:bookmarkStart w:id="146" w:name="_Toc52545389"/>
      <w:r>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bookmarkEnd w:id="145"/>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146"/>
    </w:p>
    <w:p w14:paraId="4F477EF1" w14:textId="77777777" w:rsidR="00BD4CC0" w:rsidRPr="00BD4CC0" w:rsidRDefault="00BD4CC0" w:rsidP="00BD4CC0"/>
    <w:p w14:paraId="1FF9AB80" w14:textId="5B5DBFD5" w:rsidR="00FA03B1" w:rsidRDefault="00BD4CC0" w:rsidP="00FA03B1">
      <w:pPr>
        <w:rPr>
          <w:rFonts w:eastAsia="Times New Roman" w:cs="Times New Roman"/>
          <w:b/>
          <w:bCs/>
        </w:rPr>
      </w:pPr>
      <w:r>
        <w:rPr>
          <w:rFonts w:eastAsia="Times New Roman" w:cs="Times New Roman"/>
          <w:b/>
          <w:bCs/>
          <w:noProof/>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stretch>
                      <a:fillRect/>
                    </a:stretch>
                  </pic:blipFill>
                  <pic:spPr>
                    <a:xfrm>
                      <a:off x="0" y="0"/>
                      <a:ext cx="5956848" cy="5834026"/>
                    </a:xfrm>
                    <a:prstGeom prst="rect">
                      <a:avLst/>
                    </a:prstGeom>
                  </pic:spPr>
                </pic:pic>
              </a:graphicData>
            </a:graphic>
          </wp:inline>
        </w:drawing>
      </w:r>
    </w:p>
    <w:p w14:paraId="710F2451" w14:textId="6BE1B9D3" w:rsidR="00EA3021" w:rsidRDefault="00FA03B1" w:rsidP="00EA3021">
      <w:pPr>
        <w:pStyle w:val="Heading9"/>
      </w:pPr>
      <w:r>
        <w:rPr>
          <w:b/>
          <w:bCs/>
        </w:rPr>
        <w:br w:type="page"/>
      </w:r>
      <w:bookmarkStart w:id="147" w:name="_Ref47176589"/>
      <w:bookmarkStart w:id="148" w:name="_Toc52545390"/>
      <w:r w:rsidR="00EA3021">
        <w:t xml:space="preserve">Table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bookmarkEnd w:id="147"/>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148"/>
    </w:p>
    <w:p w14:paraId="6CF13C0C" w14:textId="77777777" w:rsidR="00EA3021" w:rsidRPr="00BD4CC0" w:rsidRDefault="00EA3021" w:rsidP="00EA3021"/>
    <w:p w14:paraId="7D9985AD" w14:textId="77777777" w:rsidR="00EA3021" w:rsidRDefault="00EA3021" w:rsidP="00EA3021">
      <w:pPr>
        <w:rPr>
          <w:rFonts w:eastAsia="Times New Roman" w:cs="Times New Roman"/>
        </w:rPr>
      </w:pPr>
      <w:r>
        <w:rPr>
          <w:rFonts w:eastAsia="Times New Roman" w:cs="Times New Roman"/>
          <w:noProof/>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stretch>
                      <a:fillRect/>
                    </a:stretch>
                  </pic:blipFill>
                  <pic:spPr>
                    <a:xfrm>
                      <a:off x="0" y="0"/>
                      <a:ext cx="5970502" cy="3558351"/>
                    </a:xfrm>
                    <a:prstGeom prst="rect">
                      <a:avLst/>
                    </a:prstGeom>
                  </pic:spPr>
                </pic:pic>
              </a:graphicData>
            </a:graphic>
          </wp:inline>
        </w:drawing>
      </w:r>
    </w:p>
    <w:p w14:paraId="671CF4BD" w14:textId="05AA3EA7" w:rsidR="00FA03B1" w:rsidRDefault="00EA3021" w:rsidP="00EA3021">
      <w:pPr>
        <w:spacing w:line="240" w:lineRule="auto"/>
        <w:rPr>
          <w:rFonts w:eastAsia="Times New Roman" w:cs="Times New Roman"/>
          <w:b/>
          <w:bCs/>
        </w:rPr>
      </w:pPr>
      <w:r>
        <w:rPr>
          <w:rFonts w:eastAsia="Times New Roman" w:cs="Times New Roman"/>
          <w:b/>
          <w:bCs/>
        </w:rPr>
        <w:br w:type="page"/>
      </w:r>
    </w:p>
    <w:p w14:paraId="395B6FFA" w14:textId="465E5376" w:rsidR="00FA03B1" w:rsidRPr="00EB46DF" w:rsidRDefault="00FA03B1" w:rsidP="00FA03B1">
      <w:pPr>
        <w:pStyle w:val="Heading3"/>
      </w:pPr>
      <w:bookmarkStart w:id="149" w:name="_Toc52545358"/>
      <w:r w:rsidRPr="00EB46DF">
        <w:t>Figures</w:t>
      </w:r>
      <w:bookmarkEnd w:id="149"/>
    </w:p>
    <w:p w14:paraId="03E3A563" w14:textId="77777777" w:rsidR="00FA03B1" w:rsidRPr="00EB46DF" w:rsidRDefault="00FA03B1" w:rsidP="00FA03B1">
      <w:pPr>
        <w:rPr>
          <w:rFonts w:eastAsia="Times New Roman" w:cs="Times New Roman"/>
          <w:b/>
          <w:bCs/>
        </w:rPr>
      </w:pPr>
    </w:p>
    <w:p w14:paraId="4F4C7917" w14:textId="463E7EBB" w:rsidR="00FA03B1" w:rsidRPr="00EB46DF" w:rsidRDefault="000E2B0D" w:rsidP="00FA03B1">
      <w:pPr>
        <w:rPr>
          <w:rFonts w:eastAsia="Times New Roman" w:cs="Times New Roman"/>
          <w:b/>
          <w:bCs/>
        </w:rPr>
      </w:pPr>
      <w:r>
        <w:rPr>
          <w:rFonts w:eastAsia="Times New Roman" w:cs="Times New Roman"/>
          <w:b/>
          <w:bCs/>
          <w:noProof/>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FA03B1">
      <w:pPr>
        <w:rPr>
          <w:rFonts w:eastAsia="Times New Roman" w:cs="Times New Roman"/>
          <w:b/>
          <w:bCs/>
        </w:rPr>
      </w:pPr>
    </w:p>
    <w:p w14:paraId="1E194429" w14:textId="78368671" w:rsidR="00FA03B1" w:rsidRPr="00EB46DF" w:rsidRDefault="00264B0C" w:rsidP="00307975">
      <w:pPr>
        <w:pStyle w:val="Caption"/>
        <w:rPr>
          <w:rFonts w:eastAsia="Times New Roman" w:cs="Times New Roman"/>
        </w:rPr>
      </w:pPr>
      <w:bookmarkStart w:id="150" w:name="_Toc52545396"/>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1</w:t>
      </w:r>
      <w:r>
        <w:fldChar w:fldCharType="end"/>
      </w:r>
      <w:r>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150"/>
    </w:p>
    <w:p w14:paraId="4A58974F" w14:textId="25C2C7B5" w:rsidR="006B6933" w:rsidRDefault="006B6933" w:rsidP="00FA03B1">
      <w:pPr>
        <w:rPr>
          <w:rFonts w:eastAsia="Times New Roman" w:cs="Times New Roman"/>
        </w:rPr>
      </w:pPr>
      <w:r>
        <w:rPr>
          <w:rFonts w:eastAsia="Times New Roman" w:cs="Times New Roman"/>
        </w:rPr>
        <w:br w:type="page"/>
      </w:r>
    </w:p>
    <w:p w14:paraId="3C743276" w14:textId="744395B5" w:rsidR="00FA03B1" w:rsidRPr="00EB46DF" w:rsidRDefault="006B6933" w:rsidP="00FA03B1">
      <w:pPr>
        <w:rPr>
          <w:rFonts w:eastAsia="Times New Roman" w:cs="Times New Roman"/>
        </w:rPr>
      </w:pPr>
      <w:r>
        <w:rPr>
          <w:rFonts w:eastAsia="Times New Roman" w:cs="Times New Roman"/>
          <w:noProof/>
        </w:rPr>
        <w:drawing>
          <wp:inline distT="0" distB="0" distL="0" distR="0" wp14:anchorId="5FD33E8F" wp14:editId="4AB84BC9">
            <wp:extent cx="5943600" cy="594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a:fillRect/>
                    </a:stretch>
                  </pic:blipFill>
                  <pic:spPr>
                    <a:xfrm>
                      <a:off x="0" y="0"/>
                      <a:ext cx="5943600" cy="5943600"/>
                    </a:xfrm>
                    <a:prstGeom prst="rect">
                      <a:avLst/>
                    </a:prstGeom>
                  </pic:spPr>
                </pic:pic>
              </a:graphicData>
            </a:graphic>
          </wp:inline>
        </w:drawing>
      </w:r>
    </w:p>
    <w:p w14:paraId="43B1974D" w14:textId="77777777" w:rsidR="00FA03B1" w:rsidRPr="00EB46DF" w:rsidRDefault="00FA03B1" w:rsidP="00FA03B1">
      <w:pPr>
        <w:rPr>
          <w:rFonts w:eastAsia="Times New Roman" w:cs="Times New Roman"/>
        </w:rPr>
      </w:pPr>
    </w:p>
    <w:p w14:paraId="350F7649" w14:textId="77777777" w:rsidR="009A291C" w:rsidRPr="00EB46DF" w:rsidRDefault="009A291C" w:rsidP="00307975">
      <w:pPr>
        <w:pStyle w:val="Caption"/>
      </w:pPr>
      <w:bookmarkStart w:id="151" w:name="_Ref47176038"/>
      <w:bookmarkStart w:id="152" w:name="_Toc47442081"/>
      <w:bookmarkStart w:id="153" w:name="_Toc52545397"/>
      <w:commentRangeStart w:id="154"/>
      <w:commentRangeStart w:id="155"/>
      <w:r>
        <w:t xml:space="preserve">Figure </w:t>
      </w:r>
      <w:r>
        <w:fldChar w:fldCharType="begin"/>
      </w:r>
      <w:r>
        <w:instrText xml:space="preserve"> STYLEREF 2 \s </w:instrText>
      </w:r>
      <w:r>
        <w:fldChar w:fldCharType="separate"/>
      </w:r>
      <w:r>
        <w:rPr>
          <w:noProof/>
        </w:rPr>
        <w:t>2</w:t>
      </w:r>
      <w:r>
        <w:fldChar w:fldCharType="end"/>
      </w:r>
      <w:r>
        <w:t>.</w:t>
      </w:r>
      <w:r>
        <w:fldChar w:fldCharType="begin"/>
      </w:r>
      <w:r>
        <w:instrText xml:space="preserve"> SEQ Figure \* ARABIC \s 2 </w:instrText>
      </w:r>
      <w:r>
        <w:fldChar w:fldCharType="separate"/>
      </w:r>
      <w:r>
        <w:rPr>
          <w:noProof/>
        </w:rPr>
        <w:t>2</w:t>
      </w:r>
      <w:r>
        <w:fldChar w:fldCharType="end"/>
      </w:r>
      <w:bookmarkEnd w:id="151"/>
      <w:r>
        <w:t xml:space="preserve"> </w:t>
      </w:r>
      <w:bookmarkStart w:id="156" w:name="_Toc46415559"/>
      <w:r w:rsidRPr="00EB46DF">
        <w:t>Temperature (black) and salinity (</w:t>
      </w:r>
      <w:r>
        <w:t>red</w:t>
      </w:r>
      <w:r w:rsidRPr="00EB46DF">
        <w:t>) values paired with the salmon surveys</w:t>
      </w:r>
      <w:r>
        <w:t>.</w:t>
      </w:r>
      <w:r w:rsidRPr="00EB46DF">
        <w:t xml:space="preserve"> </w:t>
      </w:r>
      <w:r>
        <w:t>T</w:t>
      </w:r>
      <w:r w:rsidRPr="00EB46DF">
        <w:t xml:space="preserve">he sites are listed </w:t>
      </w:r>
      <w:bookmarkEnd w:id="156"/>
      <w:r>
        <w:t>along the salmon migration pathway from left to right.</w:t>
      </w:r>
      <w:bookmarkEnd w:id="152"/>
      <w:commentRangeEnd w:id="154"/>
      <w:r>
        <w:rPr>
          <w:rStyle w:val="CommentReference"/>
          <w:iCs w:val="0"/>
          <w:color w:val="auto"/>
        </w:rPr>
        <w:commentReference w:id="154"/>
      </w:r>
      <w:commentRangeEnd w:id="155"/>
      <w:r w:rsidR="00A97739">
        <w:rPr>
          <w:rStyle w:val="CommentReference"/>
          <w:iCs w:val="0"/>
          <w:color w:val="auto"/>
        </w:rPr>
        <w:commentReference w:id="155"/>
      </w:r>
      <w:bookmarkEnd w:id="153"/>
    </w:p>
    <w:p w14:paraId="7F64EF0E" w14:textId="4F1F58C5" w:rsidR="00FA03B1" w:rsidRPr="00EB46DF" w:rsidRDefault="00FA03B1" w:rsidP="00307975">
      <w:pPr>
        <w:pStyle w:val="Caption"/>
      </w:pPr>
    </w:p>
    <w:p w14:paraId="389B5C69" w14:textId="088BA4C6" w:rsidR="009F6DC3" w:rsidRDefault="009F6DC3">
      <w:pPr>
        <w:spacing w:line="240" w:lineRule="auto"/>
        <w:rPr>
          <w:rFonts w:eastAsia="Times New Roman" w:cs="Times New Roman"/>
        </w:rPr>
      </w:pPr>
    </w:p>
    <w:p w14:paraId="0A4FD55F" w14:textId="0CC5CAAA" w:rsidR="00FA03B1" w:rsidRDefault="007A02D2" w:rsidP="009F6DC3">
      <w:r>
        <w:rPr>
          <w:noProof/>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2"/>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6B6933"/>
    <w:p w14:paraId="33B963F2" w14:textId="4A4B29FD" w:rsidR="00FA03B1" w:rsidRPr="00EB46DF" w:rsidRDefault="00307C83" w:rsidP="00307975">
      <w:pPr>
        <w:pStyle w:val="Caption"/>
      </w:pPr>
      <w:bookmarkStart w:id="157" w:name="_Ref47176120"/>
      <w:bookmarkStart w:id="158" w:name="_Toc52545398"/>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bookmarkEnd w:id="157"/>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158"/>
    </w:p>
    <w:p w14:paraId="6A3C0ADC" w14:textId="77777777" w:rsidR="00FA03B1" w:rsidRPr="00EB46DF" w:rsidRDefault="00FA03B1" w:rsidP="00FA03B1">
      <w:pPr>
        <w:rPr>
          <w:rFonts w:eastAsia="Times New Roman" w:cs="Times New Roman"/>
        </w:rPr>
      </w:pPr>
    </w:p>
    <w:p w14:paraId="1C7992DC" w14:textId="77777777" w:rsidR="00FA03B1" w:rsidRPr="00EB46DF" w:rsidRDefault="00FA03B1" w:rsidP="00FA03B1">
      <w:pPr>
        <w:rPr>
          <w:rFonts w:eastAsia="Times New Roman" w:cs="Times New Roman"/>
        </w:rPr>
      </w:pPr>
    </w:p>
    <w:p w14:paraId="7F03BBD7" w14:textId="41719BA4" w:rsidR="00FA03B1" w:rsidRPr="00EB46DF" w:rsidRDefault="00FA03B1" w:rsidP="00FA03B1">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FA03B1">
      <w:pPr>
        <w:rPr>
          <w:rFonts w:eastAsia="Times New Roman" w:cs="Times New Roman"/>
          <w:b/>
          <w:bCs/>
        </w:rPr>
      </w:pPr>
    </w:p>
    <w:p w14:paraId="2D6BDA8F" w14:textId="11541ABB" w:rsidR="00FA03B1" w:rsidRDefault="00307C83" w:rsidP="00307975">
      <w:pPr>
        <w:pStyle w:val="Caption"/>
      </w:pPr>
      <w:bookmarkStart w:id="159" w:name="_Ref47176131"/>
      <w:bookmarkStart w:id="160" w:name="_Toc5254539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159"/>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160"/>
    </w:p>
    <w:p w14:paraId="43446B09" w14:textId="4F2F9174" w:rsidR="007D0F73" w:rsidRDefault="007D0F73" w:rsidP="007D0F73">
      <w:pPr>
        <w:spacing w:line="240" w:lineRule="auto"/>
      </w:pPr>
      <w:r>
        <w:br w:type="page"/>
      </w:r>
      <w:r>
        <w:rPr>
          <w:noProof/>
        </w:rPr>
        <w:drawing>
          <wp:inline distT="0" distB="0" distL="0" distR="0" wp14:anchorId="13B73BD4" wp14:editId="777EE9E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4"/>
                    <a:stretch>
                      <a:fillRect/>
                    </a:stretch>
                  </pic:blipFill>
                  <pic:spPr>
                    <a:xfrm>
                      <a:off x="0" y="0"/>
                      <a:ext cx="5943600" cy="4457700"/>
                    </a:xfrm>
                    <a:prstGeom prst="rect">
                      <a:avLst/>
                    </a:prstGeom>
                  </pic:spPr>
                </pic:pic>
              </a:graphicData>
            </a:graphic>
          </wp:inline>
        </w:drawing>
      </w:r>
    </w:p>
    <w:p w14:paraId="32CB1435" w14:textId="77777777" w:rsidR="007D0F73" w:rsidRDefault="007D0F73" w:rsidP="007D0F73"/>
    <w:p w14:paraId="33D30A39" w14:textId="7BEA2016" w:rsidR="007D0F73" w:rsidRPr="007F1E58" w:rsidRDefault="00307C83" w:rsidP="00307975">
      <w:pPr>
        <w:pStyle w:val="Caption"/>
      </w:pPr>
      <w:bookmarkStart w:id="161" w:name="_Ref47176181"/>
      <w:bookmarkStart w:id="162" w:name="_Toc52545400"/>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bookmarkEnd w:id="161"/>
      <w:r w:rsidRPr="00307C83">
        <w:t xml:space="preserve"> </w:t>
      </w:r>
      <w:commentRangeStart w:id="163"/>
      <w:r>
        <w:t xml:space="preserve">Salmon </w:t>
      </w:r>
      <w:commentRangeEnd w:id="163"/>
      <w:r w:rsidR="004B6DD4">
        <w:rPr>
          <w:rStyle w:val="CommentReference"/>
          <w:iCs w:val="0"/>
          <w:color w:val="auto"/>
        </w:rPr>
        <w:commentReference w:id="163"/>
      </w:r>
      <w:r>
        <w:t>condition factor K, the red dotted line separates fish in good condition (high weight relative to length, &gt;1) and fish in poor condition (low weight relative to length, &lt;1).</w:t>
      </w:r>
      <w:bookmarkEnd w:id="162"/>
    </w:p>
    <w:p w14:paraId="4BFCB6E9" w14:textId="423C05CC" w:rsidR="007D0F73" w:rsidRDefault="007D0F73">
      <w:pPr>
        <w:spacing w:line="240" w:lineRule="auto"/>
      </w:pPr>
    </w:p>
    <w:p w14:paraId="19EA0EBF" w14:textId="77777777" w:rsidR="007D0F73" w:rsidRPr="007D0F73" w:rsidRDefault="007D0F73" w:rsidP="007D0F73"/>
    <w:p w14:paraId="1DAC6808" w14:textId="200CF54F" w:rsidR="00FA03B1" w:rsidRDefault="006B6933" w:rsidP="00FA03B1">
      <w:pPr>
        <w:rPr>
          <w:rFonts w:eastAsia="Times New Roman" w:cs="Times New Roman"/>
          <w:b/>
          <w:bCs/>
        </w:rPr>
      </w:pPr>
      <w:r>
        <w:rPr>
          <w:rFonts w:eastAsia="Times New Roman" w:cs="Times New Roman"/>
          <w:b/>
          <w:bCs/>
          <w:noProof/>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FA03B1">
      <w:pPr>
        <w:rPr>
          <w:rFonts w:eastAsia="Times New Roman" w:cs="Times New Roman"/>
          <w:b/>
          <w:bCs/>
        </w:rPr>
      </w:pPr>
    </w:p>
    <w:p w14:paraId="30B04664" w14:textId="7EE93DF3" w:rsidR="00175A92" w:rsidRDefault="00307C83" w:rsidP="00307975">
      <w:pPr>
        <w:pStyle w:val="Caption"/>
      </w:pPr>
      <w:bookmarkStart w:id="164" w:name="_Ref47176229"/>
      <w:bookmarkStart w:id="165" w:name="_Toc52545401"/>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bookmarkEnd w:id="164"/>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165"/>
    </w:p>
    <w:p w14:paraId="1519B663" w14:textId="77777777" w:rsidR="00175A92" w:rsidRDefault="00175A92">
      <w:pPr>
        <w:spacing w:line="240" w:lineRule="auto"/>
        <w:rPr>
          <w:iCs/>
          <w:color w:val="000000" w:themeColor="text1"/>
          <w:szCs w:val="18"/>
        </w:rPr>
      </w:pPr>
      <w:r>
        <w:br w:type="page"/>
      </w:r>
    </w:p>
    <w:p w14:paraId="7D9A052E" w14:textId="044204DF" w:rsidR="0015282A" w:rsidRPr="0015282A" w:rsidRDefault="001965D6" w:rsidP="0015282A">
      <w:bookmarkStart w:id="166" w:name="_Toc46415563"/>
      <w:r>
        <w:rPr>
          <w:noProof/>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524ED75A" w:rsidR="00FA03B1" w:rsidRPr="00EB46DF" w:rsidRDefault="00307C83" w:rsidP="00307975">
      <w:pPr>
        <w:pStyle w:val="Caption"/>
      </w:pPr>
      <w:bookmarkStart w:id="167" w:name="_Ref47176267"/>
      <w:bookmarkStart w:id="168" w:name="_Toc52545402"/>
      <w:bookmarkEnd w:id="166"/>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bookmarkEnd w:id="167"/>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168"/>
    </w:p>
    <w:p w14:paraId="36C2C7D1" w14:textId="788B1E0B" w:rsidR="00653C56" w:rsidRDefault="00653C56" w:rsidP="00FA03B1">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15282A">
      <w:pPr>
        <w:rPr>
          <w:rFonts w:eastAsia="Times New Roman" w:cs="Times New Roman"/>
        </w:rPr>
      </w:pPr>
      <w:bookmarkStart w:id="169" w:name="_Toc46415564"/>
      <w:r>
        <w:rPr>
          <w:rFonts w:eastAsia="Times New Roman" w:cs="Times New Roman"/>
          <w:noProof/>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2FEB49DC" w:rsidR="00653C56" w:rsidRPr="0015282A" w:rsidRDefault="00307C83" w:rsidP="00307975">
      <w:pPr>
        <w:pStyle w:val="Caption"/>
        <w:sectPr w:rsidR="00653C56" w:rsidRPr="0015282A" w:rsidSect="00653C56">
          <w:pgSz w:w="15840" w:h="12240" w:orient="landscape"/>
          <w:pgMar w:top="1440" w:right="1440" w:bottom="1440" w:left="1440" w:header="708" w:footer="708" w:gutter="0"/>
          <w:cols w:space="708"/>
          <w:docGrid w:linePitch="360"/>
        </w:sectPr>
      </w:pPr>
      <w:bookmarkStart w:id="170" w:name="_Ref47176289"/>
      <w:bookmarkStart w:id="171" w:name="_Toc52545403"/>
      <w:bookmarkEnd w:id="169"/>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bookmarkEnd w:id="170"/>
      <w:r w:rsidRPr="00307C83">
        <w:t xml:space="preserve"> </w:t>
      </w:r>
      <w:r w:rsidRPr="00EB46DF">
        <w:t>Cluster analysis of juvenile pink and chum diet composition</w:t>
      </w:r>
      <w:r>
        <w:t>.</w:t>
      </w:r>
      <w:bookmarkEnd w:id="171"/>
      <w:r>
        <w:t xml:space="preserve"> </w:t>
      </w:r>
    </w:p>
    <w:p w14:paraId="0060E81D" w14:textId="69786B00" w:rsidR="00FA03B1" w:rsidRPr="00EB46DF" w:rsidRDefault="00FA03B1" w:rsidP="00FA03B1">
      <w:pPr>
        <w:rPr>
          <w:rFonts w:eastAsia="Times New Roman" w:cs="Times New Roman"/>
        </w:rPr>
      </w:pPr>
    </w:p>
    <w:p w14:paraId="20B53DFC" w14:textId="09CB177C" w:rsidR="00FA03B1" w:rsidRPr="00EB46DF" w:rsidRDefault="005A6088" w:rsidP="00FA03B1">
      <w:pPr>
        <w:rPr>
          <w:rFonts w:eastAsia="Times New Roman" w:cs="Times New Roman"/>
        </w:rPr>
      </w:pPr>
      <w:r>
        <w:rPr>
          <w:rFonts w:eastAsia="Times New Roman" w:cs="Times New Roman"/>
          <w:noProof/>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8"/>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FA03B1">
      <w:pPr>
        <w:rPr>
          <w:rFonts w:eastAsia="Times New Roman" w:cs="Times New Roman"/>
        </w:rPr>
      </w:pPr>
    </w:p>
    <w:p w14:paraId="4F7FD8FC" w14:textId="57011B5A" w:rsidR="00C629DB" w:rsidRDefault="00307C83" w:rsidP="00307975">
      <w:pPr>
        <w:pStyle w:val="Caption"/>
      </w:pPr>
      <w:bookmarkStart w:id="172" w:name="_Ref47176309"/>
      <w:bookmarkStart w:id="173" w:name="_Toc52545404"/>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9</w:t>
      </w:r>
      <w:r w:rsidR="00264B0C">
        <w:fldChar w:fldCharType="end"/>
      </w:r>
      <w:bookmarkEnd w:id="172"/>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73"/>
    </w:p>
    <w:p w14:paraId="68E5D720" w14:textId="3C1E4C0B" w:rsidR="00C629DB" w:rsidRDefault="00C629DB" w:rsidP="005A6088">
      <w:pPr>
        <w:spacing w:line="240" w:lineRule="auto"/>
      </w:pPr>
    </w:p>
    <w:p w14:paraId="06898323" w14:textId="2747B347" w:rsidR="00C629DB" w:rsidRDefault="005A6088" w:rsidP="00C629DB">
      <w:r>
        <w:rPr>
          <w:noProof/>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stretch>
                      <a:fillRect/>
                    </a:stretch>
                  </pic:blipFill>
                  <pic:spPr>
                    <a:xfrm>
                      <a:off x="0" y="0"/>
                      <a:ext cx="5943600" cy="5943600"/>
                    </a:xfrm>
                    <a:prstGeom prst="rect">
                      <a:avLst/>
                    </a:prstGeom>
                  </pic:spPr>
                </pic:pic>
              </a:graphicData>
            </a:graphic>
          </wp:inline>
        </w:drawing>
      </w:r>
    </w:p>
    <w:p w14:paraId="788C144B" w14:textId="77777777" w:rsidR="005A6088" w:rsidRDefault="005A6088" w:rsidP="00307975">
      <w:pPr>
        <w:pStyle w:val="Caption"/>
      </w:pPr>
    </w:p>
    <w:p w14:paraId="022ACC56" w14:textId="1A4E196D" w:rsidR="00C629DB" w:rsidRPr="00C629DB" w:rsidRDefault="00307C83" w:rsidP="00307975">
      <w:pPr>
        <w:pStyle w:val="Caption"/>
      </w:pPr>
      <w:bookmarkStart w:id="174" w:name="_Ref47176369"/>
      <w:bookmarkStart w:id="175" w:name="_Toc52545405"/>
      <w:r>
        <w:t xml:space="preserve">Figure </w:t>
      </w:r>
      <w:r w:rsidR="00264B0C">
        <w:fldChar w:fldCharType="begin"/>
      </w:r>
      <w:r w:rsidR="00264B0C">
        <w:instrText xml:space="preserve"> STYLEREF 2 \s </w:instrText>
      </w:r>
      <w:r w:rsidR="00264B0C">
        <w:fldChar w:fldCharType="separate"/>
      </w:r>
      <w:r w:rsidR="00264B0C">
        <w:rPr>
          <w:noProof/>
        </w:rPr>
        <w:t>2</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10</w:t>
      </w:r>
      <w:r w:rsidR="00264B0C">
        <w:fldChar w:fldCharType="end"/>
      </w:r>
      <w:bookmarkEnd w:id="174"/>
      <w:r w:rsidRPr="00307C83">
        <w:t xml:space="preserve"> </w:t>
      </w:r>
      <w:r>
        <w:t>Cumulative prey abundance curves for juvenile salmon at each site location. Note: All sampling events included 10 salmon, but empty stomachs detract from total number of stomachs.</w:t>
      </w:r>
      <w:bookmarkEnd w:id="175"/>
    </w:p>
    <w:p w14:paraId="58249542" w14:textId="77777777" w:rsidR="005917B2" w:rsidRDefault="005917B2">
      <w:pPr>
        <w:spacing w:line="240" w:lineRule="auto"/>
        <w:rPr>
          <w:rFonts w:eastAsia="Times New Roman" w:cs="Times New Roman"/>
        </w:rPr>
      </w:pPr>
      <w:r>
        <w:rPr>
          <w:rFonts w:eastAsia="Times New Roman" w:cs="Times New Roman"/>
        </w:rPr>
        <w:br w:type="page"/>
      </w:r>
    </w:p>
    <w:p w14:paraId="2B69B676" w14:textId="02D080EE" w:rsidR="005917B2" w:rsidRDefault="005917B2" w:rsidP="005917B2">
      <w:pPr>
        <w:pStyle w:val="Heading2"/>
      </w:pPr>
      <w:bookmarkStart w:id="176" w:name="_Toc52545359"/>
      <w:r>
        <w:t>Salmon trophic interactions shift with prey phenology and migration timing</w:t>
      </w:r>
      <w:bookmarkEnd w:id="176"/>
    </w:p>
    <w:p w14:paraId="40BE0C11" w14:textId="77777777" w:rsidR="00BA5705" w:rsidRPr="00BA5705" w:rsidRDefault="00BA5705" w:rsidP="00BA5705"/>
    <w:p w14:paraId="1FDB63AD" w14:textId="77F165E3" w:rsidR="00C67B23" w:rsidRDefault="005917B2" w:rsidP="00BA5705">
      <w:pPr>
        <w:pStyle w:val="Heading3"/>
      </w:pPr>
      <w:bookmarkStart w:id="177" w:name="_Toc52545360"/>
      <w:r>
        <w:t>Introduction</w:t>
      </w:r>
      <w:bookmarkEnd w:id="177"/>
    </w:p>
    <w:p w14:paraId="02DEB393" w14:textId="349BB67D" w:rsidR="00E52030" w:rsidRDefault="00E52030" w:rsidP="00E52030"/>
    <w:p w14:paraId="56C8A1A3" w14:textId="381275E2" w:rsidR="00E52030" w:rsidRDefault="00E52030" w:rsidP="00E52030">
      <w:r>
        <w:tab/>
      </w:r>
      <w:r w:rsidR="00B776B3">
        <w:t>Pacific salmon (</w:t>
      </w:r>
      <w:r w:rsidR="00B776B3" w:rsidRPr="00B776B3">
        <w:rPr>
          <w:i/>
          <w:iCs/>
        </w:rPr>
        <w:t>Oncorhynchus spp.</w:t>
      </w:r>
      <w:r w:rsidR="00B776B3" w:rsidRPr="00B776B3">
        <w:t xml:space="preserve">) </w:t>
      </w:r>
      <w:r w:rsidR="00B776B3">
        <w:t xml:space="preserve">are heavily relied on and culturally revered all throughout the Pacific Northwest, yet species and stocks are incredibly diverse and specialized.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 Pacific salmon therefore have to cope with a multitude of challenges in both freshwater and marine, such as rising temperatures, droughts, deforestation, pollution and industrialization. Managing these important and unique stocks requires understanding of the fundamental biology underlying salmon migration, especially in the first months at sea,</w:t>
      </w:r>
      <w:r w:rsidR="009C536E" w:rsidRPr="009C536E">
        <w:t xml:space="preserve"> </w:t>
      </w:r>
      <w:r w:rsidR="009C536E">
        <w:t>the vulnerable juvenile phase.</w:t>
      </w:r>
    </w:p>
    <w:p w14:paraId="320ACB60" w14:textId="77777777" w:rsidR="00C303C9" w:rsidRDefault="00C303C9" w:rsidP="00E52030"/>
    <w:p w14:paraId="650B220D" w14:textId="478A955C" w:rsidR="00B776B3" w:rsidRDefault="00B776B3" w:rsidP="00E52030">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E52030">
      <w:pPr>
        <w:rPr>
          <w:rFonts w:eastAsia="Times New Roman" w:cstheme="minorHAnsi"/>
          <w:color w:val="000000"/>
        </w:rPr>
      </w:pPr>
    </w:p>
    <w:p w14:paraId="10248526" w14:textId="2F291A30" w:rsidR="00FF5945" w:rsidRDefault="00FF5945" w:rsidP="00E52030">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p>
    <w:p w14:paraId="066B1338" w14:textId="54CCFC92" w:rsidR="005D1771" w:rsidRDefault="005D1771" w:rsidP="00E52030">
      <w:pPr>
        <w:rPr>
          <w:rFonts w:eastAsia="Times New Roman" w:cstheme="minorHAnsi"/>
          <w:color w:val="000000"/>
        </w:rPr>
      </w:pPr>
    </w:p>
    <w:p w14:paraId="45BEC618" w14:textId="3481FEB4" w:rsidR="005D1771" w:rsidRDefault="005D1771" w:rsidP="005D1771">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 </w:t>
      </w:r>
    </w:p>
    <w:p w14:paraId="7A15090B" w14:textId="77777777" w:rsidR="00571ABD" w:rsidRPr="00571ABD" w:rsidRDefault="00571ABD" w:rsidP="005D1771">
      <w:pPr>
        <w:rPr>
          <w:rFonts w:eastAsia="Times New Roman" w:cstheme="minorHAnsi"/>
          <w:color w:val="000000"/>
        </w:rPr>
      </w:pPr>
    </w:p>
    <w:p w14:paraId="6B09412F" w14:textId="6BB80CC3" w:rsidR="005D1771" w:rsidRPr="00B776B3" w:rsidRDefault="005D1771" w:rsidP="00E52030">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p>
    <w:p w14:paraId="158D2E47" w14:textId="7B8FE5B1" w:rsidR="00B776B3" w:rsidRDefault="00B776B3" w:rsidP="00E52030"/>
    <w:p w14:paraId="5A6BC0F1" w14:textId="6E52B381" w:rsidR="00571ABD" w:rsidRPr="00571ABD" w:rsidRDefault="00571ABD" w:rsidP="00E52030">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 no seasonality. </w:t>
      </w:r>
      <w:r>
        <w:rPr>
          <w:rFonts w:eastAsia="Times New Roman" w:cstheme="minorHAnsi"/>
        </w:rPr>
        <w:t>Until this current study, there has been no research on juvenile pink and chum salmon for the entirety of the outmigration period in tidally mixed waters. (Compare temporal aspects of other studies)</w:t>
      </w:r>
    </w:p>
    <w:p w14:paraId="32A192F7" w14:textId="77777777" w:rsidR="00571ABD" w:rsidRPr="00E52030" w:rsidRDefault="00571ABD" w:rsidP="00E52030"/>
    <w:p w14:paraId="31A4591E" w14:textId="0C5B1A15" w:rsidR="00BA5705" w:rsidRDefault="0011224E" w:rsidP="00BA5705">
      <w:pPr>
        <w:rPr>
          <w:lang w:val="en-US"/>
        </w:rPr>
      </w:pPr>
      <w:r>
        <w:tab/>
      </w:r>
      <w:r w:rsidR="00E12A34">
        <w:t>There is ongoing debate on whether</w:t>
      </w:r>
      <w:r>
        <w:t xml:space="preserve"> bigger</w:t>
      </w:r>
      <w:r w:rsidR="005B7CF2">
        <w:t xml:space="preserve"> is</w:t>
      </w:r>
      <w:r>
        <w:t xml:space="preserve"> better </w:t>
      </w:r>
      <w:r w:rsidR="00E12A34">
        <w:t xml:space="preserve">is </w:t>
      </w:r>
      <w:r>
        <w:t>true for juvenile outmigrating salmon</w:t>
      </w:r>
      <w:r w:rsidR="00E12A34">
        <w:t>. 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5B7CF2">
        <w:rPr>
          <w:lang w:val="en-US"/>
        </w:rPr>
        <w:t>b</w:t>
      </w:r>
      <w:r w:rsidRPr="0011224E">
        <w:rPr>
          <w:lang w:val="en-US"/>
        </w:rPr>
        <w:t xml:space="preserve">) </w:t>
      </w:r>
      <w:r w:rsidR="005B7CF2">
        <w:rPr>
          <w:lang w:val="en-US"/>
        </w:rPr>
        <w:t>c</w:t>
      </w:r>
      <w:r w:rsidRPr="0011224E">
        <w:rPr>
          <w:lang w:val="en-US"/>
        </w:rPr>
        <w:t>ompare</w:t>
      </w:r>
      <w:r w:rsidR="005B7CF2">
        <w:rPr>
          <w:lang w:val="en-US"/>
        </w:rPr>
        <w:t>d</w:t>
      </w:r>
      <w:r w:rsidRPr="0011224E">
        <w:rPr>
          <w:lang w:val="en-US"/>
        </w:rPr>
        <w:t xml:space="preserve"> diets to </w:t>
      </w:r>
      <w:r w:rsidR="00232862">
        <w:rPr>
          <w:lang w:val="en-US"/>
        </w:rPr>
        <w:t>ocean conditions</w:t>
      </w:r>
      <w:r w:rsidRPr="0011224E">
        <w:rPr>
          <w:lang w:val="en-US"/>
        </w:rPr>
        <w:t>, fish size, and prey size</w:t>
      </w:r>
      <w:r w:rsidR="00DD1108">
        <w:rPr>
          <w:lang w:val="en-US"/>
        </w:rPr>
        <w:t>; 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BA5705"/>
    <w:p w14:paraId="31FD39CF" w14:textId="69EDD729" w:rsidR="00C67B23" w:rsidRDefault="005917B2" w:rsidP="00C67B23">
      <w:pPr>
        <w:pStyle w:val="Heading3"/>
      </w:pPr>
      <w:bookmarkStart w:id="178" w:name="_Toc52545361"/>
      <w:r>
        <w:t>Methods</w:t>
      </w:r>
      <w:bookmarkEnd w:id="178"/>
    </w:p>
    <w:p w14:paraId="6033B463" w14:textId="77777777" w:rsidR="00F54990" w:rsidRDefault="00F54990" w:rsidP="00F54990"/>
    <w:p w14:paraId="3A9C34C6" w14:textId="77777777" w:rsidR="00F54990" w:rsidRPr="00A1270A" w:rsidRDefault="00F54990" w:rsidP="00F54990">
      <w:pPr>
        <w:pStyle w:val="Heading4"/>
      </w:pPr>
      <w:bookmarkStart w:id="179" w:name="_Toc52545362"/>
      <w:r>
        <w:t>Field sampling</w:t>
      </w:r>
      <w:bookmarkEnd w:id="179"/>
    </w:p>
    <w:p w14:paraId="15A15E9B" w14:textId="77777777" w:rsidR="00F54990" w:rsidRPr="00EB46DF" w:rsidRDefault="00F54990" w:rsidP="00F54990">
      <w:pPr>
        <w:rPr>
          <w:rFonts w:eastAsia="Times New Roman" w:cs="Times New Roman"/>
        </w:rPr>
      </w:pPr>
    </w:p>
    <w:p w14:paraId="176EAB5E" w14:textId="66F8F728" w:rsidR="00F54990" w:rsidRPr="00971358" w:rsidRDefault="00F54990" w:rsidP="00F54990">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focussed on 2015 and 2016, which had good seasonal coverage of pink and chum salmon from late May to around early July.</w:t>
      </w:r>
    </w:p>
    <w:p w14:paraId="0BB10134" w14:textId="77777777" w:rsidR="00F54990" w:rsidRPr="00EB46DF" w:rsidRDefault="00F54990" w:rsidP="00F54990">
      <w:pPr>
        <w:rPr>
          <w:rFonts w:eastAsia="Times New Roman" w:cs="Times New Roman"/>
          <w:color w:val="000000"/>
        </w:rPr>
      </w:pPr>
    </w:p>
    <w:p w14:paraId="2087E961" w14:textId="1DF91EE0" w:rsidR="00F54990" w:rsidRPr="00EB46DF" w:rsidRDefault="00F54990" w:rsidP="00F54990">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Sample coverage extended from the northern Strait of Georgia, multiple routes in the Discovery Islands, through Johnstone Strait to the beginning of Queen Charlotte Strait.</w:t>
      </w:r>
      <w:commentRangeStart w:id="180"/>
      <w:commentRangeStart w:id="181"/>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 (</w:t>
      </w:r>
      <w:r w:rsidR="006A6E3F">
        <w:rPr>
          <w:rFonts w:eastAsia="Times New Roman" w:cs="Times New Roman"/>
          <w:color w:val="000000"/>
        </w:rPr>
        <w:t>one</w:t>
      </w:r>
      <w:r w:rsidR="00971358" w:rsidRPr="00EB46DF">
        <w:rPr>
          <w:rFonts w:eastAsia="Times New Roman" w:cs="Times New Roman"/>
          <w:color w:val="000000"/>
        </w:rPr>
        <w:t xml:space="preserve"> from each region)</w:t>
      </w:r>
      <w:commentRangeEnd w:id="180"/>
      <w:r w:rsidR="00971358">
        <w:rPr>
          <w:rStyle w:val="CommentReference"/>
        </w:rPr>
        <w:commentReference w:id="180"/>
      </w:r>
      <w:commentRangeEnd w:id="181"/>
      <w:r w:rsidR="00DE200A">
        <w:rPr>
          <w:rStyle w:val="CommentReference"/>
        </w:rPr>
        <w:commentReference w:id="181"/>
      </w:r>
      <w:r w:rsidR="00971358" w:rsidRPr="00EB46DF">
        <w:rPr>
          <w:rFonts w:eastAsia="Times New Roman" w:cs="Times New Roman"/>
          <w:color w:val="000000"/>
        </w:rPr>
        <w:t xml:space="preserve"> were selected, in order to obtain a sample size of 10 pink and 10 chum per set</w:t>
      </w:r>
      <w:r w:rsidR="0054283A">
        <w:rPr>
          <w:rFonts w:eastAsia="Times New Roman" w:cs="Times New Roman"/>
          <w:color w:val="000000"/>
        </w:rPr>
        <w:t>.</w:t>
      </w:r>
      <w:r w:rsidR="006A6E3F">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 </w:t>
      </w:r>
      <w:r w:rsidR="00971358">
        <w:rPr>
          <w:rFonts w:eastAsia="Times New Roman" w:cs="Times New Roman"/>
          <w:color w:val="000000"/>
        </w:rPr>
        <w:t>(</w:t>
      </w:r>
      <w:r w:rsidR="00971358">
        <w:rPr>
          <w:rFonts w:eastAsia="Times New Roman" w:cs="Times New Roman"/>
          <w:color w:val="000000"/>
        </w:rPr>
        <w:fldChar w:fldCharType="begin"/>
      </w:r>
      <w:r w:rsidR="00971358">
        <w:rPr>
          <w:rFonts w:eastAsia="Times New Roman" w:cs="Times New Roman"/>
          <w:color w:val="000000"/>
        </w:rPr>
        <w:instrText xml:space="preserve"> REF _Ref47176005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Figure </w:t>
      </w:r>
      <w:r w:rsidR="00971358">
        <w:rPr>
          <w:noProof/>
        </w:rPr>
        <w:t>2</w:t>
      </w:r>
      <w:r w:rsidR="00971358">
        <w:t>.</w:t>
      </w:r>
      <w:r w:rsidR="00971358">
        <w:rPr>
          <w:noProof/>
        </w:rPr>
        <w:t>1</w:t>
      </w:r>
      <w:r w:rsidR="00971358">
        <w:rPr>
          <w:rFonts w:eastAsia="Times New Roman" w:cs="Times New Roman"/>
          <w:color w:val="000000"/>
        </w:rPr>
        <w:fldChar w:fldCharType="end"/>
      </w:r>
      <w:r w:rsidR="00971358">
        <w:rPr>
          <w:rFonts w:eastAsia="Times New Roman" w:cs="Times New Roman"/>
          <w:color w:val="000000"/>
        </w:rPr>
        <w:t>)</w:t>
      </w:r>
      <w:r w:rsidR="00971358" w:rsidRPr="00EB46DF">
        <w:rPr>
          <w:rFonts w:eastAsia="Times New Roman" w:cs="Times New Roman"/>
          <w:color w:val="000000"/>
        </w:rPr>
        <w:t>.</w:t>
      </w:r>
      <w:commentRangeStart w:id="182"/>
      <w:commentRangeStart w:id="183"/>
      <w:r w:rsidR="00971358" w:rsidRPr="00EB46DF">
        <w:rPr>
          <w:rFonts w:eastAsia="Times New Roman" w:cs="Times New Roman"/>
          <w:color w:val="000000"/>
        </w:rPr>
        <w:t xml:space="preserve">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971358">
        <w:rPr>
          <w:rFonts w:eastAsia="Times New Roman" w:cs="Times New Roman"/>
          <w:color w:val="000000"/>
        </w:rPr>
        <w:fldChar w:fldCharType="begin"/>
      </w:r>
      <w:r w:rsidR="00971358">
        <w:rPr>
          <w:rFonts w:eastAsia="Times New Roman" w:cs="Times New Roman"/>
          <w:color w:val="000000"/>
        </w:rPr>
        <w:instrText xml:space="preserve"> REF _Ref47175905 \h </w:instrText>
      </w:r>
      <w:r w:rsidR="00971358">
        <w:rPr>
          <w:rFonts w:eastAsia="Times New Roman" w:cs="Times New Roman"/>
          <w:color w:val="000000"/>
        </w:rPr>
      </w:r>
      <w:r w:rsidR="00971358">
        <w:rPr>
          <w:rFonts w:eastAsia="Times New Roman" w:cs="Times New Roman"/>
          <w:color w:val="000000"/>
        </w:rPr>
        <w:fldChar w:fldCharType="separate"/>
      </w:r>
      <w:r w:rsidR="00971358">
        <w:t xml:space="preserve">Table </w:t>
      </w:r>
      <w:r w:rsidR="00971358">
        <w:rPr>
          <w:noProof/>
        </w:rPr>
        <w:t>2</w:t>
      </w:r>
      <w:r w:rsidR="00971358">
        <w:t>.</w:t>
      </w:r>
      <w:r w:rsidR="00971358">
        <w:rPr>
          <w:noProof/>
        </w:rPr>
        <w:t>1</w:t>
      </w:r>
      <w:r w:rsidR="0097135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commentRangeEnd w:id="182"/>
      <w:r w:rsidR="00971358">
        <w:rPr>
          <w:rStyle w:val="CommentReference"/>
        </w:rPr>
        <w:commentReference w:id="182"/>
      </w:r>
      <w:commentRangeEnd w:id="183"/>
      <w:r w:rsidR="00772B3C">
        <w:rPr>
          <w:rStyle w:val="CommentReference"/>
        </w:rPr>
        <w:commentReference w:id="183"/>
      </w:r>
    </w:p>
    <w:p w14:paraId="1910FEA4" w14:textId="77777777" w:rsidR="00F54990" w:rsidRPr="00EB46DF" w:rsidRDefault="00F54990" w:rsidP="00F54990">
      <w:pPr>
        <w:rPr>
          <w:rFonts w:eastAsia="Times New Roman" w:cs="Times New Roman"/>
          <w:color w:val="000000"/>
        </w:rPr>
      </w:pPr>
    </w:p>
    <w:p w14:paraId="3C05893C"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F54990">
      <w:pPr>
        <w:rPr>
          <w:rFonts w:eastAsia="Times New Roman" w:cs="Times New Roman"/>
          <w:color w:val="000000"/>
        </w:rPr>
      </w:pPr>
    </w:p>
    <w:p w14:paraId="1ABE8A72" w14:textId="77777777" w:rsidR="00F54990" w:rsidRDefault="00F54990" w:rsidP="00F54990">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F54990">
      <w:pPr>
        <w:rPr>
          <w:rFonts w:eastAsia="Times New Roman" w:cs="Times New Roman"/>
        </w:rPr>
      </w:pPr>
    </w:p>
    <w:p w14:paraId="03523150" w14:textId="77777777" w:rsidR="00F54990" w:rsidRDefault="00F54990" w:rsidP="00F54990">
      <w:pPr>
        <w:pStyle w:val="Heading4"/>
      </w:pPr>
      <w:bookmarkStart w:id="184" w:name="_Toc52545363"/>
      <w:r>
        <w:t>Zooplankton and salmon stomach content analysis</w:t>
      </w:r>
      <w:bookmarkEnd w:id="184"/>
    </w:p>
    <w:p w14:paraId="033A7EBE" w14:textId="77777777" w:rsidR="00F54990" w:rsidRDefault="00F54990" w:rsidP="00F54990">
      <w:pPr>
        <w:rPr>
          <w:rFonts w:eastAsia="Times New Roman" w:cs="Times New Roman"/>
          <w:color w:val="000000"/>
        </w:rPr>
      </w:pPr>
    </w:p>
    <w:p w14:paraId="761CE6BC" w14:textId="77777777" w:rsidR="00F54990" w:rsidRPr="00EB46DF" w:rsidRDefault="00F54990" w:rsidP="00F54990">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Motodo</w:t>
      </w:r>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F54990">
      <w:pPr>
        <w:rPr>
          <w:rFonts w:eastAsia="Times New Roman" w:cs="Times New Roman"/>
        </w:rPr>
      </w:pPr>
      <w:r>
        <w:rPr>
          <w:rFonts w:eastAsia="Times New Roman" w:cs="Times New Roman"/>
        </w:rPr>
        <w:tab/>
      </w:r>
    </w:p>
    <w:p w14:paraId="415ACCFB" w14:textId="77777777" w:rsidR="00F54990" w:rsidRPr="00D0733D" w:rsidRDefault="00F54990" w:rsidP="00F54990">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F54990">
      <w:pPr>
        <w:rPr>
          <w:rFonts w:eastAsia="Times New Roman" w:cs="Times New Roman"/>
          <w:color w:val="000000"/>
        </w:rPr>
      </w:pPr>
    </w:p>
    <w:p w14:paraId="0712BD6F" w14:textId="77777777" w:rsidR="00F54990" w:rsidRPr="00EB46DF" w:rsidRDefault="00F54990" w:rsidP="00F54990">
      <w:pPr>
        <w:pStyle w:val="Heading4"/>
      </w:pPr>
      <w:bookmarkStart w:id="185" w:name="_Toc52545364"/>
      <w:r>
        <w:t>Data analysis</w:t>
      </w:r>
      <w:bookmarkEnd w:id="185"/>
    </w:p>
    <w:p w14:paraId="74F9F761" w14:textId="77777777" w:rsidR="00F54990" w:rsidRPr="00EB46DF" w:rsidRDefault="00F54990" w:rsidP="00F54990">
      <w:pPr>
        <w:rPr>
          <w:rFonts w:eastAsia="Times New Roman" w:cs="Times New Roman"/>
        </w:rPr>
      </w:pPr>
    </w:p>
    <w:p w14:paraId="34943CF3" w14:textId="6B743976" w:rsidR="00F54990" w:rsidRPr="00F9754A" w:rsidRDefault="00F54990" w:rsidP="00F54990">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Relative prey biomass for each stomach was calculated and arcsine square root transformed before calculating Bray-Curtis dissimilarity. The dissimilarity matrix was used for non-metric multidimensional scaling (NMDS) ordination and </w:t>
      </w:r>
      <w:ins w:id="186" w:author="Vanessa Zahner" w:date="2020-09-27T12:47:00Z">
        <w:r w:rsidR="00D7519F">
          <w:rPr>
            <w:rFonts w:eastAsia="Times New Roman" w:cs="Times New Roman"/>
            <w:color w:val="000000"/>
          </w:rPr>
          <w:t>STATS OTHER THAN THIS...</w:t>
        </w:r>
      </w:ins>
      <w:del w:id="187" w:author="Vanessa Zahner" w:date="2020-09-27T12:47:00Z">
        <w:r w:rsidRPr="00EB46DF" w:rsidDel="00D7519F">
          <w:rPr>
            <w:rFonts w:eastAsia="Times New Roman" w:cs="Times New Roman"/>
            <w:color w:val="000000"/>
          </w:rPr>
          <w:delText>agglomerative hierarchical clustering (AHC).</w:delText>
        </w:r>
        <w:r w:rsidDel="00D7519F">
          <w:rPr>
            <w:rFonts w:eastAsia="Times New Roman" w:cs="Times New Roman"/>
            <w:color w:val="000000"/>
          </w:rPr>
          <w:delText xml:space="preserve"> The optimal number of clusters for AHC was determined from silhouette and gap statistic methods. Outlier samples that were excluded from the NMDS ordination were determined from single clusters in the AHC that had &gt;95% dissimilarity to all other samples.</w:delText>
        </w:r>
      </w:del>
    </w:p>
    <w:p w14:paraId="35F301BB" w14:textId="77777777" w:rsidR="00F54990" w:rsidRPr="00EB46DF" w:rsidRDefault="00F54990" w:rsidP="00F54990">
      <w:pPr>
        <w:rPr>
          <w:rFonts w:eastAsia="Times New Roman" w:cs="Times New Roman"/>
        </w:rPr>
      </w:pPr>
    </w:p>
    <w:p w14:paraId="46963967" w14:textId="77777777" w:rsidR="00F54990" w:rsidRPr="00F522E9" w:rsidRDefault="00F54990" w:rsidP="00F54990">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F54990">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F54990">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F54990">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F54990">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(minimum prey</w:t>
      </w:r>
      <w:r w:rsidRPr="00EB46DF">
        <w:rPr>
          <w:rFonts w:eastAsia="Times New Roman" w:cs="Times New Roman"/>
          <w:color w:val="000000"/>
          <w:vertAlign w:val="subscript"/>
        </w:rPr>
        <w:t>ip</w:t>
      </w:r>
      <w:r w:rsidRPr="00EB46DF">
        <w:rPr>
          <w:rFonts w:eastAsia="Times New Roman" w:cs="Times New Roman"/>
          <w:color w:val="000000"/>
        </w:rPr>
        <w:t>, prey</w:t>
      </w:r>
      <w:r w:rsidRPr="00EB46DF">
        <w:rPr>
          <w:rFonts w:eastAsia="Times New Roman" w:cs="Times New Roman"/>
          <w:color w:val="000000"/>
          <w:vertAlign w:val="subscript"/>
        </w:rPr>
        <w:t>ic</w:t>
      </w:r>
      <w:r w:rsidRPr="00EB46DF">
        <w:rPr>
          <w:rFonts w:eastAsia="Times New Roman" w:cs="Times New Roman"/>
          <w:color w:val="000000"/>
        </w:rPr>
        <w:t>)] * 100</w:t>
      </w:r>
    </w:p>
    <w:p w14:paraId="5C2BD8B4" w14:textId="77777777" w:rsidR="00F54990" w:rsidRPr="00EB46DF" w:rsidRDefault="00F54990" w:rsidP="00F54990">
      <w:pPr>
        <w:rPr>
          <w:rFonts w:eastAsia="Times New Roman" w:cs="Times New Roman"/>
          <w:color w:val="000000"/>
        </w:rPr>
      </w:pPr>
      <w:r w:rsidRPr="00EB46DF">
        <w:rPr>
          <w:rFonts w:eastAsia="Times New Roman" w:cs="Times New Roman"/>
          <w:color w:val="000000"/>
        </w:rPr>
        <w:t>Where prey</w:t>
      </w:r>
      <w:r w:rsidRPr="00EB46DF">
        <w:rPr>
          <w:rFonts w:eastAsia="Times New Roman" w:cs="Times New Roman"/>
          <w:color w:val="000000"/>
          <w:vertAlign w:val="subscript"/>
        </w:rPr>
        <w:t>ip</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pink salmon stomachs and prey</w:t>
      </w:r>
      <w:r w:rsidRPr="00EB46DF">
        <w:rPr>
          <w:rFonts w:eastAsia="Times New Roman" w:cs="Times New Roman"/>
          <w:color w:val="000000"/>
          <w:vertAlign w:val="subscript"/>
        </w:rPr>
        <w:t>ic</w:t>
      </w:r>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r w:rsidRPr="00EB46DF">
        <w:rPr>
          <w:rFonts w:eastAsia="Times New Roman" w:cs="Times New Roman"/>
          <w:i/>
          <w:iCs/>
          <w:color w:val="000000"/>
        </w:rPr>
        <w:t>i</w:t>
      </w:r>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3A42EB04" w:rsidR="00264B0C" w:rsidRPr="00F54990" w:rsidRDefault="00F54990" w:rsidP="00E52030">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e.g. fish l</w:t>
      </w:r>
      <w:r w:rsidRPr="00EB46DF">
        <w:rPr>
          <w:rFonts w:eastAsia="Times New Roman" w:cs="Times New Roman"/>
          <w:color w:val="000000"/>
        </w:rPr>
        <w:t xml:space="preserve">arvae/eggs, amphipods, barnacle larvae, bivalve larvae, cladocerans, pteropods, </w:t>
      </w:r>
      <w:r>
        <w:rPr>
          <w:rFonts w:eastAsia="Times New Roman" w:cs="Times New Roman"/>
          <w:color w:val="000000"/>
        </w:rPr>
        <w:t xml:space="preserve">and </w:t>
      </w:r>
      <w:r w:rsidRPr="00EB46DF">
        <w:rPr>
          <w:rFonts w:eastAsia="Times New Roman" w:cs="Times New Roman"/>
          <w:color w:val="000000"/>
        </w:rPr>
        <w:t>polychaetes</w:t>
      </w:r>
      <w:r>
        <w:rPr>
          <w:rFonts w:eastAsia="Times New Roman" w:cs="Times New Roman"/>
          <w:color w:val="000000"/>
        </w:rPr>
        <w:t xml:space="preserve">. </w:t>
      </w:r>
      <w:del w:id="188" w:author="Vanessa Zahner" w:date="2020-09-27T12:47:00Z">
        <w:r w:rsidDel="00D7519F">
          <w:rPr>
            <w:rFonts w:eastAsia="Times New Roman" w:cs="Times New Roman"/>
            <w:color w:val="000000"/>
          </w:rPr>
          <w:delText xml:space="preserve">Diet richness was determined through cumulative prey curves for juvenile pink and chum salmon stomachs. </w:delText>
        </w:r>
      </w:del>
      <w:r>
        <w:rPr>
          <w:rFonts w:eastAsia="Times New Roman" w:cs="Times New Roman"/>
          <w:color w:val="000000"/>
        </w:rPr>
        <w:t xml:space="preserve">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E52030"/>
    <w:p w14:paraId="375BE96A" w14:textId="50097EEA" w:rsidR="00C67B23" w:rsidRDefault="005917B2" w:rsidP="00C67B23">
      <w:pPr>
        <w:pStyle w:val="Heading3"/>
      </w:pPr>
      <w:bookmarkStart w:id="189" w:name="_Toc52545365"/>
      <w:r>
        <w:t>Results</w:t>
      </w:r>
      <w:bookmarkEnd w:id="189"/>
    </w:p>
    <w:p w14:paraId="1756B98B" w14:textId="77777777" w:rsidR="00E52030" w:rsidRPr="00E52030" w:rsidRDefault="00E52030" w:rsidP="00E52030"/>
    <w:p w14:paraId="4C8EAD28" w14:textId="79F8579F" w:rsidR="00BA5705" w:rsidRDefault="0031258B" w:rsidP="00BA5705">
      <w:pPr>
        <w:pStyle w:val="Heading4"/>
      </w:pPr>
      <w:bookmarkStart w:id="190" w:name="_Toc52545366"/>
      <w:r>
        <w:t>Environmental conditions</w:t>
      </w:r>
      <w:bookmarkEnd w:id="190"/>
    </w:p>
    <w:p w14:paraId="50449792" w14:textId="77777777" w:rsidR="00E52030" w:rsidRPr="00E52030" w:rsidRDefault="00E52030" w:rsidP="00E52030"/>
    <w:p w14:paraId="0955DB53" w14:textId="37C381E2" w:rsidR="00A44D10" w:rsidRDefault="0031258B" w:rsidP="00A44D10">
      <w:pPr>
        <w:pStyle w:val="Heading4"/>
      </w:pPr>
      <w:bookmarkStart w:id="191" w:name="_Toc52545367"/>
      <w:r>
        <w:t>Zooplankton</w:t>
      </w:r>
      <w:bookmarkEnd w:id="191"/>
      <w:r>
        <w:t xml:space="preserve"> </w:t>
      </w:r>
    </w:p>
    <w:p w14:paraId="6FC67588" w14:textId="5C39FDFC" w:rsidR="00E52030" w:rsidRPr="00E52030" w:rsidRDefault="00E52030" w:rsidP="00A64878"/>
    <w:p w14:paraId="4FDE44D0" w14:textId="210582D4" w:rsidR="00772B3C" w:rsidRDefault="00C3611D" w:rsidP="00A64878">
      <w:pPr>
        <w:pStyle w:val="Heading4"/>
      </w:pPr>
      <w:bookmarkStart w:id="192" w:name="_Toc52545368"/>
      <w:r>
        <w:t>Salmon diet composition</w:t>
      </w:r>
      <w:bookmarkEnd w:id="192"/>
    </w:p>
    <w:p w14:paraId="479616F7" w14:textId="77777777" w:rsidR="00772B3C" w:rsidRPr="00E52030" w:rsidRDefault="00772B3C" w:rsidP="00E52030"/>
    <w:p w14:paraId="43FCE264" w14:textId="222B3E7B" w:rsidR="00E52030" w:rsidRDefault="00C3611D" w:rsidP="00A64878">
      <w:pPr>
        <w:pStyle w:val="Heading4"/>
      </w:pPr>
      <w:bookmarkStart w:id="193" w:name="_Toc52545369"/>
      <w:r>
        <w:t>Salmon stomach fullness</w:t>
      </w:r>
      <w:bookmarkEnd w:id="193"/>
    </w:p>
    <w:p w14:paraId="43D54DC4" w14:textId="77777777" w:rsidR="00772B3C" w:rsidRPr="00E52030" w:rsidRDefault="00772B3C" w:rsidP="00E52030"/>
    <w:p w14:paraId="027739A5" w14:textId="1C1B710B" w:rsidR="00772B3C" w:rsidRDefault="00C3611D" w:rsidP="00A64878">
      <w:pPr>
        <w:pStyle w:val="Heading4"/>
      </w:pPr>
      <w:bookmarkStart w:id="194" w:name="_Toc52545370"/>
      <w:r>
        <w:t>Juvenile salmon condition</w:t>
      </w:r>
      <w:bookmarkEnd w:id="194"/>
    </w:p>
    <w:p w14:paraId="4A697BA0" w14:textId="77777777" w:rsidR="00E52030" w:rsidRPr="00E52030" w:rsidRDefault="00E52030" w:rsidP="00E52030"/>
    <w:p w14:paraId="5135CC1C" w14:textId="6E031FF0" w:rsidR="00A44D10" w:rsidRDefault="00A44D10" w:rsidP="00A44D10">
      <w:pPr>
        <w:pStyle w:val="Heading4"/>
      </w:pPr>
      <w:bookmarkStart w:id="195" w:name="_Toc52545371"/>
      <w:r>
        <w:t>Diet diversity of juvenile salmon</w:t>
      </w:r>
      <w:bookmarkEnd w:id="195"/>
    </w:p>
    <w:p w14:paraId="026AD98D" w14:textId="77777777" w:rsidR="00E52030" w:rsidRPr="00E52030" w:rsidRDefault="00E52030" w:rsidP="00E52030"/>
    <w:p w14:paraId="3DCEB7EB" w14:textId="5828A354" w:rsidR="005917B2" w:rsidRDefault="005917B2" w:rsidP="005917B2">
      <w:pPr>
        <w:pStyle w:val="Heading3"/>
      </w:pPr>
      <w:bookmarkStart w:id="196" w:name="_Toc52545372"/>
      <w:r>
        <w:t>Discussion</w:t>
      </w:r>
      <w:bookmarkEnd w:id="196"/>
    </w:p>
    <w:p w14:paraId="2A0EB4B2" w14:textId="77777777" w:rsidR="00E52030" w:rsidRPr="00E52030" w:rsidRDefault="00E52030" w:rsidP="00E52030"/>
    <w:p w14:paraId="79C78D78" w14:textId="050EADA0" w:rsidR="00BA5705" w:rsidRDefault="0031258B" w:rsidP="00BA5705">
      <w:pPr>
        <w:pStyle w:val="Heading4"/>
      </w:pPr>
      <w:bookmarkStart w:id="197" w:name="_Toc52545373"/>
      <w:r>
        <w:t>Seasonality and prey phenology</w:t>
      </w:r>
      <w:bookmarkEnd w:id="197"/>
    </w:p>
    <w:p w14:paraId="01313B2A" w14:textId="77777777" w:rsidR="00E52030" w:rsidRPr="00E52030" w:rsidRDefault="00E52030" w:rsidP="00E52030"/>
    <w:p w14:paraId="0CDA7AED" w14:textId="3746D5D6" w:rsidR="00E52030" w:rsidRDefault="0031258B" w:rsidP="00A64878">
      <w:pPr>
        <w:pStyle w:val="Heading4"/>
      </w:pPr>
      <w:bookmarkStart w:id="198" w:name="_Toc52545374"/>
      <w:r>
        <w:t xml:space="preserve">Interannual </w:t>
      </w:r>
      <w:r w:rsidR="0011224E">
        <w:t>variability</w:t>
      </w:r>
      <w:bookmarkEnd w:id="198"/>
    </w:p>
    <w:p w14:paraId="3DCA8114" w14:textId="77777777" w:rsidR="00A64878" w:rsidRPr="00E52030" w:rsidRDefault="00A64878" w:rsidP="00A64878">
      <w:pPr>
        <w:ind w:left="720"/>
      </w:pPr>
    </w:p>
    <w:p w14:paraId="0DE7C992" w14:textId="5C6F7F67" w:rsidR="00772B3C" w:rsidRDefault="0031258B" w:rsidP="00A64878">
      <w:pPr>
        <w:pStyle w:val="Heading4"/>
      </w:pPr>
      <w:bookmarkStart w:id="199" w:name="_Toc52545375"/>
      <w:r>
        <w:t>Predator and prey sizes</w:t>
      </w:r>
      <w:bookmarkEnd w:id="199"/>
    </w:p>
    <w:p w14:paraId="1AB3D280" w14:textId="77777777" w:rsidR="00772B3C" w:rsidRPr="00E52030" w:rsidRDefault="00772B3C" w:rsidP="00E52030"/>
    <w:p w14:paraId="538576B0" w14:textId="3BF94730" w:rsidR="00264B0C" w:rsidRPr="00264B0C" w:rsidRDefault="0011224E" w:rsidP="00264B0C">
      <w:pPr>
        <w:pStyle w:val="Heading4"/>
      </w:pPr>
      <w:bookmarkStart w:id="200" w:name="_Toc52545376"/>
      <w:r>
        <w:t>Salmon trophic interactions</w:t>
      </w:r>
      <w:bookmarkEnd w:id="200"/>
    </w:p>
    <w:p w14:paraId="5F19E315" w14:textId="77777777" w:rsidR="00E52030" w:rsidRPr="00E52030" w:rsidRDefault="00E52030" w:rsidP="00E52030"/>
    <w:p w14:paraId="3D38BF44" w14:textId="74403700" w:rsidR="00BA5705" w:rsidRDefault="005917B2" w:rsidP="00BA5705">
      <w:pPr>
        <w:pStyle w:val="Heading3"/>
      </w:pPr>
      <w:bookmarkStart w:id="201" w:name="_Toc52545377"/>
      <w:r>
        <w:t>Conclusion</w:t>
      </w:r>
      <w:bookmarkEnd w:id="201"/>
      <w:r w:rsidR="00BA5705">
        <w:tab/>
      </w:r>
    </w:p>
    <w:p w14:paraId="5E8AF355" w14:textId="77777777" w:rsidR="00264B0C" w:rsidRPr="00264B0C" w:rsidRDefault="00264B0C" w:rsidP="00264B0C"/>
    <w:p w14:paraId="669ADFCB" w14:textId="028FE5B4" w:rsidR="0007690A" w:rsidRDefault="0031258B" w:rsidP="0007690A">
      <w:pPr>
        <w:spacing w:line="240" w:lineRule="auto"/>
        <w:sectPr w:rsidR="0007690A" w:rsidSect="001210AF">
          <w:pgSz w:w="12240" w:h="15840"/>
          <w:pgMar w:top="1440" w:right="1440" w:bottom="1440" w:left="1440" w:header="708" w:footer="708" w:gutter="0"/>
          <w:cols w:space="708"/>
          <w:docGrid w:linePitch="360"/>
        </w:sectPr>
      </w:pPr>
      <w:r>
        <w:tab/>
      </w:r>
    </w:p>
    <w:p w14:paraId="18721164" w14:textId="34E6AF37" w:rsidR="005917B2" w:rsidRDefault="005917B2" w:rsidP="0007690A">
      <w:pPr>
        <w:pStyle w:val="Heading3"/>
      </w:pPr>
      <w:bookmarkStart w:id="202" w:name="_Toc52545378"/>
      <w:r>
        <w:t>Tables</w:t>
      </w:r>
      <w:bookmarkEnd w:id="202"/>
    </w:p>
    <w:p w14:paraId="7CB3B68C" w14:textId="77777777" w:rsidR="007F1E58" w:rsidRPr="007F1E58" w:rsidRDefault="007F1E58" w:rsidP="007F1E58"/>
    <w:p w14:paraId="067BE38E" w14:textId="5F207172" w:rsidR="007F1E58" w:rsidRDefault="00E52030" w:rsidP="00E52030">
      <w:pPr>
        <w:pStyle w:val="Heading9"/>
      </w:pPr>
      <w:bookmarkStart w:id="203" w:name="_Toc52545391"/>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1</w:t>
      </w:r>
      <w:r w:rsidR="00264B0C">
        <w:fldChar w:fldCharType="end"/>
      </w:r>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203"/>
    </w:p>
    <w:p w14:paraId="62625CA9" w14:textId="77777777" w:rsidR="0011224E" w:rsidRPr="0011224E" w:rsidRDefault="0011224E" w:rsidP="0011224E"/>
    <w:p w14:paraId="62311531" w14:textId="4BF800FD" w:rsidR="0007690A" w:rsidRPr="0007690A" w:rsidRDefault="0007690A" w:rsidP="0007690A">
      <w:r>
        <w:rPr>
          <w:noProof/>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stretch>
                      <a:fillRect/>
                    </a:stretch>
                  </pic:blipFill>
                  <pic:spPr>
                    <a:xfrm>
                      <a:off x="0" y="0"/>
                      <a:ext cx="8744315" cy="3190367"/>
                    </a:xfrm>
                    <a:prstGeom prst="rect">
                      <a:avLst/>
                    </a:prstGeom>
                  </pic:spPr>
                </pic:pic>
              </a:graphicData>
            </a:graphic>
          </wp:inline>
        </w:drawing>
      </w:r>
    </w:p>
    <w:p w14:paraId="625DA9C4" w14:textId="77777777" w:rsidR="007F1E58" w:rsidRDefault="007F1E58" w:rsidP="007F1E58"/>
    <w:p w14:paraId="42DE07EC" w14:textId="77777777" w:rsidR="0007690A" w:rsidRDefault="0007690A" w:rsidP="007F1E58">
      <w:pPr>
        <w:pStyle w:val="Heading9"/>
      </w:pPr>
      <w:r>
        <w:br w:type="page"/>
      </w:r>
    </w:p>
    <w:p w14:paraId="72DEC830" w14:textId="1C5781E4" w:rsidR="007F1E58" w:rsidRDefault="00E52030" w:rsidP="00E52030">
      <w:pPr>
        <w:pStyle w:val="Heading9"/>
      </w:pPr>
      <w:bookmarkStart w:id="204" w:name="_Toc52545392"/>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2</w:t>
      </w:r>
      <w:r w:rsidR="00264B0C">
        <w:fldChar w:fldCharType="end"/>
      </w:r>
      <w:r>
        <w:t xml:space="preserve"> </w:t>
      </w:r>
      <w:r w:rsidR="007F1E58">
        <w:t>Zooplankton relative abundance</w:t>
      </w:r>
      <w:r w:rsidR="00AA5C3C">
        <w:t xml:space="preserve"> (expressed as percent) by major groups.</w:t>
      </w:r>
      <w:bookmarkEnd w:id="204"/>
    </w:p>
    <w:p w14:paraId="0F0ADFAB" w14:textId="77777777" w:rsidR="0011224E" w:rsidRPr="0011224E" w:rsidRDefault="0011224E" w:rsidP="0011224E"/>
    <w:p w14:paraId="3A5FCD2C" w14:textId="1F2D9183" w:rsidR="007F1E58" w:rsidRDefault="0007690A" w:rsidP="007F1E58">
      <w:r>
        <w:rPr>
          <w:noProof/>
        </w:rPr>
        <w:drawing>
          <wp:inline distT="0" distB="0" distL="0" distR="0" wp14:anchorId="32340E21" wp14:editId="6D0867A7">
            <wp:extent cx="8987959" cy="36576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stretch>
                      <a:fillRect/>
                    </a:stretch>
                  </pic:blipFill>
                  <pic:spPr>
                    <a:xfrm>
                      <a:off x="0" y="0"/>
                      <a:ext cx="9004991" cy="3664531"/>
                    </a:xfrm>
                    <a:prstGeom prst="rect">
                      <a:avLst/>
                    </a:prstGeom>
                  </pic:spPr>
                </pic:pic>
              </a:graphicData>
            </a:graphic>
          </wp:inline>
        </w:drawing>
      </w:r>
    </w:p>
    <w:p w14:paraId="2FAF3985" w14:textId="77777777" w:rsidR="0007690A" w:rsidRDefault="0007690A" w:rsidP="007F1E58">
      <w:pPr>
        <w:pStyle w:val="Heading9"/>
      </w:pPr>
      <w:r>
        <w:br w:type="page"/>
      </w:r>
    </w:p>
    <w:p w14:paraId="7A19F4A5" w14:textId="4B8AC9B9" w:rsidR="007F1E58" w:rsidRDefault="00E52030" w:rsidP="00E52030">
      <w:pPr>
        <w:pStyle w:val="Heading9"/>
      </w:pPr>
      <w:bookmarkStart w:id="205" w:name="_Toc52545393"/>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3</w:t>
      </w:r>
      <w:r w:rsidR="00264B0C">
        <w:fldChar w:fldCharType="end"/>
      </w:r>
      <w:r w:rsidR="00AA5C3C">
        <w:t xml:space="preserve"> Summarized salmon biological data for 2015-2016 in DI-JS, including fork length (FL), wet weight (WW), condition factor K, gut fullness (GFI), number of empty stomachs, dietary overlap between species and richness (number of prey categories), expressed as mean </w:t>
      </w:r>
      <w:r w:rsidR="00AA5C3C" w:rsidRPr="00AA5C3C">
        <w:t>±</w:t>
      </w:r>
      <w:r w:rsidR="00AA5C3C">
        <w:t xml:space="preserve"> standard deviation.</w:t>
      </w:r>
      <w:bookmarkEnd w:id="205"/>
    </w:p>
    <w:p w14:paraId="4FB841A0" w14:textId="77777777" w:rsidR="0011224E" w:rsidRPr="0011224E" w:rsidRDefault="0011224E" w:rsidP="0011224E"/>
    <w:p w14:paraId="54E165DA" w14:textId="7B33586B" w:rsidR="007F1E58" w:rsidRDefault="0007690A" w:rsidP="007F1E58">
      <w:r>
        <w:rPr>
          <w:noProof/>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stretch>
                      <a:fillRect/>
                    </a:stretch>
                  </pic:blipFill>
                  <pic:spPr>
                    <a:xfrm>
                      <a:off x="0" y="0"/>
                      <a:ext cx="8634650" cy="2174345"/>
                    </a:xfrm>
                    <a:prstGeom prst="rect">
                      <a:avLst/>
                    </a:prstGeom>
                  </pic:spPr>
                </pic:pic>
              </a:graphicData>
            </a:graphic>
          </wp:inline>
        </w:drawing>
      </w:r>
    </w:p>
    <w:p w14:paraId="02E2A9C0" w14:textId="77777777" w:rsidR="0007690A" w:rsidRDefault="0007690A" w:rsidP="007F1E58">
      <w:pPr>
        <w:pStyle w:val="Heading9"/>
        <w:sectPr w:rsidR="0007690A" w:rsidSect="0007690A">
          <w:pgSz w:w="15840" w:h="12240" w:orient="landscape"/>
          <w:pgMar w:top="1440" w:right="1440" w:bottom="1440" w:left="1440" w:header="708" w:footer="708" w:gutter="0"/>
          <w:cols w:space="708"/>
          <w:docGrid w:linePitch="360"/>
        </w:sectPr>
      </w:pPr>
    </w:p>
    <w:p w14:paraId="604E165E" w14:textId="45B517EA" w:rsidR="007F1E58" w:rsidRDefault="00E52030" w:rsidP="00E52030">
      <w:pPr>
        <w:pStyle w:val="Heading9"/>
      </w:pPr>
      <w:bookmarkStart w:id="206" w:name="_Toc52545394"/>
      <w:r>
        <w:t xml:space="preserve">Table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264B0C">
        <w:rPr>
          <w:noProof/>
        </w:rPr>
        <w:t>4</w:t>
      </w:r>
      <w:r w:rsidR="00264B0C">
        <w:fldChar w:fldCharType="end"/>
      </w:r>
      <w:r>
        <w:t xml:space="preserve"> </w:t>
      </w:r>
      <w:r w:rsidR="007F1E58">
        <w:t>Diet composition summary (% wet weight) of juvenile salmon by site and year</w:t>
      </w:r>
      <w:r w:rsidR="00AA5C3C">
        <w:t>.</w:t>
      </w:r>
      <w:bookmarkEnd w:id="206"/>
    </w:p>
    <w:p w14:paraId="6F96A2D4" w14:textId="77777777" w:rsidR="0011224E" w:rsidRPr="0011224E" w:rsidRDefault="0011224E" w:rsidP="0011224E"/>
    <w:p w14:paraId="25125B1B" w14:textId="5C144A1D" w:rsidR="007F1E58" w:rsidRPr="007F1E58" w:rsidRDefault="0007690A" w:rsidP="007F1E58">
      <w:r>
        <w:rPr>
          <w:noProof/>
        </w:rPr>
        <w:drawing>
          <wp:inline distT="0" distB="0" distL="0" distR="0" wp14:anchorId="116C19FF" wp14:editId="30FC720D">
            <wp:extent cx="5219700" cy="488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stretch>
                      <a:fillRect/>
                    </a:stretch>
                  </pic:blipFill>
                  <pic:spPr>
                    <a:xfrm>
                      <a:off x="0" y="0"/>
                      <a:ext cx="5219700" cy="4889500"/>
                    </a:xfrm>
                    <a:prstGeom prst="rect">
                      <a:avLst/>
                    </a:prstGeom>
                  </pic:spPr>
                </pic:pic>
              </a:graphicData>
            </a:graphic>
          </wp:inline>
        </w:drawing>
      </w:r>
    </w:p>
    <w:p w14:paraId="15CF6758" w14:textId="33ADF26F" w:rsidR="00BA5705" w:rsidRPr="00BA5705" w:rsidRDefault="00BA5705" w:rsidP="00BA5705">
      <w:pPr>
        <w:spacing w:line="240" w:lineRule="auto"/>
      </w:pPr>
      <w:r>
        <w:br w:type="page"/>
      </w:r>
    </w:p>
    <w:p w14:paraId="640F0DD1" w14:textId="7613BA7C" w:rsidR="005917B2" w:rsidRDefault="005917B2" w:rsidP="005917B2">
      <w:pPr>
        <w:pStyle w:val="Heading3"/>
      </w:pPr>
      <w:bookmarkStart w:id="207" w:name="_Toc52545379"/>
      <w:r>
        <w:t>Figures</w:t>
      </w:r>
      <w:bookmarkEnd w:id="207"/>
    </w:p>
    <w:p w14:paraId="7A02D985" w14:textId="02920007" w:rsidR="007F1E58" w:rsidRDefault="007F1E58" w:rsidP="007F1E58"/>
    <w:p w14:paraId="3617AC9D" w14:textId="5FB26527" w:rsidR="003B545F" w:rsidRDefault="00232862" w:rsidP="007F1E58">
      <w:r>
        <w:rPr>
          <w:noProof/>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4"/>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7F1E58"/>
    <w:p w14:paraId="51218E7A" w14:textId="50FAF14C" w:rsidR="007F1E58" w:rsidRDefault="00E52030" w:rsidP="00307975">
      <w:pPr>
        <w:pStyle w:val="Caption"/>
      </w:pPr>
      <w:bookmarkStart w:id="208" w:name="_Toc52545406"/>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1</w:t>
      </w:r>
      <w:r w:rsidR="00264B0C">
        <w:fldChar w:fldCharType="end"/>
      </w:r>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208"/>
    </w:p>
    <w:p w14:paraId="2818C8D7" w14:textId="4F1D8F61" w:rsidR="007F1E58" w:rsidRDefault="007F1E58" w:rsidP="007F1E58"/>
    <w:p w14:paraId="3C12533B" w14:textId="70CAEEBC" w:rsidR="003B545F" w:rsidRDefault="003B545F" w:rsidP="007F1E58"/>
    <w:p w14:paraId="367321E1" w14:textId="57B6AF45" w:rsidR="0011224E" w:rsidRDefault="002E5476" w:rsidP="0011224E">
      <w:r>
        <w:rPr>
          <w:noProof/>
        </w:rPr>
        <w:drawing>
          <wp:inline distT="0" distB="0" distL="0" distR="0" wp14:anchorId="166EC3FC" wp14:editId="2AE89F56">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stretch>
                      <a:fillRect/>
                    </a:stretch>
                  </pic:blipFill>
                  <pic:spPr>
                    <a:xfrm>
                      <a:off x="0" y="0"/>
                      <a:ext cx="5943600" cy="5943600"/>
                    </a:xfrm>
                    <a:prstGeom prst="rect">
                      <a:avLst/>
                    </a:prstGeom>
                  </pic:spPr>
                </pic:pic>
              </a:graphicData>
            </a:graphic>
          </wp:inline>
        </w:drawing>
      </w:r>
    </w:p>
    <w:p w14:paraId="06495577" w14:textId="77777777" w:rsidR="005C6176" w:rsidRDefault="005C6176" w:rsidP="0011224E"/>
    <w:p w14:paraId="21A0D717" w14:textId="77777777" w:rsidR="002E5476" w:rsidRDefault="00E52030" w:rsidP="002E5476">
      <w:pPr>
        <w:pStyle w:val="Caption"/>
      </w:pPr>
      <w:bookmarkStart w:id="209" w:name="_Toc52545407"/>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2</w:t>
      </w:r>
      <w:r w:rsidR="00264B0C">
        <w:fldChar w:fldCharType="end"/>
      </w:r>
      <w:r w:rsidR="007F1E58">
        <w:t xml:space="preserve"> </w:t>
      </w:r>
      <w:r w:rsidR="002E5476">
        <w:t>Temperature (black) and salinity (red) variables paired with salmon surveys in DI and JS, during the outmigration period in 2015 and 2016.</w:t>
      </w:r>
      <w:commentRangeStart w:id="210"/>
      <w:commentRangeEnd w:id="210"/>
      <w:r w:rsidR="002E5476">
        <w:rPr>
          <w:rStyle w:val="CommentReference"/>
          <w:iCs w:val="0"/>
          <w:color w:val="auto"/>
        </w:rPr>
        <w:commentReference w:id="210"/>
      </w:r>
      <w:bookmarkEnd w:id="209"/>
    </w:p>
    <w:p w14:paraId="267BD565" w14:textId="32685510" w:rsidR="007F1E58" w:rsidRDefault="007F1E58" w:rsidP="002E5476">
      <w:pPr>
        <w:pStyle w:val="Caption"/>
      </w:pPr>
    </w:p>
    <w:p w14:paraId="71907AE3" w14:textId="69D07CF1" w:rsidR="003B545F" w:rsidRDefault="00373BAB" w:rsidP="007F1E58">
      <w:r>
        <w:rPr>
          <w:noProof/>
        </w:rPr>
        <w:drawing>
          <wp:inline distT="0" distB="0" distL="0" distR="0" wp14:anchorId="40CEA18E" wp14:editId="6AB62C5B">
            <wp:extent cx="5943600" cy="55721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stretch>
                      <a:fillRect/>
                    </a:stretch>
                  </pic:blipFill>
                  <pic:spPr>
                    <a:xfrm>
                      <a:off x="0" y="0"/>
                      <a:ext cx="5943600" cy="5572125"/>
                    </a:xfrm>
                    <a:prstGeom prst="rect">
                      <a:avLst/>
                    </a:prstGeom>
                  </pic:spPr>
                </pic:pic>
              </a:graphicData>
            </a:graphic>
          </wp:inline>
        </w:drawing>
      </w:r>
    </w:p>
    <w:p w14:paraId="39244564" w14:textId="77777777" w:rsidR="0011224E" w:rsidRDefault="0011224E" w:rsidP="0011224E"/>
    <w:p w14:paraId="37C5D860" w14:textId="0974A8B5" w:rsidR="007F1E58" w:rsidRDefault="00E52030" w:rsidP="00307975">
      <w:pPr>
        <w:pStyle w:val="Caption"/>
      </w:pPr>
      <w:bookmarkStart w:id="211" w:name="_Toc52545408"/>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3</w:t>
      </w:r>
      <w:r w:rsidR="00264B0C">
        <w:fldChar w:fldCharType="end"/>
      </w:r>
      <w:r>
        <w:t xml:space="preserve"> </w:t>
      </w:r>
      <w:r w:rsidR="007F1E58">
        <w:t>Zooplankton biomass by size fraction</w:t>
      </w:r>
      <w:r w:rsidR="006E0CC9">
        <w:t xml:space="preserve"> for 2015-2016. “X” indicates missing data.</w:t>
      </w:r>
      <w:bookmarkEnd w:id="211"/>
    </w:p>
    <w:p w14:paraId="27913A36" w14:textId="13A980A2" w:rsidR="007F1E58" w:rsidRDefault="007F1E58" w:rsidP="007F1E58"/>
    <w:p w14:paraId="68B8809E" w14:textId="7973CD8D" w:rsidR="003B545F" w:rsidRDefault="003B545F" w:rsidP="007F1E58"/>
    <w:p w14:paraId="31CB9951" w14:textId="724DCE91" w:rsidR="0011224E" w:rsidRDefault="00373BAB" w:rsidP="0011224E">
      <w:r>
        <w:rPr>
          <w:noProof/>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stretch>
                      <a:fillRect/>
                    </a:stretch>
                  </pic:blipFill>
                  <pic:spPr>
                    <a:xfrm>
                      <a:off x="0" y="0"/>
                      <a:ext cx="5943600" cy="5943600"/>
                    </a:xfrm>
                    <a:prstGeom prst="rect">
                      <a:avLst/>
                    </a:prstGeom>
                  </pic:spPr>
                </pic:pic>
              </a:graphicData>
            </a:graphic>
          </wp:inline>
        </w:drawing>
      </w:r>
    </w:p>
    <w:p w14:paraId="6CE85B1B" w14:textId="5EEABED6" w:rsidR="007F1E58" w:rsidRDefault="00E52030" w:rsidP="00307975">
      <w:pPr>
        <w:pStyle w:val="Caption"/>
      </w:pPr>
      <w:bookmarkStart w:id="212" w:name="_Ref51685434"/>
      <w:bookmarkStart w:id="213" w:name="_Toc52545409"/>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4</w:t>
      </w:r>
      <w:r w:rsidR="00264B0C">
        <w:fldChar w:fldCharType="end"/>
      </w:r>
      <w:bookmarkEnd w:id="212"/>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213"/>
    </w:p>
    <w:p w14:paraId="1C752FE3" w14:textId="3D3D46E8" w:rsidR="007F1E58" w:rsidRDefault="007F1E58" w:rsidP="007F1E58"/>
    <w:p w14:paraId="72D60659" w14:textId="04FB15BA" w:rsidR="003B545F" w:rsidRDefault="003B545F" w:rsidP="007F1E58">
      <w:r>
        <w:rPr>
          <w:noProof/>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576351" cy="5352419"/>
                    </a:xfrm>
                    <a:prstGeom prst="rect">
                      <a:avLst/>
                    </a:prstGeom>
                  </pic:spPr>
                </pic:pic>
              </a:graphicData>
            </a:graphic>
          </wp:inline>
        </w:drawing>
      </w:r>
    </w:p>
    <w:p w14:paraId="2F7D37B8" w14:textId="77777777" w:rsidR="0011224E" w:rsidRDefault="0011224E" w:rsidP="007F1E58"/>
    <w:p w14:paraId="1CF320B9" w14:textId="28BE38FA" w:rsidR="007F1E58" w:rsidRDefault="00E52030" w:rsidP="00307975">
      <w:pPr>
        <w:pStyle w:val="Caption"/>
      </w:pPr>
      <w:bookmarkStart w:id="214" w:name="_Toc52545410"/>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5</w:t>
      </w:r>
      <w:r w:rsidR="00264B0C">
        <w:fldChar w:fldCharType="end"/>
      </w:r>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214"/>
    </w:p>
    <w:p w14:paraId="5689D6E9" w14:textId="0CA02859" w:rsidR="007F1E58" w:rsidRDefault="007F1E58" w:rsidP="007F1E58"/>
    <w:p w14:paraId="75E4B162" w14:textId="7073BA18" w:rsidR="007F1E58" w:rsidRDefault="007F1E58" w:rsidP="007F1E58"/>
    <w:p w14:paraId="22B72F0B" w14:textId="0C494292" w:rsidR="003B545F" w:rsidRDefault="00772B3C" w:rsidP="007F1E58">
      <w:r>
        <w:rPr>
          <w:noProof/>
        </w:rPr>
        <w:drawing>
          <wp:inline distT="0" distB="0" distL="0" distR="0" wp14:anchorId="05DAC3A3" wp14:editId="63F01457">
            <wp:extent cx="5943600" cy="5151120"/>
            <wp:effectExtent l="0" t="0" r="0" b="508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Default="006E0CC9" w:rsidP="007F1E58"/>
    <w:p w14:paraId="22A13959" w14:textId="28FC1601" w:rsidR="007F1E58" w:rsidRDefault="00E52030" w:rsidP="00307975">
      <w:pPr>
        <w:pStyle w:val="Caption"/>
      </w:pPr>
      <w:bookmarkStart w:id="215" w:name="_Toc52545411"/>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6</w:t>
      </w:r>
      <w:r w:rsidR="00264B0C">
        <w:fldChar w:fldCharType="end"/>
      </w:r>
      <w:r>
        <w:t xml:space="preserve"> </w:t>
      </w:r>
      <w:r w:rsidR="007F1E58">
        <w:t>NMDS</w:t>
      </w:r>
      <w:r w:rsidR="006E0CC9">
        <w:t xml:space="preserve"> (simple version, will update to separate year</w:t>
      </w:r>
      <w:r w:rsidR="00E83CE1">
        <w:t xml:space="preserve">s </w:t>
      </w:r>
      <w:r w:rsidR="00772B3C">
        <w:t>by color and match spatial chapter – 2015 DI orange; 2016 DI red; 2015 JS purple; 2016 JS blue</w:t>
      </w:r>
      <w:r w:rsidR="00E83CE1">
        <w:t>)</w:t>
      </w:r>
      <w:bookmarkEnd w:id="215"/>
    </w:p>
    <w:p w14:paraId="3EF5FAC7" w14:textId="77777777" w:rsidR="0011224E" w:rsidRDefault="00C3611D" w:rsidP="0011224E">
      <w:r>
        <w:br w:type="page"/>
      </w:r>
      <w:r w:rsidR="0011224E">
        <w:rPr>
          <w:noProof/>
        </w:rPr>
        <w:drawing>
          <wp:inline distT="0" distB="0" distL="0" distR="0" wp14:anchorId="116D8242" wp14:editId="312AD86C">
            <wp:extent cx="6475700" cy="5270500"/>
            <wp:effectExtent l="0" t="0" r="1905"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creenshot&#10;&#10;Description automatically generated"/>
                    <pic:cNvPicPr/>
                  </pic:nvPicPr>
                  <pic:blipFill>
                    <a:blip r:embed="rId40"/>
                    <a:stretch>
                      <a:fillRect/>
                    </a:stretch>
                  </pic:blipFill>
                  <pic:spPr>
                    <a:xfrm>
                      <a:off x="0" y="0"/>
                      <a:ext cx="6484390" cy="5277573"/>
                    </a:xfrm>
                    <a:prstGeom prst="rect">
                      <a:avLst/>
                    </a:prstGeom>
                  </pic:spPr>
                </pic:pic>
              </a:graphicData>
            </a:graphic>
          </wp:inline>
        </w:drawing>
      </w:r>
    </w:p>
    <w:p w14:paraId="26361CC9" w14:textId="77777777" w:rsidR="0011224E" w:rsidRDefault="0011224E" w:rsidP="0011224E"/>
    <w:p w14:paraId="7DA28074" w14:textId="2F762C5E" w:rsidR="0011224E" w:rsidRDefault="00E52030" w:rsidP="00307975">
      <w:pPr>
        <w:pStyle w:val="Caption"/>
      </w:pPr>
      <w:bookmarkStart w:id="216" w:name="_Toc52545412"/>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7</w:t>
      </w:r>
      <w:r w:rsidR="00264B0C">
        <w:fldChar w:fldCharType="end"/>
      </w:r>
      <w:r>
        <w:t xml:space="preserve"> </w:t>
      </w:r>
      <w:r w:rsidR="0011224E">
        <w:t>Gut fullness indices (GFI) for juvenile pink and chum salmon in DI-JS, 2015-2016.</w:t>
      </w:r>
      <w:bookmarkEnd w:id="216"/>
    </w:p>
    <w:p w14:paraId="6DF3D384" w14:textId="5E26CC03" w:rsidR="0011224E" w:rsidRDefault="0011224E">
      <w:pPr>
        <w:spacing w:line="240" w:lineRule="auto"/>
      </w:pPr>
      <w:r>
        <w:br w:type="page"/>
      </w:r>
    </w:p>
    <w:p w14:paraId="1D6B7862" w14:textId="77777777" w:rsidR="00C3611D" w:rsidRDefault="00C3611D">
      <w:pPr>
        <w:spacing w:line="240" w:lineRule="auto"/>
      </w:pPr>
    </w:p>
    <w:p w14:paraId="131A9A60" w14:textId="449A9E22" w:rsidR="00C3611D" w:rsidRPr="00C3611D" w:rsidRDefault="00C3611D" w:rsidP="00C3611D">
      <w:r>
        <w:rPr>
          <w:noProof/>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41"/>
                    <a:stretch>
                      <a:fillRect/>
                    </a:stretch>
                  </pic:blipFill>
                  <pic:spPr>
                    <a:xfrm>
                      <a:off x="0" y="0"/>
                      <a:ext cx="5943600" cy="4837430"/>
                    </a:xfrm>
                    <a:prstGeom prst="rect">
                      <a:avLst/>
                    </a:prstGeom>
                  </pic:spPr>
                </pic:pic>
              </a:graphicData>
            </a:graphic>
          </wp:inline>
        </w:drawing>
      </w:r>
    </w:p>
    <w:p w14:paraId="048D5DDA" w14:textId="77777777" w:rsidR="007F1E58" w:rsidRDefault="007F1E58" w:rsidP="007F1E58"/>
    <w:p w14:paraId="5A74B1DA" w14:textId="02433840" w:rsidR="007F1E58" w:rsidRPr="007F1E58" w:rsidRDefault="00E52030" w:rsidP="00307975">
      <w:pPr>
        <w:pStyle w:val="Caption"/>
      </w:pPr>
      <w:bookmarkStart w:id="217" w:name="_Toc52545413"/>
      <w:r>
        <w:t xml:space="preserve">Figure </w:t>
      </w:r>
      <w:r w:rsidR="00264B0C">
        <w:fldChar w:fldCharType="begin"/>
      </w:r>
      <w:r w:rsidR="00264B0C">
        <w:instrText xml:space="preserve"> STYLEREF 2 \s </w:instrText>
      </w:r>
      <w:r w:rsidR="00264B0C">
        <w:fldChar w:fldCharType="separate"/>
      </w:r>
      <w:r w:rsidR="00264B0C">
        <w:rPr>
          <w:noProof/>
        </w:rPr>
        <w:t>3</w:t>
      </w:r>
      <w:r w:rsidR="00264B0C">
        <w:fldChar w:fldCharType="end"/>
      </w:r>
      <w:r w:rsidR="00264B0C">
        <w:t>.</w:t>
      </w:r>
      <w:r w:rsidR="00264B0C">
        <w:fldChar w:fldCharType="begin"/>
      </w:r>
      <w:r w:rsidR="00264B0C">
        <w:instrText xml:space="preserve"> SEQ Figure \* ARABIC \s 2 </w:instrText>
      </w:r>
      <w:r w:rsidR="00264B0C">
        <w:fldChar w:fldCharType="separate"/>
      </w:r>
      <w:r w:rsidR="00264B0C">
        <w:rPr>
          <w:noProof/>
        </w:rPr>
        <w:t>8</w:t>
      </w:r>
      <w:r w:rsidR="00264B0C">
        <w:fldChar w:fldCharType="end"/>
      </w:r>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217"/>
    </w:p>
    <w:p w14:paraId="1DFCA4E7" w14:textId="129F4E1C" w:rsidR="005917B2" w:rsidRDefault="005917B2" w:rsidP="005917B2">
      <w:pPr>
        <w:pStyle w:val="Heading2"/>
      </w:pPr>
      <w:bookmarkStart w:id="218" w:name="_Toc52545380"/>
      <w:r>
        <w:t>Conclusion</w:t>
      </w:r>
      <w:bookmarkEnd w:id="218"/>
    </w:p>
    <w:p w14:paraId="0593FE89" w14:textId="77777777" w:rsidR="006E0CC9" w:rsidRPr="006E0CC9" w:rsidRDefault="006E0CC9" w:rsidP="006E0CC9"/>
    <w:p w14:paraId="40D95692" w14:textId="479A6889" w:rsidR="00926601" w:rsidRDefault="00926601" w:rsidP="00926601">
      <w:pPr>
        <w:pStyle w:val="Heading3"/>
      </w:pPr>
      <w:bookmarkStart w:id="219" w:name="_Toc52545381"/>
      <w:r>
        <w:t>Knowledge gap of juvenile pink and chum salmon competition</w:t>
      </w:r>
      <w:bookmarkEnd w:id="219"/>
    </w:p>
    <w:p w14:paraId="78B6DE1E" w14:textId="346D62AF" w:rsidR="00926601" w:rsidRPr="00926601" w:rsidRDefault="00926601" w:rsidP="00926601">
      <w:r>
        <w:tab/>
        <w:t>…</w:t>
      </w:r>
    </w:p>
    <w:p w14:paraId="2504B4DE" w14:textId="61383783" w:rsidR="00926601" w:rsidRDefault="00C3611D" w:rsidP="006E0CC9">
      <w:pPr>
        <w:pStyle w:val="Heading3"/>
      </w:pPr>
      <w:bookmarkStart w:id="220" w:name="_Toc52545382"/>
      <w:r>
        <w:t>Diets of j</w:t>
      </w:r>
      <w:r w:rsidR="00926601">
        <w:t>uvenile pink and chum salmon in contrasting foraging conditions</w:t>
      </w:r>
      <w:bookmarkEnd w:id="220"/>
    </w:p>
    <w:p w14:paraId="166B62E5" w14:textId="3D9FD72B" w:rsidR="00926601" w:rsidRPr="00926601" w:rsidRDefault="00926601" w:rsidP="00926601">
      <w:r>
        <w:tab/>
        <w:t xml:space="preserve">… </w:t>
      </w:r>
    </w:p>
    <w:p w14:paraId="1D66388E" w14:textId="6F274C04" w:rsidR="00926601" w:rsidRDefault="00C3611D" w:rsidP="006E0CC9">
      <w:pPr>
        <w:pStyle w:val="Heading3"/>
      </w:pPr>
      <w:bookmarkStart w:id="221" w:name="_Toc52545383"/>
      <w:r>
        <w:t>T</w:t>
      </w:r>
      <w:r w:rsidR="00926601">
        <w:t>rophic interactions</w:t>
      </w:r>
      <w:r>
        <w:t xml:space="preserve"> of pink and chum salmon</w:t>
      </w:r>
      <w:r w:rsidR="00926601">
        <w:t xml:space="preserve"> during outmigration</w:t>
      </w:r>
      <w:bookmarkEnd w:id="221"/>
    </w:p>
    <w:p w14:paraId="2A46B5B6" w14:textId="6701A8EE" w:rsidR="00926601" w:rsidRPr="00926601" w:rsidRDefault="00926601" w:rsidP="00926601">
      <w:r>
        <w:tab/>
        <w:t xml:space="preserve">… </w:t>
      </w:r>
    </w:p>
    <w:p w14:paraId="74385B9D" w14:textId="34CEEA8B" w:rsidR="00926601" w:rsidRDefault="00926601" w:rsidP="00926601">
      <w:pPr>
        <w:pStyle w:val="Heading3"/>
      </w:pPr>
      <w:bookmarkStart w:id="222" w:name="_Toc52545384"/>
      <w:r>
        <w:t>Pink and chum salmon as ecosystem indicators</w:t>
      </w:r>
      <w:bookmarkEnd w:id="222"/>
    </w:p>
    <w:p w14:paraId="3E570337" w14:textId="471D34E5" w:rsidR="00FA03B1" w:rsidRDefault="00926601" w:rsidP="00926601">
      <w:r>
        <w:tab/>
        <w:t>…</w:t>
      </w:r>
      <w:r w:rsidR="00FA03B1">
        <w:br w:type="page"/>
      </w:r>
    </w:p>
    <w:p w14:paraId="2B232ED2" w14:textId="5EAC337E" w:rsidR="00FA03B1" w:rsidRDefault="00FA03B1" w:rsidP="00FA03B1">
      <w:pPr>
        <w:pStyle w:val="Heading1"/>
      </w:pPr>
      <w:bookmarkStart w:id="223" w:name="_Toc52545385"/>
      <w:r>
        <w:t>References</w:t>
      </w:r>
      <w:bookmarkEnd w:id="223"/>
    </w:p>
    <w:p w14:paraId="7FC7FFF5" w14:textId="0FDE2EDD" w:rsidR="00FA03B1" w:rsidRDefault="00FA03B1" w:rsidP="00FA03B1">
      <w:pPr>
        <w:widowControl w:val="0"/>
        <w:autoSpaceDE w:val="0"/>
        <w:autoSpaceDN w:val="0"/>
        <w:adjustRightInd w:val="0"/>
        <w:ind w:left="480" w:hanging="480"/>
        <w:rPr>
          <w:rFonts w:eastAsia="Times New Roman" w:cs="Times New Roman"/>
        </w:rPr>
      </w:pPr>
    </w:p>
    <w:p w14:paraId="3D9EF59B" w14:textId="0A3B0098" w:rsidR="00991F3B" w:rsidRPr="00991F3B" w:rsidRDefault="00FA03B1" w:rsidP="00991F3B">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991F3B" w:rsidRPr="00991F3B">
        <w:rPr>
          <w:rFonts w:cs="Times New Roman"/>
          <w:noProof/>
          <w:lang w:val="en-US"/>
        </w:rPr>
        <w:t xml:space="preserve">Batten, S. D., Ruggerone, G. T., &amp; Ortiz, I. (2018). Pink Salmon induce a trophic cascade in plankton populations in the southern Bering Sea and around the Aleutian Islands. </w:t>
      </w:r>
      <w:r w:rsidR="00991F3B" w:rsidRPr="00991F3B">
        <w:rPr>
          <w:rFonts w:cs="Times New Roman"/>
          <w:i/>
          <w:iCs/>
          <w:noProof/>
          <w:lang w:val="en-US"/>
        </w:rPr>
        <w:t>Fisheries Oceanography</w:t>
      </w:r>
      <w:r w:rsidR="00991F3B" w:rsidRPr="00991F3B">
        <w:rPr>
          <w:rFonts w:cs="Times New Roman"/>
          <w:noProof/>
          <w:lang w:val="en-US"/>
        </w:rPr>
        <w:t xml:space="preserve">, </w:t>
      </w:r>
      <w:r w:rsidR="00991F3B" w:rsidRPr="00991F3B">
        <w:rPr>
          <w:rFonts w:cs="Times New Roman"/>
          <w:i/>
          <w:iCs/>
          <w:noProof/>
          <w:lang w:val="en-US"/>
        </w:rPr>
        <w:t>27</w:t>
      </w:r>
      <w:r w:rsidR="00991F3B" w:rsidRPr="00991F3B">
        <w:rPr>
          <w:rFonts w:cs="Times New Roman"/>
          <w:noProof/>
          <w:lang w:val="en-US"/>
        </w:rPr>
        <w:t>(6), 548–559. https://doi.org/10.1111/fog.12276</w:t>
      </w:r>
    </w:p>
    <w:p w14:paraId="1641062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(2017). What the past tells us about the future of Pacific salmon research. </w:t>
      </w:r>
      <w:r w:rsidRPr="00991F3B">
        <w:rPr>
          <w:rFonts w:cs="Times New Roman"/>
          <w:i/>
          <w:iCs/>
          <w:noProof/>
          <w:lang w:val="en-US"/>
        </w:rPr>
        <w:t>Fish and Fisheries</w:t>
      </w:r>
      <w:r w:rsidRPr="00991F3B">
        <w:rPr>
          <w:rFonts w:cs="Times New Roman"/>
          <w:noProof/>
          <w:lang w:val="en-US"/>
        </w:rPr>
        <w:t xml:space="preserve">, </w:t>
      </w:r>
      <w:r w:rsidRPr="00991F3B">
        <w:rPr>
          <w:rFonts w:cs="Times New Roman"/>
          <w:i/>
          <w:iCs/>
          <w:noProof/>
          <w:lang w:val="en-US"/>
        </w:rPr>
        <w:t>18</w:t>
      </w:r>
      <w:r w:rsidRPr="00991F3B">
        <w:rPr>
          <w:rFonts w:cs="Times New Roman"/>
          <w:noProof/>
          <w:lang w:val="en-US"/>
        </w:rPr>
        <w:t>(6), 1161–1175. https://doi.org/10.1111/faf.12231</w:t>
      </w:r>
    </w:p>
    <w:p w14:paraId="57963E5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&amp; Mahnken, C. (2001). A critical size and period hypothesis to explain natural regulation of salmon abundance and the linkage to climate and climate change. </w:t>
      </w:r>
      <w:r w:rsidRPr="00991F3B">
        <w:rPr>
          <w:rFonts w:cs="Times New Roman"/>
          <w:i/>
          <w:iCs/>
          <w:noProof/>
          <w:lang w:val="en-US"/>
        </w:rPr>
        <w:t>Progress in Oceanography</w:t>
      </w:r>
      <w:r w:rsidRPr="00991F3B">
        <w:rPr>
          <w:rFonts w:cs="Times New Roman"/>
          <w:noProof/>
          <w:lang w:val="en-US"/>
        </w:rPr>
        <w:t xml:space="preserve">, </w:t>
      </w:r>
      <w:r w:rsidRPr="00991F3B">
        <w:rPr>
          <w:rFonts w:cs="Times New Roman"/>
          <w:i/>
          <w:iCs/>
          <w:noProof/>
          <w:lang w:val="en-US"/>
        </w:rPr>
        <w:t>49</w:t>
      </w:r>
      <w:r w:rsidRPr="00991F3B">
        <w:rPr>
          <w:rFonts w:cs="Times New Roman"/>
          <w:noProof/>
          <w:lang w:val="en-US"/>
        </w:rPr>
        <w:t>(1–4), 423–437. https://doi.org/10.1016/S0079-6611(01)00034-9</w:t>
      </w:r>
    </w:p>
    <w:p w14:paraId="39E27B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4</w:t>
      </w:r>
      <w:r w:rsidRPr="00991F3B">
        <w:rPr>
          <w:rFonts w:cs="Times New Roman"/>
          <w:noProof/>
          <w:lang w:val="en-US"/>
        </w:rPr>
        <w:t>(1), 403–414. https://doi.org/10.1080/19425120.2012.676607</w:t>
      </w:r>
    </w:p>
    <w:p w14:paraId="40ABACC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Pearsall, I. a, &amp; Healey, M. C. (2003). A history of the research on the early marine life of Pacific salmon off Canada’s Pacific coast. </w:t>
      </w:r>
      <w:r w:rsidRPr="00991F3B">
        <w:rPr>
          <w:rFonts w:cs="Times New Roman"/>
          <w:i/>
          <w:iCs/>
          <w:noProof/>
          <w:lang w:val="en-US"/>
        </w:rPr>
        <w:t>NPAFC Bulletin</w:t>
      </w:r>
      <w:r w:rsidRPr="00991F3B">
        <w:rPr>
          <w:rFonts w:cs="Times New Roman"/>
          <w:noProof/>
          <w:lang w:val="en-US"/>
        </w:rPr>
        <w:t xml:space="preserve">, </w:t>
      </w:r>
      <w:r w:rsidRPr="00991F3B">
        <w:rPr>
          <w:rFonts w:cs="Times New Roman"/>
          <w:i/>
          <w:iCs/>
          <w:noProof/>
          <w:lang w:val="en-US"/>
        </w:rPr>
        <w:t>3</w:t>
      </w:r>
      <w:r w:rsidRPr="00991F3B">
        <w:rPr>
          <w:rFonts w:cs="Times New Roman"/>
          <w:noProof/>
          <w:lang w:val="en-US"/>
        </w:rPr>
        <w:t>(3), 1–40.</w:t>
      </w:r>
    </w:p>
    <w:p w14:paraId="15109A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Beamish, R. J., Sweeting, R. M., Neville, C. M., &amp; Lange, K. L. (2010). Competitive Interactions Between Pink Salmon and Other Juvenile Pacific Salmon in the Strait of Georgia. </w:t>
      </w:r>
      <w:r w:rsidRPr="00991F3B">
        <w:rPr>
          <w:rFonts w:cs="Times New Roman"/>
          <w:i/>
          <w:iCs/>
          <w:noProof/>
          <w:lang w:val="en-US"/>
        </w:rPr>
        <w:t>NPAFC Doc. 1284</w:t>
      </w:r>
      <w:r w:rsidRPr="00991F3B">
        <w:rPr>
          <w:rFonts w:cs="Times New Roman"/>
          <w:noProof/>
          <w:lang w:val="en-US"/>
        </w:rPr>
        <w:t xml:space="preserve">, </w:t>
      </w:r>
      <w:r w:rsidRPr="00991F3B">
        <w:rPr>
          <w:rFonts w:cs="Times New Roman"/>
          <w:i/>
          <w:iCs/>
          <w:noProof/>
          <w:lang w:val="en-US"/>
        </w:rPr>
        <w:t>January</w:t>
      </w:r>
      <w:r w:rsidRPr="00991F3B">
        <w:rPr>
          <w:rFonts w:cs="Times New Roman"/>
          <w:noProof/>
          <w:lang w:val="en-US"/>
        </w:rPr>
        <w:t>.</w:t>
      </w:r>
    </w:p>
    <w:p w14:paraId="39142BE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(1990). </w:t>
      </w:r>
      <w:r w:rsidRPr="00991F3B">
        <w:rPr>
          <w:rFonts w:cs="Times New Roman"/>
          <w:i/>
          <w:iCs/>
          <w:noProof/>
          <w:lang w:val="en-US"/>
        </w:rPr>
        <w:t>A synthesis of the food habits and feeding ecoloy of salmonids in marine waters of the North Pacific</w:t>
      </w:r>
      <w:r w:rsidRPr="00991F3B">
        <w:rPr>
          <w:rFonts w:cs="Times New Roman"/>
          <w:noProof/>
          <w:lang w:val="en-US"/>
        </w:rPr>
        <w:t xml:space="preserve">. </w:t>
      </w:r>
      <w:r w:rsidRPr="00991F3B">
        <w:rPr>
          <w:rFonts w:cs="Times New Roman"/>
          <w:i/>
          <w:iCs/>
          <w:noProof/>
          <w:lang w:val="en-US"/>
        </w:rPr>
        <w:t>(INPFC Doc.) FRI</w:t>
      </w:r>
      <w:r w:rsidRPr="00991F3B">
        <w:rPr>
          <w:rFonts w:cs="Times New Roman"/>
          <w:noProof/>
          <w:lang w:val="en-US"/>
        </w:rPr>
        <w:t>-</w:t>
      </w:r>
      <w:r w:rsidRPr="00991F3B">
        <w:rPr>
          <w:rFonts w:cs="Times New Roman"/>
          <w:i/>
          <w:iCs/>
          <w:noProof/>
          <w:lang w:val="en-US"/>
        </w:rPr>
        <w:t>UW</w:t>
      </w:r>
      <w:r w:rsidRPr="00991F3B">
        <w:rPr>
          <w:rFonts w:cs="Times New Roman"/>
          <w:noProof/>
          <w:lang w:val="en-US"/>
        </w:rPr>
        <w:t>-</w:t>
      </w:r>
      <w:r w:rsidRPr="00991F3B">
        <w:rPr>
          <w:rFonts w:cs="Times New Roman"/>
          <w:i/>
          <w:iCs/>
          <w:noProof/>
          <w:lang w:val="en-US"/>
        </w:rPr>
        <w:t>9016</w:t>
      </w:r>
      <w:r w:rsidRPr="00991F3B">
        <w:rPr>
          <w:rFonts w:cs="Times New Roman"/>
          <w:noProof/>
          <w:lang w:val="en-US"/>
        </w:rPr>
        <w:t>, 38 p. https://doi.org/FRI-UW-9016</w:t>
      </w:r>
    </w:p>
    <w:p w14:paraId="55E4DA1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991F3B">
        <w:rPr>
          <w:rFonts w:cs="Times New Roman"/>
          <w:i/>
          <w:iCs/>
          <w:noProof/>
          <w:lang w:val="en-US"/>
        </w:rPr>
        <w:t>American Fisheries Society Symposium</w:t>
      </w:r>
      <w:r w:rsidRPr="00991F3B">
        <w:rPr>
          <w:rFonts w:cs="Times New Roman"/>
          <w:noProof/>
          <w:lang w:val="en-US"/>
        </w:rPr>
        <w:t xml:space="preserve">, </w:t>
      </w:r>
      <w:r w:rsidRPr="00991F3B">
        <w:rPr>
          <w:rFonts w:cs="Times New Roman"/>
          <w:i/>
          <w:iCs/>
          <w:noProof/>
          <w:lang w:val="en-US"/>
        </w:rPr>
        <w:t>57</w:t>
      </w:r>
      <w:r w:rsidRPr="00991F3B">
        <w:rPr>
          <w:rFonts w:cs="Times New Roman"/>
          <w:noProof/>
          <w:lang w:val="en-US"/>
        </w:rPr>
        <w:t>(February 2015), 183.</w:t>
      </w:r>
    </w:p>
    <w:p w14:paraId="478E8AE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Chase, J. M., &amp; Leibold, M. A. (2003). Introduction: History, context, and purpose. In </w:t>
      </w:r>
      <w:r w:rsidRPr="00991F3B">
        <w:rPr>
          <w:rFonts w:cs="Times New Roman"/>
          <w:i/>
          <w:iCs/>
          <w:noProof/>
          <w:lang w:val="en-US"/>
        </w:rPr>
        <w:t>Ecological Niches: Linking Classical and Contemporary Approaches</w:t>
      </w:r>
      <w:r w:rsidRPr="00991F3B">
        <w:rPr>
          <w:rFonts w:cs="Times New Roman"/>
          <w:noProof/>
          <w:lang w:val="en-US"/>
        </w:rPr>
        <w:t xml:space="preserve"> (pp. 1–18).</w:t>
      </w:r>
    </w:p>
    <w:p w14:paraId="427399C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991F3B">
        <w:rPr>
          <w:rFonts w:cs="Times New Roman"/>
          <w:i/>
          <w:iCs/>
          <w:noProof/>
          <w:lang w:val="en-US"/>
        </w:rPr>
        <w:t>Journal of Ichthyology</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(5), 741–750. https://doi.org/10.1134/s0032945218050041</w:t>
      </w:r>
    </w:p>
    <w:p w14:paraId="67DE792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Chipps, S. R., &amp; Garvey, J. E. (2006). Assessment of Food Habits and Feeding Patterns. </w:t>
      </w:r>
      <w:r w:rsidRPr="00991F3B">
        <w:rPr>
          <w:rFonts w:cs="Times New Roman"/>
          <w:i/>
          <w:iCs/>
          <w:noProof/>
          <w:lang w:val="en-US"/>
        </w:rPr>
        <w:t>American Fischery Society</w:t>
      </w:r>
      <w:r w:rsidRPr="00991F3B">
        <w:rPr>
          <w:rFonts w:cs="Times New Roman"/>
          <w:noProof/>
          <w:lang w:val="en-US"/>
        </w:rPr>
        <w:t xml:space="preserve">, </w:t>
      </w:r>
      <w:r w:rsidRPr="00991F3B">
        <w:rPr>
          <w:rFonts w:cs="Times New Roman"/>
          <w:i/>
          <w:iCs/>
          <w:noProof/>
          <w:lang w:val="en-US"/>
        </w:rPr>
        <w:t>May</w:t>
      </w:r>
      <w:r w:rsidRPr="00991F3B">
        <w:rPr>
          <w:rFonts w:cs="Times New Roman"/>
          <w:noProof/>
          <w:lang w:val="en-US"/>
        </w:rPr>
        <w:t>, 42.</w:t>
      </w:r>
    </w:p>
    <w:p w14:paraId="5CDA803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991F3B">
        <w:rPr>
          <w:rFonts w:cs="Times New Roman"/>
          <w:i/>
          <w:iCs/>
          <w:noProof/>
          <w:lang w:val="en-US"/>
        </w:rPr>
        <w:t>Marine Pollution Bulletin</w:t>
      </w:r>
      <w:r w:rsidRPr="00991F3B">
        <w:rPr>
          <w:rFonts w:cs="Times New Roman"/>
          <w:noProof/>
          <w:lang w:val="en-US"/>
        </w:rPr>
        <w:t xml:space="preserve">, </w:t>
      </w:r>
      <w:r w:rsidRPr="00991F3B">
        <w:rPr>
          <w:rFonts w:cs="Times New Roman"/>
          <w:i/>
          <w:iCs/>
          <w:noProof/>
          <w:lang w:val="en-US"/>
        </w:rPr>
        <w:t>129</w:t>
      </w:r>
      <w:r w:rsidRPr="00991F3B">
        <w:rPr>
          <w:rFonts w:cs="Times New Roman"/>
          <w:noProof/>
          <w:lang w:val="en-US"/>
        </w:rPr>
        <w:t>(1), 231–240. https://doi.org/10.1016/j.marpolbul.2018.02.039</w:t>
      </w:r>
    </w:p>
    <w:p w14:paraId="4574CC6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Collicutt, B., Juanes, F., &amp; Dudas, S. E. (2019). Microplastics in juvenile Chinook salmon and their nearshore environments on the east coast of Vancouver Island. </w:t>
      </w:r>
      <w:r w:rsidRPr="00991F3B">
        <w:rPr>
          <w:rFonts w:cs="Times New Roman"/>
          <w:i/>
          <w:iCs/>
          <w:noProof/>
          <w:lang w:val="en-US"/>
        </w:rPr>
        <w:t>Environmental Pollution</w:t>
      </w:r>
      <w:r w:rsidRPr="00991F3B">
        <w:rPr>
          <w:rFonts w:cs="Times New Roman"/>
          <w:noProof/>
          <w:lang w:val="en-US"/>
        </w:rPr>
        <w:t xml:space="preserve">, </w:t>
      </w:r>
      <w:r w:rsidRPr="00991F3B">
        <w:rPr>
          <w:rFonts w:cs="Times New Roman"/>
          <w:i/>
          <w:iCs/>
          <w:noProof/>
          <w:lang w:val="en-US"/>
        </w:rPr>
        <w:t>244</w:t>
      </w:r>
      <w:r w:rsidRPr="00991F3B">
        <w:rPr>
          <w:rFonts w:cs="Times New Roman"/>
          <w:noProof/>
          <w:lang w:val="en-US"/>
        </w:rPr>
        <w:t>, 135–142. https://doi.org/10.1016/j.envpol.2018.09.137</w:t>
      </w:r>
    </w:p>
    <w:p w14:paraId="2CD1E41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991F3B">
        <w:rPr>
          <w:rFonts w:cs="Times New Roman"/>
          <w:i/>
          <w:iCs/>
          <w:noProof/>
          <w:lang w:val="en-US"/>
        </w:rPr>
        <w:t>Scientific Reports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(1), 1–12. https://doi.org/10.1038/s41598-020-65557-1</w:t>
      </w:r>
    </w:p>
    <w:p w14:paraId="0B27C59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Daly, E. A., Moss, J. H., Fergusson, E., &amp; Debenham, C. (2019). Feeding ecology of salmon in eastern and central Gulf of Alaska. </w:t>
      </w:r>
      <w:r w:rsidRPr="00991F3B">
        <w:rPr>
          <w:rFonts w:cs="Times New Roman"/>
          <w:i/>
          <w:iCs/>
          <w:noProof/>
          <w:lang w:val="en-US"/>
        </w:rPr>
        <w:t>Deep-Sea Research Part II: Topical Studies in Oceanography</w:t>
      </w:r>
      <w:r w:rsidRPr="00991F3B">
        <w:rPr>
          <w:rFonts w:cs="Times New Roman"/>
          <w:noProof/>
          <w:lang w:val="en-US"/>
        </w:rPr>
        <w:t xml:space="preserve">, </w:t>
      </w:r>
      <w:r w:rsidRPr="00991F3B">
        <w:rPr>
          <w:rFonts w:cs="Times New Roman"/>
          <w:i/>
          <w:iCs/>
          <w:noProof/>
          <w:lang w:val="en-US"/>
        </w:rPr>
        <w:t>165</w:t>
      </w:r>
      <w:r w:rsidRPr="00991F3B">
        <w:rPr>
          <w:rFonts w:cs="Times New Roman"/>
          <w:noProof/>
          <w:lang w:val="en-US"/>
        </w:rPr>
        <w:t>(June), 329–339. https://doi.org/10.1016/j.dsr2.2019.06.006</w:t>
      </w:r>
    </w:p>
    <w:p w14:paraId="0FD4AC3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DFO. (2020). </w:t>
      </w:r>
      <w:r w:rsidRPr="00991F3B">
        <w:rPr>
          <w:rFonts w:cs="Times New Roman"/>
          <w:i/>
          <w:iCs/>
          <w:noProof/>
          <w:lang w:val="en-US"/>
        </w:rPr>
        <w:t>Salmon Southern BC Integrated Fisheries Management Plan</w:t>
      </w:r>
      <w:r w:rsidRPr="00991F3B">
        <w:rPr>
          <w:rFonts w:cs="Times New Roman"/>
          <w:noProof/>
          <w:lang w:val="en-US"/>
        </w:rPr>
        <w:t>. http://www2.mar.dfo-mpo.gc.ca/fisheries/res/imp/2000grndfish.htm</w:t>
      </w:r>
    </w:p>
    <w:p w14:paraId="6CDEA85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Duffy, E. J., Beauchamp, D. A., &amp; Buckley, R. M. (2005). Early marine life history of juvenile Pacific salmon in two regions of Puget Sound. </w:t>
      </w:r>
      <w:r w:rsidRPr="00991F3B">
        <w:rPr>
          <w:rFonts w:cs="Times New Roman"/>
          <w:i/>
          <w:iCs/>
          <w:noProof/>
          <w:lang w:val="en-US"/>
        </w:rPr>
        <w:t>Estuarine, Coastal and Shelf Science</w:t>
      </w:r>
      <w:r w:rsidRPr="00991F3B">
        <w:rPr>
          <w:rFonts w:cs="Times New Roman"/>
          <w:noProof/>
          <w:lang w:val="en-US"/>
        </w:rPr>
        <w:t>. https://doi.org/10.1016/j.ecss.2005.02.009</w:t>
      </w:r>
    </w:p>
    <w:p w14:paraId="34EC276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Garner, K., &amp; Parfitt, B. (2006). First Nations, Salmon Fisheries and the Rising Importance of Conservation. In </w:t>
      </w:r>
      <w:r w:rsidRPr="00991F3B">
        <w:rPr>
          <w:rFonts w:cs="Times New Roman"/>
          <w:i/>
          <w:iCs/>
          <w:noProof/>
          <w:lang w:val="en-US"/>
        </w:rPr>
        <w:t>Report to the Pacific Fisheries Resource Conservation Council</w:t>
      </w:r>
      <w:r w:rsidRPr="00991F3B">
        <w:rPr>
          <w:rFonts w:cs="Times New Roman"/>
          <w:noProof/>
          <w:lang w:val="en-US"/>
        </w:rPr>
        <w:t>.</w:t>
      </w:r>
    </w:p>
    <w:p w14:paraId="62B1987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Gill, A. B. (2003). The dynamics of prey choice in fish: The importance of prey size and satiation. </w:t>
      </w:r>
      <w:r w:rsidRPr="00991F3B">
        <w:rPr>
          <w:rFonts w:cs="Times New Roman"/>
          <w:i/>
          <w:iCs/>
          <w:noProof/>
          <w:lang w:val="en-US"/>
        </w:rPr>
        <w:t>Journal of Fish Biology</w:t>
      </w:r>
      <w:r w:rsidRPr="00991F3B">
        <w:rPr>
          <w:rFonts w:cs="Times New Roman"/>
          <w:noProof/>
          <w:lang w:val="en-US"/>
        </w:rPr>
        <w:t xml:space="preserve">, </w:t>
      </w:r>
      <w:r w:rsidRPr="00991F3B">
        <w:rPr>
          <w:rFonts w:cs="Times New Roman"/>
          <w:i/>
          <w:iCs/>
          <w:noProof/>
          <w:lang w:val="en-US"/>
        </w:rPr>
        <w:t>63</w:t>
      </w:r>
      <w:r w:rsidRPr="00991F3B">
        <w:rPr>
          <w:rFonts w:cs="Times New Roman"/>
          <w:noProof/>
          <w:lang w:val="en-US"/>
        </w:rPr>
        <w:t>(SUPPL. A), 105–116. https://doi.org/10.1111/j.1095-8649.2003.00214.x</w:t>
      </w:r>
    </w:p>
    <w:p w14:paraId="52336147"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Godin, J. G. J. (1981). Daily patterns of feeding behavior, daily rations, and diets of juvenile pink salmon (oncorhynchus gorbuscha) in two marine bays of british columbia.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38</w:t>
      </w:r>
      <w:r w:rsidRPr="00991F3B">
        <w:rPr>
          <w:rFonts w:cs="Times New Roman"/>
          <w:noProof/>
          <w:lang w:val="en-US"/>
        </w:rPr>
        <w:t>(1), 10–15. https://doi.org/10.1139/f81-002</w:t>
      </w:r>
    </w:p>
    <w:p w14:paraId="1827BC4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Groot, C., &amp; Margolis, L. (1991). </w:t>
      </w:r>
      <w:r w:rsidRPr="00991F3B">
        <w:rPr>
          <w:rFonts w:cs="Times New Roman"/>
          <w:i/>
          <w:iCs/>
          <w:noProof/>
          <w:lang w:val="en-US"/>
        </w:rPr>
        <w:t>Pacific salmon life histories</w:t>
      </w:r>
      <w:r w:rsidRPr="00991F3B">
        <w:rPr>
          <w:rFonts w:cs="Times New Roman"/>
          <w:noProof/>
          <w:lang w:val="en-US"/>
        </w:rPr>
        <w:t>. University of British Columbia Press.</w:t>
      </w:r>
    </w:p>
    <w:p w14:paraId="476EE7A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Gulbransen, C. O. M. (2014). </w:t>
      </w:r>
      <w:r w:rsidRPr="00991F3B">
        <w:rPr>
          <w:rFonts w:cs="Times New Roman"/>
          <w:i/>
          <w:iCs/>
          <w:noProof/>
          <w:lang w:val="en-US"/>
        </w:rPr>
        <w:t>Feeding in troubled waters: a comparative diet analysis of pink (Oncorhynchus gorbuscha) and chum (O. keta) salmon during their first months at sea in the Broughton Archipelago, British Columbia</w:t>
      </w:r>
      <w:r w:rsidRPr="00991F3B">
        <w:rPr>
          <w:rFonts w:cs="Times New Roman"/>
          <w:noProof/>
          <w:lang w:val="en-US"/>
        </w:rPr>
        <w:t>.</w:t>
      </w:r>
    </w:p>
    <w:p w14:paraId="04BAC9A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Hardin, G. (1960). The Competitive Exclusion Principle. </w:t>
      </w:r>
      <w:r w:rsidRPr="00991F3B">
        <w:rPr>
          <w:rFonts w:cs="Times New Roman"/>
          <w:i/>
          <w:iCs/>
          <w:noProof/>
          <w:lang w:val="en-US"/>
        </w:rPr>
        <w:t>Science</w:t>
      </w:r>
      <w:r w:rsidRPr="00991F3B">
        <w:rPr>
          <w:rFonts w:cs="Times New Roman"/>
          <w:noProof/>
          <w:lang w:val="en-US"/>
        </w:rPr>
        <w:t xml:space="preserve">, </w:t>
      </w:r>
      <w:r w:rsidRPr="00991F3B">
        <w:rPr>
          <w:rFonts w:cs="Times New Roman"/>
          <w:i/>
          <w:iCs/>
          <w:noProof/>
          <w:lang w:val="en-US"/>
        </w:rPr>
        <w:t>131</w:t>
      </w:r>
      <w:r w:rsidRPr="00991F3B">
        <w:rPr>
          <w:rFonts w:cs="Times New Roman"/>
          <w:noProof/>
          <w:lang w:val="en-US"/>
        </w:rPr>
        <w:t>, 1292–1297.</w:t>
      </w:r>
    </w:p>
    <w:p w14:paraId="0CD7553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Harrison, P. J., Fulton, J. D., Taylor, F. J. R., &amp; Parsons, T. R. (1983). Review of the biological oceanography of the Strait of Georgia: pelagic environment.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40</w:t>
      </w:r>
      <w:r w:rsidRPr="00991F3B">
        <w:rPr>
          <w:rFonts w:cs="Times New Roman"/>
          <w:noProof/>
          <w:lang w:val="en-US"/>
        </w:rPr>
        <w:t>(7), 1064–1094. https://doi.org/10.1139/f83-129</w:t>
      </w:r>
    </w:p>
    <w:p w14:paraId="3BED5D1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M.C. (1991). </w:t>
      </w:r>
      <w:r w:rsidRPr="00991F3B">
        <w:rPr>
          <w:rFonts w:cs="Times New Roman"/>
          <w:i/>
          <w:iCs/>
          <w:noProof/>
          <w:lang w:val="en-US"/>
        </w:rPr>
        <w:t>Diets and Feeding Rates of Juvenile Pink, Chum, and Sockeye Salmon in Hecate Strait, British Columbia</w:t>
      </w:r>
      <w:r w:rsidRPr="00991F3B">
        <w:rPr>
          <w:rFonts w:cs="Times New Roman"/>
          <w:noProof/>
          <w:lang w:val="en-US"/>
        </w:rPr>
        <w:t xml:space="preserve">. </w:t>
      </w:r>
      <w:r w:rsidRPr="00991F3B">
        <w:rPr>
          <w:rFonts w:cs="Times New Roman"/>
          <w:i/>
          <w:iCs/>
          <w:noProof/>
          <w:lang w:val="en-US"/>
        </w:rPr>
        <w:t>120</w:t>
      </w:r>
      <w:r w:rsidRPr="00991F3B">
        <w:rPr>
          <w:rFonts w:cs="Times New Roman"/>
          <w:noProof/>
          <w:lang w:val="en-US"/>
        </w:rPr>
        <w:t>, 303–318. https://doi.org/10.1577/1548-8659(1991)120</w:t>
      </w:r>
    </w:p>
    <w:p w14:paraId="1C1874E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(1979). Detritus and Juvenile Salmon Production in the Nanaimo Estuary: II. Meiofauna Available as Food to Juvenile Chum Salmon (Oncorhynchus keta).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(5), 497–503. https://doi.org/10.1139/f79-073</w:t>
      </w:r>
    </w:p>
    <w:p w14:paraId="714A657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Healey, Michael C. (2009). Resilient salmon, resilient fisheries for British Columbia, Canada. </w:t>
      </w:r>
      <w:r w:rsidRPr="00991F3B">
        <w:rPr>
          <w:rFonts w:cs="Times New Roman"/>
          <w:i/>
          <w:iCs/>
          <w:noProof/>
          <w:lang w:val="en-US"/>
        </w:rPr>
        <w:t>Ecology and Society</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(1). https://doi.org/10.5751/ES-02619-140102</w:t>
      </w:r>
    </w:p>
    <w:p w14:paraId="4E23570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991F3B">
        <w:rPr>
          <w:rFonts w:cs="Times New Roman"/>
          <w:i/>
          <w:iCs/>
          <w:noProof/>
          <w:lang w:val="en-US"/>
        </w:rPr>
        <w:t>North Pacific Anadromous Fish Commission</w:t>
      </w:r>
      <w:r w:rsidRPr="00991F3B">
        <w:rPr>
          <w:rFonts w:cs="Times New Roman"/>
          <w:noProof/>
          <w:lang w:val="en-US"/>
        </w:rPr>
        <w:t>, 14.</w:t>
      </w:r>
    </w:p>
    <w:p w14:paraId="3CCD94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(2019). </w:t>
      </w:r>
      <w:r w:rsidRPr="00991F3B">
        <w:rPr>
          <w:rFonts w:cs="Times New Roman"/>
          <w:i/>
          <w:iCs/>
          <w:noProof/>
          <w:lang w:val="en-US"/>
        </w:rPr>
        <w:t>Foraging Ecology of Juvenile Fraser River Sockeye Salmon Across Mixed and Stratified Regions of the Early Marine Migration</w:t>
      </w:r>
      <w:r w:rsidRPr="00991F3B">
        <w:rPr>
          <w:rFonts w:cs="Times New Roman"/>
          <w:noProof/>
          <w:lang w:val="en-US"/>
        </w:rPr>
        <w:t>. https://doi.org/10.1017/CBO9781107415324.004</w:t>
      </w:r>
    </w:p>
    <w:p w14:paraId="35B3F7FB"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James, S. E., Pakhomov, E. A., Mahara, N., &amp; Hunt, B. P. V. (2020). Running the trophic gauntlet: Empirical support for reduced foraging success in juvenile salmon in tidally mixed coastal waters.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29</w:t>
      </w:r>
      <w:r w:rsidRPr="00991F3B">
        <w:rPr>
          <w:rFonts w:cs="Times New Roman"/>
          <w:noProof/>
          <w:lang w:val="en-US"/>
        </w:rPr>
        <w:t>(3), 0–2. https://doi.org/10.1111/fog.12471</w:t>
      </w:r>
    </w:p>
    <w:p w14:paraId="543D173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Jenkins, E. (2011). </w:t>
      </w:r>
      <w:r w:rsidRPr="00991F3B">
        <w:rPr>
          <w:rFonts w:cs="Times New Roman"/>
          <w:i/>
          <w:iCs/>
          <w:noProof/>
          <w:lang w:val="en-US"/>
        </w:rPr>
        <w:t>Trophic niche and foodweb dynamics within and among juvenile salmon species in years of contrasting ocean conditions</w:t>
      </w:r>
      <w:r w:rsidRPr="00991F3B">
        <w:rPr>
          <w:rFonts w:cs="Times New Roman"/>
          <w:noProof/>
          <w:lang w:val="en-US"/>
        </w:rPr>
        <w:t>.</w:t>
      </w:r>
    </w:p>
    <w:p w14:paraId="46AFD026"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B., Gan, J., Godwin, S., Krkosek, M., &amp; Hunt, B. (2019). Juvenile Salmon Migration Observations in the Discovery Islands and Johnstone Strait in 2018 Compared to 2015–2017. </w:t>
      </w:r>
      <w:r w:rsidRPr="00991F3B">
        <w:rPr>
          <w:rFonts w:cs="Times New Roman"/>
          <w:i/>
          <w:iCs/>
          <w:noProof/>
          <w:lang w:val="en-US"/>
        </w:rPr>
        <w:t>Technical Report</w:t>
      </w:r>
      <w:r w:rsidRPr="00991F3B">
        <w:rPr>
          <w:rFonts w:cs="Times New Roman"/>
          <w:noProof/>
          <w:lang w:val="en-US"/>
        </w:rPr>
        <w:t xml:space="preserve">, </w:t>
      </w:r>
      <w:r w:rsidRPr="00991F3B">
        <w:rPr>
          <w:rFonts w:cs="Times New Roman"/>
          <w:i/>
          <w:iCs/>
          <w:noProof/>
          <w:lang w:val="en-US"/>
        </w:rPr>
        <w:t>15</w:t>
      </w:r>
      <w:r w:rsidRPr="00991F3B">
        <w:rPr>
          <w:rFonts w:cs="Times New Roman"/>
          <w:noProof/>
          <w:lang w:val="en-US"/>
        </w:rPr>
        <w:t>, 31–39. https://doi.org/10.23849/npafctr15/31.39.</w:t>
      </w:r>
    </w:p>
    <w:p w14:paraId="61D12CB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Johnson, S. P., &amp; Schindler, D. E. (2009). Trophic ecology of Pacific salmon (Oncorhynchus spp.) in the ocean: A synthesis of stable isotope research. </w:t>
      </w:r>
      <w:r w:rsidRPr="00991F3B">
        <w:rPr>
          <w:rFonts w:cs="Times New Roman"/>
          <w:i/>
          <w:iCs/>
          <w:noProof/>
          <w:lang w:val="en-US"/>
        </w:rPr>
        <w:t>Ecological Research</w:t>
      </w:r>
      <w:r w:rsidRPr="00991F3B">
        <w:rPr>
          <w:rFonts w:cs="Times New Roman"/>
          <w:noProof/>
          <w:lang w:val="en-US"/>
        </w:rPr>
        <w:t xml:space="preserve">, </w:t>
      </w:r>
      <w:r w:rsidRPr="00991F3B">
        <w:rPr>
          <w:rFonts w:cs="Times New Roman"/>
          <w:i/>
          <w:iCs/>
          <w:noProof/>
          <w:lang w:val="en-US"/>
        </w:rPr>
        <w:t>24</w:t>
      </w:r>
      <w:r w:rsidRPr="00991F3B">
        <w:rPr>
          <w:rFonts w:cs="Times New Roman"/>
          <w:noProof/>
          <w:lang w:val="en-US"/>
        </w:rPr>
        <w:t>(4), 855–863. https://doi.org/10.1007/s11284-008-0559-0</w:t>
      </w:r>
    </w:p>
    <w:p w14:paraId="30ADBD21"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Jones, R. E., Petrell, R. J., &amp; Pauly, D. (1999). Using modified length-weight relationships to assess the condition of fish. </w:t>
      </w:r>
      <w:r w:rsidRPr="00991F3B">
        <w:rPr>
          <w:rFonts w:cs="Times New Roman"/>
          <w:i/>
          <w:iCs/>
          <w:noProof/>
          <w:lang w:val="en-US"/>
        </w:rPr>
        <w:t>Aquacultural Engineering</w:t>
      </w:r>
      <w:r w:rsidRPr="00991F3B">
        <w:rPr>
          <w:rFonts w:cs="Times New Roman"/>
          <w:noProof/>
          <w:lang w:val="en-US"/>
        </w:rPr>
        <w:t xml:space="preserve">, </w:t>
      </w:r>
      <w:r w:rsidRPr="00991F3B">
        <w:rPr>
          <w:rFonts w:cs="Times New Roman"/>
          <w:i/>
          <w:iCs/>
          <w:noProof/>
          <w:lang w:val="en-US"/>
        </w:rPr>
        <w:t>20</w:t>
      </w:r>
      <w:r w:rsidRPr="00991F3B">
        <w:rPr>
          <w:rFonts w:cs="Times New Roman"/>
          <w:noProof/>
          <w:lang w:val="en-US"/>
        </w:rPr>
        <w:t>(4), 261–276. https://doi.org/10.1016/S0144-8609(99)00020-5</w:t>
      </w:r>
    </w:p>
    <w:p w14:paraId="143D618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Journey, M. L., Trudel, M., Young, G., &amp; Beckman, B. R. (2018). Evidence for depressed growth of juvenile Pacific salmon (Oncorhynchus) in Johnstone and Queen Charlotte Straits,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27</w:t>
      </w:r>
      <w:r w:rsidRPr="00991F3B">
        <w:rPr>
          <w:rFonts w:cs="Times New Roman"/>
          <w:noProof/>
          <w:lang w:val="en-US"/>
        </w:rPr>
        <w:t>(2), 174–183. https://doi.org/10.1111/fog.12243</w:t>
      </w:r>
    </w:p>
    <w:p w14:paraId="11D21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Khangaonkar, T., Long, W., &amp; Xu, W. (2017). Assessment of circulation and inter-basin transport in the Salish Sea including Johnstone Strait and Discovery Islands pathways. </w:t>
      </w:r>
      <w:r w:rsidRPr="00991F3B">
        <w:rPr>
          <w:rFonts w:cs="Times New Roman"/>
          <w:i/>
          <w:iCs/>
          <w:noProof/>
          <w:lang w:val="en-US"/>
        </w:rPr>
        <w:t>Ocean Modelling</w:t>
      </w:r>
      <w:r w:rsidRPr="00991F3B">
        <w:rPr>
          <w:rFonts w:cs="Times New Roman"/>
          <w:noProof/>
          <w:lang w:val="en-US"/>
        </w:rPr>
        <w:t xml:space="preserve">, </w:t>
      </w:r>
      <w:r w:rsidRPr="00991F3B">
        <w:rPr>
          <w:rFonts w:cs="Times New Roman"/>
          <w:i/>
          <w:iCs/>
          <w:noProof/>
          <w:lang w:val="en-US"/>
        </w:rPr>
        <w:t>109</w:t>
      </w:r>
      <w:r w:rsidRPr="00991F3B">
        <w:rPr>
          <w:rFonts w:cs="Times New Roman"/>
          <w:noProof/>
          <w:lang w:val="en-US"/>
        </w:rPr>
        <w:t>, 11–32. https://doi.org/10.1016/j.ocemod.2016.11.004</w:t>
      </w:r>
    </w:p>
    <w:p w14:paraId="448B13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Krebs, C. J. (2013). Niche measures and resource preferences. In </w:t>
      </w:r>
      <w:r w:rsidRPr="00991F3B">
        <w:rPr>
          <w:rFonts w:cs="Times New Roman"/>
          <w:i/>
          <w:iCs/>
          <w:noProof/>
          <w:lang w:val="en-US"/>
        </w:rPr>
        <w:t>Ecological Methodology</w:t>
      </w:r>
      <w:r w:rsidRPr="00991F3B">
        <w:rPr>
          <w:rFonts w:cs="Times New Roman"/>
          <w:noProof/>
          <w:lang w:val="en-US"/>
        </w:rPr>
        <w:t xml:space="preserve"> (pp. 597–651).</w:t>
      </w:r>
    </w:p>
    <w:p w14:paraId="26794F6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LeBrasseur, R. J., &amp; Parker, R. R. (1964). Growth Rate of Central British Columbia Pink Salmon (Oncorhynchus gorbuscha). </w:t>
      </w:r>
      <w:r w:rsidRPr="00991F3B">
        <w:rPr>
          <w:rFonts w:cs="Times New Roman"/>
          <w:i/>
          <w:iCs/>
          <w:noProof/>
          <w:lang w:val="en-US"/>
        </w:rPr>
        <w:t>Journal of the Fisheries Research Board of Canada</w:t>
      </w:r>
      <w:r w:rsidRPr="00991F3B">
        <w:rPr>
          <w:rFonts w:cs="Times New Roman"/>
          <w:noProof/>
          <w:lang w:val="en-US"/>
        </w:rPr>
        <w:t xml:space="preserve">, </w:t>
      </w:r>
      <w:r w:rsidRPr="00991F3B">
        <w:rPr>
          <w:rFonts w:cs="Times New Roman"/>
          <w:i/>
          <w:iCs/>
          <w:noProof/>
          <w:lang w:val="en-US"/>
        </w:rPr>
        <w:t>21</w:t>
      </w:r>
      <w:r w:rsidRPr="00991F3B">
        <w:rPr>
          <w:rFonts w:cs="Times New Roman"/>
          <w:noProof/>
          <w:lang w:val="en-US"/>
        </w:rPr>
        <w:t>(5), 1101–1128. https://doi.org/10.1139/f64-100</w:t>
      </w:r>
    </w:p>
    <w:p w14:paraId="16E8EE94"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Levings, C. D. (2016). </w:t>
      </w:r>
      <w:r w:rsidRPr="00991F3B">
        <w:rPr>
          <w:rFonts w:cs="Times New Roman"/>
          <w:i/>
          <w:iCs/>
          <w:noProof/>
          <w:lang w:val="en-US"/>
        </w:rPr>
        <w:t>Ecology of salmonids in estuaries around the world: adaptations, habitats, and conservation</w:t>
      </w:r>
      <w:r w:rsidRPr="00991F3B">
        <w:rPr>
          <w:rFonts w:cs="Times New Roman"/>
          <w:noProof/>
          <w:lang w:val="en-US"/>
        </w:rPr>
        <w:t>. University of British Columbia Press.</w:t>
      </w:r>
    </w:p>
    <w:p w14:paraId="01155F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991F3B">
        <w:rPr>
          <w:rFonts w:cs="Times New Roman"/>
          <w:i/>
          <w:iCs/>
          <w:noProof/>
          <w:lang w:val="en-US"/>
        </w:rPr>
        <w:t>Canadian Journal of Fisheries and Aquatic Sciences</w:t>
      </w:r>
      <w:r w:rsidRPr="00991F3B">
        <w:rPr>
          <w:rFonts w:cs="Times New Roman"/>
          <w:noProof/>
          <w:lang w:val="en-US"/>
        </w:rPr>
        <w:t xml:space="preserve">, </w:t>
      </w:r>
      <w:r w:rsidRPr="00991F3B">
        <w:rPr>
          <w:rFonts w:cs="Times New Roman"/>
          <w:i/>
          <w:iCs/>
          <w:noProof/>
          <w:lang w:val="en-US"/>
        </w:rPr>
        <w:t>58</w:t>
      </w:r>
      <w:r w:rsidRPr="00991F3B">
        <w:rPr>
          <w:rFonts w:cs="Times New Roman"/>
          <w:noProof/>
          <w:lang w:val="en-US"/>
        </w:rPr>
        <w:t>(4), 685–702. https://search.proquest.com/docview/219273927?pq-origsite=summon&amp;accountid=14656</w:t>
      </w:r>
    </w:p>
    <w:p w14:paraId="2BFA091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Mahara, N. (2018). </w:t>
      </w:r>
      <w:r w:rsidRPr="00991F3B">
        <w:rPr>
          <w:rFonts w:cs="Times New Roman"/>
          <w:i/>
          <w:iCs/>
          <w:noProof/>
          <w:lang w:val="en-US"/>
        </w:rPr>
        <w:t>Zooplankton Community Composition Across a Range of Productivity Regimes in Coastal British Columbia</w:t>
      </w:r>
      <w:r w:rsidRPr="00991F3B">
        <w:rPr>
          <w:rFonts w:cs="Times New Roman"/>
          <w:noProof/>
          <w:lang w:val="en-US"/>
        </w:rPr>
        <w:t>.</w:t>
      </w:r>
    </w:p>
    <w:p w14:paraId="323BE8A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Malick, M. J., &amp; Cox, S. P. (2016). Regional-scale declines in productivity of pink and chum salmon stocks in western North America.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11</w:t>
      </w:r>
      <w:r w:rsidRPr="00991F3B">
        <w:rPr>
          <w:rFonts w:cs="Times New Roman"/>
          <w:noProof/>
          <w:lang w:val="en-US"/>
        </w:rPr>
        <w:t>(1), 1–23. https://doi.org/10.1371/journal.pone.0146009</w:t>
      </w:r>
    </w:p>
    <w:p w14:paraId="3F5891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Manzer, J. I. (1969). </w:t>
      </w:r>
      <w:r w:rsidRPr="00991F3B">
        <w:rPr>
          <w:rFonts w:cs="Times New Roman"/>
          <w:i/>
          <w:iCs/>
          <w:noProof/>
          <w:lang w:val="en-US"/>
        </w:rPr>
        <w:t>Stomach Contents of Juvenile Pacific Salmon in Chatham Sound and Adjacent Waters</w:t>
      </w:r>
      <w:r w:rsidRPr="00991F3B">
        <w:rPr>
          <w:rFonts w:cs="Times New Roman"/>
          <w:noProof/>
          <w:lang w:val="en-US"/>
        </w:rPr>
        <w:t xml:space="preserve">. </w:t>
      </w:r>
      <w:r w:rsidRPr="00991F3B">
        <w:rPr>
          <w:rFonts w:cs="Times New Roman"/>
          <w:i/>
          <w:iCs/>
          <w:noProof/>
          <w:lang w:val="en-US"/>
        </w:rPr>
        <w:t>26</w:t>
      </w:r>
      <w:r w:rsidRPr="00991F3B">
        <w:rPr>
          <w:rFonts w:cs="Times New Roman"/>
          <w:noProof/>
          <w:lang w:val="en-US"/>
        </w:rPr>
        <w:t>, 2219–2223.</w:t>
      </w:r>
    </w:p>
    <w:p w14:paraId="43CF69A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991F3B">
        <w:rPr>
          <w:rFonts w:cs="Times New Roman"/>
          <w:i/>
          <w:iCs/>
          <w:noProof/>
          <w:lang w:val="en-US"/>
        </w:rPr>
        <w:t>PLoS ONE</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(2), 1–24. https://doi.org/10.1371/journal.pone.0211473</w:t>
      </w:r>
    </w:p>
    <w:p w14:paraId="07163C63"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23</w:t>
      </w:r>
      <w:r w:rsidRPr="00991F3B">
        <w:rPr>
          <w:rFonts w:cs="Times New Roman"/>
          <w:noProof/>
          <w:lang w:val="en-US"/>
        </w:rPr>
        <w:t>(4), 322–341. https://doi.org/10.1111/fog.12063</w:t>
      </w:r>
    </w:p>
    <w:p w14:paraId="7B17655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Mcqueen, D., &amp; Ware, D. (2006). </w:t>
      </w:r>
      <w:r w:rsidRPr="00991F3B">
        <w:rPr>
          <w:rFonts w:cs="Times New Roman"/>
          <w:i/>
          <w:iCs/>
          <w:noProof/>
          <w:lang w:val="en-US"/>
        </w:rPr>
        <w:t>Handbook of Physical, Chemical, Phytoplankton, and Zooplankton Data from Hecate Strait, Dixon Entrance, Goose Island Bank and Queen Charlotte Sound</w:t>
      </w:r>
      <w:r w:rsidRPr="00991F3B">
        <w:rPr>
          <w:rFonts w:cs="Times New Roman"/>
          <w:noProof/>
          <w:lang w:val="en-US"/>
        </w:rPr>
        <w:t>. 133. http://skeenasalmonprogram.ca/libraryfiles/lib_236.pdf</w:t>
      </w:r>
    </w:p>
    <w:p w14:paraId="4B97064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Oksanen, J., Guillaume Blanchet, F., Friendly, M., Kindt, R., Legendre, P., McGlinn, D., Minchin, P. R., O’Hara, R. B., Simpson, G. L., Solymos, P., Stevens, M. H. H., Szoecs, E., &amp; Wagner, H. (2019). </w:t>
      </w:r>
      <w:r w:rsidRPr="00991F3B">
        <w:rPr>
          <w:rFonts w:cs="Times New Roman"/>
          <w:i/>
          <w:iCs/>
          <w:noProof/>
          <w:lang w:val="en-US"/>
        </w:rPr>
        <w:t>vegan: Community Ecology Package</w:t>
      </w:r>
      <w:r w:rsidRPr="00991F3B">
        <w:rPr>
          <w:rFonts w:cs="Times New Roman"/>
          <w:noProof/>
          <w:lang w:val="en-US"/>
        </w:rPr>
        <w:t>. R package version 2.5-6. https://cran.r-project.org/web/packages/vegan/index.html</w:t>
      </w:r>
    </w:p>
    <w:p w14:paraId="7BD9C09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335–359. https://doi.org/10.1007/s11160-004-3813-8</w:t>
      </w:r>
    </w:p>
    <w:p w14:paraId="6BBD59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Osgood, G. J., Kennedy, L. A., Holden, J. J., Hertz, E., McKinnell, S., &amp; Juanes, F. (2016). Historical diets of forage fish and juvenile pacific salmon in the strait of Georgia, 1966-1968.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8</w:t>
      </w:r>
      <w:r w:rsidRPr="00991F3B">
        <w:rPr>
          <w:rFonts w:cs="Times New Roman"/>
          <w:noProof/>
          <w:lang w:val="en-US"/>
        </w:rPr>
        <w:t>(1), 580–594. https://doi.org/10.1080/19425120.2016.1223231</w:t>
      </w:r>
    </w:p>
    <w:p w14:paraId="5A20B51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Pearson, W. H., Deriso, R. B., Elston, R. A., Hook, S. E., Parker, K. R., &amp; Anderson, J. W. (2012). Hypotheses concerning the decline and poor recovery of Pacific herring in Prince William Sound, Alaska.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22</w:t>
      </w:r>
      <w:r w:rsidRPr="00991F3B">
        <w:rPr>
          <w:rFonts w:cs="Times New Roman"/>
          <w:noProof/>
          <w:lang w:val="en-US"/>
        </w:rPr>
        <w:t>(1), 95–135. https://doi.org/10.1007/s11160-011-9225-7</w:t>
      </w:r>
    </w:p>
    <w:p w14:paraId="33D0D302"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Perry, R. I., Hargreaves, N. B., Waddell, B. J., &amp; Mackas, D. L. (1996). Spatial variations in feeding and condition of juvenile pink and chum salmon off Vancouver Island, British Columbia.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73–88. https://doi.org/10.1111/j.1365-2419.1996.tb00107.x</w:t>
      </w:r>
    </w:p>
    <w:p w14:paraId="6D3BB36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Pocheville, A. (2015). The ecological niche: History and recent controversies. In </w:t>
      </w:r>
      <w:r w:rsidRPr="00991F3B">
        <w:rPr>
          <w:rFonts w:cs="Times New Roman"/>
          <w:i/>
          <w:iCs/>
          <w:noProof/>
          <w:lang w:val="en-US"/>
        </w:rPr>
        <w:t>Handbook of Evolutionary Thinking in the Sciences</w:t>
      </w:r>
      <w:r w:rsidRPr="00991F3B">
        <w:rPr>
          <w:rFonts w:cs="Times New Roman"/>
          <w:noProof/>
          <w:lang w:val="en-US"/>
        </w:rPr>
        <w:t xml:space="preserve"> (Issue January). https://doi.org/10.1007/978-94-017-9014-7_26</w:t>
      </w:r>
    </w:p>
    <w:p w14:paraId="265ED27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Quinn, T. P. (2018). </w:t>
      </w:r>
      <w:r w:rsidRPr="00991F3B">
        <w:rPr>
          <w:rFonts w:cs="Times New Roman"/>
          <w:i/>
          <w:iCs/>
          <w:noProof/>
          <w:lang w:val="en-US"/>
        </w:rPr>
        <w:t>The behaviour and ecology of Pacific salmon and trout</w:t>
      </w:r>
      <w:r w:rsidRPr="00991F3B">
        <w:rPr>
          <w:rFonts w:cs="Times New Roman"/>
          <w:noProof/>
          <w:lang w:val="en-US"/>
        </w:rPr>
        <w:t xml:space="preserve"> (Second). University of Washington Press.</w:t>
      </w:r>
    </w:p>
    <w:p w14:paraId="1EBDA4F5"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 Core Team. (2020). </w:t>
      </w:r>
      <w:r w:rsidRPr="00991F3B">
        <w:rPr>
          <w:rFonts w:cs="Times New Roman"/>
          <w:i/>
          <w:iCs/>
          <w:noProof/>
          <w:lang w:val="en-US"/>
        </w:rPr>
        <w:t>R: A Language and Environment for Statistical Computing</w:t>
      </w:r>
      <w:r w:rsidRPr="00991F3B">
        <w:rPr>
          <w:rFonts w:cs="Times New Roman"/>
          <w:noProof/>
          <w:lang w:val="en-US"/>
        </w:rPr>
        <w:t>. R Foundation for Statistical Computing. Vienna, Austria. https://www.r-project.org/</w:t>
      </w:r>
    </w:p>
    <w:p w14:paraId="6C6E1089"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Irvine, J. R. (2018). Numbers and Biomass of Natural- and Hatchery-Origin Pink Salmon, Chum Salmon, and Sockeye Salmon in the North Pacific Ocean, 1925–2015. </w:t>
      </w:r>
      <w:r w:rsidRPr="00991F3B">
        <w:rPr>
          <w:rFonts w:cs="Times New Roman"/>
          <w:i/>
          <w:iCs/>
          <w:noProof/>
          <w:lang w:val="en-US"/>
        </w:rPr>
        <w:t>Marine and Coastal Fisheries</w:t>
      </w:r>
      <w:r w:rsidRPr="00991F3B">
        <w:rPr>
          <w:rFonts w:cs="Times New Roman"/>
          <w:noProof/>
          <w:lang w:val="en-US"/>
        </w:rPr>
        <w:t xml:space="preserve">, </w:t>
      </w:r>
      <w:r w:rsidRPr="00991F3B">
        <w:rPr>
          <w:rFonts w:cs="Times New Roman"/>
          <w:i/>
          <w:iCs/>
          <w:noProof/>
          <w:lang w:val="en-US"/>
        </w:rPr>
        <w:t>10</w:t>
      </w:r>
      <w:r w:rsidRPr="00991F3B">
        <w:rPr>
          <w:rFonts w:cs="Times New Roman"/>
          <w:noProof/>
          <w:lang w:val="en-US"/>
        </w:rPr>
        <w:t>(2), 152–168. https://doi.org/10.1002/mcf2.10023</w:t>
      </w:r>
    </w:p>
    <w:p w14:paraId="557D473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&amp; Nielsen, J. L. (2004). Evidence for competitive dominance of Pink salmon (Oncorhynchus gorbuscha) over other Salmonids in the North Pacific Ocean. </w:t>
      </w:r>
      <w:r w:rsidRPr="00991F3B">
        <w:rPr>
          <w:rFonts w:cs="Times New Roman"/>
          <w:i/>
          <w:iCs/>
          <w:noProof/>
          <w:lang w:val="en-US"/>
        </w:rPr>
        <w:t>Reviews in Fish Biology and Fisheries</w:t>
      </w:r>
      <w:r w:rsidRPr="00991F3B">
        <w:rPr>
          <w:rFonts w:cs="Times New Roman"/>
          <w:noProof/>
          <w:lang w:val="en-US"/>
        </w:rPr>
        <w:t xml:space="preserve">, </w:t>
      </w:r>
      <w:r w:rsidRPr="00991F3B">
        <w:rPr>
          <w:rFonts w:cs="Times New Roman"/>
          <w:i/>
          <w:iCs/>
          <w:noProof/>
          <w:lang w:val="en-US"/>
        </w:rPr>
        <w:t>14</w:t>
      </w:r>
      <w:r w:rsidRPr="00991F3B">
        <w:rPr>
          <w:rFonts w:cs="Times New Roman"/>
          <w:noProof/>
          <w:lang w:val="en-US"/>
        </w:rPr>
        <w:t>(3), 371–390. https://doi.org/10.1007/s11160-004-6927-0</w:t>
      </w:r>
    </w:p>
    <w:p w14:paraId="4220DA2C"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991F3B">
        <w:rPr>
          <w:rFonts w:cs="Times New Roman"/>
          <w:i/>
          <w:iCs/>
          <w:noProof/>
          <w:lang w:val="en-US"/>
        </w:rPr>
        <w:t>Marine Ecology Progress Series</w:t>
      </w:r>
      <w:r w:rsidRPr="00991F3B">
        <w:rPr>
          <w:rFonts w:cs="Times New Roman"/>
          <w:noProof/>
          <w:lang w:val="en-US"/>
        </w:rPr>
        <w:t xml:space="preserve">, </w:t>
      </w:r>
      <w:r w:rsidRPr="00991F3B">
        <w:rPr>
          <w:rFonts w:cs="Times New Roman"/>
          <w:i/>
          <w:iCs/>
          <w:noProof/>
          <w:lang w:val="en-US"/>
        </w:rPr>
        <w:t>608</w:t>
      </w:r>
      <w:r w:rsidRPr="00991F3B">
        <w:rPr>
          <w:rFonts w:cs="Times New Roman"/>
          <w:noProof/>
          <w:lang w:val="en-US"/>
        </w:rPr>
        <w:t>(1), 291–296. https://doi.org/10.3354/meps12835</w:t>
      </w:r>
    </w:p>
    <w:p w14:paraId="015EACBE"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991F3B">
        <w:rPr>
          <w:rFonts w:cs="Times New Roman"/>
          <w:i/>
          <w:iCs/>
          <w:noProof/>
          <w:lang w:val="en-US"/>
        </w:rPr>
        <w:t>Proceedings of the National Academy of Sciences of the United States of America</w:t>
      </w:r>
      <w:r w:rsidRPr="00991F3B">
        <w:rPr>
          <w:rFonts w:cs="Times New Roman"/>
          <w:noProof/>
          <w:lang w:val="en-US"/>
        </w:rPr>
        <w:t xml:space="preserve">, </w:t>
      </w:r>
      <w:r w:rsidRPr="00991F3B">
        <w:rPr>
          <w:rFonts w:cs="Times New Roman"/>
          <w:i/>
          <w:iCs/>
          <w:noProof/>
          <w:lang w:val="en-US"/>
        </w:rPr>
        <w:t>115</w:t>
      </w:r>
      <w:r w:rsidRPr="00991F3B">
        <w:rPr>
          <w:rFonts w:cs="Times New Roman"/>
          <w:noProof/>
          <w:lang w:val="en-US"/>
        </w:rPr>
        <w:t>(22), E5038–E5045. https://doi.org/10.1073/pnas.1720577115</w:t>
      </w:r>
    </w:p>
    <w:p w14:paraId="2815B7F0"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991F3B">
        <w:rPr>
          <w:rFonts w:cs="Times New Roman"/>
          <w:i/>
          <w:iCs/>
          <w:noProof/>
          <w:lang w:val="en-US"/>
        </w:rPr>
        <w:t>North Pacific Anadromous Fish Commission Technical Report</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(5), 107–109.</w:t>
      </w:r>
    </w:p>
    <w:p w14:paraId="643E2D88"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Sturdevant, M. V, Fergusson, E. A., Orsi, J. A., &amp; Wertheimer, A. C. (2002). </w:t>
      </w:r>
      <w:r w:rsidRPr="00991F3B">
        <w:rPr>
          <w:rFonts w:cs="Times New Roman"/>
          <w:i/>
          <w:iCs/>
          <w:noProof/>
          <w:lang w:val="en-US"/>
        </w:rPr>
        <w:t>Diel Feeding of Juvenile Pink, Chum, and Coho Salmon in Icy Strait, Southeastern Alaska, May–September 2001</w:t>
      </w:r>
      <w:r w:rsidRPr="00991F3B">
        <w:rPr>
          <w:rFonts w:cs="Times New Roman"/>
          <w:noProof/>
          <w:lang w:val="en-US"/>
        </w:rPr>
        <w:t>.</w:t>
      </w:r>
    </w:p>
    <w:p w14:paraId="40659A5A"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991F3B">
        <w:rPr>
          <w:rFonts w:cs="Times New Roman"/>
          <w:i/>
          <w:iCs/>
          <w:noProof/>
          <w:lang w:val="en-US"/>
        </w:rPr>
        <w:t>Fisheries Oceanography</w:t>
      </w:r>
      <w:r w:rsidRPr="00991F3B">
        <w:rPr>
          <w:rFonts w:cs="Times New Roman"/>
          <w:noProof/>
          <w:lang w:val="en-US"/>
        </w:rPr>
        <w:t xml:space="preserve">, </w:t>
      </w:r>
      <w:r w:rsidRPr="00991F3B">
        <w:rPr>
          <w:rFonts w:cs="Times New Roman"/>
          <w:i/>
          <w:iCs/>
          <w:noProof/>
          <w:lang w:val="en-US"/>
        </w:rPr>
        <w:t>5</w:t>
      </w:r>
      <w:r w:rsidRPr="00991F3B">
        <w:rPr>
          <w:rFonts w:cs="Times New Roman"/>
          <w:noProof/>
          <w:lang w:val="en-US"/>
        </w:rPr>
        <w:t>(2), 89–99. https://doi.org/10.1111/j.1365-2419.1996.tb00108.x</w:t>
      </w:r>
    </w:p>
    <w:p w14:paraId="14DF4C0F"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Weingartner, T., Eisner, L., Eckert, G. L., &amp; Danielson, S. (2009). Southeast Alaska: Oceanographic habitats and linkages. </w:t>
      </w:r>
      <w:r w:rsidRPr="00991F3B">
        <w:rPr>
          <w:rFonts w:cs="Times New Roman"/>
          <w:i/>
          <w:iCs/>
          <w:noProof/>
          <w:lang w:val="en-US"/>
        </w:rPr>
        <w:t>Journal of Biogeography</w:t>
      </w:r>
      <w:r w:rsidRPr="00991F3B">
        <w:rPr>
          <w:rFonts w:cs="Times New Roman"/>
          <w:noProof/>
          <w:lang w:val="en-US"/>
        </w:rPr>
        <w:t xml:space="preserve">, </w:t>
      </w:r>
      <w:r w:rsidRPr="00991F3B">
        <w:rPr>
          <w:rFonts w:cs="Times New Roman"/>
          <w:i/>
          <w:iCs/>
          <w:noProof/>
          <w:lang w:val="en-US"/>
        </w:rPr>
        <w:t>36</w:t>
      </w:r>
      <w:r w:rsidRPr="00991F3B">
        <w:rPr>
          <w:rFonts w:cs="Times New Roman"/>
          <w:noProof/>
          <w:lang w:val="en-US"/>
        </w:rPr>
        <w:t>(3), 387–400. https://doi.org/10.1111/j.1365-2699.2008.01994.x</w:t>
      </w:r>
    </w:p>
    <w:p w14:paraId="55759B5D" w14:textId="77777777" w:rsidR="00991F3B" w:rsidRPr="00991F3B" w:rsidRDefault="00991F3B" w:rsidP="00991F3B">
      <w:pPr>
        <w:widowControl w:val="0"/>
        <w:autoSpaceDE w:val="0"/>
        <w:autoSpaceDN w:val="0"/>
        <w:adjustRightInd w:val="0"/>
        <w:ind w:left="480" w:hanging="480"/>
        <w:rPr>
          <w:rFonts w:cs="Times New Roman"/>
          <w:noProof/>
          <w:lang w:val="en-US"/>
        </w:rPr>
      </w:pPr>
      <w:r w:rsidRPr="00991F3B">
        <w:rPr>
          <w:rFonts w:cs="Times New Roman"/>
          <w:noProof/>
          <w:lang w:val="en-US"/>
        </w:rPr>
        <w:t xml:space="preserve">Welch, D. W. (1997). Anatomical specialization in the gut of Pacific salmon (Oncorhynchus): Evidence for oceanic limits to salmon production? </w:t>
      </w:r>
      <w:r w:rsidRPr="00991F3B">
        <w:rPr>
          <w:rFonts w:cs="Times New Roman"/>
          <w:i/>
          <w:iCs/>
          <w:noProof/>
          <w:lang w:val="en-US"/>
        </w:rPr>
        <w:t>Canadian Journal of Zoology</w:t>
      </w:r>
      <w:r w:rsidRPr="00991F3B">
        <w:rPr>
          <w:rFonts w:cs="Times New Roman"/>
          <w:noProof/>
          <w:lang w:val="en-US"/>
        </w:rPr>
        <w:t xml:space="preserve">, </w:t>
      </w:r>
      <w:r w:rsidRPr="00991F3B">
        <w:rPr>
          <w:rFonts w:cs="Times New Roman"/>
          <w:i/>
          <w:iCs/>
          <w:noProof/>
          <w:lang w:val="en-US"/>
        </w:rPr>
        <w:t>75</w:t>
      </w:r>
      <w:r w:rsidRPr="00991F3B">
        <w:rPr>
          <w:rFonts w:cs="Times New Roman"/>
          <w:noProof/>
          <w:lang w:val="en-US"/>
        </w:rPr>
        <w:t>(6), 936–942. https://doi.org/10.1139/z97-112</w:t>
      </w:r>
    </w:p>
    <w:p w14:paraId="1BD6164E" w14:textId="77777777" w:rsidR="00991F3B" w:rsidRPr="00991F3B" w:rsidRDefault="00991F3B" w:rsidP="00991F3B">
      <w:pPr>
        <w:widowControl w:val="0"/>
        <w:autoSpaceDE w:val="0"/>
        <w:autoSpaceDN w:val="0"/>
        <w:adjustRightInd w:val="0"/>
        <w:ind w:left="480" w:hanging="480"/>
        <w:rPr>
          <w:rFonts w:cs="Times New Roman"/>
          <w:noProof/>
        </w:rPr>
      </w:pPr>
      <w:r w:rsidRPr="00991F3B">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991F3B">
        <w:rPr>
          <w:rFonts w:cs="Times New Roman"/>
          <w:i/>
          <w:iCs/>
          <w:noProof/>
          <w:lang w:val="en-US"/>
        </w:rPr>
        <w:t>Ambio</w:t>
      </w:r>
      <w:r w:rsidRPr="00991F3B">
        <w:rPr>
          <w:rFonts w:cs="Times New Roman"/>
          <w:noProof/>
          <w:lang w:val="en-US"/>
        </w:rPr>
        <w:t xml:space="preserve">, </w:t>
      </w:r>
      <w:r w:rsidRPr="00991F3B">
        <w:rPr>
          <w:rFonts w:cs="Times New Roman"/>
          <w:i/>
          <w:iCs/>
          <w:noProof/>
          <w:lang w:val="en-US"/>
        </w:rPr>
        <w:t>48</w:t>
      </w:r>
      <w:r w:rsidRPr="00991F3B">
        <w:rPr>
          <w:rFonts w:cs="Times New Roman"/>
          <w:noProof/>
          <w:lang w:val="en-US"/>
        </w:rPr>
        <w:t>(12), 1447–1469. https://doi.org/10.1007/s13280-019-01218-6</w:t>
      </w:r>
    </w:p>
    <w:p w14:paraId="7E56FF4D" w14:textId="7F2267CD" w:rsidR="001210AF" w:rsidRDefault="00FA03B1" w:rsidP="00991F3B">
      <w:pPr>
        <w:widowControl w:val="0"/>
        <w:autoSpaceDE w:val="0"/>
        <w:autoSpaceDN w:val="0"/>
        <w:adjustRightInd w:val="0"/>
        <w:ind w:left="480" w:hanging="480"/>
        <w:rPr>
          <w:rFonts w:eastAsia="Times New Roman" w:cs="Times New Roman"/>
        </w:rPr>
        <w:sectPr w:rsidR="001210AF" w:rsidSect="001210AF">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49CF574F" w:rsidR="007F1E58" w:rsidRDefault="007F1E58" w:rsidP="001210AF">
      <w:pPr>
        <w:pStyle w:val="Heading1"/>
      </w:pPr>
      <w:bookmarkStart w:id="224" w:name="_Toc52545386"/>
      <w:r>
        <w:t>Appendix</w:t>
      </w:r>
      <w:bookmarkEnd w:id="224"/>
    </w:p>
    <w:p w14:paraId="7E5F0B21" w14:textId="1F3AECFF" w:rsidR="007F1E58" w:rsidRDefault="007F1E58" w:rsidP="00FA03B1">
      <w:pPr>
        <w:rPr>
          <w:rFonts w:eastAsia="Times New Roman" w:cs="Times New Roman"/>
        </w:rPr>
      </w:pPr>
    </w:p>
    <w:p w14:paraId="6B7A0F10" w14:textId="034D1231" w:rsidR="007F1E58" w:rsidRDefault="00264B0C" w:rsidP="00264B0C">
      <w:pPr>
        <w:pStyle w:val="Heading9"/>
      </w:pPr>
      <w:bookmarkStart w:id="225" w:name="_Toc52545395"/>
      <w:r>
        <w:t>Table A.</w:t>
      </w:r>
      <w:r>
        <w:fldChar w:fldCharType="begin"/>
      </w:r>
      <w:r>
        <w:instrText xml:space="preserve"> SEQ Table \* ARABIC \s 2 </w:instrText>
      </w:r>
      <w:r>
        <w:fldChar w:fldCharType="separate"/>
      </w:r>
      <w:r>
        <w:rPr>
          <w:noProof/>
        </w:rPr>
        <w:t>1</w:t>
      </w:r>
      <w:r>
        <w:fldChar w:fldCharType="end"/>
      </w:r>
      <w:r w:rsidR="007F1E58">
        <w:t xml:space="preserve"> Diet composition</w:t>
      </w:r>
      <w:r w:rsidR="006E0CC9">
        <w:t xml:space="preserve"> (% wet weight)</w:t>
      </w:r>
      <w:r w:rsidR="007F1E58">
        <w:t xml:space="preserve"> summary of juvenile salmon for each sampling date 2015-2016</w:t>
      </w:r>
      <w:r w:rsidR="006E0CC9">
        <w:t>.</w:t>
      </w:r>
      <w:bookmarkEnd w:id="225"/>
    </w:p>
    <w:p w14:paraId="3EBF9FB1" w14:textId="77777777" w:rsidR="00264B0C" w:rsidRPr="00264B0C" w:rsidRDefault="00264B0C" w:rsidP="00264B0C"/>
    <w:p w14:paraId="46086437" w14:textId="4D98C379" w:rsidR="007F1E58" w:rsidRDefault="001210AF" w:rsidP="00FA03B1">
      <w:pPr>
        <w:rPr>
          <w:rFonts w:eastAsia="Times New Roman" w:cs="Times New Roman"/>
        </w:rPr>
      </w:pPr>
      <w:r>
        <w:rPr>
          <w:rFonts w:eastAsia="Times New Roman" w:cs="Times New Roman"/>
          <w:noProof/>
        </w:rPr>
        <w:drawing>
          <wp:inline distT="0" distB="0" distL="0" distR="0" wp14:anchorId="788FE23A" wp14:editId="38A2EA50">
            <wp:extent cx="9009380" cy="352771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9036384" cy="3538285"/>
                    </a:xfrm>
                    <a:prstGeom prst="rect">
                      <a:avLst/>
                    </a:prstGeom>
                  </pic:spPr>
                </pic:pic>
              </a:graphicData>
            </a:graphic>
          </wp:inline>
        </w:drawing>
      </w:r>
    </w:p>
    <w:p w14:paraId="37F45CFE" w14:textId="77777777" w:rsidR="007F1E58" w:rsidRPr="00EB46DF" w:rsidRDefault="007F1E58" w:rsidP="00FA03B1">
      <w:pPr>
        <w:rPr>
          <w:rFonts w:eastAsia="Times New Roman" w:cs="Times New Roman"/>
        </w:rPr>
      </w:pPr>
    </w:p>
    <w:sectPr w:rsidR="007F1E58" w:rsidRPr="00EB46DF" w:rsidSect="001210AF">
      <w:pgSz w:w="15840" w:h="12240" w:orient="landscape"/>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6" w:author="Colin Levings" w:date="2020-09-02T19:37:00Z" w:initials="CL">
    <w:p w14:paraId="0A087D62" w14:textId="77777777" w:rsidR="00404F0D" w:rsidRDefault="00404F0D" w:rsidP="00AC0522">
      <w:pPr>
        <w:pStyle w:val="CommentText"/>
      </w:pPr>
      <w:r>
        <w:rPr>
          <w:rStyle w:val="CommentReference"/>
        </w:rPr>
        <w:annotationRef/>
      </w:r>
      <w:r>
        <w:t>Brief explanation of this works might be useful</w:t>
      </w:r>
    </w:p>
  </w:comment>
  <w:comment w:id="40" w:author="Brian" w:date="2020-09-07T22:33:00Z" w:initials="%">
    <w:p w14:paraId="251E57EC" w14:textId="77777777" w:rsidR="00404F0D" w:rsidRDefault="00404F0D" w:rsidP="00150C0A">
      <w:pPr>
        <w:pStyle w:val="CommentText"/>
      </w:pPr>
      <w:r>
        <w:rPr>
          <w:rStyle w:val="CommentReference"/>
        </w:rPr>
        <w:annotationRef/>
      </w:r>
      <w:r>
        <w:t>Is there any literature on how salmon trophic niche and / or competition are affected by food availability?</w:t>
      </w:r>
    </w:p>
  </w:comment>
  <w:comment w:id="44" w:author="Brian" w:date="2020-09-07T22:22:00Z" w:initials="%">
    <w:p w14:paraId="07F20FEB" w14:textId="51AB67BB" w:rsidR="00404F0D" w:rsidRDefault="00404F0D" w:rsidP="00150C0A">
      <w:pPr>
        <w:pStyle w:val="CommentText"/>
      </w:pPr>
      <w:r>
        <w:rPr>
          <w:rStyle w:val="CommentReference"/>
        </w:rPr>
        <w:annotationRef/>
      </w:r>
      <w:r>
        <w:t xml:space="preserve">Perhaps be more explicit about how they differ, to support the statements below. </w:t>
      </w:r>
    </w:p>
  </w:comment>
  <w:comment w:id="56" w:author="Brian" w:date="2020-09-07T23:21:00Z" w:initials="%">
    <w:p w14:paraId="43DBCCA6" w14:textId="77777777" w:rsidR="00404F0D" w:rsidRDefault="00404F0D" w:rsidP="000E2B0D">
      <w:pPr>
        <w:pStyle w:val="CommentText"/>
      </w:pPr>
      <w:r>
        <w:rPr>
          <w:rStyle w:val="CommentReference"/>
        </w:rPr>
        <w:annotationRef/>
      </w:r>
      <w:r>
        <w:t xml:space="preserve">It would be useful to know the distances between sites, to help with discussion on potential migration times. </w:t>
      </w:r>
    </w:p>
  </w:comment>
  <w:comment w:id="57" w:author="Vanessa Zahner" w:date="2020-09-27T12:02:00Z" w:initials="VZ">
    <w:p w14:paraId="69BB505A" w14:textId="5E279E72" w:rsidR="00404F0D" w:rsidRDefault="00404F0D">
      <w:pPr>
        <w:pStyle w:val="CommentText"/>
      </w:pPr>
      <w:r>
        <w:rPr>
          <w:rStyle w:val="CommentReference"/>
        </w:rPr>
        <w:annotationRef/>
      </w:r>
      <w:r>
        <w:t>I added a scale bar to the map Fig 2.1 (not sure why it was missing before)</w:t>
      </w:r>
    </w:p>
  </w:comment>
  <w:comment w:id="69" w:author="Brian" w:date="2020-09-07T23:01:00Z" w:initials="%">
    <w:p w14:paraId="7A9FB707" w14:textId="77777777" w:rsidR="00404F0D" w:rsidRDefault="00404F0D" w:rsidP="00771B10">
      <w:pPr>
        <w:pStyle w:val="CommentText"/>
      </w:pPr>
      <w:r>
        <w:rPr>
          <w:rStyle w:val="CommentReference"/>
        </w:rPr>
        <w:annotationRef/>
      </w:r>
      <w:r>
        <w:t xml:space="preserve">You don’t actually show that (need water column profiles) but the conditions do indicate stratification. </w:t>
      </w:r>
    </w:p>
  </w:comment>
  <w:comment w:id="71" w:author="epakhomov" w:date="2020-09-03T16:14:00Z" w:initials="e">
    <w:p w14:paraId="7F6AB8EA" w14:textId="77777777" w:rsidR="00404F0D" w:rsidRDefault="00404F0D" w:rsidP="00756674">
      <w:pPr>
        <w:pStyle w:val="CommentText"/>
      </w:pPr>
      <w:r>
        <w:rPr>
          <w:rStyle w:val="CommentReference"/>
        </w:rPr>
        <w:annotationRef/>
      </w:r>
      <w:r>
        <w:t>I bit more information should be provided here:</w:t>
      </w:r>
    </w:p>
    <w:p w14:paraId="3C44EBFC" w14:textId="77777777" w:rsidR="00404F0D" w:rsidRDefault="00404F0D" w:rsidP="00756674">
      <w:pPr>
        <w:pStyle w:val="CommentText"/>
      </w:pPr>
      <w:r>
        <w:t>Overall biomass pattern</w:t>
      </w:r>
    </w:p>
    <w:p w14:paraId="3B1DE981" w14:textId="77777777" w:rsidR="00404F0D" w:rsidRDefault="00404F0D" w:rsidP="00756674">
      <w:pPr>
        <w:pStyle w:val="CommentText"/>
      </w:pPr>
      <w:r>
        <w:t>Dominance of size groups (any patterns)</w:t>
      </w:r>
    </w:p>
    <w:p w14:paraId="0593D43B" w14:textId="77777777" w:rsidR="00404F0D" w:rsidRDefault="00404F0D" w:rsidP="00756674">
      <w:pPr>
        <w:pStyle w:val="CommentText"/>
      </w:pPr>
      <w:r>
        <w:t>Dominance of taxonomic groups (any patterns)</w:t>
      </w:r>
    </w:p>
    <w:p w14:paraId="13419129" w14:textId="77777777" w:rsidR="00404F0D" w:rsidRDefault="00404F0D" w:rsidP="00756674">
      <w:pPr>
        <w:pStyle w:val="CommentText"/>
      </w:pPr>
    </w:p>
  </w:comment>
  <w:comment w:id="72" w:author="Brian" w:date="2020-09-07T23:06:00Z" w:initials="%">
    <w:p w14:paraId="556A8E70" w14:textId="77777777" w:rsidR="00404F0D" w:rsidRDefault="00404F0D" w:rsidP="00756674">
      <w:pPr>
        <w:pStyle w:val="CommentText"/>
      </w:pPr>
      <w:r>
        <w:rPr>
          <w:rStyle w:val="CommentReference"/>
        </w:rPr>
        <w:annotationRef/>
      </w:r>
      <w:r>
        <w:t xml:space="preserve">Agree with this. You have quite a lot of zooplankton data - Figures 2.3 and 2.4 and Table 2.1 and 2.2. These warrant a more detailed description.  </w:t>
      </w:r>
    </w:p>
  </w:comment>
  <w:comment w:id="110" w:author="Colin Levings" w:date="2020-09-02T20:00:00Z" w:initials="CL">
    <w:p w14:paraId="13FB725A" w14:textId="77777777" w:rsidR="00404F0D" w:rsidRDefault="00404F0D" w:rsidP="00AC0522">
      <w:pPr>
        <w:pStyle w:val="CommentText"/>
      </w:pPr>
      <w:r>
        <w:rPr>
          <w:rStyle w:val="CommentReference"/>
        </w:rPr>
        <w:annotationRef/>
      </w:r>
      <w:r>
        <w:t>Interesting that K does not seem to improve even when better feeding in JS</w:t>
      </w:r>
    </w:p>
  </w:comment>
  <w:comment w:id="113" w:author="Vanessa Zahner" w:date="2020-09-27T12:43:00Z" w:initials="VZ">
    <w:p w14:paraId="09E8B0F4" w14:textId="30C7B102" w:rsidR="00404F0D" w:rsidRDefault="00404F0D">
      <w:pPr>
        <w:pStyle w:val="CommentText"/>
      </w:pPr>
      <w:r>
        <w:rPr>
          <w:rStyle w:val="CommentReference"/>
        </w:rPr>
        <w:annotationRef/>
      </w:r>
      <w:r>
        <w:t>Paragraphs too short after re-shimmying, add more or merge with the previous paragraph?</w:t>
      </w:r>
    </w:p>
  </w:comment>
  <w:comment w:id="117" w:author="Brian" w:date="2020-09-08T22:04:00Z" w:initials="%">
    <w:p w14:paraId="4A328155" w14:textId="77777777" w:rsidR="00404F0D" w:rsidRDefault="00404F0D" w:rsidP="00F723BA">
      <w:pPr>
        <w:pStyle w:val="CommentText"/>
      </w:pPr>
      <w:r>
        <w:rPr>
          <w:rStyle w:val="CommentReference"/>
        </w:rPr>
        <w:annotationRef/>
      </w:r>
      <w:r>
        <w:t xml:space="preserve">This is noteworthy as it shows their similarity. </w:t>
      </w:r>
    </w:p>
  </w:comment>
  <w:comment w:id="130" w:author="Colin Levings" w:date="2020-09-02T20:00:00Z" w:initials="CL">
    <w:p w14:paraId="1A3584E6" w14:textId="77777777" w:rsidR="00404F0D" w:rsidRDefault="00404F0D" w:rsidP="007F12C8">
      <w:pPr>
        <w:pStyle w:val="CommentText"/>
      </w:pPr>
      <w:r>
        <w:rPr>
          <w:rStyle w:val="CommentReference"/>
        </w:rPr>
        <w:annotationRef/>
      </w:r>
      <w:r>
        <w:t>Interesting that K does not seem to improve even when better feeding in JS</w:t>
      </w:r>
    </w:p>
  </w:comment>
  <w:comment w:id="154" w:author="Brian" w:date="2020-09-07T22:57:00Z" w:initials="%">
    <w:p w14:paraId="2D39ADC1" w14:textId="77777777" w:rsidR="00404F0D" w:rsidRDefault="00404F0D" w:rsidP="009A291C">
      <w:pPr>
        <w:pStyle w:val="CommentText"/>
      </w:pPr>
      <w:r>
        <w:rPr>
          <w:rStyle w:val="CommentReference"/>
        </w:rPr>
        <w:annotationRef/>
      </w:r>
      <w:r>
        <w:t xml:space="preserve">Having the data in Table 1 could be sufficient </w:t>
      </w:r>
    </w:p>
  </w:comment>
  <w:comment w:id="155" w:author="Vanessa Zahner" w:date="2020-09-28T10:04:00Z" w:initials="VZ">
    <w:p w14:paraId="05F01D5E" w14:textId="623620F9" w:rsidR="00404F0D" w:rsidRDefault="00404F0D">
      <w:pPr>
        <w:pStyle w:val="CommentText"/>
      </w:pPr>
      <w:r>
        <w:rPr>
          <w:rStyle w:val="CommentReference"/>
        </w:rPr>
        <w:annotationRef/>
      </w:r>
      <w:r>
        <w:t>If I have too many figures, I’ll get rid of it. But I do prefer to have things visually</w:t>
      </w:r>
    </w:p>
  </w:comment>
  <w:comment w:id="163" w:author="Vanessa Zahner" w:date="2020-10-06T13:48:00Z" w:initials="VZ">
    <w:p w14:paraId="19111738" w14:textId="6D07ABDD" w:rsidR="004B6DD4" w:rsidRDefault="004B6DD4">
      <w:pPr>
        <w:pStyle w:val="CommentText"/>
      </w:pPr>
      <w:r>
        <w:rPr>
          <w:rStyle w:val="CommentReference"/>
        </w:rPr>
        <w:annotationRef/>
      </w:r>
      <w:r>
        <w:t>I need to move this to after the diet comp stuff</w:t>
      </w:r>
    </w:p>
  </w:comment>
  <w:comment w:id="180" w:author="Brian" w:date="2020-09-07T23:21:00Z" w:initials="%">
    <w:p w14:paraId="12D99A50" w14:textId="77777777" w:rsidR="00404F0D" w:rsidRDefault="00404F0D" w:rsidP="00971358">
      <w:pPr>
        <w:pStyle w:val="CommentText"/>
      </w:pPr>
      <w:r>
        <w:rPr>
          <w:rStyle w:val="CommentReference"/>
        </w:rPr>
        <w:annotationRef/>
      </w:r>
      <w:r>
        <w:t xml:space="preserve">It would be useful to know the distances between sites, to help with discussion on potential migration times. </w:t>
      </w:r>
    </w:p>
  </w:comment>
  <w:comment w:id="181" w:author="Vanessa Zahner" w:date="2020-10-02T15:49:00Z" w:initials="VZ">
    <w:p w14:paraId="0031A351" w14:textId="6487E40B" w:rsidR="00404F0D" w:rsidRDefault="00404F0D">
      <w:pPr>
        <w:pStyle w:val="CommentText"/>
      </w:pPr>
      <w:r>
        <w:rPr>
          <w:rStyle w:val="CommentReference"/>
        </w:rPr>
        <w:annotationRef/>
      </w:r>
      <w:r>
        <w:t>100 km between these two sites d07/j07?</w:t>
      </w:r>
    </w:p>
  </w:comment>
  <w:comment w:id="182" w:author="Brian" w:date="2020-09-08T22:25:00Z" w:initials="%">
    <w:p w14:paraId="4101B8CB" w14:textId="77777777" w:rsidR="00404F0D" w:rsidRDefault="00404F0D" w:rsidP="00971358">
      <w:pPr>
        <w:pStyle w:val="CommentText"/>
      </w:pPr>
      <w:r>
        <w:rPr>
          <w:rStyle w:val="CommentReference"/>
        </w:rPr>
        <w:annotationRef/>
      </w:r>
      <w:r>
        <w:t xml:space="preserve">It could be nice to show a plot of CPUE for pink and chum to illustrate the peak migration timing. You would need this for Chapter 3 </w:t>
      </w:r>
    </w:p>
  </w:comment>
  <w:comment w:id="183" w:author="Vanessa Zahner" w:date="2020-10-02T15:50:00Z" w:initials="VZ">
    <w:p w14:paraId="65356E2E" w14:textId="125A04AC" w:rsidR="00404F0D" w:rsidRDefault="00404F0D">
      <w:pPr>
        <w:pStyle w:val="CommentText"/>
      </w:pPr>
      <w:r>
        <w:rPr>
          <w:rStyle w:val="CommentReference"/>
        </w:rPr>
        <w:annotationRef/>
      </w:r>
      <w:r>
        <w:t>On the to-do list, I have the calculations!</w:t>
      </w:r>
    </w:p>
  </w:comment>
  <w:comment w:id="210" w:author="Brian" w:date="2020-09-07T22:52:00Z" w:initials="%">
    <w:p w14:paraId="67941A21" w14:textId="77777777" w:rsidR="00404F0D" w:rsidRDefault="00404F0D" w:rsidP="002E5476">
      <w:pPr>
        <w:pStyle w:val="CommentText"/>
      </w:pPr>
      <w:r>
        <w:rPr>
          <w:rStyle w:val="CommentReference"/>
        </w:rPr>
        <w:annotationRef/>
      </w:r>
      <w:r>
        <w:t xml:space="preserve">I am not sure that you need this figure given that you have the data clearly in Table 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A087D62" w15:done="0"/>
  <w15:commentEx w15:paraId="251E57EC" w15:done="0"/>
  <w15:commentEx w15:paraId="07F20FEB" w15:done="0"/>
  <w15:commentEx w15:paraId="43DBCCA6" w15:done="0"/>
  <w15:commentEx w15:paraId="69BB505A" w15:paraIdParent="43DBCCA6" w15:done="0"/>
  <w15:commentEx w15:paraId="7A9FB707" w15:done="0"/>
  <w15:commentEx w15:paraId="13419129" w15:done="0"/>
  <w15:commentEx w15:paraId="556A8E70" w15:paraIdParent="13419129" w15:done="0"/>
  <w15:commentEx w15:paraId="13FB725A" w15:done="0"/>
  <w15:commentEx w15:paraId="09E8B0F4" w15:done="0"/>
  <w15:commentEx w15:paraId="4A328155" w15:done="0"/>
  <w15:commentEx w15:paraId="1A3584E6" w15:done="0"/>
  <w15:commentEx w15:paraId="2D39ADC1" w15:done="0"/>
  <w15:commentEx w15:paraId="05F01D5E" w15:paraIdParent="2D39ADC1" w15:done="0"/>
  <w15:commentEx w15:paraId="19111738" w15:done="0"/>
  <w15:commentEx w15:paraId="12D99A50" w15:done="0"/>
  <w15:commentEx w15:paraId="0031A351" w15:paraIdParent="12D99A50" w15:done="0"/>
  <w15:commentEx w15:paraId="4101B8CB" w15:done="0"/>
  <w15:commentEx w15:paraId="65356E2E" w15:paraIdParent="4101B8CB" w15:done="0"/>
  <w15:commentEx w15:paraId="67941A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A72F0" w16cex:dateUtc="2020-09-03T02:37:00Z"/>
  <w16cex:commentExtensible w16cex:durableId="231AFDD2" w16cex:dateUtc="2020-09-27T19:02:00Z"/>
  <w16cex:commentExtensible w16cex:durableId="22FA7845" w16cex:dateUtc="2020-09-03T03:00:00Z"/>
  <w16cex:commentExtensible w16cex:durableId="231B075E" w16cex:dateUtc="2020-09-27T19:43:00Z"/>
  <w16cex:commentExtensible w16cex:durableId="2321C601" w16cex:dateUtc="2020-09-03T03:00:00Z"/>
  <w16cex:commentExtensible w16cex:durableId="231C33AA" w16cex:dateUtc="2020-09-28T17:04:00Z"/>
  <w16cex:commentExtensible w16cex:durableId="2326F444" w16cex:dateUtc="2020-10-06T20:48:00Z"/>
  <w16cex:commentExtensible w16cex:durableId="2321CA97" w16cex:dateUtc="2020-10-02T22:49:00Z"/>
  <w16cex:commentExtensible w16cex:durableId="2321CAB8" w16cex:dateUtc="2020-10-02T22: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A087D62" w16cid:durableId="22FA72F0"/>
  <w16cid:commentId w16cid:paraId="251E57EC" w16cid:durableId="230331C6"/>
  <w16cid:commentId w16cid:paraId="07F20FEB" w16cid:durableId="230331C7"/>
  <w16cid:commentId w16cid:paraId="43DBCCA6" w16cid:durableId="231893A4"/>
  <w16cid:commentId w16cid:paraId="69BB505A" w16cid:durableId="231AFDD2"/>
  <w16cid:commentId w16cid:paraId="7A9FB707" w16cid:durableId="230331CF"/>
  <w16cid:commentId w16cid:paraId="13419129" w16cid:durableId="230331D0"/>
  <w16cid:commentId w16cid:paraId="556A8E70" w16cid:durableId="230331D1"/>
  <w16cid:commentId w16cid:paraId="13FB725A" w16cid:durableId="22FA7845"/>
  <w16cid:commentId w16cid:paraId="09E8B0F4" w16cid:durableId="231B075E"/>
  <w16cid:commentId w16cid:paraId="4A328155" w16cid:durableId="230331E4"/>
  <w16cid:commentId w16cid:paraId="1A3584E6" w16cid:durableId="2321C601"/>
  <w16cid:commentId w16cid:paraId="2D39ADC1" w16cid:durableId="230331EE"/>
  <w16cid:commentId w16cid:paraId="05F01D5E" w16cid:durableId="231C33AA"/>
  <w16cid:commentId w16cid:paraId="19111738" w16cid:durableId="2326F444"/>
  <w16cid:commentId w16cid:paraId="12D99A50" w16cid:durableId="230331CD"/>
  <w16cid:commentId w16cid:paraId="0031A351" w16cid:durableId="2321CA97"/>
  <w16cid:commentId w16cid:paraId="4101B8CB" w16cid:durableId="230331CE"/>
  <w16cid:commentId w16cid:paraId="65356E2E" w16cid:durableId="2321CAB8"/>
  <w16cid:commentId w16cid:paraId="67941A21" w16cid:durableId="230331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259B5D" w14:textId="77777777" w:rsidR="000A28D8" w:rsidRDefault="000A28D8" w:rsidP="003A2A0A">
      <w:r>
        <w:separator/>
      </w:r>
    </w:p>
  </w:endnote>
  <w:endnote w:type="continuationSeparator" w:id="0">
    <w:p w14:paraId="1249C832" w14:textId="77777777" w:rsidR="000A28D8" w:rsidRDefault="000A28D8"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404F0D" w:rsidRDefault="00404F0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404F0D" w:rsidRDefault="00404F0D"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34E02AFD" w:rsidR="00404F0D" w:rsidRDefault="00404F0D"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5E12BC06" w14:textId="77777777" w:rsidR="00404F0D" w:rsidRDefault="00404F0D"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BF0FC" w14:textId="77777777" w:rsidR="000A28D8" w:rsidRDefault="000A28D8" w:rsidP="003A2A0A">
      <w:r>
        <w:separator/>
      </w:r>
    </w:p>
  </w:footnote>
  <w:footnote w:type="continuationSeparator" w:id="0">
    <w:p w14:paraId="536AF1F7" w14:textId="77777777" w:rsidR="000A28D8" w:rsidRDefault="000A28D8"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8"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7"/>
  </w:num>
  <w:num w:numId="3">
    <w:abstractNumId w:val="18"/>
  </w:num>
  <w:num w:numId="4">
    <w:abstractNumId w:val="14"/>
  </w:num>
  <w:num w:numId="5">
    <w:abstractNumId w:val="15"/>
  </w:num>
  <w:num w:numId="6">
    <w:abstractNumId w:val="20"/>
  </w:num>
  <w:num w:numId="7">
    <w:abstractNumId w:val="10"/>
  </w:num>
  <w:num w:numId="8">
    <w:abstractNumId w:val="19"/>
  </w:num>
  <w:num w:numId="9">
    <w:abstractNumId w:val="11"/>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1"/>
  </w:num>
  <w:num w:numId="21">
    <w:abstractNumId w:val="13"/>
  </w:num>
  <w:num w:numId="2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rson w15:author="Vanessa Fladmark">
    <w15:presenceInfo w15:providerId="Windows Live" w15:userId="5fbc69579e622980"/>
  </w15:person>
  <w15:person w15:author="epakhomov">
    <w15:presenceInfo w15:providerId="None" w15:userId="epakhom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4096" w:nlCheck="1" w:checkStyle="0"/>
  <w:activeWritingStyle w:appName="MSWord" w:lang="en-CA" w:vendorID="64" w:dllVersion="4096" w:nlCheck="1" w:checkStyle="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117C6"/>
    <w:rsid w:val="00015A51"/>
    <w:rsid w:val="00017EC8"/>
    <w:rsid w:val="000205D4"/>
    <w:rsid w:val="00020732"/>
    <w:rsid w:val="00024A60"/>
    <w:rsid w:val="000374C3"/>
    <w:rsid w:val="0003790E"/>
    <w:rsid w:val="00040479"/>
    <w:rsid w:val="0004162A"/>
    <w:rsid w:val="00042E3D"/>
    <w:rsid w:val="00050ACA"/>
    <w:rsid w:val="00052533"/>
    <w:rsid w:val="00060858"/>
    <w:rsid w:val="00063820"/>
    <w:rsid w:val="00063D72"/>
    <w:rsid w:val="00070B49"/>
    <w:rsid w:val="000721C6"/>
    <w:rsid w:val="00072E9D"/>
    <w:rsid w:val="00074F72"/>
    <w:rsid w:val="0007690A"/>
    <w:rsid w:val="000820FE"/>
    <w:rsid w:val="00084C28"/>
    <w:rsid w:val="000921D3"/>
    <w:rsid w:val="00094627"/>
    <w:rsid w:val="00095031"/>
    <w:rsid w:val="000A118F"/>
    <w:rsid w:val="000A28D8"/>
    <w:rsid w:val="000A2946"/>
    <w:rsid w:val="000A3C7A"/>
    <w:rsid w:val="000A6300"/>
    <w:rsid w:val="000A705A"/>
    <w:rsid w:val="000B18FB"/>
    <w:rsid w:val="000B23A6"/>
    <w:rsid w:val="000B4062"/>
    <w:rsid w:val="000B6ECE"/>
    <w:rsid w:val="000B7AAD"/>
    <w:rsid w:val="000C4477"/>
    <w:rsid w:val="000C65FF"/>
    <w:rsid w:val="000C742C"/>
    <w:rsid w:val="000D21C1"/>
    <w:rsid w:val="000D2776"/>
    <w:rsid w:val="000E2B0D"/>
    <w:rsid w:val="000F1000"/>
    <w:rsid w:val="000F367D"/>
    <w:rsid w:val="001005FA"/>
    <w:rsid w:val="00107517"/>
    <w:rsid w:val="0011224E"/>
    <w:rsid w:val="0011316F"/>
    <w:rsid w:val="00116555"/>
    <w:rsid w:val="001210AF"/>
    <w:rsid w:val="001215CF"/>
    <w:rsid w:val="00121E35"/>
    <w:rsid w:val="0012504D"/>
    <w:rsid w:val="00130CA0"/>
    <w:rsid w:val="0014191B"/>
    <w:rsid w:val="00143051"/>
    <w:rsid w:val="00150C0A"/>
    <w:rsid w:val="0015282A"/>
    <w:rsid w:val="00155D2E"/>
    <w:rsid w:val="00157162"/>
    <w:rsid w:val="001612F9"/>
    <w:rsid w:val="00163A6A"/>
    <w:rsid w:val="00165D2C"/>
    <w:rsid w:val="001664ED"/>
    <w:rsid w:val="00170A89"/>
    <w:rsid w:val="00171827"/>
    <w:rsid w:val="00174E5C"/>
    <w:rsid w:val="00175A92"/>
    <w:rsid w:val="001856EB"/>
    <w:rsid w:val="00185709"/>
    <w:rsid w:val="00187473"/>
    <w:rsid w:val="001911B4"/>
    <w:rsid w:val="00194981"/>
    <w:rsid w:val="00194B5C"/>
    <w:rsid w:val="001965D6"/>
    <w:rsid w:val="001A0DC9"/>
    <w:rsid w:val="001A599A"/>
    <w:rsid w:val="001A6E5F"/>
    <w:rsid w:val="001B0A0A"/>
    <w:rsid w:val="001B277F"/>
    <w:rsid w:val="001B6D1C"/>
    <w:rsid w:val="001C050C"/>
    <w:rsid w:val="001C45E1"/>
    <w:rsid w:val="001C7419"/>
    <w:rsid w:val="001C74B8"/>
    <w:rsid w:val="001D077D"/>
    <w:rsid w:val="001D23E9"/>
    <w:rsid w:val="001D259B"/>
    <w:rsid w:val="001D3815"/>
    <w:rsid w:val="001E3056"/>
    <w:rsid w:val="001E360F"/>
    <w:rsid w:val="001E3EBB"/>
    <w:rsid w:val="001E4D0E"/>
    <w:rsid w:val="001F09ED"/>
    <w:rsid w:val="001F0B67"/>
    <w:rsid w:val="001F37CC"/>
    <w:rsid w:val="001F521B"/>
    <w:rsid w:val="00204A98"/>
    <w:rsid w:val="00215A25"/>
    <w:rsid w:val="00221C19"/>
    <w:rsid w:val="00225172"/>
    <w:rsid w:val="0022727F"/>
    <w:rsid w:val="0022733A"/>
    <w:rsid w:val="002303C4"/>
    <w:rsid w:val="002317E9"/>
    <w:rsid w:val="00232862"/>
    <w:rsid w:val="00235844"/>
    <w:rsid w:val="00237B22"/>
    <w:rsid w:val="00241A3C"/>
    <w:rsid w:val="0024436B"/>
    <w:rsid w:val="00245286"/>
    <w:rsid w:val="002464A4"/>
    <w:rsid w:val="00250A2E"/>
    <w:rsid w:val="00254176"/>
    <w:rsid w:val="0025513E"/>
    <w:rsid w:val="00255712"/>
    <w:rsid w:val="00257D50"/>
    <w:rsid w:val="00257DCA"/>
    <w:rsid w:val="002606FB"/>
    <w:rsid w:val="00262962"/>
    <w:rsid w:val="00264B0C"/>
    <w:rsid w:val="00265460"/>
    <w:rsid w:val="00266C78"/>
    <w:rsid w:val="00270521"/>
    <w:rsid w:val="00273643"/>
    <w:rsid w:val="00273C9F"/>
    <w:rsid w:val="00281143"/>
    <w:rsid w:val="00281A8D"/>
    <w:rsid w:val="002823A8"/>
    <w:rsid w:val="0028260B"/>
    <w:rsid w:val="00286A8E"/>
    <w:rsid w:val="00287B94"/>
    <w:rsid w:val="002A34F3"/>
    <w:rsid w:val="002A5EB0"/>
    <w:rsid w:val="002A6034"/>
    <w:rsid w:val="002B1CEB"/>
    <w:rsid w:val="002B2430"/>
    <w:rsid w:val="002B2E48"/>
    <w:rsid w:val="002C4A5C"/>
    <w:rsid w:val="002C5909"/>
    <w:rsid w:val="002C5E03"/>
    <w:rsid w:val="002C77C0"/>
    <w:rsid w:val="002D4529"/>
    <w:rsid w:val="002D5C0C"/>
    <w:rsid w:val="002E41ED"/>
    <w:rsid w:val="002E5476"/>
    <w:rsid w:val="002F56A0"/>
    <w:rsid w:val="002F6E95"/>
    <w:rsid w:val="00305A13"/>
    <w:rsid w:val="00307975"/>
    <w:rsid w:val="00307C83"/>
    <w:rsid w:val="0031258B"/>
    <w:rsid w:val="00327172"/>
    <w:rsid w:val="003424A0"/>
    <w:rsid w:val="0034386C"/>
    <w:rsid w:val="00356159"/>
    <w:rsid w:val="003578BB"/>
    <w:rsid w:val="003616B8"/>
    <w:rsid w:val="00364458"/>
    <w:rsid w:val="00367DCC"/>
    <w:rsid w:val="00370FD6"/>
    <w:rsid w:val="00371D32"/>
    <w:rsid w:val="00372150"/>
    <w:rsid w:val="00373355"/>
    <w:rsid w:val="00373BAB"/>
    <w:rsid w:val="003759A9"/>
    <w:rsid w:val="003761CE"/>
    <w:rsid w:val="003852C1"/>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7560"/>
    <w:rsid w:val="00400564"/>
    <w:rsid w:val="00400B2C"/>
    <w:rsid w:val="00404F0D"/>
    <w:rsid w:val="00405176"/>
    <w:rsid w:val="00405545"/>
    <w:rsid w:val="00407993"/>
    <w:rsid w:val="00412FFA"/>
    <w:rsid w:val="00425B53"/>
    <w:rsid w:val="00426957"/>
    <w:rsid w:val="00434B46"/>
    <w:rsid w:val="004415A1"/>
    <w:rsid w:val="004452A5"/>
    <w:rsid w:val="00454A36"/>
    <w:rsid w:val="00456F19"/>
    <w:rsid w:val="0046236D"/>
    <w:rsid w:val="00477EF3"/>
    <w:rsid w:val="00491BDE"/>
    <w:rsid w:val="00493DBC"/>
    <w:rsid w:val="00497A86"/>
    <w:rsid w:val="004A1033"/>
    <w:rsid w:val="004A33F6"/>
    <w:rsid w:val="004B17CC"/>
    <w:rsid w:val="004B6DD4"/>
    <w:rsid w:val="004C2951"/>
    <w:rsid w:val="004C64DC"/>
    <w:rsid w:val="004C7CA4"/>
    <w:rsid w:val="004D4459"/>
    <w:rsid w:val="004D7B50"/>
    <w:rsid w:val="004E5D64"/>
    <w:rsid w:val="004F586B"/>
    <w:rsid w:val="004F5C82"/>
    <w:rsid w:val="004F7921"/>
    <w:rsid w:val="00500BFD"/>
    <w:rsid w:val="00506955"/>
    <w:rsid w:val="005130C0"/>
    <w:rsid w:val="00514271"/>
    <w:rsid w:val="005218B6"/>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A31"/>
    <w:rsid w:val="005D7C3C"/>
    <w:rsid w:val="005E14B5"/>
    <w:rsid w:val="005E53AD"/>
    <w:rsid w:val="005E7E49"/>
    <w:rsid w:val="005F0008"/>
    <w:rsid w:val="005F1EA6"/>
    <w:rsid w:val="005F4718"/>
    <w:rsid w:val="00600EAF"/>
    <w:rsid w:val="0060564A"/>
    <w:rsid w:val="00606F1A"/>
    <w:rsid w:val="00607408"/>
    <w:rsid w:val="00610845"/>
    <w:rsid w:val="00612189"/>
    <w:rsid w:val="006138DB"/>
    <w:rsid w:val="0061405B"/>
    <w:rsid w:val="006225DE"/>
    <w:rsid w:val="00630BB7"/>
    <w:rsid w:val="00631BC4"/>
    <w:rsid w:val="00641D53"/>
    <w:rsid w:val="00644F18"/>
    <w:rsid w:val="00652E48"/>
    <w:rsid w:val="00653C56"/>
    <w:rsid w:val="00655CBC"/>
    <w:rsid w:val="00663B82"/>
    <w:rsid w:val="006648E5"/>
    <w:rsid w:val="00670143"/>
    <w:rsid w:val="00674289"/>
    <w:rsid w:val="00676457"/>
    <w:rsid w:val="00677CC7"/>
    <w:rsid w:val="00680BD2"/>
    <w:rsid w:val="006A4D87"/>
    <w:rsid w:val="006A527D"/>
    <w:rsid w:val="006A6E3F"/>
    <w:rsid w:val="006B6933"/>
    <w:rsid w:val="006D268C"/>
    <w:rsid w:val="006D65D3"/>
    <w:rsid w:val="006E0CC9"/>
    <w:rsid w:val="006F6325"/>
    <w:rsid w:val="006F6A4C"/>
    <w:rsid w:val="00702E99"/>
    <w:rsid w:val="007103C9"/>
    <w:rsid w:val="00711E92"/>
    <w:rsid w:val="007139E2"/>
    <w:rsid w:val="00716538"/>
    <w:rsid w:val="00720DF7"/>
    <w:rsid w:val="00722B46"/>
    <w:rsid w:val="00724673"/>
    <w:rsid w:val="0072731E"/>
    <w:rsid w:val="00736E07"/>
    <w:rsid w:val="00756674"/>
    <w:rsid w:val="00762062"/>
    <w:rsid w:val="00766C29"/>
    <w:rsid w:val="00767845"/>
    <w:rsid w:val="00771B10"/>
    <w:rsid w:val="007720AD"/>
    <w:rsid w:val="00772B3C"/>
    <w:rsid w:val="00776754"/>
    <w:rsid w:val="0078618D"/>
    <w:rsid w:val="0079210F"/>
    <w:rsid w:val="00796E23"/>
    <w:rsid w:val="007976AC"/>
    <w:rsid w:val="007A02D2"/>
    <w:rsid w:val="007B4C06"/>
    <w:rsid w:val="007B6291"/>
    <w:rsid w:val="007C1E89"/>
    <w:rsid w:val="007D0D96"/>
    <w:rsid w:val="007D0F73"/>
    <w:rsid w:val="007D1086"/>
    <w:rsid w:val="007D229C"/>
    <w:rsid w:val="007D34FA"/>
    <w:rsid w:val="007F01FE"/>
    <w:rsid w:val="007F12C8"/>
    <w:rsid w:val="007F1E58"/>
    <w:rsid w:val="007F2629"/>
    <w:rsid w:val="007F2F83"/>
    <w:rsid w:val="007F46BB"/>
    <w:rsid w:val="007F7936"/>
    <w:rsid w:val="0080304D"/>
    <w:rsid w:val="00803D2A"/>
    <w:rsid w:val="008040F2"/>
    <w:rsid w:val="00804ABE"/>
    <w:rsid w:val="00810FDA"/>
    <w:rsid w:val="00814F85"/>
    <w:rsid w:val="00830B94"/>
    <w:rsid w:val="00845F13"/>
    <w:rsid w:val="00855245"/>
    <w:rsid w:val="00855CF6"/>
    <w:rsid w:val="00864AFD"/>
    <w:rsid w:val="00864DB4"/>
    <w:rsid w:val="00871813"/>
    <w:rsid w:val="0087469C"/>
    <w:rsid w:val="00875D51"/>
    <w:rsid w:val="0087627C"/>
    <w:rsid w:val="0088742C"/>
    <w:rsid w:val="00892EC7"/>
    <w:rsid w:val="00893A55"/>
    <w:rsid w:val="00893DEA"/>
    <w:rsid w:val="008A342C"/>
    <w:rsid w:val="008C0658"/>
    <w:rsid w:val="008D09C8"/>
    <w:rsid w:val="008D1DFE"/>
    <w:rsid w:val="008D286A"/>
    <w:rsid w:val="008D2E0A"/>
    <w:rsid w:val="008D6D7B"/>
    <w:rsid w:val="008E06FB"/>
    <w:rsid w:val="008E2EC9"/>
    <w:rsid w:val="008E677B"/>
    <w:rsid w:val="008E6F8D"/>
    <w:rsid w:val="008F0AFA"/>
    <w:rsid w:val="008F172D"/>
    <w:rsid w:val="008F25B2"/>
    <w:rsid w:val="008F3081"/>
    <w:rsid w:val="00901C7C"/>
    <w:rsid w:val="00901FAA"/>
    <w:rsid w:val="00912321"/>
    <w:rsid w:val="0091258C"/>
    <w:rsid w:val="00916329"/>
    <w:rsid w:val="00925967"/>
    <w:rsid w:val="00926601"/>
    <w:rsid w:val="009305BF"/>
    <w:rsid w:val="00940CC8"/>
    <w:rsid w:val="009524B2"/>
    <w:rsid w:val="00963331"/>
    <w:rsid w:val="00971358"/>
    <w:rsid w:val="0098154C"/>
    <w:rsid w:val="009827BE"/>
    <w:rsid w:val="00987FD4"/>
    <w:rsid w:val="00991F3B"/>
    <w:rsid w:val="009A0A4E"/>
    <w:rsid w:val="009A291C"/>
    <w:rsid w:val="009A44D9"/>
    <w:rsid w:val="009A4741"/>
    <w:rsid w:val="009A5968"/>
    <w:rsid w:val="009A7C9E"/>
    <w:rsid w:val="009B1135"/>
    <w:rsid w:val="009C0199"/>
    <w:rsid w:val="009C15B6"/>
    <w:rsid w:val="009C36C9"/>
    <w:rsid w:val="009C420C"/>
    <w:rsid w:val="009C536E"/>
    <w:rsid w:val="009D2E09"/>
    <w:rsid w:val="009E2312"/>
    <w:rsid w:val="009E3332"/>
    <w:rsid w:val="009F0B0F"/>
    <w:rsid w:val="009F55E3"/>
    <w:rsid w:val="009F5D27"/>
    <w:rsid w:val="009F6DC3"/>
    <w:rsid w:val="00A0573F"/>
    <w:rsid w:val="00A1270A"/>
    <w:rsid w:val="00A12A2C"/>
    <w:rsid w:val="00A12EDC"/>
    <w:rsid w:val="00A1523C"/>
    <w:rsid w:val="00A1562B"/>
    <w:rsid w:val="00A16692"/>
    <w:rsid w:val="00A350A0"/>
    <w:rsid w:val="00A357F0"/>
    <w:rsid w:val="00A37BBE"/>
    <w:rsid w:val="00A43ACF"/>
    <w:rsid w:val="00A43EB6"/>
    <w:rsid w:val="00A44D10"/>
    <w:rsid w:val="00A47833"/>
    <w:rsid w:val="00A6129A"/>
    <w:rsid w:val="00A62AC0"/>
    <w:rsid w:val="00A64878"/>
    <w:rsid w:val="00A74E6E"/>
    <w:rsid w:val="00A90378"/>
    <w:rsid w:val="00A91C85"/>
    <w:rsid w:val="00A94526"/>
    <w:rsid w:val="00A954F8"/>
    <w:rsid w:val="00A96B6C"/>
    <w:rsid w:val="00A97739"/>
    <w:rsid w:val="00AA5306"/>
    <w:rsid w:val="00AA5C3C"/>
    <w:rsid w:val="00AC0522"/>
    <w:rsid w:val="00AC0B65"/>
    <w:rsid w:val="00AC286C"/>
    <w:rsid w:val="00AC3D53"/>
    <w:rsid w:val="00AC5BFE"/>
    <w:rsid w:val="00AD3DCA"/>
    <w:rsid w:val="00AE4E5F"/>
    <w:rsid w:val="00AE60EB"/>
    <w:rsid w:val="00AE6581"/>
    <w:rsid w:val="00AE6EE9"/>
    <w:rsid w:val="00AE7F76"/>
    <w:rsid w:val="00AF48E0"/>
    <w:rsid w:val="00AF4E2F"/>
    <w:rsid w:val="00AF553B"/>
    <w:rsid w:val="00B00DD1"/>
    <w:rsid w:val="00B010C1"/>
    <w:rsid w:val="00B0755B"/>
    <w:rsid w:val="00B177B7"/>
    <w:rsid w:val="00B23F89"/>
    <w:rsid w:val="00B23FAA"/>
    <w:rsid w:val="00B36CFE"/>
    <w:rsid w:val="00B37033"/>
    <w:rsid w:val="00B40BCA"/>
    <w:rsid w:val="00B57FD9"/>
    <w:rsid w:val="00B60903"/>
    <w:rsid w:val="00B62F8D"/>
    <w:rsid w:val="00B63F8C"/>
    <w:rsid w:val="00B642B6"/>
    <w:rsid w:val="00B6444D"/>
    <w:rsid w:val="00B64F00"/>
    <w:rsid w:val="00B65D7F"/>
    <w:rsid w:val="00B70C9F"/>
    <w:rsid w:val="00B72FEC"/>
    <w:rsid w:val="00B73347"/>
    <w:rsid w:val="00B753AC"/>
    <w:rsid w:val="00B764E8"/>
    <w:rsid w:val="00B766C2"/>
    <w:rsid w:val="00B776B3"/>
    <w:rsid w:val="00B97243"/>
    <w:rsid w:val="00BA28AC"/>
    <w:rsid w:val="00BA5652"/>
    <w:rsid w:val="00BA5705"/>
    <w:rsid w:val="00BB1569"/>
    <w:rsid w:val="00BB1CD8"/>
    <w:rsid w:val="00BB6DA0"/>
    <w:rsid w:val="00BC5F78"/>
    <w:rsid w:val="00BD0276"/>
    <w:rsid w:val="00BD3083"/>
    <w:rsid w:val="00BD4CC0"/>
    <w:rsid w:val="00BE1091"/>
    <w:rsid w:val="00BE54A2"/>
    <w:rsid w:val="00BE68F8"/>
    <w:rsid w:val="00BE79B2"/>
    <w:rsid w:val="00BF35C0"/>
    <w:rsid w:val="00C0082E"/>
    <w:rsid w:val="00C12468"/>
    <w:rsid w:val="00C12F38"/>
    <w:rsid w:val="00C17C7E"/>
    <w:rsid w:val="00C25ABB"/>
    <w:rsid w:val="00C26FE7"/>
    <w:rsid w:val="00C303C9"/>
    <w:rsid w:val="00C32A77"/>
    <w:rsid w:val="00C36020"/>
    <w:rsid w:val="00C3611D"/>
    <w:rsid w:val="00C538A9"/>
    <w:rsid w:val="00C629DB"/>
    <w:rsid w:val="00C6340E"/>
    <w:rsid w:val="00C67B23"/>
    <w:rsid w:val="00C71BDC"/>
    <w:rsid w:val="00C74CEF"/>
    <w:rsid w:val="00C842F9"/>
    <w:rsid w:val="00C92CF7"/>
    <w:rsid w:val="00C94C52"/>
    <w:rsid w:val="00C96E76"/>
    <w:rsid w:val="00CA2D11"/>
    <w:rsid w:val="00CA5A4D"/>
    <w:rsid w:val="00CA6BD3"/>
    <w:rsid w:val="00CB23BF"/>
    <w:rsid w:val="00CB3022"/>
    <w:rsid w:val="00CB420E"/>
    <w:rsid w:val="00CB4B17"/>
    <w:rsid w:val="00CB61B8"/>
    <w:rsid w:val="00CD2F09"/>
    <w:rsid w:val="00CD7AB4"/>
    <w:rsid w:val="00CE1947"/>
    <w:rsid w:val="00CE7AC8"/>
    <w:rsid w:val="00CF0ED8"/>
    <w:rsid w:val="00CF3DCD"/>
    <w:rsid w:val="00D0151E"/>
    <w:rsid w:val="00D0733D"/>
    <w:rsid w:val="00D07B96"/>
    <w:rsid w:val="00D1190D"/>
    <w:rsid w:val="00D124F8"/>
    <w:rsid w:val="00D14926"/>
    <w:rsid w:val="00D16766"/>
    <w:rsid w:val="00D16F11"/>
    <w:rsid w:val="00D26BA2"/>
    <w:rsid w:val="00D42931"/>
    <w:rsid w:val="00D43811"/>
    <w:rsid w:val="00D472CE"/>
    <w:rsid w:val="00D50544"/>
    <w:rsid w:val="00D50622"/>
    <w:rsid w:val="00D648A4"/>
    <w:rsid w:val="00D67A2E"/>
    <w:rsid w:val="00D7189C"/>
    <w:rsid w:val="00D7519F"/>
    <w:rsid w:val="00D751BB"/>
    <w:rsid w:val="00D8035C"/>
    <w:rsid w:val="00D84B74"/>
    <w:rsid w:val="00D85112"/>
    <w:rsid w:val="00D86058"/>
    <w:rsid w:val="00D90EF2"/>
    <w:rsid w:val="00D91167"/>
    <w:rsid w:val="00D94317"/>
    <w:rsid w:val="00D944B4"/>
    <w:rsid w:val="00DA7A1C"/>
    <w:rsid w:val="00DB41F8"/>
    <w:rsid w:val="00DB463E"/>
    <w:rsid w:val="00DB4669"/>
    <w:rsid w:val="00DB66B5"/>
    <w:rsid w:val="00DB6F78"/>
    <w:rsid w:val="00DC01E0"/>
    <w:rsid w:val="00DC12B2"/>
    <w:rsid w:val="00DC16FD"/>
    <w:rsid w:val="00DC3D58"/>
    <w:rsid w:val="00DC5949"/>
    <w:rsid w:val="00DC6DE5"/>
    <w:rsid w:val="00DD1108"/>
    <w:rsid w:val="00DE1B27"/>
    <w:rsid w:val="00DE200A"/>
    <w:rsid w:val="00DE7EC1"/>
    <w:rsid w:val="00DF030F"/>
    <w:rsid w:val="00DF245A"/>
    <w:rsid w:val="00DF2860"/>
    <w:rsid w:val="00DF5176"/>
    <w:rsid w:val="00DF7973"/>
    <w:rsid w:val="00E027CA"/>
    <w:rsid w:val="00E02EAA"/>
    <w:rsid w:val="00E10448"/>
    <w:rsid w:val="00E12A34"/>
    <w:rsid w:val="00E23601"/>
    <w:rsid w:val="00E2369C"/>
    <w:rsid w:val="00E23A22"/>
    <w:rsid w:val="00E25B86"/>
    <w:rsid w:val="00E32C78"/>
    <w:rsid w:val="00E402EC"/>
    <w:rsid w:val="00E43902"/>
    <w:rsid w:val="00E511DA"/>
    <w:rsid w:val="00E51FC4"/>
    <w:rsid w:val="00E52030"/>
    <w:rsid w:val="00E53991"/>
    <w:rsid w:val="00E54626"/>
    <w:rsid w:val="00E54C78"/>
    <w:rsid w:val="00E57F38"/>
    <w:rsid w:val="00E62560"/>
    <w:rsid w:val="00E6446A"/>
    <w:rsid w:val="00E74639"/>
    <w:rsid w:val="00E74AF6"/>
    <w:rsid w:val="00E83CE1"/>
    <w:rsid w:val="00E8443E"/>
    <w:rsid w:val="00E84A54"/>
    <w:rsid w:val="00E87138"/>
    <w:rsid w:val="00E95B0B"/>
    <w:rsid w:val="00E97378"/>
    <w:rsid w:val="00EA125D"/>
    <w:rsid w:val="00EA3021"/>
    <w:rsid w:val="00EA52BB"/>
    <w:rsid w:val="00EA7DF5"/>
    <w:rsid w:val="00EB46DF"/>
    <w:rsid w:val="00EB4A87"/>
    <w:rsid w:val="00EC2911"/>
    <w:rsid w:val="00EC3E04"/>
    <w:rsid w:val="00EC4917"/>
    <w:rsid w:val="00EC5DAE"/>
    <w:rsid w:val="00EC6FB4"/>
    <w:rsid w:val="00EC7D5B"/>
    <w:rsid w:val="00ED3845"/>
    <w:rsid w:val="00ED501A"/>
    <w:rsid w:val="00ED6720"/>
    <w:rsid w:val="00EE0173"/>
    <w:rsid w:val="00EE08B1"/>
    <w:rsid w:val="00EE12FD"/>
    <w:rsid w:val="00EE17C2"/>
    <w:rsid w:val="00EE43A3"/>
    <w:rsid w:val="00EF046A"/>
    <w:rsid w:val="00EF264A"/>
    <w:rsid w:val="00EF4C3F"/>
    <w:rsid w:val="00F16D11"/>
    <w:rsid w:val="00F179CF"/>
    <w:rsid w:val="00F265A3"/>
    <w:rsid w:val="00F27A73"/>
    <w:rsid w:val="00F30363"/>
    <w:rsid w:val="00F30AAC"/>
    <w:rsid w:val="00F30F64"/>
    <w:rsid w:val="00F522E9"/>
    <w:rsid w:val="00F53F3B"/>
    <w:rsid w:val="00F54990"/>
    <w:rsid w:val="00F558DB"/>
    <w:rsid w:val="00F579A7"/>
    <w:rsid w:val="00F65A95"/>
    <w:rsid w:val="00F7009A"/>
    <w:rsid w:val="00F723BA"/>
    <w:rsid w:val="00F761E7"/>
    <w:rsid w:val="00F8079D"/>
    <w:rsid w:val="00F8167F"/>
    <w:rsid w:val="00F86CAA"/>
    <w:rsid w:val="00F91149"/>
    <w:rsid w:val="00F9329D"/>
    <w:rsid w:val="00F9716A"/>
    <w:rsid w:val="00F9754A"/>
    <w:rsid w:val="00F97A57"/>
    <w:rsid w:val="00FA0237"/>
    <w:rsid w:val="00FA03B1"/>
    <w:rsid w:val="00FA385C"/>
    <w:rsid w:val="00FA59E5"/>
    <w:rsid w:val="00FA68F1"/>
    <w:rsid w:val="00FB6CCE"/>
    <w:rsid w:val="00FC0250"/>
    <w:rsid w:val="00FC4030"/>
    <w:rsid w:val="00FC40E9"/>
    <w:rsid w:val="00FD5A49"/>
    <w:rsid w:val="00FE0CC6"/>
    <w:rsid w:val="00FF38F4"/>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7.emf"/><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1F223-6FAF-4D43-B64D-503BD5DAF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89</Pages>
  <Words>46391</Words>
  <Characters>253297</Characters>
  <Application>Microsoft Office Word</Application>
  <DocSecurity>0</DocSecurity>
  <Lines>4690</Lines>
  <Paragraphs>1269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Abstract</vt:lpstr>
      <vt:lpstr>Lay Summary</vt:lpstr>
      <vt:lpstr>Preface</vt:lpstr>
      <vt:lpstr>Table of Contents</vt:lpstr>
      <vt:lpstr>List of Tables</vt:lpstr>
      <vt:lpstr>List of Figures</vt:lpstr>
      <vt:lpstr>List of Illustrations</vt:lpstr>
      <vt:lpstr>List of Symbols</vt:lpstr>
      <vt:lpstr>List of Abbreviations</vt:lpstr>
      <vt:lpstr>Glossary</vt:lpstr>
      <vt:lpstr>Acknowledgements</vt:lpstr>
      <vt:lpstr>Dedication</vt:lpstr>
      <vt:lpstr>    Introduction</vt:lpstr>
      <vt:lpstr>        Historical salmon coexistence</vt:lpstr>
      <vt:lpstr>        Salmon species life history</vt:lpstr>
      <vt:lpstr>        Current state of salmon stocks</vt:lpstr>
      <vt:lpstr>        Salmon early marine migration</vt:lpstr>
      <vt:lpstr>        Pink and chum salmon feeding and competition</vt:lpstr>
      <vt:lpstr>    Juvenile pink and chum salmon divide prey resources in response to poor foraging</vt:lpstr>
      <vt:lpstr>        Introduction</vt:lpstr>
    </vt:vector>
  </TitlesOfParts>
  <Company/>
  <LinksUpToDate>false</LinksUpToDate>
  <CharactersWithSpaces>298419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71</cp:revision>
  <dcterms:created xsi:type="dcterms:W3CDTF">2020-07-13T14:14:00Z</dcterms:created>
  <dcterms:modified xsi:type="dcterms:W3CDTF">2020-10-06T23:53:00Z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