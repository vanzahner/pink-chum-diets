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0AE13520"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October 6</w:t>
      </w:r>
      <w:r w:rsidR="00356159" w:rsidRPr="00356159">
        <w:rPr>
          <w:rFonts w:eastAsia="Times New Roman" w:cs="Times New Roman"/>
          <w:color w:val="000000"/>
          <w:highlight w:val="yellow"/>
          <w:vertAlign w:val="superscript"/>
        </w:rPr>
        <w:t>th</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52545323"/>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52545324"/>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52545325"/>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5D866035"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52545326"/>
      <w:r w:rsidRPr="00171827">
        <w:t>Table of Contents</w:t>
      </w:r>
      <w:bookmarkEnd w:id="5"/>
      <w:bookmarkEnd w:id="6"/>
      <w:bookmarkEnd w:id="7"/>
    </w:p>
    <w:p w14:paraId="7BB9C7D0" w14:textId="77777777" w:rsidR="00194981" w:rsidRPr="00EB46DF" w:rsidRDefault="00194981" w:rsidP="00194981">
      <w:pPr>
        <w:rPr>
          <w:rFonts w:cs="Times New Roman"/>
        </w:rPr>
      </w:pPr>
    </w:p>
    <w:p w14:paraId="30FD7FAD" w14:textId="29A72271" w:rsidR="007F12C8"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2545323" w:history="1">
        <w:r w:rsidR="007F12C8" w:rsidRPr="007C1FBA">
          <w:rPr>
            <w:rStyle w:val="Hyperlink"/>
            <w:noProof/>
          </w:rPr>
          <w:t>Abstract</w:t>
        </w:r>
        <w:r w:rsidR="007F12C8">
          <w:rPr>
            <w:noProof/>
            <w:webHidden/>
          </w:rPr>
          <w:tab/>
        </w:r>
        <w:r w:rsidR="007F12C8">
          <w:rPr>
            <w:noProof/>
            <w:webHidden/>
          </w:rPr>
          <w:fldChar w:fldCharType="begin"/>
        </w:r>
        <w:r w:rsidR="007F12C8">
          <w:rPr>
            <w:noProof/>
            <w:webHidden/>
          </w:rPr>
          <w:instrText xml:space="preserve"> PAGEREF _Toc52545323 \h </w:instrText>
        </w:r>
        <w:r w:rsidR="007F12C8">
          <w:rPr>
            <w:noProof/>
            <w:webHidden/>
          </w:rPr>
        </w:r>
        <w:r w:rsidR="007F12C8">
          <w:rPr>
            <w:noProof/>
            <w:webHidden/>
          </w:rPr>
          <w:fldChar w:fldCharType="separate"/>
        </w:r>
        <w:r w:rsidR="007F12C8">
          <w:rPr>
            <w:noProof/>
            <w:webHidden/>
          </w:rPr>
          <w:t>iii</w:t>
        </w:r>
        <w:r w:rsidR="007F12C8">
          <w:rPr>
            <w:noProof/>
            <w:webHidden/>
          </w:rPr>
          <w:fldChar w:fldCharType="end"/>
        </w:r>
      </w:hyperlink>
    </w:p>
    <w:p w14:paraId="0817E69E" w14:textId="50DCC1EF" w:rsidR="007F12C8" w:rsidRDefault="00D708D5">
      <w:pPr>
        <w:pStyle w:val="TOC1"/>
        <w:rPr>
          <w:rFonts w:asciiTheme="minorHAnsi" w:eastAsiaTheme="minorEastAsia" w:hAnsiTheme="minorHAnsi" w:cstheme="minorBidi"/>
          <w:b w:val="0"/>
          <w:noProof/>
        </w:rPr>
      </w:pPr>
      <w:hyperlink w:anchor="_Toc52545324" w:history="1">
        <w:r w:rsidR="007F12C8" w:rsidRPr="007C1FBA">
          <w:rPr>
            <w:rStyle w:val="Hyperlink"/>
            <w:noProof/>
          </w:rPr>
          <w:t>Lay Summary</w:t>
        </w:r>
        <w:r w:rsidR="007F12C8">
          <w:rPr>
            <w:noProof/>
            <w:webHidden/>
          </w:rPr>
          <w:tab/>
        </w:r>
        <w:r w:rsidR="007F12C8">
          <w:rPr>
            <w:noProof/>
            <w:webHidden/>
          </w:rPr>
          <w:fldChar w:fldCharType="begin"/>
        </w:r>
        <w:r w:rsidR="007F12C8">
          <w:rPr>
            <w:noProof/>
            <w:webHidden/>
          </w:rPr>
          <w:instrText xml:space="preserve"> PAGEREF _Toc52545324 \h </w:instrText>
        </w:r>
        <w:r w:rsidR="007F12C8">
          <w:rPr>
            <w:noProof/>
            <w:webHidden/>
          </w:rPr>
        </w:r>
        <w:r w:rsidR="007F12C8">
          <w:rPr>
            <w:noProof/>
            <w:webHidden/>
          </w:rPr>
          <w:fldChar w:fldCharType="separate"/>
        </w:r>
        <w:r w:rsidR="007F12C8">
          <w:rPr>
            <w:noProof/>
            <w:webHidden/>
          </w:rPr>
          <w:t>iv</w:t>
        </w:r>
        <w:r w:rsidR="007F12C8">
          <w:rPr>
            <w:noProof/>
            <w:webHidden/>
          </w:rPr>
          <w:fldChar w:fldCharType="end"/>
        </w:r>
      </w:hyperlink>
    </w:p>
    <w:p w14:paraId="17F6FBEA" w14:textId="319724A9" w:rsidR="007F12C8" w:rsidRDefault="00D708D5">
      <w:pPr>
        <w:pStyle w:val="TOC1"/>
        <w:rPr>
          <w:rFonts w:asciiTheme="minorHAnsi" w:eastAsiaTheme="minorEastAsia" w:hAnsiTheme="minorHAnsi" w:cstheme="minorBidi"/>
          <w:b w:val="0"/>
          <w:noProof/>
        </w:rPr>
      </w:pPr>
      <w:hyperlink w:anchor="_Toc52545325" w:history="1">
        <w:r w:rsidR="007F12C8" w:rsidRPr="007C1FBA">
          <w:rPr>
            <w:rStyle w:val="Hyperlink"/>
            <w:noProof/>
          </w:rPr>
          <w:t>Preface</w:t>
        </w:r>
        <w:r w:rsidR="007F12C8">
          <w:rPr>
            <w:noProof/>
            <w:webHidden/>
          </w:rPr>
          <w:tab/>
        </w:r>
        <w:r w:rsidR="007F12C8">
          <w:rPr>
            <w:noProof/>
            <w:webHidden/>
          </w:rPr>
          <w:fldChar w:fldCharType="begin"/>
        </w:r>
        <w:r w:rsidR="007F12C8">
          <w:rPr>
            <w:noProof/>
            <w:webHidden/>
          </w:rPr>
          <w:instrText xml:space="preserve"> PAGEREF _Toc52545325 \h </w:instrText>
        </w:r>
        <w:r w:rsidR="007F12C8">
          <w:rPr>
            <w:noProof/>
            <w:webHidden/>
          </w:rPr>
        </w:r>
        <w:r w:rsidR="007F12C8">
          <w:rPr>
            <w:noProof/>
            <w:webHidden/>
          </w:rPr>
          <w:fldChar w:fldCharType="separate"/>
        </w:r>
        <w:r w:rsidR="007F12C8">
          <w:rPr>
            <w:noProof/>
            <w:webHidden/>
          </w:rPr>
          <w:t>v</w:t>
        </w:r>
        <w:r w:rsidR="007F12C8">
          <w:rPr>
            <w:noProof/>
            <w:webHidden/>
          </w:rPr>
          <w:fldChar w:fldCharType="end"/>
        </w:r>
      </w:hyperlink>
    </w:p>
    <w:p w14:paraId="792B028A" w14:textId="3A374D4F" w:rsidR="007F12C8" w:rsidRDefault="00D708D5">
      <w:pPr>
        <w:pStyle w:val="TOC1"/>
        <w:rPr>
          <w:rFonts w:asciiTheme="minorHAnsi" w:eastAsiaTheme="minorEastAsia" w:hAnsiTheme="minorHAnsi" w:cstheme="minorBidi"/>
          <w:b w:val="0"/>
          <w:noProof/>
        </w:rPr>
      </w:pPr>
      <w:hyperlink w:anchor="_Toc52545326" w:history="1">
        <w:r w:rsidR="007F12C8" w:rsidRPr="007C1FBA">
          <w:rPr>
            <w:rStyle w:val="Hyperlink"/>
            <w:noProof/>
          </w:rPr>
          <w:t>Table of Contents</w:t>
        </w:r>
        <w:r w:rsidR="007F12C8">
          <w:rPr>
            <w:noProof/>
            <w:webHidden/>
          </w:rPr>
          <w:tab/>
        </w:r>
        <w:r w:rsidR="007F12C8">
          <w:rPr>
            <w:noProof/>
            <w:webHidden/>
          </w:rPr>
          <w:fldChar w:fldCharType="begin"/>
        </w:r>
        <w:r w:rsidR="007F12C8">
          <w:rPr>
            <w:noProof/>
            <w:webHidden/>
          </w:rPr>
          <w:instrText xml:space="preserve"> PAGEREF _Toc52545326 \h </w:instrText>
        </w:r>
        <w:r w:rsidR="007F12C8">
          <w:rPr>
            <w:noProof/>
            <w:webHidden/>
          </w:rPr>
        </w:r>
        <w:r w:rsidR="007F12C8">
          <w:rPr>
            <w:noProof/>
            <w:webHidden/>
          </w:rPr>
          <w:fldChar w:fldCharType="separate"/>
        </w:r>
        <w:r w:rsidR="007F12C8">
          <w:rPr>
            <w:noProof/>
            <w:webHidden/>
          </w:rPr>
          <w:t>vi</w:t>
        </w:r>
        <w:r w:rsidR="007F12C8">
          <w:rPr>
            <w:noProof/>
            <w:webHidden/>
          </w:rPr>
          <w:fldChar w:fldCharType="end"/>
        </w:r>
      </w:hyperlink>
    </w:p>
    <w:p w14:paraId="020D73BA" w14:textId="44B2F9CF" w:rsidR="007F12C8" w:rsidRDefault="00D708D5">
      <w:pPr>
        <w:pStyle w:val="TOC1"/>
        <w:rPr>
          <w:rFonts w:asciiTheme="minorHAnsi" w:eastAsiaTheme="minorEastAsia" w:hAnsiTheme="minorHAnsi" w:cstheme="minorBidi"/>
          <w:b w:val="0"/>
          <w:noProof/>
        </w:rPr>
      </w:pPr>
      <w:hyperlink w:anchor="_Toc52545327" w:history="1">
        <w:r w:rsidR="007F12C8" w:rsidRPr="007C1FBA">
          <w:rPr>
            <w:rStyle w:val="Hyperlink"/>
            <w:noProof/>
          </w:rPr>
          <w:t>List of Tables</w:t>
        </w:r>
        <w:r w:rsidR="007F12C8">
          <w:rPr>
            <w:noProof/>
            <w:webHidden/>
          </w:rPr>
          <w:tab/>
        </w:r>
        <w:r w:rsidR="007F12C8">
          <w:rPr>
            <w:noProof/>
            <w:webHidden/>
          </w:rPr>
          <w:fldChar w:fldCharType="begin"/>
        </w:r>
        <w:r w:rsidR="007F12C8">
          <w:rPr>
            <w:noProof/>
            <w:webHidden/>
          </w:rPr>
          <w:instrText xml:space="preserve"> PAGEREF _Toc52545327 \h </w:instrText>
        </w:r>
        <w:r w:rsidR="007F12C8">
          <w:rPr>
            <w:noProof/>
            <w:webHidden/>
          </w:rPr>
        </w:r>
        <w:r w:rsidR="007F12C8">
          <w:rPr>
            <w:noProof/>
            <w:webHidden/>
          </w:rPr>
          <w:fldChar w:fldCharType="separate"/>
        </w:r>
        <w:r w:rsidR="007F12C8">
          <w:rPr>
            <w:noProof/>
            <w:webHidden/>
          </w:rPr>
          <w:t>ix</w:t>
        </w:r>
        <w:r w:rsidR="007F12C8">
          <w:rPr>
            <w:noProof/>
            <w:webHidden/>
          </w:rPr>
          <w:fldChar w:fldCharType="end"/>
        </w:r>
      </w:hyperlink>
    </w:p>
    <w:p w14:paraId="591D6955" w14:textId="253F14C4" w:rsidR="007F12C8" w:rsidRDefault="00D708D5">
      <w:pPr>
        <w:pStyle w:val="TOC1"/>
        <w:rPr>
          <w:rFonts w:asciiTheme="minorHAnsi" w:eastAsiaTheme="minorEastAsia" w:hAnsiTheme="minorHAnsi" w:cstheme="minorBidi"/>
          <w:b w:val="0"/>
          <w:noProof/>
        </w:rPr>
      </w:pPr>
      <w:hyperlink w:anchor="_Toc52545328" w:history="1">
        <w:r w:rsidR="007F12C8" w:rsidRPr="007C1FBA">
          <w:rPr>
            <w:rStyle w:val="Hyperlink"/>
            <w:noProof/>
          </w:rPr>
          <w:t>List of Figures</w:t>
        </w:r>
        <w:r w:rsidR="007F12C8">
          <w:rPr>
            <w:noProof/>
            <w:webHidden/>
          </w:rPr>
          <w:tab/>
        </w:r>
        <w:r w:rsidR="007F12C8">
          <w:rPr>
            <w:noProof/>
            <w:webHidden/>
          </w:rPr>
          <w:fldChar w:fldCharType="begin"/>
        </w:r>
        <w:r w:rsidR="007F12C8">
          <w:rPr>
            <w:noProof/>
            <w:webHidden/>
          </w:rPr>
          <w:instrText xml:space="preserve"> PAGEREF _Toc52545328 \h </w:instrText>
        </w:r>
        <w:r w:rsidR="007F12C8">
          <w:rPr>
            <w:noProof/>
            <w:webHidden/>
          </w:rPr>
        </w:r>
        <w:r w:rsidR="007F12C8">
          <w:rPr>
            <w:noProof/>
            <w:webHidden/>
          </w:rPr>
          <w:fldChar w:fldCharType="separate"/>
        </w:r>
        <w:r w:rsidR="007F12C8">
          <w:rPr>
            <w:noProof/>
            <w:webHidden/>
          </w:rPr>
          <w:t>xi</w:t>
        </w:r>
        <w:r w:rsidR="007F12C8">
          <w:rPr>
            <w:noProof/>
            <w:webHidden/>
          </w:rPr>
          <w:fldChar w:fldCharType="end"/>
        </w:r>
      </w:hyperlink>
    </w:p>
    <w:p w14:paraId="585EB5A6" w14:textId="0BE5C09A" w:rsidR="007F12C8" w:rsidRDefault="00D708D5">
      <w:pPr>
        <w:pStyle w:val="TOC1"/>
        <w:rPr>
          <w:rFonts w:asciiTheme="minorHAnsi" w:eastAsiaTheme="minorEastAsia" w:hAnsiTheme="minorHAnsi" w:cstheme="minorBidi"/>
          <w:b w:val="0"/>
          <w:noProof/>
        </w:rPr>
      </w:pPr>
      <w:hyperlink w:anchor="_Toc52545329" w:history="1">
        <w:r w:rsidR="007F12C8" w:rsidRPr="007C1FBA">
          <w:rPr>
            <w:rStyle w:val="Hyperlink"/>
            <w:noProof/>
          </w:rPr>
          <w:t>List of Illustrations</w:t>
        </w:r>
        <w:r w:rsidR="007F12C8">
          <w:rPr>
            <w:noProof/>
            <w:webHidden/>
          </w:rPr>
          <w:tab/>
        </w:r>
        <w:r w:rsidR="007F12C8">
          <w:rPr>
            <w:noProof/>
            <w:webHidden/>
          </w:rPr>
          <w:fldChar w:fldCharType="begin"/>
        </w:r>
        <w:r w:rsidR="007F12C8">
          <w:rPr>
            <w:noProof/>
            <w:webHidden/>
          </w:rPr>
          <w:instrText xml:space="preserve"> PAGEREF _Toc52545329 \h </w:instrText>
        </w:r>
        <w:r w:rsidR="007F12C8">
          <w:rPr>
            <w:noProof/>
            <w:webHidden/>
          </w:rPr>
        </w:r>
        <w:r w:rsidR="007F12C8">
          <w:rPr>
            <w:noProof/>
            <w:webHidden/>
          </w:rPr>
          <w:fldChar w:fldCharType="separate"/>
        </w:r>
        <w:r w:rsidR="007F12C8">
          <w:rPr>
            <w:noProof/>
            <w:webHidden/>
          </w:rPr>
          <w:t>xiv</w:t>
        </w:r>
        <w:r w:rsidR="007F12C8">
          <w:rPr>
            <w:noProof/>
            <w:webHidden/>
          </w:rPr>
          <w:fldChar w:fldCharType="end"/>
        </w:r>
      </w:hyperlink>
    </w:p>
    <w:p w14:paraId="446B94FE" w14:textId="3A5C49AD" w:rsidR="007F12C8" w:rsidRDefault="00D708D5">
      <w:pPr>
        <w:pStyle w:val="TOC1"/>
        <w:rPr>
          <w:rFonts w:asciiTheme="minorHAnsi" w:eastAsiaTheme="minorEastAsia" w:hAnsiTheme="minorHAnsi" w:cstheme="minorBidi"/>
          <w:b w:val="0"/>
          <w:noProof/>
        </w:rPr>
      </w:pPr>
      <w:hyperlink w:anchor="_Toc52545330" w:history="1">
        <w:r w:rsidR="007F12C8" w:rsidRPr="007C1FBA">
          <w:rPr>
            <w:rStyle w:val="Hyperlink"/>
            <w:noProof/>
          </w:rPr>
          <w:t>List of Symbols</w:t>
        </w:r>
        <w:r w:rsidR="007F12C8">
          <w:rPr>
            <w:noProof/>
            <w:webHidden/>
          </w:rPr>
          <w:tab/>
        </w:r>
        <w:r w:rsidR="007F12C8">
          <w:rPr>
            <w:noProof/>
            <w:webHidden/>
          </w:rPr>
          <w:fldChar w:fldCharType="begin"/>
        </w:r>
        <w:r w:rsidR="007F12C8">
          <w:rPr>
            <w:noProof/>
            <w:webHidden/>
          </w:rPr>
          <w:instrText xml:space="preserve"> PAGEREF _Toc52545330 \h </w:instrText>
        </w:r>
        <w:r w:rsidR="007F12C8">
          <w:rPr>
            <w:noProof/>
            <w:webHidden/>
          </w:rPr>
        </w:r>
        <w:r w:rsidR="007F12C8">
          <w:rPr>
            <w:noProof/>
            <w:webHidden/>
          </w:rPr>
          <w:fldChar w:fldCharType="separate"/>
        </w:r>
        <w:r w:rsidR="007F12C8">
          <w:rPr>
            <w:noProof/>
            <w:webHidden/>
          </w:rPr>
          <w:t>xv</w:t>
        </w:r>
        <w:r w:rsidR="007F12C8">
          <w:rPr>
            <w:noProof/>
            <w:webHidden/>
          </w:rPr>
          <w:fldChar w:fldCharType="end"/>
        </w:r>
      </w:hyperlink>
    </w:p>
    <w:p w14:paraId="6E3FBF7E" w14:textId="644D3141" w:rsidR="007F12C8" w:rsidRDefault="00D708D5">
      <w:pPr>
        <w:pStyle w:val="TOC1"/>
        <w:rPr>
          <w:rFonts w:asciiTheme="minorHAnsi" w:eastAsiaTheme="minorEastAsia" w:hAnsiTheme="minorHAnsi" w:cstheme="minorBidi"/>
          <w:b w:val="0"/>
          <w:noProof/>
        </w:rPr>
      </w:pPr>
      <w:hyperlink w:anchor="_Toc52545331" w:history="1">
        <w:r w:rsidR="007F12C8" w:rsidRPr="007C1FBA">
          <w:rPr>
            <w:rStyle w:val="Hyperlink"/>
            <w:noProof/>
          </w:rPr>
          <w:t>List of Abbreviations</w:t>
        </w:r>
        <w:r w:rsidR="007F12C8">
          <w:rPr>
            <w:noProof/>
            <w:webHidden/>
          </w:rPr>
          <w:tab/>
        </w:r>
        <w:r w:rsidR="007F12C8">
          <w:rPr>
            <w:noProof/>
            <w:webHidden/>
          </w:rPr>
          <w:fldChar w:fldCharType="begin"/>
        </w:r>
        <w:r w:rsidR="007F12C8">
          <w:rPr>
            <w:noProof/>
            <w:webHidden/>
          </w:rPr>
          <w:instrText xml:space="preserve"> PAGEREF _Toc52545331 \h </w:instrText>
        </w:r>
        <w:r w:rsidR="007F12C8">
          <w:rPr>
            <w:noProof/>
            <w:webHidden/>
          </w:rPr>
        </w:r>
        <w:r w:rsidR="007F12C8">
          <w:rPr>
            <w:noProof/>
            <w:webHidden/>
          </w:rPr>
          <w:fldChar w:fldCharType="separate"/>
        </w:r>
        <w:r w:rsidR="007F12C8">
          <w:rPr>
            <w:noProof/>
            <w:webHidden/>
          </w:rPr>
          <w:t>xvi</w:t>
        </w:r>
        <w:r w:rsidR="007F12C8">
          <w:rPr>
            <w:noProof/>
            <w:webHidden/>
          </w:rPr>
          <w:fldChar w:fldCharType="end"/>
        </w:r>
      </w:hyperlink>
    </w:p>
    <w:p w14:paraId="1EA24235" w14:textId="53252F64" w:rsidR="007F12C8" w:rsidRDefault="00D708D5">
      <w:pPr>
        <w:pStyle w:val="TOC1"/>
        <w:rPr>
          <w:rFonts w:asciiTheme="minorHAnsi" w:eastAsiaTheme="minorEastAsia" w:hAnsiTheme="minorHAnsi" w:cstheme="minorBidi"/>
          <w:b w:val="0"/>
          <w:noProof/>
        </w:rPr>
      </w:pPr>
      <w:hyperlink w:anchor="_Toc52545332" w:history="1">
        <w:r w:rsidR="007F12C8" w:rsidRPr="007C1FBA">
          <w:rPr>
            <w:rStyle w:val="Hyperlink"/>
            <w:noProof/>
          </w:rPr>
          <w:t>Glossary</w:t>
        </w:r>
        <w:r w:rsidR="007F12C8">
          <w:rPr>
            <w:noProof/>
            <w:webHidden/>
          </w:rPr>
          <w:tab/>
        </w:r>
        <w:r w:rsidR="007F12C8">
          <w:rPr>
            <w:noProof/>
            <w:webHidden/>
          </w:rPr>
          <w:fldChar w:fldCharType="begin"/>
        </w:r>
        <w:r w:rsidR="007F12C8">
          <w:rPr>
            <w:noProof/>
            <w:webHidden/>
          </w:rPr>
          <w:instrText xml:space="preserve"> PAGEREF _Toc52545332 \h </w:instrText>
        </w:r>
        <w:r w:rsidR="007F12C8">
          <w:rPr>
            <w:noProof/>
            <w:webHidden/>
          </w:rPr>
        </w:r>
        <w:r w:rsidR="007F12C8">
          <w:rPr>
            <w:noProof/>
            <w:webHidden/>
          </w:rPr>
          <w:fldChar w:fldCharType="separate"/>
        </w:r>
        <w:r w:rsidR="007F12C8">
          <w:rPr>
            <w:noProof/>
            <w:webHidden/>
          </w:rPr>
          <w:t>xvii</w:t>
        </w:r>
        <w:r w:rsidR="007F12C8">
          <w:rPr>
            <w:noProof/>
            <w:webHidden/>
          </w:rPr>
          <w:fldChar w:fldCharType="end"/>
        </w:r>
      </w:hyperlink>
    </w:p>
    <w:p w14:paraId="51D2A16D" w14:textId="5184BBB8" w:rsidR="007F12C8" w:rsidRDefault="00D708D5">
      <w:pPr>
        <w:pStyle w:val="TOC1"/>
        <w:rPr>
          <w:rFonts w:asciiTheme="minorHAnsi" w:eastAsiaTheme="minorEastAsia" w:hAnsiTheme="minorHAnsi" w:cstheme="minorBidi"/>
          <w:b w:val="0"/>
          <w:noProof/>
        </w:rPr>
      </w:pPr>
      <w:hyperlink w:anchor="_Toc52545333" w:history="1">
        <w:r w:rsidR="007F12C8" w:rsidRPr="007C1FBA">
          <w:rPr>
            <w:rStyle w:val="Hyperlink"/>
            <w:noProof/>
          </w:rPr>
          <w:t>Acknowledgements</w:t>
        </w:r>
        <w:r w:rsidR="007F12C8">
          <w:rPr>
            <w:noProof/>
            <w:webHidden/>
          </w:rPr>
          <w:tab/>
        </w:r>
        <w:r w:rsidR="007F12C8">
          <w:rPr>
            <w:noProof/>
            <w:webHidden/>
          </w:rPr>
          <w:fldChar w:fldCharType="begin"/>
        </w:r>
        <w:r w:rsidR="007F12C8">
          <w:rPr>
            <w:noProof/>
            <w:webHidden/>
          </w:rPr>
          <w:instrText xml:space="preserve"> PAGEREF _Toc52545333 \h </w:instrText>
        </w:r>
        <w:r w:rsidR="007F12C8">
          <w:rPr>
            <w:noProof/>
            <w:webHidden/>
          </w:rPr>
        </w:r>
        <w:r w:rsidR="007F12C8">
          <w:rPr>
            <w:noProof/>
            <w:webHidden/>
          </w:rPr>
          <w:fldChar w:fldCharType="separate"/>
        </w:r>
        <w:r w:rsidR="007F12C8">
          <w:rPr>
            <w:noProof/>
            <w:webHidden/>
          </w:rPr>
          <w:t>xviii</w:t>
        </w:r>
        <w:r w:rsidR="007F12C8">
          <w:rPr>
            <w:noProof/>
            <w:webHidden/>
          </w:rPr>
          <w:fldChar w:fldCharType="end"/>
        </w:r>
      </w:hyperlink>
    </w:p>
    <w:p w14:paraId="1887B8F4" w14:textId="2DBA51FA" w:rsidR="007F12C8" w:rsidRDefault="00D708D5">
      <w:pPr>
        <w:pStyle w:val="TOC1"/>
        <w:rPr>
          <w:rFonts w:asciiTheme="minorHAnsi" w:eastAsiaTheme="minorEastAsia" w:hAnsiTheme="minorHAnsi" w:cstheme="minorBidi"/>
          <w:b w:val="0"/>
          <w:noProof/>
        </w:rPr>
      </w:pPr>
      <w:hyperlink w:anchor="_Toc52545334" w:history="1">
        <w:r w:rsidR="007F12C8" w:rsidRPr="007C1FBA">
          <w:rPr>
            <w:rStyle w:val="Hyperlink"/>
            <w:noProof/>
          </w:rPr>
          <w:t>Dedication</w:t>
        </w:r>
        <w:r w:rsidR="007F12C8">
          <w:rPr>
            <w:noProof/>
            <w:webHidden/>
          </w:rPr>
          <w:tab/>
        </w:r>
        <w:r w:rsidR="007F12C8">
          <w:rPr>
            <w:noProof/>
            <w:webHidden/>
          </w:rPr>
          <w:fldChar w:fldCharType="begin"/>
        </w:r>
        <w:r w:rsidR="007F12C8">
          <w:rPr>
            <w:noProof/>
            <w:webHidden/>
          </w:rPr>
          <w:instrText xml:space="preserve"> PAGEREF _Toc52545334 \h </w:instrText>
        </w:r>
        <w:r w:rsidR="007F12C8">
          <w:rPr>
            <w:noProof/>
            <w:webHidden/>
          </w:rPr>
        </w:r>
        <w:r w:rsidR="007F12C8">
          <w:rPr>
            <w:noProof/>
            <w:webHidden/>
          </w:rPr>
          <w:fldChar w:fldCharType="separate"/>
        </w:r>
        <w:r w:rsidR="007F12C8">
          <w:rPr>
            <w:noProof/>
            <w:webHidden/>
          </w:rPr>
          <w:t>xix</w:t>
        </w:r>
        <w:r w:rsidR="007F12C8">
          <w:rPr>
            <w:noProof/>
            <w:webHidden/>
          </w:rPr>
          <w:fldChar w:fldCharType="end"/>
        </w:r>
      </w:hyperlink>
    </w:p>
    <w:p w14:paraId="29CF20C3" w14:textId="09412BAA" w:rsidR="007F12C8" w:rsidRDefault="00D708D5">
      <w:pPr>
        <w:pStyle w:val="TOC1"/>
        <w:rPr>
          <w:rFonts w:asciiTheme="minorHAnsi" w:eastAsiaTheme="minorEastAsia" w:hAnsiTheme="minorHAnsi" w:cstheme="minorBidi"/>
          <w:b w:val="0"/>
          <w:noProof/>
        </w:rPr>
      </w:pPr>
      <w:hyperlink w:anchor="_Toc52545335" w:history="1">
        <w:r w:rsidR="007F12C8" w:rsidRPr="007C1FBA">
          <w:rPr>
            <w:rStyle w:val="Hyperlink"/>
            <w:noProof/>
          </w:rPr>
          <w:t>Chapter 1: Introduction</w:t>
        </w:r>
        <w:r w:rsidR="007F12C8">
          <w:rPr>
            <w:noProof/>
            <w:webHidden/>
          </w:rPr>
          <w:tab/>
        </w:r>
        <w:r w:rsidR="007F12C8">
          <w:rPr>
            <w:noProof/>
            <w:webHidden/>
          </w:rPr>
          <w:fldChar w:fldCharType="begin"/>
        </w:r>
        <w:r w:rsidR="007F12C8">
          <w:rPr>
            <w:noProof/>
            <w:webHidden/>
          </w:rPr>
          <w:instrText xml:space="preserve"> PAGEREF _Toc52545335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0A28B48E" w14:textId="01E7A655"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36" w:history="1">
        <w:r w:rsidR="007F12C8" w:rsidRPr="007C1FBA">
          <w:rPr>
            <w:rStyle w:val="Hyperlink"/>
            <w:noProof/>
          </w:rPr>
          <w:t>1.1</w:t>
        </w:r>
        <w:r w:rsidR="007F12C8">
          <w:rPr>
            <w:rFonts w:asciiTheme="minorHAnsi" w:eastAsiaTheme="minorEastAsia" w:hAnsiTheme="minorHAnsi" w:cstheme="minorBidi"/>
            <w:noProof/>
            <w:szCs w:val="24"/>
          </w:rPr>
          <w:tab/>
        </w:r>
        <w:r w:rsidR="007F12C8" w:rsidRPr="007C1FBA">
          <w:rPr>
            <w:rStyle w:val="Hyperlink"/>
            <w:noProof/>
          </w:rPr>
          <w:t>Historical salmon coexistence</w:t>
        </w:r>
        <w:r w:rsidR="007F12C8">
          <w:rPr>
            <w:noProof/>
            <w:webHidden/>
          </w:rPr>
          <w:tab/>
        </w:r>
        <w:r w:rsidR="007F12C8">
          <w:rPr>
            <w:noProof/>
            <w:webHidden/>
          </w:rPr>
          <w:fldChar w:fldCharType="begin"/>
        </w:r>
        <w:r w:rsidR="007F12C8">
          <w:rPr>
            <w:noProof/>
            <w:webHidden/>
          </w:rPr>
          <w:instrText xml:space="preserve"> PAGEREF _Toc52545336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A36BA6" w14:textId="7A3167F0"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37" w:history="1">
        <w:r w:rsidR="007F12C8" w:rsidRPr="007C1FBA">
          <w:rPr>
            <w:rStyle w:val="Hyperlink"/>
            <w:noProof/>
          </w:rPr>
          <w:t>1.2</w:t>
        </w:r>
        <w:r w:rsidR="007F12C8">
          <w:rPr>
            <w:rFonts w:asciiTheme="minorHAnsi" w:eastAsiaTheme="minorEastAsia" w:hAnsiTheme="minorHAnsi" w:cstheme="minorBidi"/>
            <w:noProof/>
            <w:szCs w:val="24"/>
          </w:rPr>
          <w:tab/>
        </w:r>
        <w:r w:rsidR="007F12C8" w:rsidRPr="007C1FBA">
          <w:rPr>
            <w:rStyle w:val="Hyperlink"/>
            <w:noProof/>
          </w:rPr>
          <w:t>Salmon species life history</w:t>
        </w:r>
        <w:r w:rsidR="007F12C8">
          <w:rPr>
            <w:noProof/>
            <w:webHidden/>
          </w:rPr>
          <w:tab/>
        </w:r>
        <w:r w:rsidR="007F12C8">
          <w:rPr>
            <w:noProof/>
            <w:webHidden/>
          </w:rPr>
          <w:fldChar w:fldCharType="begin"/>
        </w:r>
        <w:r w:rsidR="007F12C8">
          <w:rPr>
            <w:noProof/>
            <w:webHidden/>
          </w:rPr>
          <w:instrText xml:space="preserve"> PAGEREF _Toc52545337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65A4C2" w14:textId="4EB9F6B6"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38" w:history="1">
        <w:r w:rsidR="007F12C8" w:rsidRPr="007C1FBA">
          <w:rPr>
            <w:rStyle w:val="Hyperlink"/>
            <w:noProof/>
          </w:rPr>
          <w:t>1.3</w:t>
        </w:r>
        <w:r w:rsidR="007F12C8">
          <w:rPr>
            <w:rFonts w:asciiTheme="minorHAnsi" w:eastAsiaTheme="minorEastAsia" w:hAnsiTheme="minorHAnsi" w:cstheme="minorBidi"/>
            <w:noProof/>
            <w:szCs w:val="24"/>
          </w:rPr>
          <w:tab/>
        </w:r>
        <w:r w:rsidR="007F12C8" w:rsidRPr="007C1FBA">
          <w:rPr>
            <w:rStyle w:val="Hyperlink"/>
            <w:noProof/>
          </w:rPr>
          <w:t>Current state of salmon stocks</w:t>
        </w:r>
        <w:r w:rsidR="007F12C8">
          <w:rPr>
            <w:noProof/>
            <w:webHidden/>
          </w:rPr>
          <w:tab/>
        </w:r>
        <w:r w:rsidR="007F12C8">
          <w:rPr>
            <w:noProof/>
            <w:webHidden/>
          </w:rPr>
          <w:fldChar w:fldCharType="begin"/>
        </w:r>
        <w:r w:rsidR="007F12C8">
          <w:rPr>
            <w:noProof/>
            <w:webHidden/>
          </w:rPr>
          <w:instrText xml:space="preserve"> PAGEREF _Toc52545338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146E7E12" w14:textId="0AA5E454"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39" w:history="1">
        <w:r w:rsidR="007F12C8" w:rsidRPr="007C1FBA">
          <w:rPr>
            <w:rStyle w:val="Hyperlink"/>
            <w:noProof/>
          </w:rPr>
          <w:t>1.4</w:t>
        </w:r>
        <w:r w:rsidR="007F12C8">
          <w:rPr>
            <w:rFonts w:asciiTheme="minorHAnsi" w:eastAsiaTheme="minorEastAsia" w:hAnsiTheme="minorHAnsi" w:cstheme="minorBidi"/>
            <w:noProof/>
            <w:szCs w:val="24"/>
          </w:rPr>
          <w:tab/>
        </w:r>
        <w:r w:rsidR="007F12C8" w:rsidRPr="007C1FBA">
          <w:rPr>
            <w:rStyle w:val="Hyperlink"/>
            <w:noProof/>
          </w:rPr>
          <w:t>Salmon early marine migration</w:t>
        </w:r>
        <w:r w:rsidR="007F12C8">
          <w:rPr>
            <w:noProof/>
            <w:webHidden/>
          </w:rPr>
          <w:tab/>
        </w:r>
        <w:r w:rsidR="007F12C8">
          <w:rPr>
            <w:noProof/>
            <w:webHidden/>
          </w:rPr>
          <w:fldChar w:fldCharType="begin"/>
        </w:r>
        <w:r w:rsidR="007F12C8">
          <w:rPr>
            <w:noProof/>
            <w:webHidden/>
          </w:rPr>
          <w:instrText xml:space="preserve"> PAGEREF _Toc52545339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6DE738FA" w14:textId="05EF9B9B"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40" w:history="1">
        <w:r w:rsidR="007F12C8" w:rsidRPr="007C1FBA">
          <w:rPr>
            <w:rStyle w:val="Hyperlink"/>
            <w:noProof/>
          </w:rPr>
          <w:t>1.5</w:t>
        </w:r>
        <w:r w:rsidR="007F12C8">
          <w:rPr>
            <w:rFonts w:asciiTheme="minorHAnsi" w:eastAsiaTheme="minorEastAsia" w:hAnsiTheme="minorHAnsi" w:cstheme="minorBidi"/>
            <w:noProof/>
            <w:szCs w:val="24"/>
          </w:rPr>
          <w:tab/>
        </w:r>
        <w:r w:rsidR="007F12C8" w:rsidRPr="007C1FBA">
          <w:rPr>
            <w:rStyle w:val="Hyperlink"/>
            <w:noProof/>
          </w:rPr>
          <w:t>Pink and chum salmon feeding and competition</w:t>
        </w:r>
        <w:r w:rsidR="007F12C8">
          <w:rPr>
            <w:noProof/>
            <w:webHidden/>
          </w:rPr>
          <w:tab/>
        </w:r>
        <w:r w:rsidR="007F12C8">
          <w:rPr>
            <w:noProof/>
            <w:webHidden/>
          </w:rPr>
          <w:fldChar w:fldCharType="begin"/>
        </w:r>
        <w:r w:rsidR="007F12C8">
          <w:rPr>
            <w:noProof/>
            <w:webHidden/>
          </w:rPr>
          <w:instrText xml:space="preserve"> PAGEREF _Toc52545340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A81B0C0" w14:textId="772AA4B3" w:rsidR="007F12C8" w:rsidRDefault="00D708D5">
      <w:pPr>
        <w:pStyle w:val="TOC1"/>
        <w:rPr>
          <w:rFonts w:asciiTheme="minorHAnsi" w:eastAsiaTheme="minorEastAsia" w:hAnsiTheme="minorHAnsi" w:cstheme="minorBidi"/>
          <w:b w:val="0"/>
          <w:noProof/>
        </w:rPr>
      </w:pPr>
      <w:hyperlink w:anchor="_Toc52545341" w:history="1">
        <w:r w:rsidR="007F12C8" w:rsidRPr="007C1FBA">
          <w:rPr>
            <w:rStyle w:val="Hyperlink"/>
            <w:noProof/>
          </w:rPr>
          <w:t>Chapter 2: Juvenile pink and chum salmon divide prey resources in response to poor foraging conditions</w:t>
        </w:r>
        <w:r w:rsidR="007F12C8">
          <w:rPr>
            <w:noProof/>
            <w:webHidden/>
          </w:rPr>
          <w:tab/>
        </w:r>
        <w:r w:rsidR="007F12C8">
          <w:rPr>
            <w:noProof/>
            <w:webHidden/>
          </w:rPr>
          <w:fldChar w:fldCharType="begin"/>
        </w:r>
        <w:r w:rsidR="007F12C8">
          <w:rPr>
            <w:noProof/>
            <w:webHidden/>
          </w:rPr>
          <w:instrText xml:space="preserve"> PAGEREF _Toc52545341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3C669F2D" w14:textId="7F477D70"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42" w:history="1">
        <w:r w:rsidR="007F12C8" w:rsidRPr="007C1FBA">
          <w:rPr>
            <w:rStyle w:val="Hyperlink"/>
            <w:noProof/>
          </w:rPr>
          <w:t>2.1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_Toc52545342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47F54AA1" w14:textId="2B0BBC04"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43" w:history="1">
        <w:r w:rsidR="007F12C8" w:rsidRPr="007C1FBA">
          <w:rPr>
            <w:rStyle w:val="Hyperlink"/>
            <w:noProof/>
          </w:rPr>
          <w:t>2.2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_Toc52545343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283CCEB1" w14:textId="2CCDBC13"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44" w:history="1">
        <w:r w:rsidR="007F12C8" w:rsidRPr="007C1FBA">
          <w:rPr>
            <w:rStyle w:val="Hyperlink"/>
            <w:noProof/>
          </w:rPr>
          <w:t>2.2.1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_Toc52545344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3FD22BBA" w14:textId="63F7BE73"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45" w:history="1">
        <w:r w:rsidR="007F12C8" w:rsidRPr="007C1FBA">
          <w:rPr>
            <w:rStyle w:val="Hyperlink"/>
            <w:noProof/>
          </w:rPr>
          <w:t>2.2.2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_Toc52545345 \h </w:instrText>
        </w:r>
        <w:r w:rsidR="007F12C8">
          <w:rPr>
            <w:noProof/>
            <w:webHidden/>
          </w:rPr>
        </w:r>
        <w:r w:rsidR="007F12C8">
          <w:rPr>
            <w:noProof/>
            <w:webHidden/>
          </w:rPr>
          <w:fldChar w:fldCharType="separate"/>
        </w:r>
        <w:r w:rsidR="007F12C8">
          <w:rPr>
            <w:noProof/>
            <w:webHidden/>
          </w:rPr>
          <w:t>8</w:t>
        </w:r>
        <w:r w:rsidR="007F12C8">
          <w:rPr>
            <w:noProof/>
            <w:webHidden/>
          </w:rPr>
          <w:fldChar w:fldCharType="end"/>
        </w:r>
      </w:hyperlink>
    </w:p>
    <w:p w14:paraId="7CE446B9" w14:textId="7E240CC7"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46" w:history="1">
        <w:r w:rsidR="007F12C8" w:rsidRPr="007C1FBA">
          <w:rPr>
            <w:rStyle w:val="Hyperlink"/>
            <w:noProof/>
          </w:rPr>
          <w:t>2.2.3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_Toc52545346 \h </w:instrText>
        </w:r>
        <w:r w:rsidR="007F12C8">
          <w:rPr>
            <w:noProof/>
            <w:webHidden/>
          </w:rPr>
        </w:r>
        <w:r w:rsidR="007F12C8">
          <w:rPr>
            <w:noProof/>
            <w:webHidden/>
          </w:rPr>
          <w:fldChar w:fldCharType="separate"/>
        </w:r>
        <w:r w:rsidR="007F12C8">
          <w:rPr>
            <w:noProof/>
            <w:webHidden/>
          </w:rPr>
          <w:t>9</w:t>
        </w:r>
        <w:r w:rsidR="007F12C8">
          <w:rPr>
            <w:noProof/>
            <w:webHidden/>
          </w:rPr>
          <w:fldChar w:fldCharType="end"/>
        </w:r>
      </w:hyperlink>
    </w:p>
    <w:p w14:paraId="5C7A2456" w14:textId="69BE8A4E"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47" w:history="1">
        <w:r w:rsidR="007F12C8" w:rsidRPr="007C1FBA">
          <w:rPr>
            <w:rStyle w:val="Hyperlink"/>
            <w:noProof/>
          </w:rPr>
          <w:t>2.3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_Toc52545347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54D0DE45" w14:textId="32251CD1"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48" w:history="1">
        <w:r w:rsidR="007F12C8" w:rsidRPr="007C1FBA">
          <w:rPr>
            <w:rStyle w:val="Hyperlink"/>
            <w:noProof/>
          </w:rPr>
          <w:t>2.3.1</w:t>
        </w:r>
        <w:r w:rsidR="007F12C8">
          <w:rPr>
            <w:rFonts w:asciiTheme="minorHAnsi" w:eastAsiaTheme="minorEastAsia" w:hAnsiTheme="minorHAnsi" w:cstheme="minorBidi"/>
            <w:noProof/>
            <w:szCs w:val="24"/>
          </w:rPr>
          <w:tab/>
        </w:r>
        <w:r w:rsidR="007F12C8" w:rsidRPr="007C1FBA">
          <w:rPr>
            <w:rStyle w:val="Hyperlink"/>
            <w:noProof/>
          </w:rPr>
          <w:t>Environmental conditions and zooplankton</w:t>
        </w:r>
        <w:r w:rsidR="007F12C8">
          <w:rPr>
            <w:noProof/>
            <w:webHidden/>
          </w:rPr>
          <w:tab/>
        </w:r>
        <w:r w:rsidR="007F12C8">
          <w:rPr>
            <w:noProof/>
            <w:webHidden/>
          </w:rPr>
          <w:fldChar w:fldCharType="begin"/>
        </w:r>
        <w:r w:rsidR="007F12C8">
          <w:rPr>
            <w:noProof/>
            <w:webHidden/>
          </w:rPr>
          <w:instrText xml:space="preserve"> PAGEREF _Toc52545348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6BEBCD89" w14:textId="3900C144"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49" w:history="1">
        <w:r w:rsidR="007F12C8" w:rsidRPr="007C1FBA">
          <w:rPr>
            <w:rStyle w:val="Hyperlink"/>
            <w:noProof/>
          </w:rPr>
          <w:t>2.3.2</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_Toc52545349 \h </w:instrText>
        </w:r>
        <w:r w:rsidR="007F12C8">
          <w:rPr>
            <w:noProof/>
            <w:webHidden/>
          </w:rPr>
        </w:r>
        <w:r w:rsidR="007F12C8">
          <w:rPr>
            <w:noProof/>
            <w:webHidden/>
          </w:rPr>
          <w:fldChar w:fldCharType="separate"/>
        </w:r>
        <w:r w:rsidR="007F12C8">
          <w:rPr>
            <w:noProof/>
            <w:webHidden/>
          </w:rPr>
          <w:t>12</w:t>
        </w:r>
        <w:r w:rsidR="007F12C8">
          <w:rPr>
            <w:noProof/>
            <w:webHidden/>
          </w:rPr>
          <w:fldChar w:fldCharType="end"/>
        </w:r>
      </w:hyperlink>
    </w:p>
    <w:p w14:paraId="5039041E" w14:textId="5D3D097F"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50" w:history="1">
        <w:r w:rsidR="007F12C8" w:rsidRPr="007C1FBA">
          <w:rPr>
            <w:rStyle w:val="Hyperlink"/>
            <w:noProof/>
          </w:rPr>
          <w:t>2.3.3</w:t>
        </w:r>
        <w:r w:rsidR="007F12C8">
          <w:rPr>
            <w:rFonts w:asciiTheme="minorHAnsi" w:eastAsiaTheme="minorEastAsia" w:hAnsiTheme="minorHAnsi" w:cstheme="minorBidi"/>
            <w:noProof/>
            <w:szCs w:val="24"/>
          </w:rPr>
          <w:tab/>
        </w:r>
        <w:r w:rsidR="007F12C8" w:rsidRPr="007C1FBA">
          <w:rPr>
            <w:rStyle w:val="Hyperlink"/>
            <w:noProof/>
          </w:rPr>
          <w:t>Salmon health</w:t>
        </w:r>
        <w:r w:rsidR="007F12C8">
          <w:rPr>
            <w:noProof/>
            <w:webHidden/>
          </w:rPr>
          <w:tab/>
        </w:r>
        <w:r w:rsidR="007F12C8">
          <w:rPr>
            <w:noProof/>
            <w:webHidden/>
          </w:rPr>
          <w:fldChar w:fldCharType="begin"/>
        </w:r>
        <w:r w:rsidR="007F12C8">
          <w:rPr>
            <w:noProof/>
            <w:webHidden/>
          </w:rPr>
          <w:instrText xml:space="preserve"> PAGEREF _Toc52545350 \h </w:instrText>
        </w:r>
        <w:r w:rsidR="007F12C8">
          <w:rPr>
            <w:noProof/>
            <w:webHidden/>
          </w:rPr>
        </w:r>
        <w:r w:rsidR="007F12C8">
          <w:rPr>
            <w:noProof/>
            <w:webHidden/>
          </w:rPr>
          <w:fldChar w:fldCharType="separate"/>
        </w:r>
        <w:r w:rsidR="007F12C8">
          <w:rPr>
            <w:noProof/>
            <w:webHidden/>
          </w:rPr>
          <w:t>14</w:t>
        </w:r>
        <w:r w:rsidR="007F12C8">
          <w:rPr>
            <w:noProof/>
            <w:webHidden/>
          </w:rPr>
          <w:fldChar w:fldCharType="end"/>
        </w:r>
      </w:hyperlink>
    </w:p>
    <w:p w14:paraId="365FDCC6" w14:textId="1A0BF957"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51" w:history="1">
        <w:r w:rsidR="007F12C8" w:rsidRPr="007C1FBA">
          <w:rPr>
            <w:rStyle w:val="Hyperlink"/>
            <w:noProof/>
          </w:rPr>
          <w:t>2.3.4</w:t>
        </w:r>
        <w:r w:rsidR="007F12C8">
          <w:rPr>
            <w:rFonts w:asciiTheme="minorHAnsi" w:eastAsiaTheme="minorEastAsia" w:hAnsiTheme="minorHAnsi" w:cstheme="minorBidi"/>
            <w:noProof/>
            <w:szCs w:val="24"/>
          </w:rPr>
          <w:tab/>
        </w:r>
        <w:r w:rsidR="007F12C8" w:rsidRPr="007C1FBA">
          <w:rPr>
            <w:rStyle w:val="Hyperlink"/>
            <w:noProof/>
          </w:rPr>
          <w:t>Diet overlap between pink and chum salmon</w:t>
        </w:r>
        <w:r w:rsidR="007F12C8">
          <w:rPr>
            <w:noProof/>
            <w:webHidden/>
          </w:rPr>
          <w:tab/>
        </w:r>
        <w:r w:rsidR="007F12C8">
          <w:rPr>
            <w:noProof/>
            <w:webHidden/>
          </w:rPr>
          <w:fldChar w:fldCharType="begin"/>
        </w:r>
        <w:r w:rsidR="007F12C8">
          <w:rPr>
            <w:noProof/>
            <w:webHidden/>
          </w:rPr>
          <w:instrText xml:space="preserve"> PAGEREF _Toc52545351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16A564A9" w14:textId="38AB81AE"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52" w:history="1">
        <w:r w:rsidR="007F12C8" w:rsidRPr="007C1FBA">
          <w:rPr>
            <w:rStyle w:val="Hyperlink"/>
            <w:noProof/>
          </w:rPr>
          <w:t>2.4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_Toc52545352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62135ADE" w14:textId="1FF6CC14"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53" w:history="1">
        <w:r w:rsidR="007F12C8" w:rsidRPr="007C1FBA">
          <w:rPr>
            <w:rStyle w:val="Hyperlink"/>
            <w:noProof/>
          </w:rPr>
          <w:t>2.4.1</w:t>
        </w:r>
        <w:r w:rsidR="007F12C8">
          <w:rPr>
            <w:rFonts w:asciiTheme="minorHAnsi" w:eastAsiaTheme="minorEastAsia" w:hAnsiTheme="minorHAnsi" w:cstheme="minorBidi"/>
            <w:noProof/>
            <w:szCs w:val="24"/>
          </w:rPr>
          <w:tab/>
        </w:r>
        <w:r w:rsidR="007F12C8" w:rsidRPr="007C1FBA">
          <w:rPr>
            <w:rStyle w:val="Hyperlink"/>
            <w:noProof/>
          </w:rPr>
          <w:t>Diets in contrasting foraging conditions</w:t>
        </w:r>
        <w:r w:rsidR="007F12C8">
          <w:rPr>
            <w:noProof/>
            <w:webHidden/>
          </w:rPr>
          <w:tab/>
        </w:r>
        <w:r w:rsidR="007F12C8">
          <w:rPr>
            <w:noProof/>
            <w:webHidden/>
          </w:rPr>
          <w:fldChar w:fldCharType="begin"/>
        </w:r>
        <w:r w:rsidR="007F12C8">
          <w:rPr>
            <w:noProof/>
            <w:webHidden/>
          </w:rPr>
          <w:instrText xml:space="preserve"> PAGEREF _Toc52545353 \h </w:instrText>
        </w:r>
        <w:r w:rsidR="007F12C8">
          <w:rPr>
            <w:noProof/>
            <w:webHidden/>
          </w:rPr>
        </w:r>
        <w:r w:rsidR="007F12C8">
          <w:rPr>
            <w:noProof/>
            <w:webHidden/>
          </w:rPr>
          <w:fldChar w:fldCharType="separate"/>
        </w:r>
        <w:r w:rsidR="007F12C8">
          <w:rPr>
            <w:noProof/>
            <w:webHidden/>
          </w:rPr>
          <w:t>17</w:t>
        </w:r>
        <w:r w:rsidR="007F12C8">
          <w:rPr>
            <w:noProof/>
            <w:webHidden/>
          </w:rPr>
          <w:fldChar w:fldCharType="end"/>
        </w:r>
      </w:hyperlink>
    </w:p>
    <w:p w14:paraId="1B91EEB0" w14:textId="17DFCF30"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54" w:history="1">
        <w:r w:rsidR="007F12C8" w:rsidRPr="007C1FBA">
          <w:rPr>
            <w:rStyle w:val="Hyperlink"/>
            <w:noProof/>
          </w:rPr>
          <w:t>2.4.2</w:t>
        </w:r>
        <w:r w:rsidR="007F12C8">
          <w:rPr>
            <w:rFonts w:asciiTheme="minorHAnsi" w:eastAsiaTheme="minorEastAsia" w:hAnsiTheme="minorHAnsi" w:cstheme="minorBidi"/>
            <w:noProof/>
            <w:szCs w:val="24"/>
          </w:rPr>
          <w:tab/>
        </w:r>
        <w:r w:rsidR="007F12C8" w:rsidRPr="007C1FBA">
          <w:rPr>
            <w:rStyle w:val="Hyperlink"/>
            <w:noProof/>
          </w:rPr>
          <w:t>Competition in contrasting foraging conditions</w:t>
        </w:r>
        <w:r w:rsidR="007F12C8">
          <w:rPr>
            <w:noProof/>
            <w:webHidden/>
          </w:rPr>
          <w:tab/>
        </w:r>
        <w:r w:rsidR="007F12C8">
          <w:rPr>
            <w:noProof/>
            <w:webHidden/>
          </w:rPr>
          <w:fldChar w:fldCharType="begin"/>
        </w:r>
        <w:r w:rsidR="007F12C8">
          <w:rPr>
            <w:noProof/>
            <w:webHidden/>
          </w:rPr>
          <w:instrText xml:space="preserve"> PAGEREF _Toc52545354 \h </w:instrText>
        </w:r>
        <w:r w:rsidR="007F12C8">
          <w:rPr>
            <w:noProof/>
            <w:webHidden/>
          </w:rPr>
        </w:r>
        <w:r w:rsidR="007F12C8">
          <w:rPr>
            <w:noProof/>
            <w:webHidden/>
          </w:rPr>
          <w:fldChar w:fldCharType="separate"/>
        </w:r>
        <w:r w:rsidR="007F12C8">
          <w:rPr>
            <w:noProof/>
            <w:webHidden/>
          </w:rPr>
          <w:t>20</w:t>
        </w:r>
        <w:r w:rsidR="007F12C8">
          <w:rPr>
            <w:noProof/>
            <w:webHidden/>
          </w:rPr>
          <w:fldChar w:fldCharType="end"/>
        </w:r>
      </w:hyperlink>
    </w:p>
    <w:p w14:paraId="487E88F7" w14:textId="258734A7"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55" w:history="1">
        <w:r w:rsidR="007F12C8" w:rsidRPr="007C1FBA">
          <w:rPr>
            <w:rStyle w:val="Hyperlink"/>
            <w:noProof/>
          </w:rPr>
          <w:t>2.4.3</w:t>
        </w:r>
        <w:r w:rsidR="007F12C8">
          <w:rPr>
            <w:rFonts w:asciiTheme="minorHAnsi" w:eastAsiaTheme="minorEastAsia" w:hAnsiTheme="minorHAnsi" w:cstheme="minorBidi"/>
            <w:noProof/>
            <w:szCs w:val="24"/>
          </w:rPr>
          <w:tab/>
        </w:r>
        <w:r w:rsidR="007F12C8" w:rsidRPr="007C1FBA">
          <w:rPr>
            <w:rStyle w:val="Hyperlink"/>
            <w:noProof/>
          </w:rPr>
          <w:t>Trophic niches of juvenile pink and chum salmon</w:t>
        </w:r>
        <w:r w:rsidR="007F12C8">
          <w:rPr>
            <w:noProof/>
            <w:webHidden/>
          </w:rPr>
          <w:tab/>
        </w:r>
        <w:r w:rsidR="007F12C8">
          <w:rPr>
            <w:noProof/>
            <w:webHidden/>
          </w:rPr>
          <w:fldChar w:fldCharType="begin"/>
        </w:r>
        <w:r w:rsidR="007F12C8">
          <w:rPr>
            <w:noProof/>
            <w:webHidden/>
          </w:rPr>
          <w:instrText xml:space="preserve"> PAGEREF _Toc52545355 \h </w:instrText>
        </w:r>
        <w:r w:rsidR="007F12C8">
          <w:rPr>
            <w:noProof/>
            <w:webHidden/>
          </w:rPr>
        </w:r>
        <w:r w:rsidR="007F12C8">
          <w:rPr>
            <w:noProof/>
            <w:webHidden/>
          </w:rPr>
          <w:fldChar w:fldCharType="separate"/>
        </w:r>
        <w:r w:rsidR="007F12C8">
          <w:rPr>
            <w:noProof/>
            <w:webHidden/>
          </w:rPr>
          <w:t>21</w:t>
        </w:r>
        <w:r w:rsidR="007F12C8">
          <w:rPr>
            <w:noProof/>
            <w:webHidden/>
          </w:rPr>
          <w:fldChar w:fldCharType="end"/>
        </w:r>
      </w:hyperlink>
    </w:p>
    <w:p w14:paraId="395939F5" w14:textId="74FB6257"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56" w:history="1">
        <w:r w:rsidR="007F12C8" w:rsidRPr="007C1FBA">
          <w:rPr>
            <w:rStyle w:val="Hyperlink"/>
            <w:noProof/>
          </w:rPr>
          <w:t>2.5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_Toc52545356 \h </w:instrText>
        </w:r>
        <w:r w:rsidR="007F12C8">
          <w:rPr>
            <w:noProof/>
            <w:webHidden/>
          </w:rPr>
        </w:r>
        <w:r w:rsidR="007F12C8">
          <w:rPr>
            <w:noProof/>
            <w:webHidden/>
          </w:rPr>
          <w:fldChar w:fldCharType="separate"/>
        </w:r>
        <w:r w:rsidR="007F12C8">
          <w:rPr>
            <w:noProof/>
            <w:webHidden/>
          </w:rPr>
          <w:t>23</w:t>
        </w:r>
        <w:r w:rsidR="007F12C8">
          <w:rPr>
            <w:noProof/>
            <w:webHidden/>
          </w:rPr>
          <w:fldChar w:fldCharType="end"/>
        </w:r>
      </w:hyperlink>
    </w:p>
    <w:p w14:paraId="2F1137C2" w14:textId="1FA9B077"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57" w:history="1">
        <w:r w:rsidR="007F12C8" w:rsidRPr="007C1FBA">
          <w:rPr>
            <w:rStyle w:val="Hyperlink"/>
            <w:rFonts w:eastAsia="Times New Roman"/>
            <w:noProof/>
          </w:rPr>
          <w:t>2.6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_Toc52545357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294D974" w14:textId="6BB81F61"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58" w:history="1">
        <w:r w:rsidR="007F12C8" w:rsidRPr="007C1FBA">
          <w:rPr>
            <w:rStyle w:val="Hyperlink"/>
            <w:noProof/>
          </w:rPr>
          <w:t>2.7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_Toc52545358 \h </w:instrText>
        </w:r>
        <w:r w:rsidR="007F12C8">
          <w:rPr>
            <w:noProof/>
            <w:webHidden/>
          </w:rPr>
        </w:r>
        <w:r w:rsidR="007F12C8">
          <w:rPr>
            <w:noProof/>
            <w:webHidden/>
          </w:rPr>
          <w:fldChar w:fldCharType="separate"/>
        </w:r>
        <w:r w:rsidR="007F12C8">
          <w:rPr>
            <w:noProof/>
            <w:webHidden/>
          </w:rPr>
          <w:t>28</w:t>
        </w:r>
        <w:r w:rsidR="007F12C8">
          <w:rPr>
            <w:noProof/>
            <w:webHidden/>
          </w:rPr>
          <w:fldChar w:fldCharType="end"/>
        </w:r>
      </w:hyperlink>
    </w:p>
    <w:p w14:paraId="63671805" w14:textId="47FDB0A2" w:rsidR="007F12C8" w:rsidRDefault="00D708D5">
      <w:pPr>
        <w:pStyle w:val="TOC1"/>
        <w:rPr>
          <w:rFonts w:asciiTheme="minorHAnsi" w:eastAsiaTheme="minorEastAsia" w:hAnsiTheme="minorHAnsi" w:cstheme="minorBidi"/>
          <w:b w:val="0"/>
          <w:noProof/>
        </w:rPr>
      </w:pPr>
      <w:hyperlink w:anchor="_Toc52545359" w:history="1">
        <w:r w:rsidR="007F12C8" w:rsidRPr="007C1FBA">
          <w:rPr>
            <w:rStyle w:val="Hyperlink"/>
            <w:noProof/>
          </w:rPr>
          <w:t>Chapter 3: Salmon trophic interactions shift with prey phenology and migration timing</w:t>
        </w:r>
        <w:r w:rsidR="007F12C8">
          <w:rPr>
            <w:noProof/>
            <w:webHidden/>
          </w:rPr>
          <w:tab/>
        </w:r>
        <w:r w:rsidR="007F12C8">
          <w:rPr>
            <w:noProof/>
            <w:webHidden/>
          </w:rPr>
          <w:fldChar w:fldCharType="begin"/>
        </w:r>
        <w:r w:rsidR="007F12C8">
          <w:rPr>
            <w:noProof/>
            <w:webHidden/>
          </w:rPr>
          <w:instrText xml:space="preserve"> PAGEREF _Toc52545359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51172B4" w14:textId="29653F9E"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60" w:history="1">
        <w:r w:rsidR="007F12C8" w:rsidRPr="007C1FBA">
          <w:rPr>
            <w:rStyle w:val="Hyperlink"/>
            <w:noProof/>
          </w:rPr>
          <w:t>3.1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_Toc52545360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96A12AD" w14:textId="1FCB709D"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61" w:history="1">
        <w:r w:rsidR="007F12C8" w:rsidRPr="007C1FBA">
          <w:rPr>
            <w:rStyle w:val="Hyperlink"/>
            <w:noProof/>
          </w:rPr>
          <w:t>3.2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_Toc52545361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455B1B90" w14:textId="1667B9F5"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2" w:history="1">
        <w:r w:rsidR="007F12C8" w:rsidRPr="007C1FBA">
          <w:rPr>
            <w:rStyle w:val="Hyperlink"/>
            <w:noProof/>
          </w:rPr>
          <w:t>3.2.1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_Toc52545362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533D3D4D" w14:textId="05B7D0D4"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3" w:history="1">
        <w:r w:rsidR="007F12C8" w:rsidRPr="007C1FBA">
          <w:rPr>
            <w:rStyle w:val="Hyperlink"/>
            <w:noProof/>
          </w:rPr>
          <w:t>3.2.2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_Toc52545363 \h </w:instrText>
        </w:r>
        <w:r w:rsidR="007F12C8">
          <w:rPr>
            <w:noProof/>
            <w:webHidden/>
          </w:rPr>
        </w:r>
        <w:r w:rsidR="007F12C8">
          <w:rPr>
            <w:noProof/>
            <w:webHidden/>
          </w:rPr>
          <w:fldChar w:fldCharType="separate"/>
        </w:r>
        <w:r w:rsidR="007F12C8">
          <w:rPr>
            <w:noProof/>
            <w:webHidden/>
          </w:rPr>
          <w:t>42</w:t>
        </w:r>
        <w:r w:rsidR="007F12C8">
          <w:rPr>
            <w:noProof/>
            <w:webHidden/>
          </w:rPr>
          <w:fldChar w:fldCharType="end"/>
        </w:r>
      </w:hyperlink>
    </w:p>
    <w:p w14:paraId="6F659294" w14:textId="1DC114F6"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4" w:history="1">
        <w:r w:rsidR="007F12C8" w:rsidRPr="007C1FBA">
          <w:rPr>
            <w:rStyle w:val="Hyperlink"/>
            <w:noProof/>
          </w:rPr>
          <w:t>3.2.3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_Toc52545364 \h </w:instrText>
        </w:r>
        <w:r w:rsidR="007F12C8">
          <w:rPr>
            <w:noProof/>
            <w:webHidden/>
          </w:rPr>
        </w:r>
        <w:r w:rsidR="007F12C8">
          <w:rPr>
            <w:noProof/>
            <w:webHidden/>
          </w:rPr>
          <w:fldChar w:fldCharType="separate"/>
        </w:r>
        <w:r w:rsidR="007F12C8">
          <w:rPr>
            <w:noProof/>
            <w:webHidden/>
          </w:rPr>
          <w:t>43</w:t>
        </w:r>
        <w:r w:rsidR="007F12C8">
          <w:rPr>
            <w:noProof/>
            <w:webHidden/>
          </w:rPr>
          <w:fldChar w:fldCharType="end"/>
        </w:r>
      </w:hyperlink>
    </w:p>
    <w:p w14:paraId="26B52F47" w14:textId="34AE49CC"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65" w:history="1">
        <w:r w:rsidR="007F12C8" w:rsidRPr="007C1FBA">
          <w:rPr>
            <w:rStyle w:val="Hyperlink"/>
            <w:noProof/>
          </w:rPr>
          <w:t>3.3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_Toc52545365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0FE385D8" w14:textId="04EC01F0"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6" w:history="1">
        <w:r w:rsidR="007F12C8" w:rsidRPr="007C1FBA">
          <w:rPr>
            <w:rStyle w:val="Hyperlink"/>
            <w:noProof/>
          </w:rPr>
          <w:t>3.3.1</w:t>
        </w:r>
        <w:r w:rsidR="007F12C8">
          <w:rPr>
            <w:rFonts w:asciiTheme="minorHAnsi" w:eastAsiaTheme="minorEastAsia" w:hAnsiTheme="minorHAnsi" w:cstheme="minorBidi"/>
            <w:noProof/>
            <w:szCs w:val="24"/>
          </w:rPr>
          <w:tab/>
        </w:r>
        <w:r w:rsidR="007F12C8" w:rsidRPr="007C1FBA">
          <w:rPr>
            <w:rStyle w:val="Hyperlink"/>
            <w:noProof/>
          </w:rPr>
          <w:t>Environmental conditions</w:t>
        </w:r>
        <w:r w:rsidR="007F12C8">
          <w:rPr>
            <w:noProof/>
            <w:webHidden/>
          </w:rPr>
          <w:tab/>
        </w:r>
        <w:r w:rsidR="007F12C8">
          <w:rPr>
            <w:noProof/>
            <w:webHidden/>
          </w:rPr>
          <w:fldChar w:fldCharType="begin"/>
        </w:r>
        <w:r w:rsidR="007F12C8">
          <w:rPr>
            <w:noProof/>
            <w:webHidden/>
          </w:rPr>
          <w:instrText xml:space="preserve"> PAGEREF _Toc52545366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26927B26" w14:textId="1620A43E"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7" w:history="1">
        <w:r w:rsidR="007F12C8" w:rsidRPr="007C1FBA">
          <w:rPr>
            <w:rStyle w:val="Hyperlink"/>
            <w:noProof/>
          </w:rPr>
          <w:t>3.3.2</w:t>
        </w:r>
        <w:r w:rsidR="007F12C8">
          <w:rPr>
            <w:rFonts w:asciiTheme="minorHAnsi" w:eastAsiaTheme="minorEastAsia" w:hAnsiTheme="minorHAnsi" w:cstheme="minorBidi"/>
            <w:noProof/>
            <w:szCs w:val="24"/>
          </w:rPr>
          <w:tab/>
        </w:r>
        <w:r w:rsidR="007F12C8" w:rsidRPr="007C1FBA">
          <w:rPr>
            <w:rStyle w:val="Hyperlink"/>
            <w:noProof/>
          </w:rPr>
          <w:t>Zooplankton</w:t>
        </w:r>
        <w:r w:rsidR="007F12C8">
          <w:rPr>
            <w:noProof/>
            <w:webHidden/>
          </w:rPr>
          <w:tab/>
        </w:r>
        <w:r w:rsidR="007F12C8">
          <w:rPr>
            <w:noProof/>
            <w:webHidden/>
          </w:rPr>
          <w:fldChar w:fldCharType="begin"/>
        </w:r>
        <w:r w:rsidR="007F12C8">
          <w:rPr>
            <w:noProof/>
            <w:webHidden/>
          </w:rPr>
          <w:instrText xml:space="preserve"> PAGEREF _Toc52545367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5C8B25D0" w14:textId="1464BDE0"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8" w:history="1">
        <w:r w:rsidR="007F12C8" w:rsidRPr="007C1FBA">
          <w:rPr>
            <w:rStyle w:val="Hyperlink"/>
            <w:noProof/>
          </w:rPr>
          <w:t>3.3.3</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_Toc52545368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61368190" w14:textId="13F1E2DD"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69" w:history="1">
        <w:r w:rsidR="007F12C8" w:rsidRPr="007C1FBA">
          <w:rPr>
            <w:rStyle w:val="Hyperlink"/>
            <w:noProof/>
          </w:rPr>
          <w:t>3.3.4</w:t>
        </w:r>
        <w:r w:rsidR="007F12C8">
          <w:rPr>
            <w:rFonts w:asciiTheme="minorHAnsi" w:eastAsiaTheme="minorEastAsia" w:hAnsiTheme="minorHAnsi" w:cstheme="minorBidi"/>
            <w:noProof/>
            <w:szCs w:val="24"/>
          </w:rPr>
          <w:tab/>
        </w:r>
        <w:r w:rsidR="007F12C8" w:rsidRPr="007C1FBA">
          <w:rPr>
            <w:rStyle w:val="Hyperlink"/>
            <w:noProof/>
          </w:rPr>
          <w:t>Salmon stomach fullness</w:t>
        </w:r>
        <w:r w:rsidR="007F12C8">
          <w:rPr>
            <w:noProof/>
            <w:webHidden/>
          </w:rPr>
          <w:tab/>
        </w:r>
        <w:r w:rsidR="007F12C8">
          <w:rPr>
            <w:noProof/>
            <w:webHidden/>
          </w:rPr>
          <w:fldChar w:fldCharType="begin"/>
        </w:r>
        <w:r w:rsidR="007F12C8">
          <w:rPr>
            <w:noProof/>
            <w:webHidden/>
          </w:rPr>
          <w:instrText xml:space="preserve"> PAGEREF _Toc52545369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03156BD3" w14:textId="4A175A8F"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0" w:history="1">
        <w:r w:rsidR="007F12C8" w:rsidRPr="007C1FBA">
          <w:rPr>
            <w:rStyle w:val="Hyperlink"/>
            <w:noProof/>
          </w:rPr>
          <w:t>3.3.5</w:t>
        </w:r>
        <w:r w:rsidR="007F12C8">
          <w:rPr>
            <w:rFonts w:asciiTheme="minorHAnsi" w:eastAsiaTheme="minorEastAsia" w:hAnsiTheme="minorHAnsi" w:cstheme="minorBidi"/>
            <w:noProof/>
            <w:szCs w:val="24"/>
          </w:rPr>
          <w:tab/>
        </w:r>
        <w:r w:rsidR="007F12C8" w:rsidRPr="007C1FBA">
          <w:rPr>
            <w:rStyle w:val="Hyperlink"/>
            <w:noProof/>
          </w:rPr>
          <w:t>Juvenile salmon condition</w:t>
        </w:r>
        <w:r w:rsidR="007F12C8">
          <w:rPr>
            <w:noProof/>
            <w:webHidden/>
          </w:rPr>
          <w:tab/>
        </w:r>
        <w:r w:rsidR="007F12C8">
          <w:rPr>
            <w:noProof/>
            <w:webHidden/>
          </w:rPr>
          <w:fldChar w:fldCharType="begin"/>
        </w:r>
        <w:r w:rsidR="007F12C8">
          <w:rPr>
            <w:noProof/>
            <w:webHidden/>
          </w:rPr>
          <w:instrText xml:space="preserve"> PAGEREF _Toc52545370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7D63074" w14:textId="26C15F68"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1" w:history="1">
        <w:r w:rsidR="007F12C8" w:rsidRPr="007C1FBA">
          <w:rPr>
            <w:rStyle w:val="Hyperlink"/>
            <w:noProof/>
          </w:rPr>
          <w:t>3.3.6</w:t>
        </w:r>
        <w:r w:rsidR="007F12C8">
          <w:rPr>
            <w:rFonts w:asciiTheme="minorHAnsi" w:eastAsiaTheme="minorEastAsia" w:hAnsiTheme="minorHAnsi" w:cstheme="minorBidi"/>
            <w:noProof/>
            <w:szCs w:val="24"/>
          </w:rPr>
          <w:tab/>
        </w:r>
        <w:r w:rsidR="007F12C8" w:rsidRPr="007C1FBA">
          <w:rPr>
            <w:rStyle w:val="Hyperlink"/>
            <w:noProof/>
          </w:rPr>
          <w:t>Diet diversity of juvenile salmon</w:t>
        </w:r>
        <w:r w:rsidR="007F12C8">
          <w:rPr>
            <w:noProof/>
            <w:webHidden/>
          </w:rPr>
          <w:tab/>
        </w:r>
        <w:r w:rsidR="007F12C8">
          <w:rPr>
            <w:noProof/>
            <w:webHidden/>
          </w:rPr>
          <w:fldChar w:fldCharType="begin"/>
        </w:r>
        <w:r w:rsidR="007F12C8">
          <w:rPr>
            <w:noProof/>
            <w:webHidden/>
          </w:rPr>
          <w:instrText xml:space="preserve"> PAGEREF _Toc52545371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1F0DB1D4" w14:textId="2C2525C0"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72" w:history="1">
        <w:r w:rsidR="007F12C8" w:rsidRPr="007C1FBA">
          <w:rPr>
            <w:rStyle w:val="Hyperlink"/>
            <w:noProof/>
          </w:rPr>
          <w:t>3.4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_Toc52545372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B6BDAC5" w14:textId="5A97310A"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3" w:history="1">
        <w:r w:rsidR="007F12C8" w:rsidRPr="007C1FBA">
          <w:rPr>
            <w:rStyle w:val="Hyperlink"/>
            <w:noProof/>
          </w:rPr>
          <w:t>3.4.1</w:t>
        </w:r>
        <w:r w:rsidR="007F12C8">
          <w:rPr>
            <w:rFonts w:asciiTheme="minorHAnsi" w:eastAsiaTheme="minorEastAsia" w:hAnsiTheme="minorHAnsi" w:cstheme="minorBidi"/>
            <w:noProof/>
            <w:szCs w:val="24"/>
          </w:rPr>
          <w:tab/>
        </w:r>
        <w:r w:rsidR="007F12C8" w:rsidRPr="007C1FBA">
          <w:rPr>
            <w:rStyle w:val="Hyperlink"/>
            <w:noProof/>
          </w:rPr>
          <w:t>Seasonality and prey phenology</w:t>
        </w:r>
        <w:r w:rsidR="007F12C8">
          <w:rPr>
            <w:noProof/>
            <w:webHidden/>
          </w:rPr>
          <w:tab/>
        </w:r>
        <w:r w:rsidR="007F12C8">
          <w:rPr>
            <w:noProof/>
            <w:webHidden/>
          </w:rPr>
          <w:fldChar w:fldCharType="begin"/>
        </w:r>
        <w:r w:rsidR="007F12C8">
          <w:rPr>
            <w:noProof/>
            <w:webHidden/>
          </w:rPr>
          <w:instrText xml:space="preserve"> PAGEREF _Toc52545373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23B49FB8" w14:textId="6F9DC7D9"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4" w:history="1">
        <w:r w:rsidR="007F12C8" w:rsidRPr="007C1FBA">
          <w:rPr>
            <w:rStyle w:val="Hyperlink"/>
            <w:noProof/>
          </w:rPr>
          <w:t>3.4.2</w:t>
        </w:r>
        <w:r w:rsidR="007F12C8">
          <w:rPr>
            <w:rFonts w:asciiTheme="minorHAnsi" w:eastAsiaTheme="minorEastAsia" w:hAnsiTheme="minorHAnsi" w:cstheme="minorBidi"/>
            <w:noProof/>
            <w:szCs w:val="24"/>
          </w:rPr>
          <w:tab/>
        </w:r>
        <w:r w:rsidR="007F12C8" w:rsidRPr="007C1FBA">
          <w:rPr>
            <w:rStyle w:val="Hyperlink"/>
            <w:noProof/>
          </w:rPr>
          <w:t>Interannual variability</w:t>
        </w:r>
        <w:r w:rsidR="007F12C8">
          <w:rPr>
            <w:noProof/>
            <w:webHidden/>
          </w:rPr>
          <w:tab/>
        </w:r>
        <w:r w:rsidR="007F12C8">
          <w:rPr>
            <w:noProof/>
            <w:webHidden/>
          </w:rPr>
          <w:fldChar w:fldCharType="begin"/>
        </w:r>
        <w:r w:rsidR="007F12C8">
          <w:rPr>
            <w:noProof/>
            <w:webHidden/>
          </w:rPr>
          <w:instrText xml:space="preserve"> PAGEREF _Toc52545374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63601BE6" w14:textId="3B25CEE5"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5" w:history="1">
        <w:r w:rsidR="007F12C8" w:rsidRPr="007C1FBA">
          <w:rPr>
            <w:rStyle w:val="Hyperlink"/>
            <w:noProof/>
          </w:rPr>
          <w:t>3.4.3</w:t>
        </w:r>
        <w:r w:rsidR="007F12C8">
          <w:rPr>
            <w:rFonts w:asciiTheme="minorHAnsi" w:eastAsiaTheme="minorEastAsia" w:hAnsiTheme="minorHAnsi" w:cstheme="minorBidi"/>
            <w:noProof/>
            <w:szCs w:val="24"/>
          </w:rPr>
          <w:tab/>
        </w:r>
        <w:r w:rsidR="007F12C8" w:rsidRPr="007C1FBA">
          <w:rPr>
            <w:rStyle w:val="Hyperlink"/>
            <w:noProof/>
          </w:rPr>
          <w:t>Predator and prey sizes</w:t>
        </w:r>
        <w:r w:rsidR="007F12C8">
          <w:rPr>
            <w:noProof/>
            <w:webHidden/>
          </w:rPr>
          <w:tab/>
        </w:r>
        <w:r w:rsidR="007F12C8">
          <w:rPr>
            <w:noProof/>
            <w:webHidden/>
          </w:rPr>
          <w:fldChar w:fldCharType="begin"/>
        </w:r>
        <w:r w:rsidR="007F12C8">
          <w:rPr>
            <w:noProof/>
            <w:webHidden/>
          </w:rPr>
          <w:instrText xml:space="preserve"> PAGEREF _Toc52545375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791B4063" w14:textId="714CB778" w:rsidR="007F12C8" w:rsidRDefault="00D708D5">
      <w:pPr>
        <w:pStyle w:val="TOC3"/>
        <w:tabs>
          <w:tab w:val="left" w:pos="1440"/>
          <w:tab w:val="right" w:leader="dot" w:pos="9350"/>
        </w:tabs>
        <w:rPr>
          <w:rFonts w:asciiTheme="minorHAnsi" w:eastAsiaTheme="minorEastAsia" w:hAnsiTheme="minorHAnsi" w:cstheme="minorBidi"/>
          <w:noProof/>
          <w:szCs w:val="24"/>
        </w:rPr>
      </w:pPr>
      <w:hyperlink w:anchor="_Toc52545376" w:history="1">
        <w:r w:rsidR="007F12C8" w:rsidRPr="007C1FBA">
          <w:rPr>
            <w:rStyle w:val="Hyperlink"/>
            <w:noProof/>
          </w:rPr>
          <w:t>3.4.4</w:t>
        </w:r>
        <w:r w:rsidR="007F12C8">
          <w:rPr>
            <w:rFonts w:asciiTheme="minorHAnsi" w:eastAsiaTheme="minorEastAsia" w:hAnsiTheme="minorHAnsi" w:cstheme="minorBidi"/>
            <w:noProof/>
            <w:szCs w:val="24"/>
          </w:rPr>
          <w:tab/>
        </w:r>
        <w:r w:rsidR="007F12C8" w:rsidRPr="007C1FBA">
          <w:rPr>
            <w:rStyle w:val="Hyperlink"/>
            <w:noProof/>
          </w:rPr>
          <w:t>Salmon trophic interactions</w:t>
        </w:r>
        <w:r w:rsidR="007F12C8">
          <w:rPr>
            <w:noProof/>
            <w:webHidden/>
          </w:rPr>
          <w:tab/>
        </w:r>
        <w:r w:rsidR="007F12C8">
          <w:rPr>
            <w:noProof/>
            <w:webHidden/>
          </w:rPr>
          <w:fldChar w:fldCharType="begin"/>
        </w:r>
        <w:r w:rsidR="007F12C8">
          <w:rPr>
            <w:noProof/>
            <w:webHidden/>
          </w:rPr>
          <w:instrText xml:space="preserve"> PAGEREF _Toc52545376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2581FD25" w14:textId="2DED390D"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77" w:history="1">
        <w:r w:rsidR="007F12C8" w:rsidRPr="007C1FBA">
          <w:rPr>
            <w:rStyle w:val="Hyperlink"/>
            <w:noProof/>
          </w:rPr>
          <w:t>3.5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_Toc52545377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06D92C91" w14:textId="055DEB0B"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78" w:history="1">
        <w:r w:rsidR="007F12C8" w:rsidRPr="007C1FBA">
          <w:rPr>
            <w:rStyle w:val="Hyperlink"/>
            <w:noProof/>
          </w:rPr>
          <w:t>3.6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_Toc52545378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548F6C06" w14:textId="59C7B8A0"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79" w:history="1">
        <w:r w:rsidR="007F12C8" w:rsidRPr="007C1FBA">
          <w:rPr>
            <w:rStyle w:val="Hyperlink"/>
            <w:noProof/>
          </w:rPr>
          <w:t>3.7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_Toc52545379 \h </w:instrText>
        </w:r>
        <w:r w:rsidR="007F12C8">
          <w:rPr>
            <w:noProof/>
            <w:webHidden/>
          </w:rPr>
        </w:r>
        <w:r w:rsidR="007F12C8">
          <w:rPr>
            <w:noProof/>
            <w:webHidden/>
          </w:rPr>
          <w:fldChar w:fldCharType="separate"/>
        </w:r>
        <w:r w:rsidR="007F12C8">
          <w:rPr>
            <w:noProof/>
            <w:webHidden/>
          </w:rPr>
          <w:t>52</w:t>
        </w:r>
        <w:r w:rsidR="007F12C8">
          <w:rPr>
            <w:noProof/>
            <w:webHidden/>
          </w:rPr>
          <w:fldChar w:fldCharType="end"/>
        </w:r>
      </w:hyperlink>
    </w:p>
    <w:p w14:paraId="1D30089C" w14:textId="4C6C3182" w:rsidR="007F12C8" w:rsidRDefault="00D708D5">
      <w:pPr>
        <w:pStyle w:val="TOC1"/>
        <w:rPr>
          <w:rFonts w:asciiTheme="minorHAnsi" w:eastAsiaTheme="minorEastAsia" w:hAnsiTheme="minorHAnsi" w:cstheme="minorBidi"/>
          <w:b w:val="0"/>
          <w:noProof/>
        </w:rPr>
      </w:pPr>
      <w:hyperlink w:anchor="_Toc52545380" w:history="1">
        <w:r w:rsidR="007F12C8" w:rsidRPr="007C1FBA">
          <w:rPr>
            <w:rStyle w:val="Hyperlink"/>
            <w:noProof/>
          </w:rPr>
          <w:t>Chapter 4: Conclusion</w:t>
        </w:r>
        <w:r w:rsidR="007F12C8">
          <w:rPr>
            <w:noProof/>
            <w:webHidden/>
          </w:rPr>
          <w:tab/>
        </w:r>
        <w:r w:rsidR="007F12C8">
          <w:rPr>
            <w:noProof/>
            <w:webHidden/>
          </w:rPr>
          <w:fldChar w:fldCharType="begin"/>
        </w:r>
        <w:r w:rsidR="007F12C8">
          <w:rPr>
            <w:noProof/>
            <w:webHidden/>
          </w:rPr>
          <w:instrText xml:space="preserve"> PAGEREF _Toc52545380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56C707C3" w14:textId="0C482A2E"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81" w:history="1">
        <w:r w:rsidR="007F12C8" w:rsidRPr="007C1FBA">
          <w:rPr>
            <w:rStyle w:val="Hyperlink"/>
            <w:noProof/>
          </w:rPr>
          <w:t>4.1</w:t>
        </w:r>
        <w:r w:rsidR="007F12C8">
          <w:rPr>
            <w:rFonts w:asciiTheme="minorHAnsi" w:eastAsiaTheme="minorEastAsia" w:hAnsiTheme="minorHAnsi" w:cstheme="minorBidi"/>
            <w:noProof/>
            <w:szCs w:val="24"/>
          </w:rPr>
          <w:tab/>
        </w:r>
        <w:r w:rsidR="007F12C8" w:rsidRPr="007C1FBA">
          <w:rPr>
            <w:rStyle w:val="Hyperlink"/>
            <w:noProof/>
          </w:rPr>
          <w:t>Knowledge gap of juvenile pink and chum salmon competition</w:t>
        </w:r>
        <w:r w:rsidR="007F12C8">
          <w:rPr>
            <w:noProof/>
            <w:webHidden/>
          </w:rPr>
          <w:tab/>
        </w:r>
        <w:r w:rsidR="007F12C8">
          <w:rPr>
            <w:noProof/>
            <w:webHidden/>
          </w:rPr>
          <w:fldChar w:fldCharType="begin"/>
        </w:r>
        <w:r w:rsidR="007F12C8">
          <w:rPr>
            <w:noProof/>
            <w:webHidden/>
          </w:rPr>
          <w:instrText xml:space="preserve"> PAGEREF _Toc52545381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2C819B6F" w14:textId="5FFBBB67"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82" w:history="1">
        <w:r w:rsidR="007F12C8" w:rsidRPr="007C1FBA">
          <w:rPr>
            <w:rStyle w:val="Hyperlink"/>
            <w:noProof/>
          </w:rPr>
          <w:t>4.2</w:t>
        </w:r>
        <w:r w:rsidR="007F12C8">
          <w:rPr>
            <w:rFonts w:asciiTheme="minorHAnsi" w:eastAsiaTheme="minorEastAsia" w:hAnsiTheme="minorHAnsi" w:cstheme="minorBidi"/>
            <w:noProof/>
            <w:szCs w:val="24"/>
          </w:rPr>
          <w:tab/>
        </w:r>
        <w:r w:rsidR="007F12C8" w:rsidRPr="007C1FBA">
          <w:rPr>
            <w:rStyle w:val="Hyperlink"/>
            <w:noProof/>
          </w:rPr>
          <w:t>Diets of juvenile pink and chum salmon in contrasting foraging conditions</w:t>
        </w:r>
        <w:r w:rsidR="007F12C8">
          <w:rPr>
            <w:noProof/>
            <w:webHidden/>
          </w:rPr>
          <w:tab/>
        </w:r>
        <w:r w:rsidR="007F12C8">
          <w:rPr>
            <w:noProof/>
            <w:webHidden/>
          </w:rPr>
          <w:fldChar w:fldCharType="begin"/>
        </w:r>
        <w:r w:rsidR="007F12C8">
          <w:rPr>
            <w:noProof/>
            <w:webHidden/>
          </w:rPr>
          <w:instrText xml:space="preserve"> PAGEREF _Toc52545382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0334B1C4" w14:textId="63B4E73E"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83" w:history="1">
        <w:r w:rsidR="007F12C8" w:rsidRPr="007C1FBA">
          <w:rPr>
            <w:rStyle w:val="Hyperlink"/>
            <w:noProof/>
          </w:rPr>
          <w:t>4.3</w:t>
        </w:r>
        <w:r w:rsidR="007F12C8">
          <w:rPr>
            <w:rFonts w:asciiTheme="minorHAnsi" w:eastAsiaTheme="minorEastAsia" w:hAnsiTheme="minorHAnsi" w:cstheme="minorBidi"/>
            <w:noProof/>
            <w:szCs w:val="24"/>
          </w:rPr>
          <w:tab/>
        </w:r>
        <w:r w:rsidR="007F12C8" w:rsidRPr="007C1FBA">
          <w:rPr>
            <w:rStyle w:val="Hyperlink"/>
            <w:noProof/>
          </w:rPr>
          <w:t>Trophic interactions of pink and chum salmon during outmigration</w:t>
        </w:r>
        <w:r w:rsidR="007F12C8">
          <w:rPr>
            <w:noProof/>
            <w:webHidden/>
          </w:rPr>
          <w:tab/>
        </w:r>
        <w:r w:rsidR="007F12C8">
          <w:rPr>
            <w:noProof/>
            <w:webHidden/>
          </w:rPr>
          <w:fldChar w:fldCharType="begin"/>
        </w:r>
        <w:r w:rsidR="007F12C8">
          <w:rPr>
            <w:noProof/>
            <w:webHidden/>
          </w:rPr>
          <w:instrText xml:space="preserve"> PAGEREF _Toc52545383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179467C6" w14:textId="3098B787" w:rsidR="007F12C8" w:rsidRDefault="00D708D5">
      <w:pPr>
        <w:pStyle w:val="TOC2"/>
        <w:tabs>
          <w:tab w:val="left" w:pos="960"/>
          <w:tab w:val="right" w:leader="dot" w:pos="9350"/>
        </w:tabs>
        <w:rPr>
          <w:rFonts w:asciiTheme="minorHAnsi" w:eastAsiaTheme="minorEastAsia" w:hAnsiTheme="minorHAnsi" w:cstheme="minorBidi"/>
          <w:noProof/>
          <w:szCs w:val="24"/>
        </w:rPr>
      </w:pPr>
      <w:hyperlink w:anchor="_Toc52545384" w:history="1">
        <w:r w:rsidR="007F12C8" w:rsidRPr="007C1FBA">
          <w:rPr>
            <w:rStyle w:val="Hyperlink"/>
            <w:noProof/>
          </w:rPr>
          <w:t>4.4</w:t>
        </w:r>
        <w:r w:rsidR="007F12C8">
          <w:rPr>
            <w:rFonts w:asciiTheme="minorHAnsi" w:eastAsiaTheme="minorEastAsia" w:hAnsiTheme="minorHAnsi" w:cstheme="minorBidi"/>
            <w:noProof/>
            <w:szCs w:val="24"/>
          </w:rPr>
          <w:tab/>
        </w:r>
        <w:r w:rsidR="007F12C8" w:rsidRPr="007C1FBA">
          <w:rPr>
            <w:rStyle w:val="Hyperlink"/>
            <w:noProof/>
          </w:rPr>
          <w:t>Pink and chum salmon as ecosystem indicators</w:t>
        </w:r>
        <w:r w:rsidR="007F12C8">
          <w:rPr>
            <w:noProof/>
            <w:webHidden/>
          </w:rPr>
          <w:tab/>
        </w:r>
        <w:r w:rsidR="007F12C8">
          <w:rPr>
            <w:noProof/>
            <w:webHidden/>
          </w:rPr>
          <w:fldChar w:fldCharType="begin"/>
        </w:r>
        <w:r w:rsidR="007F12C8">
          <w:rPr>
            <w:noProof/>
            <w:webHidden/>
          </w:rPr>
          <w:instrText xml:space="preserve"> PAGEREF _Toc52545384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335DD9EB" w14:textId="10264988" w:rsidR="007F12C8" w:rsidRDefault="00D708D5">
      <w:pPr>
        <w:pStyle w:val="TOC1"/>
        <w:rPr>
          <w:rFonts w:asciiTheme="minorHAnsi" w:eastAsiaTheme="minorEastAsia" w:hAnsiTheme="minorHAnsi" w:cstheme="minorBidi"/>
          <w:b w:val="0"/>
          <w:noProof/>
        </w:rPr>
      </w:pPr>
      <w:hyperlink w:anchor="_Toc52545385" w:history="1">
        <w:r w:rsidR="007F12C8" w:rsidRPr="007C1FBA">
          <w:rPr>
            <w:rStyle w:val="Hyperlink"/>
            <w:noProof/>
          </w:rPr>
          <w:t>References</w:t>
        </w:r>
        <w:r w:rsidR="007F12C8">
          <w:rPr>
            <w:noProof/>
            <w:webHidden/>
          </w:rPr>
          <w:tab/>
        </w:r>
        <w:r w:rsidR="007F12C8">
          <w:rPr>
            <w:noProof/>
            <w:webHidden/>
          </w:rPr>
          <w:fldChar w:fldCharType="begin"/>
        </w:r>
        <w:r w:rsidR="007F12C8">
          <w:rPr>
            <w:noProof/>
            <w:webHidden/>
          </w:rPr>
          <w:instrText xml:space="preserve"> PAGEREF _Toc52545385 \h </w:instrText>
        </w:r>
        <w:r w:rsidR="007F12C8">
          <w:rPr>
            <w:noProof/>
            <w:webHidden/>
          </w:rPr>
        </w:r>
        <w:r w:rsidR="007F12C8">
          <w:rPr>
            <w:noProof/>
            <w:webHidden/>
          </w:rPr>
          <w:fldChar w:fldCharType="separate"/>
        </w:r>
        <w:r w:rsidR="007F12C8">
          <w:rPr>
            <w:noProof/>
            <w:webHidden/>
          </w:rPr>
          <w:t>61</w:t>
        </w:r>
        <w:r w:rsidR="007F12C8">
          <w:rPr>
            <w:noProof/>
            <w:webHidden/>
          </w:rPr>
          <w:fldChar w:fldCharType="end"/>
        </w:r>
      </w:hyperlink>
    </w:p>
    <w:p w14:paraId="327DE5B0" w14:textId="4C468178" w:rsidR="007F12C8" w:rsidRDefault="00D708D5">
      <w:pPr>
        <w:pStyle w:val="TOC1"/>
        <w:rPr>
          <w:rFonts w:asciiTheme="minorHAnsi" w:eastAsiaTheme="minorEastAsia" w:hAnsiTheme="minorHAnsi" w:cstheme="minorBidi"/>
          <w:b w:val="0"/>
          <w:noProof/>
        </w:rPr>
      </w:pPr>
      <w:hyperlink w:anchor="_Toc52545386" w:history="1">
        <w:r w:rsidR="007F12C8" w:rsidRPr="007C1FBA">
          <w:rPr>
            <w:rStyle w:val="Hyperlink"/>
            <w:noProof/>
          </w:rPr>
          <w:t>Appendix</w:t>
        </w:r>
        <w:r w:rsidR="007F12C8">
          <w:rPr>
            <w:noProof/>
            <w:webHidden/>
          </w:rPr>
          <w:tab/>
        </w:r>
        <w:r w:rsidR="007F12C8">
          <w:rPr>
            <w:noProof/>
            <w:webHidden/>
          </w:rPr>
          <w:fldChar w:fldCharType="begin"/>
        </w:r>
        <w:r w:rsidR="007F12C8">
          <w:rPr>
            <w:noProof/>
            <w:webHidden/>
          </w:rPr>
          <w:instrText xml:space="preserve"> PAGEREF _Toc52545386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6D086767" w14:textId="22E15832" w:rsidR="00DB463E" w:rsidRPr="00EB46DF" w:rsidRDefault="00E83CE1">
      <w:pPr>
        <w:rPr>
          <w:rFonts w:cs="Times New Roman"/>
        </w:rPr>
      </w:pPr>
      <w:r>
        <w:rPr>
          <w:rFonts w:eastAsia="Cambria" w:cs="Times New Roman"/>
          <w:b/>
        </w:rPr>
        <w:fldChar w:fldCharType="end"/>
      </w:r>
    </w:p>
    <w:p w14:paraId="1189A9E0" w14:textId="619DE86A" w:rsidR="00EB46DF" w:rsidRDefault="00EB46DF" w:rsidP="00EB46DF">
      <w:pPr>
        <w:pStyle w:val="Heading1"/>
        <w:numPr>
          <w:ilvl w:val="0"/>
          <w:numId w:val="0"/>
        </w:numPr>
      </w:pPr>
      <w:bookmarkStart w:id="8" w:name="_Toc52545327"/>
      <w:r w:rsidRPr="00987FD4">
        <w:t>List of Tables</w:t>
      </w:r>
      <w:bookmarkEnd w:id="8"/>
    </w:p>
    <w:p w14:paraId="67C541EE" w14:textId="75FFD9FC" w:rsidR="00EB46DF" w:rsidRDefault="00EB46DF" w:rsidP="00307975">
      <w:pPr>
        <w:pStyle w:val="TableofFigures"/>
      </w:pPr>
    </w:p>
    <w:p w14:paraId="0606BF35" w14:textId="574FF3F3" w:rsidR="007F12C8"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2545387" w:history="1">
        <w:r w:rsidR="007F12C8" w:rsidRPr="00182435">
          <w:rPr>
            <w:rStyle w:val="Hyperlink"/>
            <w:noProof/>
          </w:rPr>
          <w:t>Table 2.1 Survey dates, salmon sample sizes, dates, environmental surface data, and zooplankton biomass by size fraction.</w:t>
        </w:r>
        <w:r w:rsidR="007F12C8">
          <w:rPr>
            <w:noProof/>
            <w:webHidden/>
          </w:rPr>
          <w:tab/>
        </w:r>
        <w:r w:rsidR="007F12C8">
          <w:rPr>
            <w:noProof/>
            <w:webHidden/>
          </w:rPr>
          <w:fldChar w:fldCharType="begin"/>
        </w:r>
        <w:r w:rsidR="007F12C8">
          <w:rPr>
            <w:noProof/>
            <w:webHidden/>
          </w:rPr>
          <w:instrText xml:space="preserve"> PAGEREF _Toc52545387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BE210F2" w14:textId="72760D6E"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88" w:history="1">
        <w:r w:rsidR="007F12C8" w:rsidRPr="00182435">
          <w:rPr>
            <w:rStyle w:val="Hyperlink"/>
            <w:noProof/>
          </w:rPr>
          <w:t>Table 2.2 Zooplankton relative abundance (expressed as percent) at each site, summarized by the main groups.</w:t>
        </w:r>
        <w:r w:rsidR="007F12C8">
          <w:rPr>
            <w:noProof/>
            <w:webHidden/>
          </w:rPr>
          <w:tab/>
        </w:r>
        <w:r w:rsidR="007F12C8">
          <w:rPr>
            <w:noProof/>
            <w:webHidden/>
          </w:rPr>
          <w:fldChar w:fldCharType="begin"/>
        </w:r>
        <w:r w:rsidR="007F12C8">
          <w:rPr>
            <w:noProof/>
            <w:webHidden/>
          </w:rPr>
          <w:instrText xml:space="preserve"> PAGEREF _Toc52545388 \h </w:instrText>
        </w:r>
        <w:r w:rsidR="007F12C8">
          <w:rPr>
            <w:noProof/>
            <w:webHidden/>
          </w:rPr>
        </w:r>
        <w:r w:rsidR="007F12C8">
          <w:rPr>
            <w:noProof/>
            <w:webHidden/>
          </w:rPr>
          <w:fldChar w:fldCharType="separate"/>
        </w:r>
        <w:r w:rsidR="007F12C8">
          <w:rPr>
            <w:noProof/>
            <w:webHidden/>
          </w:rPr>
          <w:t>25</w:t>
        </w:r>
        <w:r w:rsidR="007F12C8">
          <w:rPr>
            <w:noProof/>
            <w:webHidden/>
          </w:rPr>
          <w:fldChar w:fldCharType="end"/>
        </w:r>
      </w:hyperlink>
    </w:p>
    <w:p w14:paraId="3AB0F2B3" w14:textId="52D5E0DD"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89" w:history="1">
        <w:r w:rsidR="007F12C8" w:rsidRPr="00182435">
          <w:rPr>
            <w:rStyle w:val="Hyperlink"/>
            <w:noProof/>
          </w:rPr>
          <w:t>Table 2.3 Diet composition summary by average relative wet weight (expressed as percent) of the main groups of prey for pink (PI) and chum (CU) salmon at each site.</w:t>
        </w:r>
        <w:r w:rsidR="007F12C8">
          <w:rPr>
            <w:noProof/>
            <w:webHidden/>
          </w:rPr>
          <w:tab/>
        </w:r>
        <w:r w:rsidR="007F12C8">
          <w:rPr>
            <w:noProof/>
            <w:webHidden/>
          </w:rPr>
          <w:fldChar w:fldCharType="begin"/>
        </w:r>
        <w:r w:rsidR="007F12C8">
          <w:rPr>
            <w:noProof/>
            <w:webHidden/>
          </w:rPr>
          <w:instrText xml:space="preserve"> PAGEREF _Toc52545389 \h </w:instrText>
        </w:r>
        <w:r w:rsidR="007F12C8">
          <w:rPr>
            <w:noProof/>
            <w:webHidden/>
          </w:rPr>
        </w:r>
        <w:r w:rsidR="007F12C8">
          <w:rPr>
            <w:noProof/>
            <w:webHidden/>
          </w:rPr>
          <w:fldChar w:fldCharType="separate"/>
        </w:r>
        <w:r w:rsidR="007F12C8">
          <w:rPr>
            <w:noProof/>
            <w:webHidden/>
          </w:rPr>
          <w:t>26</w:t>
        </w:r>
        <w:r w:rsidR="007F12C8">
          <w:rPr>
            <w:noProof/>
            <w:webHidden/>
          </w:rPr>
          <w:fldChar w:fldCharType="end"/>
        </w:r>
      </w:hyperlink>
    </w:p>
    <w:p w14:paraId="315B8E40" w14:textId="3A04313A"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0" w:history="1">
        <w:r w:rsidR="007F12C8" w:rsidRPr="00182435">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7F12C8">
          <w:rPr>
            <w:noProof/>
            <w:webHidden/>
          </w:rPr>
          <w:tab/>
        </w:r>
        <w:r w:rsidR="007F12C8">
          <w:rPr>
            <w:noProof/>
            <w:webHidden/>
          </w:rPr>
          <w:fldChar w:fldCharType="begin"/>
        </w:r>
        <w:r w:rsidR="007F12C8">
          <w:rPr>
            <w:noProof/>
            <w:webHidden/>
          </w:rPr>
          <w:instrText xml:space="preserve"> PAGEREF _Toc52545390 \h </w:instrText>
        </w:r>
        <w:r w:rsidR="007F12C8">
          <w:rPr>
            <w:noProof/>
            <w:webHidden/>
          </w:rPr>
        </w:r>
        <w:r w:rsidR="007F12C8">
          <w:rPr>
            <w:noProof/>
            <w:webHidden/>
          </w:rPr>
          <w:fldChar w:fldCharType="separate"/>
        </w:r>
        <w:r w:rsidR="007F12C8">
          <w:rPr>
            <w:noProof/>
            <w:webHidden/>
          </w:rPr>
          <w:t>27</w:t>
        </w:r>
        <w:r w:rsidR="007F12C8">
          <w:rPr>
            <w:noProof/>
            <w:webHidden/>
          </w:rPr>
          <w:fldChar w:fldCharType="end"/>
        </w:r>
      </w:hyperlink>
    </w:p>
    <w:p w14:paraId="206D0332" w14:textId="2FECAA5E"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1" w:history="1">
        <w:r w:rsidR="007F12C8" w:rsidRPr="00182435">
          <w:rPr>
            <w:rStyle w:val="Hyperlink"/>
            <w:noProof/>
          </w:rPr>
          <w:t>Table 3.1 Sampling during salmon outmigration (May to July) through the Discovery Islands and Johnstone Strait in 2015 and 2016.</w:t>
        </w:r>
        <w:r w:rsidR="007F12C8">
          <w:rPr>
            <w:noProof/>
            <w:webHidden/>
          </w:rPr>
          <w:tab/>
        </w:r>
        <w:r w:rsidR="007F12C8">
          <w:rPr>
            <w:noProof/>
            <w:webHidden/>
          </w:rPr>
          <w:fldChar w:fldCharType="begin"/>
        </w:r>
        <w:r w:rsidR="007F12C8">
          <w:rPr>
            <w:noProof/>
            <w:webHidden/>
          </w:rPr>
          <w:instrText xml:space="preserve"> PAGEREF _Toc52545391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112055C1" w14:textId="045DA8D5"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2" w:history="1">
        <w:r w:rsidR="007F12C8" w:rsidRPr="00182435">
          <w:rPr>
            <w:rStyle w:val="Hyperlink"/>
            <w:noProof/>
          </w:rPr>
          <w:t>Table 3.2 Zooplankton relative abundance (expressed as percent) by major groups.</w:t>
        </w:r>
        <w:r w:rsidR="007F12C8">
          <w:rPr>
            <w:noProof/>
            <w:webHidden/>
          </w:rPr>
          <w:tab/>
        </w:r>
        <w:r w:rsidR="007F12C8">
          <w:rPr>
            <w:noProof/>
            <w:webHidden/>
          </w:rPr>
          <w:fldChar w:fldCharType="begin"/>
        </w:r>
        <w:r w:rsidR="007F12C8">
          <w:rPr>
            <w:noProof/>
            <w:webHidden/>
          </w:rPr>
          <w:instrText xml:space="preserve"> PAGEREF _Toc52545392 \h </w:instrText>
        </w:r>
        <w:r w:rsidR="007F12C8">
          <w:rPr>
            <w:noProof/>
            <w:webHidden/>
          </w:rPr>
        </w:r>
        <w:r w:rsidR="007F12C8">
          <w:rPr>
            <w:noProof/>
            <w:webHidden/>
          </w:rPr>
          <w:fldChar w:fldCharType="separate"/>
        </w:r>
        <w:r w:rsidR="007F12C8">
          <w:rPr>
            <w:noProof/>
            <w:webHidden/>
          </w:rPr>
          <w:t>49</w:t>
        </w:r>
        <w:r w:rsidR="007F12C8">
          <w:rPr>
            <w:noProof/>
            <w:webHidden/>
          </w:rPr>
          <w:fldChar w:fldCharType="end"/>
        </w:r>
      </w:hyperlink>
    </w:p>
    <w:p w14:paraId="2086969F" w14:textId="60B869BD"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3" w:history="1">
        <w:r w:rsidR="007F12C8" w:rsidRPr="001824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7F12C8">
          <w:rPr>
            <w:noProof/>
            <w:webHidden/>
          </w:rPr>
          <w:tab/>
        </w:r>
        <w:r w:rsidR="007F12C8">
          <w:rPr>
            <w:noProof/>
            <w:webHidden/>
          </w:rPr>
          <w:fldChar w:fldCharType="begin"/>
        </w:r>
        <w:r w:rsidR="007F12C8">
          <w:rPr>
            <w:noProof/>
            <w:webHidden/>
          </w:rPr>
          <w:instrText xml:space="preserve"> PAGEREF _Toc52545393 \h </w:instrText>
        </w:r>
        <w:r w:rsidR="007F12C8">
          <w:rPr>
            <w:noProof/>
            <w:webHidden/>
          </w:rPr>
        </w:r>
        <w:r w:rsidR="007F12C8">
          <w:rPr>
            <w:noProof/>
            <w:webHidden/>
          </w:rPr>
          <w:fldChar w:fldCharType="separate"/>
        </w:r>
        <w:r w:rsidR="007F12C8">
          <w:rPr>
            <w:noProof/>
            <w:webHidden/>
          </w:rPr>
          <w:t>50</w:t>
        </w:r>
        <w:r w:rsidR="007F12C8">
          <w:rPr>
            <w:noProof/>
            <w:webHidden/>
          </w:rPr>
          <w:fldChar w:fldCharType="end"/>
        </w:r>
      </w:hyperlink>
    </w:p>
    <w:p w14:paraId="664D0C81" w14:textId="10F01DF1"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4" w:history="1">
        <w:r w:rsidR="007F12C8" w:rsidRPr="00182435">
          <w:rPr>
            <w:rStyle w:val="Hyperlink"/>
            <w:noProof/>
          </w:rPr>
          <w:t>Table 3.4 Diet composition summary (% wet weight) of juvenile salmon by site and year.</w:t>
        </w:r>
        <w:r w:rsidR="007F12C8">
          <w:rPr>
            <w:noProof/>
            <w:webHidden/>
          </w:rPr>
          <w:tab/>
        </w:r>
        <w:r w:rsidR="007F12C8">
          <w:rPr>
            <w:noProof/>
            <w:webHidden/>
          </w:rPr>
          <w:fldChar w:fldCharType="begin"/>
        </w:r>
        <w:r w:rsidR="007F12C8">
          <w:rPr>
            <w:noProof/>
            <w:webHidden/>
          </w:rPr>
          <w:instrText xml:space="preserve"> PAGEREF _Toc52545394 \h </w:instrText>
        </w:r>
        <w:r w:rsidR="007F12C8">
          <w:rPr>
            <w:noProof/>
            <w:webHidden/>
          </w:rPr>
        </w:r>
        <w:r w:rsidR="007F12C8">
          <w:rPr>
            <w:noProof/>
            <w:webHidden/>
          </w:rPr>
          <w:fldChar w:fldCharType="separate"/>
        </w:r>
        <w:r w:rsidR="007F12C8">
          <w:rPr>
            <w:noProof/>
            <w:webHidden/>
          </w:rPr>
          <w:t>51</w:t>
        </w:r>
        <w:r w:rsidR="007F12C8">
          <w:rPr>
            <w:noProof/>
            <w:webHidden/>
          </w:rPr>
          <w:fldChar w:fldCharType="end"/>
        </w:r>
      </w:hyperlink>
    </w:p>
    <w:p w14:paraId="34E59A4A" w14:textId="56CFD546" w:rsidR="007F12C8" w:rsidRDefault="00D708D5">
      <w:pPr>
        <w:pStyle w:val="TableofFigures"/>
        <w:tabs>
          <w:tab w:val="right" w:leader="dot" w:pos="9350"/>
        </w:tabs>
        <w:rPr>
          <w:rFonts w:asciiTheme="minorHAnsi" w:eastAsiaTheme="minorEastAsia" w:hAnsiTheme="minorHAnsi" w:cstheme="minorBidi"/>
          <w:iCs w:val="0"/>
          <w:noProof/>
          <w:color w:val="auto"/>
          <w:szCs w:val="24"/>
        </w:rPr>
      </w:pPr>
      <w:hyperlink w:anchor="_Toc52545395" w:history="1">
        <w:r w:rsidR="007F12C8" w:rsidRPr="00182435">
          <w:rPr>
            <w:rStyle w:val="Hyperlink"/>
            <w:noProof/>
          </w:rPr>
          <w:t>Table A.1 Diet composition (% wet weight) summary of juvenile salmon for each sampling date 2015-2016.</w:t>
        </w:r>
        <w:r w:rsidR="007F12C8">
          <w:rPr>
            <w:noProof/>
            <w:webHidden/>
          </w:rPr>
          <w:tab/>
        </w:r>
        <w:r w:rsidR="007F12C8">
          <w:rPr>
            <w:noProof/>
            <w:webHidden/>
          </w:rPr>
          <w:fldChar w:fldCharType="begin"/>
        </w:r>
        <w:r w:rsidR="007F12C8">
          <w:rPr>
            <w:noProof/>
            <w:webHidden/>
          </w:rPr>
          <w:instrText xml:space="preserve"> PAGEREF _Toc52545395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44A764F0" w14:textId="675CD229"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52545328"/>
      <w:r w:rsidRPr="00987FD4">
        <w:t>List of Figures</w:t>
      </w:r>
      <w:bookmarkEnd w:id="9"/>
      <w:bookmarkEnd w:id="10"/>
      <w:bookmarkEnd w:id="11"/>
    </w:p>
    <w:p w14:paraId="7AA79182" w14:textId="77777777" w:rsidR="00DB463E" w:rsidRPr="00EB46DF" w:rsidRDefault="00DB463E" w:rsidP="00DB463E">
      <w:pPr>
        <w:rPr>
          <w:rFonts w:cs="Times New Roman"/>
        </w:rPr>
      </w:pPr>
    </w:p>
    <w:p w14:paraId="7A1F7701" w14:textId="018D73A6" w:rsidR="007F12C8"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7F12C8">
        <w:rPr>
          <w:noProof/>
        </w:rPr>
        <w:t>Figure 2.1 Map of salmon survey stations in the Discovery Islands and Johnstone Strait. Inset map (left) shows the British Columbia coast with the study region highlighted in red.</w:t>
      </w:r>
      <w:r w:rsidR="007F12C8">
        <w:rPr>
          <w:noProof/>
        </w:rPr>
        <w:tab/>
      </w:r>
      <w:r w:rsidR="007F12C8">
        <w:rPr>
          <w:noProof/>
        </w:rPr>
        <w:fldChar w:fldCharType="begin"/>
      </w:r>
      <w:r w:rsidR="007F12C8">
        <w:rPr>
          <w:noProof/>
        </w:rPr>
        <w:instrText xml:space="preserve"> PAGEREF _Toc52545396 \h </w:instrText>
      </w:r>
      <w:r w:rsidR="007F12C8">
        <w:rPr>
          <w:noProof/>
        </w:rPr>
      </w:r>
      <w:r w:rsidR="007F12C8">
        <w:rPr>
          <w:noProof/>
        </w:rPr>
        <w:fldChar w:fldCharType="separate"/>
      </w:r>
      <w:r w:rsidR="007F12C8">
        <w:rPr>
          <w:noProof/>
        </w:rPr>
        <w:t>28</w:t>
      </w:r>
      <w:r w:rsidR="007F12C8">
        <w:rPr>
          <w:noProof/>
        </w:rPr>
        <w:fldChar w:fldCharType="end"/>
      </w:r>
    </w:p>
    <w:p w14:paraId="24254EFC" w14:textId="29F1A6C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_Toc52545397 \h </w:instrText>
      </w:r>
      <w:r>
        <w:rPr>
          <w:noProof/>
        </w:rPr>
      </w:r>
      <w:r>
        <w:rPr>
          <w:noProof/>
        </w:rPr>
        <w:fldChar w:fldCharType="separate"/>
      </w:r>
      <w:r>
        <w:rPr>
          <w:noProof/>
        </w:rPr>
        <w:t>29</w:t>
      </w:r>
      <w:r>
        <w:rPr>
          <w:noProof/>
        </w:rPr>
        <w:fldChar w:fldCharType="end"/>
      </w:r>
    </w:p>
    <w:p w14:paraId="4653E97F" w14:textId="05018629"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_Toc52545398 \h </w:instrText>
      </w:r>
      <w:r>
        <w:rPr>
          <w:noProof/>
        </w:rPr>
      </w:r>
      <w:r>
        <w:rPr>
          <w:noProof/>
        </w:rPr>
        <w:fldChar w:fldCharType="separate"/>
      </w:r>
      <w:r>
        <w:rPr>
          <w:noProof/>
        </w:rPr>
        <w:t>30</w:t>
      </w:r>
      <w:r>
        <w:rPr>
          <w:noProof/>
        </w:rPr>
        <w:fldChar w:fldCharType="end"/>
      </w:r>
    </w:p>
    <w:p w14:paraId="1C317FB6" w14:textId="699607C1"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_Toc52545399 \h </w:instrText>
      </w:r>
      <w:r>
        <w:rPr>
          <w:noProof/>
        </w:rPr>
      </w:r>
      <w:r>
        <w:rPr>
          <w:noProof/>
        </w:rPr>
        <w:fldChar w:fldCharType="separate"/>
      </w:r>
      <w:r>
        <w:rPr>
          <w:noProof/>
        </w:rPr>
        <w:t>31</w:t>
      </w:r>
      <w:r>
        <w:rPr>
          <w:noProof/>
        </w:rPr>
        <w:fldChar w:fldCharType="end"/>
      </w:r>
    </w:p>
    <w:p w14:paraId="31FD230A" w14:textId="4257E7E8"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_Toc52545400 \h </w:instrText>
      </w:r>
      <w:r>
        <w:rPr>
          <w:noProof/>
        </w:rPr>
      </w:r>
      <w:r>
        <w:rPr>
          <w:noProof/>
        </w:rPr>
        <w:fldChar w:fldCharType="separate"/>
      </w:r>
      <w:r>
        <w:rPr>
          <w:noProof/>
        </w:rPr>
        <w:t>32</w:t>
      </w:r>
      <w:r>
        <w:rPr>
          <w:noProof/>
        </w:rPr>
        <w:fldChar w:fldCharType="end"/>
      </w:r>
    </w:p>
    <w:p w14:paraId="5735F9C4" w14:textId="19F2215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_Toc52545401 \h </w:instrText>
      </w:r>
      <w:r>
        <w:rPr>
          <w:noProof/>
        </w:rPr>
      </w:r>
      <w:r>
        <w:rPr>
          <w:noProof/>
        </w:rPr>
        <w:fldChar w:fldCharType="separate"/>
      </w:r>
      <w:r>
        <w:rPr>
          <w:noProof/>
        </w:rPr>
        <w:t>3</w:t>
      </w:r>
      <w:r>
        <w:rPr>
          <w:noProof/>
        </w:rPr>
        <w:t>3</w:t>
      </w:r>
      <w:r>
        <w:rPr>
          <w:noProof/>
        </w:rPr>
        <w:fldChar w:fldCharType="end"/>
      </w:r>
    </w:p>
    <w:p w14:paraId="4CBBCAD0" w14:textId="10B21C1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6B4FFC">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_Toc52545402 \h </w:instrText>
      </w:r>
      <w:r>
        <w:rPr>
          <w:noProof/>
        </w:rPr>
      </w:r>
      <w:r>
        <w:rPr>
          <w:noProof/>
        </w:rPr>
        <w:fldChar w:fldCharType="separate"/>
      </w:r>
      <w:r>
        <w:rPr>
          <w:noProof/>
        </w:rPr>
        <w:t>34</w:t>
      </w:r>
      <w:r>
        <w:rPr>
          <w:noProof/>
        </w:rPr>
        <w:fldChar w:fldCharType="end"/>
      </w:r>
    </w:p>
    <w:p w14:paraId="5B607C01" w14:textId="4F6D6B7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w:t>
      </w:r>
      <w:r>
        <w:rPr>
          <w:noProof/>
        </w:rPr>
        <w:tab/>
      </w:r>
      <w:r>
        <w:rPr>
          <w:noProof/>
        </w:rPr>
        <w:fldChar w:fldCharType="begin"/>
      </w:r>
      <w:r>
        <w:rPr>
          <w:noProof/>
        </w:rPr>
        <w:instrText xml:space="preserve"> PAGEREF _Toc52545403 \h </w:instrText>
      </w:r>
      <w:r>
        <w:rPr>
          <w:noProof/>
        </w:rPr>
      </w:r>
      <w:r>
        <w:rPr>
          <w:noProof/>
        </w:rPr>
        <w:fldChar w:fldCharType="separate"/>
      </w:r>
      <w:r>
        <w:rPr>
          <w:noProof/>
        </w:rPr>
        <w:t>35</w:t>
      </w:r>
      <w:r>
        <w:rPr>
          <w:noProof/>
        </w:rPr>
        <w:fldChar w:fldCharType="end"/>
      </w:r>
    </w:p>
    <w:p w14:paraId="1F822887" w14:textId="0976A83A"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_Toc52545404 \h </w:instrText>
      </w:r>
      <w:r>
        <w:rPr>
          <w:noProof/>
        </w:rPr>
      </w:r>
      <w:r>
        <w:rPr>
          <w:noProof/>
        </w:rPr>
        <w:fldChar w:fldCharType="separate"/>
      </w:r>
      <w:r>
        <w:rPr>
          <w:noProof/>
        </w:rPr>
        <w:t>36</w:t>
      </w:r>
      <w:r>
        <w:rPr>
          <w:noProof/>
        </w:rPr>
        <w:fldChar w:fldCharType="end"/>
      </w:r>
    </w:p>
    <w:p w14:paraId="5F5987AD" w14:textId="5FDE676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_Toc52545405 \h </w:instrText>
      </w:r>
      <w:r>
        <w:rPr>
          <w:noProof/>
        </w:rPr>
      </w:r>
      <w:r>
        <w:rPr>
          <w:noProof/>
        </w:rPr>
        <w:fldChar w:fldCharType="separate"/>
      </w:r>
      <w:r>
        <w:rPr>
          <w:noProof/>
        </w:rPr>
        <w:t>37</w:t>
      </w:r>
      <w:r>
        <w:rPr>
          <w:noProof/>
        </w:rPr>
        <w:fldChar w:fldCharType="end"/>
      </w:r>
    </w:p>
    <w:p w14:paraId="08B6E060" w14:textId="3D2608D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_Toc52545406 \h </w:instrText>
      </w:r>
      <w:r>
        <w:rPr>
          <w:noProof/>
        </w:rPr>
      </w:r>
      <w:r>
        <w:rPr>
          <w:noProof/>
        </w:rPr>
        <w:fldChar w:fldCharType="separate"/>
      </w:r>
      <w:r>
        <w:rPr>
          <w:noProof/>
        </w:rPr>
        <w:t>52</w:t>
      </w:r>
      <w:r>
        <w:rPr>
          <w:noProof/>
        </w:rPr>
        <w:fldChar w:fldCharType="end"/>
      </w:r>
    </w:p>
    <w:p w14:paraId="6ACA8542" w14:textId="467D36A5"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(black) and salinity (red) variables paired with salmon surveys in DI and JS, during the outmigration period in 2015 and 2016.</w:t>
      </w:r>
      <w:r>
        <w:rPr>
          <w:noProof/>
        </w:rPr>
        <w:tab/>
      </w:r>
      <w:r>
        <w:rPr>
          <w:noProof/>
        </w:rPr>
        <w:fldChar w:fldCharType="begin"/>
      </w:r>
      <w:r>
        <w:rPr>
          <w:noProof/>
        </w:rPr>
        <w:instrText xml:space="preserve"> PAGEREF _Toc52545407 \h </w:instrText>
      </w:r>
      <w:r>
        <w:rPr>
          <w:noProof/>
        </w:rPr>
      </w:r>
      <w:r>
        <w:rPr>
          <w:noProof/>
        </w:rPr>
        <w:fldChar w:fldCharType="separate"/>
      </w:r>
      <w:r>
        <w:rPr>
          <w:noProof/>
        </w:rPr>
        <w:t>53</w:t>
      </w:r>
      <w:r>
        <w:rPr>
          <w:noProof/>
        </w:rPr>
        <w:fldChar w:fldCharType="end"/>
      </w:r>
    </w:p>
    <w:p w14:paraId="766732A1" w14:textId="05C749A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_Toc52545408 \h </w:instrText>
      </w:r>
      <w:r>
        <w:rPr>
          <w:noProof/>
        </w:rPr>
      </w:r>
      <w:r>
        <w:rPr>
          <w:noProof/>
        </w:rPr>
        <w:fldChar w:fldCharType="separate"/>
      </w:r>
      <w:r>
        <w:rPr>
          <w:noProof/>
        </w:rPr>
        <w:t>54</w:t>
      </w:r>
      <w:r>
        <w:rPr>
          <w:noProof/>
        </w:rPr>
        <w:fldChar w:fldCharType="end"/>
      </w:r>
    </w:p>
    <w:p w14:paraId="700E3BDA" w14:textId="692DFED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6B4FFC">
        <w:rPr>
          <w:noProof/>
          <w:vertAlign w:val="superscript"/>
        </w:rPr>
        <w:t>th</w:t>
      </w:r>
      <w:r>
        <w:rPr>
          <w:noProof/>
        </w:rPr>
        <w:t xml:space="preserve"> and 7</w:t>
      </w:r>
      <w:r w:rsidRPr="006B4FFC">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_Toc52545409 \h </w:instrText>
      </w:r>
      <w:r>
        <w:rPr>
          <w:noProof/>
        </w:rPr>
      </w:r>
      <w:r>
        <w:rPr>
          <w:noProof/>
        </w:rPr>
        <w:fldChar w:fldCharType="separate"/>
      </w:r>
      <w:r>
        <w:rPr>
          <w:noProof/>
        </w:rPr>
        <w:t>55</w:t>
      </w:r>
      <w:r>
        <w:rPr>
          <w:noProof/>
        </w:rPr>
        <w:fldChar w:fldCharType="end"/>
      </w:r>
    </w:p>
    <w:p w14:paraId="6D1B13A7" w14:textId="157456D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_Toc52545410 \h </w:instrText>
      </w:r>
      <w:r>
        <w:rPr>
          <w:noProof/>
        </w:rPr>
      </w:r>
      <w:r>
        <w:rPr>
          <w:noProof/>
        </w:rPr>
        <w:fldChar w:fldCharType="separate"/>
      </w:r>
      <w:r>
        <w:rPr>
          <w:noProof/>
        </w:rPr>
        <w:t>56</w:t>
      </w:r>
      <w:r>
        <w:rPr>
          <w:noProof/>
        </w:rPr>
        <w:fldChar w:fldCharType="end"/>
      </w:r>
    </w:p>
    <w:p w14:paraId="42CDD871" w14:textId="26A7B54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3.6 NMDS (simple version, will update later to separate pink &amp; chum and years clearly)</w:t>
      </w:r>
      <w:r>
        <w:rPr>
          <w:noProof/>
        </w:rPr>
        <w:tab/>
      </w:r>
      <w:r>
        <w:rPr>
          <w:noProof/>
        </w:rPr>
        <w:fldChar w:fldCharType="begin"/>
      </w:r>
      <w:r>
        <w:rPr>
          <w:noProof/>
        </w:rPr>
        <w:instrText xml:space="preserve"> PAGEREF _Toc52545411 \h </w:instrText>
      </w:r>
      <w:r>
        <w:rPr>
          <w:noProof/>
        </w:rPr>
      </w:r>
      <w:r>
        <w:rPr>
          <w:noProof/>
        </w:rPr>
        <w:fldChar w:fldCharType="separate"/>
      </w:r>
      <w:r>
        <w:rPr>
          <w:noProof/>
        </w:rPr>
        <w:t>57</w:t>
      </w:r>
      <w:r>
        <w:rPr>
          <w:noProof/>
        </w:rPr>
        <w:fldChar w:fldCharType="end"/>
      </w:r>
    </w:p>
    <w:p w14:paraId="6DF53ABE" w14:textId="2E34ED2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w:t>
      </w:r>
      <w:r>
        <w:rPr>
          <w:noProof/>
        </w:rPr>
        <w:tab/>
      </w:r>
      <w:r>
        <w:rPr>
          <w:noProof/>
        </w:rPr>
        <w:fldChar w:fldCharType="begin"/>
      </w:r>
      <w:r>
        <w:rPr>
          <w:noProof/>
        </w:rPr>
        <w:instrText xml:space="preserve"> PAGEREF _Toc52545412 \h </w:instrText>
      </w:r>
      <w:r>
        <w:rPr>
          <w:noProof/>
        </w:rPr>
      </w:r>
      <w:r>
        <w:rPr>
          <w:noProof/>
        </w:rPr>
        <w:fldChar w:fldCharType="separate"/>
      </w:r>
      <w:r>
        <w:rPr>
          <w:noProof/>
        </w:rPr>
        <w:t>58</w:t>
      </w:r>
      <w:r>
        <w:rPr>
          <w:noProof/>
        </w:rPr>
        <w:fldChar w:fldCharType="end"/>
      </w:r>
    </w:p>
    <w:p w14:paraId="73DB871A" w14:textId="7CC7847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_Toc52545413 \h </w:instrText>
      </w:r>
      <w:r>
        <w:rPr>
          <w:noProof/>
        </w:rPr>
      </w:r>
      <w:r>
        <w:rPr>
          <w:noProof/>
        </w:rPr>
        <w:fldChar w:fldCharType="separate"/>
      </w:r>
      <w:r>
        <w:rPr>
          <w:noProof/>
        </w:rPr>
        <w:t>59</w:t>
      </w:r>
      <w:r>
        <w:rPr>
          <w:noProof/>
        </w:rPr>
        <w:fldChar w:fldCharType="end"/>
      </w:r>
    </w:p>
    <w:p w14:paraId="503EC37A" w14:textId="47DAE8D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52545329"/>
      <w:r w:rsidRPr="00796E23">
        <w:t>List of Illustrations</w:t>
      </w:r>
      <w:bookmarkEnd w:id="14"/>
    </w:p>
    <w:p w14:paraId="24C8DC61" w14:textId="77777777" w:rsidR="003B545F" w:rsidRPr="003B545F" w:rsidRDefault="003B545F" w:rsidP="003B545F"/>
    <w:p w14:paraId="4A1BDAE7" w14:textId="54ABC26B" w:rsidR="00F30363" w:rsidRDefault="001965D6">
      <w:pPr>
        <w:pStyle w:val="TableofFigures"/>
        <w:tabs>
          <w:tab w:val="right" w:leader="dot" w:pos="9350"/>
        </w:tabs>
        <w:rPr>
          <w:rFonts w:asciiTheme="minorHAnsi" w:eastAsiaTheme="minorEastAsia" w:hAnsiTheme="minorHAnsi" w:cstheme="minorBidi"/>
          <w:iCs w:val="0"/>
          <w:noProof/>
          <w:color w:val="auto"/>
          <w:szCs w:val="24"/>
        </w:rPr>
      </w:pPr>
      <w:r>
        <w:rPr>
          <w:b/>
        </w:rPr>
        <w:fldChar w:fldCharType="begin"/>
      </w:r>
      <w:r>
        <w:rPr>
          <w:b/>
        </w:rPr>
        <w:instrText xml:space="preserve"> TOC \h \z \t "Heading 8" \c </w:instrText>
      </w:r>
      <w:r>
        <w:rPr>
          <w:b/>
        </w:rPr>
        <w:fldChar w:fldCharType="separate"/>
      </w:r>
      <w:hyperlink w:anchor="_Toc52016119" w:history="1">
        <w:r w:rsidR="00F30363" w:rsidRPr="00376AC7">
          <w:rPr>
            <w:rStyle w:val="Hyperlink"/>
            <w:noProof/>
          </w:rPr>
          <w:t>Illustration 1: (</w:t>
        </w:r>
        <w:r w:rsidR="00F30363" w:rsidRPr="00376AC7">
          <w:rPr>
            <w:rStyle w:val="Hyperlink"/>
            <w:noProof/>
            <w:highlight w:val="yellow"/>
          </w:rPr>
          <w:t>Placeholder</w:t>
        </w:r>
        <w:r w:rsidR="00F30363" w:rsidRPr="00376AC7">
          <w:rPr>
            <w:rStyle w:val="Hyperlink"/>
            <w:noProof/>
          </w:rPr>
          <w:t xml:space="preserve">) Haida pink and chum salmon by </w:t>
        </w:r>
        <w:r w:rsidR="00F30363" w:rsidRPr="00376AC7">
          <w:rPr>
            <w:rStyle w:val="Hyperlink"/>
            <w:noProof/>
            <w:shd w:val="clear" w:color="auto" w:fill="FAFAFA"/>
          </w:rPr>
          <w:t>SGidGang.Xaal</w:t>
        </w:r>
        <w:r w:rsidR="00F30363" w:rsidRPr="00376AC7">
          <w:rPr>
            <w:rStyle w:val="Hyperlink"/>
            <w:noProof/>
          </w:rPr>
          <w:t xml:space="preserve"> </w:t>
        </w:r>
        <w:r w:rsidR="00F30363" w:rsidRPr="00376AC7">
          <w:rPr>
            <w:rStyle w:val="Hyperlink"/>
            <w:i/>
            <w:noProof/>
          </w:rPr>
          <w:t>Shoshannah Greene</w:t>
        </w:r>
        <w:r w:rsidR="00F30363" w:rsidRPr="00376AC7">
          <w:rPr>
            <w:rStyle w:val="Hyperlink"/>
            <w:noProof/>
          </w:rPr>
          <w:t>.</w:t>
        </w:r>
        <w:r w:rsidR="00F30363">
          <w:rPr>
            <w:noProof/>
            <w:webHidden/>
          </w:rPr>
          <w:tab/>
        </w:r>
        <w:r w:rsidR="00F30363">
          <w:rPr>
            <w:noProof/>
            <w:webHidden/>
          </w:rPr>
          <w:fldChar w:fldCharType="begin"/>
        </w:r>
        <w:r w:rsidR="00F30363">
          <w:rPr>
            <w:noProof/>
            <w:webHidden/>
          </w:rPr>
          <w:instrText xml:space="preserve"> PAGEREF _Toc52016119 \h </w:instrText>
        </w:r>
        <w:r w:rsidR="00F30363">
          <w:rPr>
            <w:noProof/>
            <w:webHidden/>
          </w:rPr>
        </w:r>
        <w:r w:rsidR="00F30363">
          <w:rPr>
            <w:noProof/>
            <w:webHidden/>
          </w:rPr>
          <w:fldChar w:fldCharType="separate"/>
        </w:r>
        <w:r w:rsidR="00F30363">
          <w:rPr>
            <w:noProof/>
            <w:webHidden/>
          </w:rPr>
          <w:t>xix</w:t>
        </w:r>
        <w:r w:rsidR="00F30363">
          <w:rPr>
            <w:noProof/>
            <w:webHidden/>
          </w:rPr>
          <w:fldChar w:fldCharType="end"/>
        </w:r>
      </w:hyperlink>
    </w:p>
    <w:p w14:paraId="5932E0C9" w14:textId="29A9A5B6"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307975">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52545330"/>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52545331"/>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52545332"/>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52545333"/>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52545334"/>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D5A8F09" w:rsidR="00796E23" w:rsidRDefault="009D2E09" w:rsidP="009D2E09">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7F12C8">
        <w:rPr>
          <w:rFonts w:cs="Times New Roman"/>
          <w:i/>
          <w:iCs/>
          <w:sz w:val="28"/>
          <w:szCs w:val="28"/>
        </w:rPr>
        <w:t>aa’</w:t>
      </w:r>
      <w:r w:rsidRPr="009D2E09">
        <w:rPr>
          <w:rFonts w:cs="Times New Roman"/>
          <w:i/>
          <w:iCs/>
          <w:sz w:val="28"/>
          <w:szCs w:val="28"/>
        </w:rPr>
        <w:t>laana</w:t>
      </w:r>
      <w:r w:rsidR="007F12C8">
        <w:rPr>
          <w:rFonts w:cs="Times New Roman"/>
          <w:i/>
          <w:iCs/>
          <w:sz w:val="28"/>
          <w:szCs w:val="28"/>
        </w:rPr>
        <w:t>a –</w:t>
      </w:r>
    </w:p>
    <w:p w14:paraId="5CE2CF0D" w14:textId="47C73DFE" w:rsidR="00796E23" w:rsidRPr="00DE200A" w:rsidRDefault="007F12C8" w:rsidP="00DE200A">
      <w:pPr>
        <w:jc w:val="center"/>
        <w:rPr>
          <w:rFonts w:cs="Times New Roman"/>
          <w:i/>
          <w:iCs/>
          <w:sz w:val="28"/>
          <w:szCs w:val="28"/>
        </w:rPr>
      </w:pPr>
      <w:r w:rsidRPr="007F12C8">
        <w:rPr>
          <w:rFonts w:cs="Times New Roman"/>
          <w:i/>
          <w:iCs/>
          <w:sz w:val="28"/>
          <w:szCs w:val="28"/>
        </w:rPr>
        <w:t>Haw’aa dalang ‘waadluwaan ahl kil ‘laagang</w:t>
      </w: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lang w:eastAsia="en-CA"/>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lang w:eastAsia="en-CA"/>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52016119"/>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52545335"/>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52545336"/>
      <w:r w:rsidR="009F6DC3">
        <w:t>Historical salmon coexistence</w:t>
      </w:r>
      <w:bookmarkEnd w:id="29"/>
    </w:p>
    <w:p w14:paraId="6D00FD04" w14:textId="59F78640" w:rsidR="0055436C" w:rsidRDefault="0055436C" w:rsidP="009F6DC3"/>
    <w:p w14:paraId="78A31FA9" w14:textId="17985734" w:rsidR="00AF48E0" w:rsidRDefault="0055436C" w:rsidP="009F6DC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9F6DC3"/>
    <w:p w14:paraId="3E7BB2F5" w14:textId="65D11262" w:rsidR="009F6DC3" w:rsidRDefault="009F6DC3" w:rsidP="009F6DC3">
      <w:pPr>
        <w:pStyle w:val="Heading3"/>
      </w:pPr>
      <w:bookmarkStart w:id="30" w:name="_Toc52545337"/>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52545338"/>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52545339"/>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52545340"/>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23CEAC4E" w:rsidR="00372150" w:rsidRPr="00EB46DF" w:rsidRDefault="000B7AAD" w:rsidP="007720AD">
      <w:pPr>
        <w:pStyle w:val="Heading2"/>
      </w:pPr>
      <w:bookmarkStart w:id="34" w:name="_Toc52545341"/>
      <w:r w:rsidRPr="00EB46DF">
        <w:t xml:space="preserve">Juvenile pink and chum salmon divide prey resources in response to </w:t>
      </w:r>
      <w:r w:rsidR="001A0DC9">
        <w:t>poor</w:t>
      </w:r>
      <w:r w:rsidRPr="00EB46DF">
        <w:t xml:space="preserve"> foraging</w:t>
      </w:r>
      <w:r w:rsidR="001A0DC9">
        <w:t xml:space="preserve"> conditions</w:t>
      </w:r>
      <w:bookmarkEnd w:id="34"/>
    </w:p>
    <w:p w14:paraId="41545506" w14:textId="77777777" w:rsidR="00372150" w:rsidRPr="00EB46DF" w:rsidRDefault="00372150" w:rsidP="00266C78">
      <w:pPr>
        <w:rPr>
          <w:rFonts w:eastAsia="Times New Roman" w:cs="Times New Roman"/>
        </w:rPr>
      </w:pPr>
    </w:p>
    <w:p w14:paraId="5B4E9029" w14:textId="756D1777" w:rsidR="00372150" w:rsidRDefault="00372150" w:rsidP="007720AD">
      <w:pPr>
        <w:pStyle w:val="Heading3"/>
      </w:pPr>
      <w:bookmarkStart w:id="35" w:name="_Toc52545342"/>
      <w:r w:rsidRPr="00EB46DF">
        <w:t>Introduction</w:t>
      </w:r>
      <w:bookmarkEnd w:id="35"/>
    </w:p>
    <w:p w14:paraId="752A37DA" w14:textId="77777777" w:rsidR="006138DB" w:rsidRPr="006138DB" w:rsidRDefault="006138DB" w:rsidP="006138DB"/>
    <w:p w14:paraId="6FFD4B95" w14:textId="02ECA6F8" w:rsidR="00372150" w:rsidRPr="00EB46DF" w:rsidRDefault="006138DB" w:rsidP="00266C78">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254C3B36" w:rsidR="00BE1091" w:rsidRPr="00EB46DF" w:rsidRDefault="00DF7973" w:rsidP="00266C78">
      <w:pPr>
        <w:rPr>
          <w:rFonts w:eastAsia="Times New Roman" w:cs="Times New Roman"/>
          <w:color w:val="000000"/>
        </w:rPr>
      </w:pP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1F0C9E0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6DB27BC5"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commentRangeStart w:id="36"/>
      <w:r w:rsidR="00AC0522" w:rsidRPr="00EB46DF">
        <w:rPr>
          <w:rFonts w:eastAsia="Times New Roman" w:cs="Times New Roman"/>
          <w:color w:val="000000"/>
        </w:rPr>
        <w:t>but</w:t>
      </w:r>
      <w:commentRangeEnd w:id="36"/>
      <w:r w:rsidR="00AC0522">
        <w:rPr>
          <w:rStyle w:val="CommentReference"/>
        </w:rPr>
        <w:commentReference w:id="36"/>
      </w:r>
      <w:r w:rsidR="00AC0522" w:rsidRPr="00EB46DF">
        <w:rPr>
          <w:rFonts w:eastAsia="Times New Roman" w:cs="Times New Roman"/>
          <w:color w:val="000000"/>
        </w:rPr>
        <w:t xml:space="preserve">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ins w:id="37" w:author="Vanessa Zahner" w:date="2020-09-27T12:31:00Z">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ins>
      <w:ins w:id="38" w:author="Vanessa Zahner" w:date="2020-09-27T12:50:00Z">
        <w:r w:rsidR="00456F19">
          <w:rPr>
            <w:rFonts w:eastAsia="Times New Roman" w:cs="Times New Roman"/>
            <w:color w:val="000000"/>
          </w:rPr>
          <w:t xml:space="preserve">stomach </w:t>
        </w:r>
        <w:r w:rsidR="00456F19" w:rsidRPr="00C538A9">
          <w:rPr>
            <w:rFonts w:eastAsia="Times New Roman" w:cs="Times New Roman"/>
            <w:color w:val="000000"/>
          </w:rPr>
          <w:t>analysis</w:t>
        </w:r>
      </w:ins>
      <w:ins w:id="39" w:author="Vanessa Zahner" w:date="2020-09-27T12:31:00Z">
        <w:r w:rsidR="00C538A9">
          <w:rPr>
            <w:rFonts w:eastAsia="Times New Roman" w:cs="Times New Roman"/>
            <w:color w:val="000000"/>
          </w:rPr>
          <w:t xml:space="preserve"> is a more refined snapshot that can reflect the nuances of specific zooplankton prey.</w:t>
        </w:r>
      </w:ins>
    </w:p>
    <w:p w14:paraId="60D813FA" w14:textId="5C833DF4" w:rsidR="008E06FB" w:rsidRPr="00EB46DF" w:rsidRDefault="008E06FB" w:rsidP="00266C78">
      <w:pPr>
        <w:rPr>
          <w:rFonts w:eastAsia="Times New Roman" w:cs="Times New Roman"/>
          <w:color w:val="000000"/>
        </w:rPr>
      </w:pPr>
    </w:p>
    <w:p w14:paraId="1733A2C8" w14:textId="6289E352" w:rsidR="007C1E89" w:rsidRPr="00EB46DF" w:rsidRDefault="008E06FB" w:rsidP="00150C0A">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ins w:id="40" w:author="evgeny" w:date="2020-10-09T17:12:00Z">
        <w:r w:rsidR="002562E4">
          <w:rPr>
            <w:rFonts w:eastAsia="Times New Roman" w:cs="Times New Roman"/>
            <w:color w:val="000000"/>
          </w:rPr>
          <w:t xml:space="preserve">identified as </w:t>
        </w:r>
      </w:ins>
      <w:del w:id="41" w:author="evgeny" w:date="2020-10-09T17:12:00Z">
        <w:r w:rsidRPr="00EB46DF" w:rsidDel="002562E4">
          <w:rPr>
            <w:rFonts w:eastAsia="Times New Roman" w:cs="Times New Roman"/>
            <w:color w:val="000000"/>
          </w:rPr>
          <w:delText xml:space="preserve">considered the </w:delText>
        </w:r>
      </w:del>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commentRangeStart w:id="42"/>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commentRangeEnd w:id="42"/>
      <w:r w:rsidR="00150C0A">
        <w:rPr>
          <w:rStyle w:val="CommentReference"/>
        </w:rPr>
        <w:commentReference w:id="42"/>
      </w:r>
      <w:r w:rsidR="00D944B4">
        <w:rPr>
          <w:rFonts w:eastAsia="Times New Roman" w:cs="Times New Roman"/>
          <w:color w:val="000000"/>
        </w:rPr>
        <w:t xml:space="preserve"> </w:t>
      </w:r>
      <w:ins w:id="43" w:author="evgeny" w:date="2020-10-09T17:14:00Z">
        <w:r w:rsidR="002562E4">
          <w:rPr>
            <w:rFonts w:eastAsia="Times New Roman" w:cs="Times New Roman"/>
            <w:color w:val="000000"/>
          </w:rPr>
          <w:t xml:space="preserve">Previous </w:t>
        </w:r>
      </w:ins>
      <w:ins w:id="44" w:author="Vanessa Zahner" w:date="2020-09-27T12:03:00Z">
        <w:del w:id="45" w:author="evgeny" w:date="2020-10-09T17:14:00Z">
          <w:r w:rsidR="00600EAF" w:rsidDel="002562E4">
            <w:rPr>
              <w:rFonts w:eastAsia="Times New Roman" w:cs="Times New Roman"/>
              <w:color w:val="000000"/>
            </w:rPr>
            <w:delText>S</w:delText>
          </w:r>
        </w:del>
      </w:ins>
      <w:ins w:id="46" w:author="evgeny" w:date="2020-10-09T17:14:00Z">
        <w:r w:rsidR="002562E4">
          <w:rPr>
            <w:rFonts w:eastAsia="Times New Roman" w:cs="Times New Roman"/>
            <w:color w:val="000000"/>
          </w:rPr>
          <w:t>s</w:t>
        </w:r>
      </w:ins>
      <w:ins w:id="47" w:author="Vanessa Zahner" w:date="2020-09-27T12:03:00Z">
        <w:r w:rsidR="00600EAF">
          <w:rPr>
            <w:rFonts w:eastAsia="Times New Roman" w:cs="Times New Roman"/>
            <w:color w:val="000000"/>
          </w:rPr>
          <w:t xml:space="preserve">tudies have shown </w:t>
        </w:r>
      </w:ins>
      <w:ins w:id="48" w:author="evgeny" w:date="2020-10-09T17:15:00Z">
        <w:r w:rsidR="002562E4">
          <w:rPr>
            <w:rFonts w:eastAsia="Times New Roman" w:cs="Times New Roman"/>
            <w:color w:val="000000"/>
          </w:rPr>
          <w:t xml:space="preserve">that </w:t>
        </w:r>
      </w:ins>
      <w:ins w:id="49" w:author="Vanessa Zahner" w:date="2020-09-27T12:03:00Z">
        <w:r w:rsidR="00600EAF">
          <w:rPr>
            <w:rFonts w:eastAsia="Times New Roman" w:cs="Times New Roman"/>
            <w:color w:val="000000"/>
          </w:rPr>
          <w:t xml:space="preserve">climate forcing and prey availability </w:t>
        </w:r>
      </w:ins>
      <w:ins w:id="50" w:author="evgeny" w:date="2020-10-09T17:15:00Z">
        <w:r w:rsidR="002562E4">
          <w:rPr>
            <w:rFonts w:eastAsia="Times New Roman" w:cs="Times New Roman"/>
            <w:color w:val="000000"/>
          </w:rPr>
          <w:t>may</w:t>
        </w:r>
      </w:ins>
      <w:ins w:id="51" w:author="Vanessa Zahner" w:date="2020-09-27T12:03:00Z">
        <w:del w:id="52" w:author="evgeny" w:date="2020-10-09T17:15:00Z">
          <w:r w:rsidR="00600EAF" w:rsidDel="002562E4">
            <w:rPr>
              <w:rFonts w:eastAsia="Times New Roman" w:cs="Times New Roman"/>
              <w:color w:val="000000"/>
            </w:rPr>
            <w:delText>to</w:delText>
          </w:r>
        </w:del>
        <w:r w:rsidR="00600EAF">
          <w:rPr>
            <w:rFonts w:eastAsia="Times New Roman" w:cs="Times New Roman"/>
            <w:color w:val="000000"/>
          </w:rPr>
          <w:t xml:space="preserve"> influence competition and trophic niches of juvenile pink and chum salmon, whe</w:t>
        </w:r>
      </w:ins>
      <w:ins w:id="53" w:author="evgeny" w:date="2020-10-09T17:16:00Z">
        <w:r w:rsidR="002562E4">
          <w:rPr>
            <w:rFonts w:eastAsia="Times New Roman" w:cs="Times New Roman"/>
            <w:color w:val="000000"/>
          </w:rPr>
          <w:t>n</w:t>
        </w:r>
      </w:ins>
      <w:ins w:id="54" w:author="Vanessa Zahner" w:date="2020-09-27T12:03:00Z">
        <w:del w:id="55" w:author="evgeny" w:date="2020-10-09T17:16:00Z">
          <w:r w:rsidR="00600EAF" w:rsidDel="002562E4">
            <w:rPr>
              <w:rFonts w:eastAsia="Times New Roman" w:cs="Times New Roman"/>
              <w:color w:val="000000"/>
            </w:rPr>
            <w:delText>re</w:delText>
          </w:r>
        </w:del>
        <w:r w:rsidR="00600EAF">
          <w:rPr>
            <w:rFonts w:eastAsia="Times New Roman" w:cs="Times New Roman"/>
            <w:color w:val="000000"/>
          </w:rPr>
          <w:t xml:space="preserve"> </w:t>
        </w:r>
      </w:ins>
      <w:ins w:id="56" w:author="evgeny" w:date="2020-10-09T17:16:00Z">
        <w:r w:rsidR="002562E4">
          <w:rPr>
            <w:rFonts w:eastAsia="Times New Roman" w:cs="Times New Roman"/>
            <w:color w:val="000000"/>
          </w:rPr>
          <w:t>under</w:t>
        </w:r>
      </w:ins>
      <w:ins w:id="57" w:author="Vanessa Zahner" w:date="2020-09-27T12:03:00Z">
        <w:del w:id="58" w:author="evgeny" w:date="2020-10-09T17:16:00Z">
          <w:r w:rsidR="00600EAF" w:rsidDel="002562E4">
            <w:rPr>
              <w:rFonts w:eastAsia="Times New Roman" w:cs="Times New Roman"/>
              <w:color w:val="000000"/>
            </w:rPr>
            <w:delText>in</w:delText>
          </w:r>
        </w:del>
        <w:r w:rsidR="00600EAF">
          <w:rPr>
            <w:rFonts w:eastAsia="Times New Roman" w:cs="Times New Roman"/>
            <w:color w:val="000000"/>
          </w:rPr>
          <w:t xml:space="preserve"> poorer feeding conditions salmon</w:t>
        </w:r>
      </w:ins>
      <w:ins w:id="59" w:author="evgeny" w:date="2020-10-09T17:17:00Z">
        <w:r w:rsidR="002562E4">
          <w:rPr>
            <w:rFonts w:eastAsia="Times New Roman" w:cs="Times New Roman"/>
            <w:color w:val="000000"/>
          </w:rPr>
          <w:t xml:space="preserve"> species</w:t>
        </w:r>
      </w:ins>
      <w:ins w:id="60" w:author="Vanessa Zahner" w:date="2020-09-27T12:03:00Z">
        <w:r w:rsidR="00600EAF">
          <w:rPr>
            <w:rFonts w:eastAsia="Times New Roman" w:cs="Times New Roman"/>
            <w:color w:val="000000"/>
          </w:rPr>
          <w:t xml:space="preserve"> tend to have higher diet overlap </w:t>
        </w:r>
      </w:ins>
      <w:ins w:id="61" w:author="evgeny" w:date="2020-10-09T17:17:00Z">
        <w:r w:rsidR="002562E4">
          <w:rPr>
            <w:rFonts w:eastAsia="Times New Roman" w:cs="Times New Roman"/>
            <w:color w:val="000000"/>
          </w:rPr>
          <w:t xml:space="preserve">by </w:t>
        </w:r>
      </w:ins>
      <w:ins w:id="62" w:author="Vanessa Zahner" w:date="2020-09-27T12:03:00Z">
        <w:del w:id="63" w:author="evgeny" w:date="2020-10-09T17:17:00Z">
          <w:r w:rsidR="00600EAF" w:rsidDel="002562E4">
            <w:rPr>
              <w:rFonts w:eastAsia="Times New Roman" w:cs="Times New Roman"/>
              <w:color w:val="000000"/>
            </w:rPr>
            <w:delText xml:space="preserve">and </w:delText>
          </w:r>
        </w:del>
        <w:r w:rsidR="00600EAF">
          <w:rPr>
            <w:rFonts w:eastAsia="Times New Roman" w:cs="Times New Roman"/>
            <w:color w:val="000000"/>
          </w:rPr>
          <w:t>compet</w:t>
        </w:r>
      </w:ins>
      <w:ins w:id="64" w:author="evgeny" w:date="2020-10-09T17:17:00Z">
        <w:r w:rsidR="002562E4">
          <w:rPr>
            <w:rFonts w:eastAsia="Times New Roman" w:cs="Times New Roman"/>
            <w:color w:val="000000"/>
          </w:rPr>
          <w:t>ing</w:t>
        </w:r>
      </w:ins>
      <w:ins w:id="65" w:author="Vanessa Zahner" w:date="2020-09-27T12:03:00Z">
        <w:del w:id="66" w:author="evgeny" w:date="2020-10-09T17:17:00Z">
          <w:r w:rsidR="00600EAF" w:rsidDel="002562E4">
            <w:rPr>
              <w:rFonts w:eastAsia="Times New Roman" w:cs="Times New Roman"/>
              <w:color w:val="000000"/>
            </w:rPr>
            <w:delText>e</w:delText>
          </w:r>
        </w:del>
        <w:r w:rsidR="00600EAF">
          <w:rPr>
            <w:rFonts w:eastAsia="Times New Roman" w:cs="Times New Roman"/>
            <w:color w:val="000000"/>
          </w:rPr>
          <w:t xml:space="preserve"> for the same </w:t>
        </w:r>
        <w:del w:id="67" w:author="evgeny" w:date="2020-10-09T17:17:00Z">
          <w:r w:rsidR="00600EAF" w:rsidDel="002562E4">
            <w:rPr>
              <w:rFonts w:eastAsia="Times New Roman" w:cs="Times New Roman"/>
              <w:color w:val="000000"/>
            </w:rPr>
            <w:delText xml:space="preserve">pool of </w:delText>
          </w:r>
        </w:del>
      </w:ins>
      <w:ins w:id="68" w:author="Vanessa Zahner" w:date="2020-09-27T15:35:00Z">
        <w:r w:rsidR="00991F3B">
          <w:rPr>
            <w:rFonts w:eastAsia="Times New Roman" w:cs="Times New Roman"/>
            <w:color w:val="000000"/>
          </w:rPr>
          <w:t xml:space="preserve">resources </w:t>
        </w:r>
        <w:r w:rsidR="00991F3B">
          <w:rPr>
            <w:rFonts w:eastAsia="Times New Roman" w:cs="Times New Roman"/>
            <w:color w:val="000000"/>
          </w:rPr>
          <w:fldChar w:fldCharType="begin" w:fldLock="1"/>
        </w:r>
      </w:ins>
      <w:r w:rsidR="00991F3B">
        <w:rPr>
          <w:rFonts w:eastAsia="Times New Roman" w:cs="Times New Roman"/>
          <w:color w:val="000000"/>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ins w:id="69" w:author="Vanessa Zahner" w:date="2020-09-27T15:35:00Z">
        <w:r w:rsidR="00991F3B">
          <w:rPr>
            <w:rFonts w:eastAsia="Times New Roman" w:cs="Times New Roman"/>
            <w:color w:val="000000"/>
          </w:rPr>
          <w:fldChar w:fldCharType="end"/>
        </w:r>
        <w:r w:rsidR="00991F3B">
          <w:rPr>
            <w:rFonts w:eastAsia="Times New Roman" w:cs="Times New Roman"/>
            <w:color w:val="000000"/>
          </w:rPr>
          <w:t>.</w:t>
        </w:r>
      </w:ins>
    </w:p>
    <w:p w14:paraId="233AD0DF" w14:textId="0F07463D" w:rsidR="00CA6BD3" w:rsidRPr="00EB46DF" w:rsidRDefault="00CA6BD3" w:rsidP="00266C78">
      <w:pPr>
        <w:rPr>
          <w:rFonts w:eastAsia="Times New Roman" w:cs="Times New Roman"/>
          <w:color w:val="000000"/>
        </w:rPr>
      </w:pPr>
    </w:p>
    <w:p w14:paraId="5E714821" w14:textId="436F4FE6"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w:t>
      </w:r>
      <w:ins w:id="70" w:author="evgeny" w:date="2020-10-09T17:19:00Z">
        <w:r w:rsidR="007C14AC">
          <w:rPr>
            <w:rFonts w:eastAsia="Times New Roman" w:cs="Times New Roman"/>
            <w:color w:val="000000"/>
          </w:rPr>
          <w:t xml:space="preserve">similar </w:t>
        </w:r>
      </w:ins>
      <w:r w:rsidR="00702E99">
        <w:rPr>
          <w:rFonts w:eastAsia="Times New Roman" w:cs="Times New Roman"/>
          <w:color w:val="000000"/>
        </w:rPr>
        <w:t xml:space="preserve">research is limited for </w:t>
      </w:r>
      <w:del w:id="71" w:author="evgeny" w:date="2020-10-09T17:19:00Z">
        <w:r w:rsidR="00702E99" w:rsidDel="007C14AC">
          <w:rPr>
            <w:rFonts w:eastAsia="Times New Roman" w:cs="Times New Roman"/>
            <w:color w:val="000000"/>
          </w:rPr>
          <w:delText xml:space="preserve">these foraging behaviours in </w:delText>
        </w:r>
      </w:del>
      <w:r w:rsidR="00702E99">
        <w:rPr>
          <w:rFonts w:eastAsia="Times New Roman" w:cs="Times New Roman"/>
          <w:color w:val="000000"/>
        </w:rPr>
        <w:t xml:space="preserve">outmigrating juveniles. </w:t>
      </w:r>
    </w:p>
    <w:p w14:paraId="3AE91519" w14:textId="77777777" w:rsidR="00CB61B8" w:rsidRPr="00EB46DF" w:rsidRDefault="00CB61B8" w:rsidP="00266C78">
      <w:pPr>
        <w:rPr>
          <w:rFonts w:eastAsia="Times New Roman" w:cs="Times New Roman"/>
          <w:color w:val="000000"/>
        </w:rPr>
      </w:pPr>
    </w:p>
    <w:p w14:paraId="1ADB2445" w14:textId="14427AE3"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ins w:id="72" w:author="evgeny" w:date="2020-10-09T17:20:00Z">
        <w:r w:rsidR="00151721">
          <w:rPr>
            <w:rFonts w:eastAsia="Times New Roman" w:cs="Times New Roman"/>
            <w:color w:val="000000"/>
          </w:rPr>
          <w:t xml:space="preserve">supported </w:t>
        </w:r>
      </w:ins>
      <w:del w:id="73" w:author="evgeny" w:date="2020-10-09T17:20:00Z">
        <w:r w:rsidR="001005FA" w:rsidRPr="00EB46DF" w:rsidDel="00151721">
          <w:rPr>
            <w:rFonts w:eastAsia="Times New Roman" w:cs="Times New Roman"/>
            <w:color w:val="000000"/>
          </w:rPr>
          <w:delText xml:space="preserve">produced </w:delText>
        </w:r>
      </w:del>
      <w:r w:rsidRPr="00EB46DF">
        <w:rPr>
          <w:rFonts w:eastAsia="Times New Roman" w:cs="Times New Roman"/>
          <w:color w:val="000000"/>
        </w:rPr>
        <w:t xml:space="preserve">by bottom up </w:t>
      </w:r>
      <w:ins w:id="74" w:author="evgeny" w:date="2020-10-09T17:20:00Z">
        <w:r w:rsidR="00151721">
          <w:rPr>
            <w:rFonts w:eastAsia="Times New Roman" w:cs="Times New Roman"/>
            <w:color w:val="000000"/>
          </w:rPr>
          <w:t>processes</w:t>
        </w:r>
      </w:ins>
      <w:del w:id="75" w:author="evgeny" w:date="2020-10-09T17:20:00Z">
        <w:r w:rsidRPr="00EB46DF" w:rsidDel="00151721">
          <w:rPr>
            <w:rFonts w:eastAsia="Times New Roman" w:cs="Times New Roman"/>
            <w:color w:val="000000"/>
          </w:rPr>
          <w:delText>effects</w:delText>
        </w:r>
      </w:del>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commentRangeStart w:id="76"/>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commentRangeEnd w:id="76"/>
      <w:r w:rsidR="00150C0A">
        <w:rPr>
          <w:rStyle w:val="CommentReference"/>
        </w:rPr>
        <w:commentReference w:id="76"/>
      </w:r>
      <w:r w:rsidR="00150C0A" w:rsidRPr="00EB46DF">
        <w:rPr>
          <w:rFonts w:eastAsia="Times New Roman" w:cs="Times New Roman"/>
          <w:color w:val="000000"/>
        </w:rPr>
        <w:t xml:space="preserve">. </w:t>
      </w:r>
      <w:ins w:id="77" w:author="Vanessa Zahner" w:date="2020-09-27T12:03:00Z">
        <w:r w:rsidR="00600EAF">
          <w:rPr>
            <w:rFonts w:eastAsia="Times New Roman" w:cs="Times New Roman"/>
            <w:color w:val="000000"/>
          </w:rPr>
          <w:t xml:space="preserve">Specifically, DI </w:t>
        </w:r>
      </w:ins>
      <w:ins w:id="78" w:author="evgeny" w:date="2020-10-09T17:20:00Z">
        <w:r w:rsidR="00151721">
          <w:rPr>
            <w:rFonts w:eastAsia="Times New Roman" w:cs="Times New Roman"/>
            <w:color w:val="000000"/>
          </w:rPr>
          <w:t>are</w:t>
        </w:r>
      </w:ins>
      <w:ins w:id="79" w:author="Vanessa Zahner" w:date="2020-09-27T12:03:00Z">
        <w:del w:id="80" w:author="evgeny" w:date="2020-10-09T17:21:00Z">
          <w:r w:rsidR="00600EAF" w:rsidDel="00151721">
            <w:rPr>
              <w:rFonts w:eastAsia="Times New Roman" w:cs="Times New Roman"/>
              <w:color w:val="000000"/>
            </w:rPr>
            <w:delText>is</w:delText>
          </w:r>
        </w:del>
        <w:r w:rsidR="00600EAF">
          <w:rPr>
            <w:rFonts w:eastAsia="Times New Roman" w:cs="Times New Roman"/>
            <w:color w:val="000000"/>
          </w:rPr>
          <w:t xml:space="preserve"> characterized as </w:t>
        </w:r>
        <w:del w:id="81" w:author="evgeny" w:date="2020-10-09T17:21:00Z">
          <w:r w:rsidR="00600EAF" w:rsidDel="00151721">
            <w:rPr>
              <w:rFonts w:eastAsia="Times New Roman" w:cs="Times New Roman"/>
              <w:color w:val="000000"/>
            </w:rPr>
            <w:delText xml:space="preserve">relatively </w:delText>
          </w:r>
        </w:del>
        <w:r w:rsidR="00600EAF">
          <w:rPr>
            <w:rFonts w:eastAsia="Times New Roman" w:cs="Times New Roman"/>
            <w:color w:val="000000"/>
          </w:rPr>
          <w:t>warmer and fresher, with small zooplankton and meroplankton</w:t>
        </w:r>
      </w:ins>
      <w:ins w:id="82" w:author="evgeny" w:date="2020-10-09T17:21:00Z">
        <w:r w:rsidR="00151721">
          <w:rPr>
            <w:rFonts w:eastAsia="Times New Roman" w:cs="Times New Roman"/>
            <w:color w:val="000000"/>
          </w:rPr>
          <w:t xml:space="preserve"> dominating</w:t>
        </w:r>
      </w:ins>
      <w:ins w:id="83" w:author="Vanessa Zahner" w:date="2020-09-27T12:03:00Z">
        <w:r w:rsidR="00600EAF">
          <w:rPr>
            <w:rFonts w:eastAsia="Times New Roman" w:cs="Times New Roman"/>
            <w:color w:val="000000"/>
          </w:rPr>
          <w:t>, relative to JS, which is cooler and more saline, with higher proportions of calanoid</w:t>
        </w:r>
      </w:ins>
      <w:ins w:id="84" w:author="evgeny" w:date="2020-10-09T17:21:00Z">
        <w:r w:rsidR="00151721">
          <w:rPr>
            <w:rFonts w:eastAsia="Times New Roman" w:cs="Times New Roman"/>
            <w:color w:val="000000"/>
          </w:rPr>
          <w:t xml:space="preserve"> (larger)</w:t>
        </w:r>
      </w:ins>
      <w:ins w:id="85" w:author="Vanessa Zahner" w:date="2020-09-27T12:03:00Z">
        <w:r w:rsidR="00600EAF">
          <w:rPr>
            <w:rFonts w:eastAsia="Times New Roman" w:cs="Times New Roman"/>
            <w:color w:val="000000"/>
          </w:rPr>
          <w:t xml:space="preserve"> copepods </w:t>
        </w:r>
      </w:ins>
      <w:r w:rsidR="00D16F11">
        <w:rPr>
          <w:rFonts w:eastAsia="Times New Roman" w:cs="Times New Roman"/>
          <w:color w:val="000000"/>
        </w:rPr>
        <w:fldChar w:fldCharType="begin" w:fldLock="1"/>
      </w:r>
      <w:r w:rsidR="00892EC7">
        <w:rPr>
          <w:rFonts w:eastAsia="Times New Roman" w:cs="Times New Roman"/>
          <w:color w:val="000000"/>
        </w:rPr>
        <w:instrText>ADDIN CSL_CITATION {"citationItems":[{"id":"ITEM-1","itemData":{"author":[{"dropping-particle":"","family":"Mahara","given":"Natalie","non-dropping-particle":"","parse-names":false,"suffix":""}],"id":"ITEM-1","issued":{"date-parts":[["2018"]]},"number-of-pages":"91","title":"Zooplankton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ins w:id="86" w:author="evgeny" w:date="2020-10-09T17:22:00Z">
        <w:r w:rsidR="00203274">
          <w:rPr>
            <w:rFonts w:eastAsia="Times New Roman" w:cs="Times New Roman"/>
            <w:color w:val="000000"/>
          </w:rPr>
          <w:t xml:space="preserve">the </w:t>
        </w:r>
      </w:ins>
      <w:r w:rsidRPr="00EB46DF">
        <w:rPr>
          <w:rFonts w:eastAsia="Times New Roman" w:cs="Times New Roman"/>
          <w:color w:val="000000"/>
        </w:rPr>
        <w:t>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E880728" w14:textId="77777777" w:rsidR="00A62AC0" w:rsidRDefault="00BB1CD8" w:rsidP="00A62AC0">
      <w:pPr>
        <w:rPr>
          <w:ins w:id="87" w:author="Vanessa Fladmark" w:date="2020-09-14T10:06:00Z"/>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p>
    <w:p w14:paraId="10656DEC" w14:textId="582AA25E" w:rsidR="002B2E48" w:rsidRDefault="00600EAF" w:rsidP="002B2E48">
      <w:pPr>
        <w:rPr>
          <w:ins w:id="88" w:author="Vanessa Fladmark" w:date="2020-09-14T10:06:00Z"/>
          <w:rFonts w:eastAsia="Times New Roman" w:cs="Times New Roman"/>
          <w:color w:val="000000"/>
        </w:rPr>
      </w:pPr>
      <w:commentRangeStart w:id="89"/>
      <w:ins w:id="90" w:author="Vanessa Zahner" w:date="2020-09-27T12:03:00Z">
        <w:r>
          <w:rPr>
            <w:rFonts w:eastAsia="Times New Roman" w:cs="Times New Roman"/>
            <w:color w:val="000000"/>
          </w:rPr>
          <w:t>Specifically, this study aimed to compare juvenile pink and chum salmon (a) diets</w:t>
        </w:r>
      </w:ins>
      <w:ins w:id="91" w:author="Vanessa Zahner" w:date="2020-10-06T09:56:00Z">
        <w:r w:rsidR="00404F0D">
          <w:rPr>
            <w:rFonts w:eastAsia="Times New Roman" w:cs="Times New Roman"/>
            <w:color w:val="000000"/>
          </w:rPr>
          <w:t xml:space="preserve"> and </w:t>
        </w:r>
      </w:ins>
      <w:ins w:id="92" w:author="Vanessa Zahner" w:date="2020-09-27T12:03:00Z">
        <w:r>
          <w:rPr>
            <w:rFonts w:eastAsia="Times New Roman" w:cs="Times New Roman"/>
            <w:color w:val="000000"/>
          </w:rPr>
          <w:t>trophic niches,</w:t>
        </w:r>
      </w:ins>
      <w:ins w:id="93" w:author="Vanessa Zahner" w:date="2020-10-06T09:56:00Z">
        <w:r w:rsidR="00404F0D">
          <w:rPr>
            <w:rFonts w:eastAsia="Times New Roman" w:cs="Times New Roman"/>
            <w:color w:val="000000"/>
          </w:rPr>
          <w:t xml:space="preserve"> (b) foraging success, and</w:t>
        </w:r>
      </w:ins>
      <w:ins w:id="94" w:author="Vanessa Zahner" w:date="2020-09-27T12:03:00Z">
        <w:r>
          <w:rPr>
            <w:rFonts w:eastAsia="Times New Roman" w:cs="Times New Roman"/>
            <w:color w:val="000000"/>
          </w:rPr>
          <w:t xml:space="preserve"> (c) interspecific competition, in areas of contrasting foraging conditions in </w:t>
        </w:r>
      </w:ins>
      <w:ins w:id="95" w:author="evgeny" w:date="2020-10-09T17:24:00Z">
        <w:r w:rsidR="00E65C9F">
          <w:rPr>
            <w:rFonts w:eastAsia="Times New Roman" w:cs="Times New Roman"/>
            <w:color w:val="000000"/>
          </w:rPr>
          <w:t xml:space="preserve">the </w:t>
        </w:r>
      </w:ins>
      <w:ins w:id="96" w:author="Vanessa Zahner" w:date="2020-09-27T12:03:00Z">
        <w:r>
          <w:rPr>
            <w:rFonts w:eastAsia="Times New Roman" w:cs="Times New Roman"/>
            <w:color w:val="000000"/>
          </w:rPr>
          <w:t xml:space="preserve">southern B.C. </w:t>
        </w:r>
      </w:ins>
      <w:del w:id="97" w:author="Vanessa Zahner" w:date="2020-09-27T12:04:00Z">
        <w:r w:rsidR="00630BB7" w:rsidDel="00600EAF">
          <w:rPr>
            <w:rFonts w:eastAsia="Times New Roman" w:cs="Times New Roman"/>
            <w:color w:val="000000"/>
          </w:rPr>
          <w:delText>Specifically, t</w:delText>
        </w:r>
        <w:r w:rsidR="00BB1CD8" w:rsidDel="00600EAF">
          <w:rPr>
            <w:rFonts w:eastAsia="Times New Roman" w:cs="Times New Roman"/>
            <w:color w:val="000000"/>
          </w:rPr>
          <w:delText>his study aimed to (a) quantify and compare juvenile pink and chum salmon diets</w:delText>
        </w:r>
        <w:r w:rsidR="00630BB7" w:rsidDel="00600EAF">
          <w:rPr>
            <w:rFonts w:eastAsia="Times New Roman" w:cs="Times New Roman"/>
            <w:color w:val="000000"/>
          </w:rPr>
          <w:delText xml:space="preserve"> and foraging success</w:delText>
        </w:r>
        <w:r w:rsidR="00BB1CD8" w:rsidDel="00600EAF">
          <w:rPr>
            <w:rFonts w:eastAsia="Times New Roman" w:cs="Times New Roman"/>
            <w:color w:val="000000"/>
          </w:rPr>
          <w:delText xml:space="preserve"> in areas of contrasting foraging conditions in southern B.C.; (b) assess potential</w:delText>
        </w:r>
        <w:r w:rsidR="00630BB7" w:rsidDel="00600EAF">
          <w:rPr>
            <w:rFonts w:eastAsia="Times New Roman" w:cs="Times New Roman"/>
            <w:color w:val="000000"/>
          </w:rPr>
          <w:delText xml:space="preserve"> interspecific</w:delText>
        </w:r>
        <w:r w:rsidR="00BB1CD8" w:rsidDel="00600EAF">
          <w:rPr>
            <w:rFonts w:eastAsia="Times New Roman" w:cs="Times New Roman"/>
            <w:color w:val="000000"/>
          </w:rPr>
          <w:delText xml:space="preserve"> competition between </w:delText>
        </w:r>
        <w:r w:rsidR="00060858" w:rsidDel="00600EAF">
          <w:rPr>
            <w:rFonts w:eastAsia="Times New Roman" w:cs="Times New Roman"/>
            <w:color w:val="000000"/>
          </w:rPr>
          <w:delText xml:space="preserve">juvenile </w:delText>
        </w:r>
        <w:r w:rsidR="00BB1CD8" w:rsidDel="00600EAF">
          <w:rPr>
            <w:rFonts w:eastAsia="Times New Roman" w:cs="Times New Roman"/>
            <w:color w:val="000000"/>
          </w:rPr>
          <w:delText>pink and chum salmon and (c) describe the trophic niches juvenile pink and chum salmon occupy</w:delText>
        </w:r>
        <w:r w:rsidR="00BB1CD8" w:rsidRPr="00BB1CD8" w:rsidDel="00600EAF">
          <w:rPr>
            <w:rFonts w:eastAsia="Times New Roman" w:cs="Times New Roman"/>
            <w:color w:val="000000"/>
          </w:rPr>
          <w:delText xml:space="preserve"> </w:delText>
        </w:r>
        <w:r w:rsidR="00BB1CD8" w:rsidDel="00600EAF">
          <w:rPr>
            <w:rFonts w:eastAsia="Times New Roman" w:cs="Times New Roman"/>
            <w:color w:val="000000"/>
          </w:rPr>
          <w:delText xml:space="preserve">under contrasting foraging conditions. </w:delText>
        </w:r>
      </w:del>
      <w:commentRangeEnd w:id="89"/>
      <w:r w:rsidR="00E65C9F">
        <w:rPr>
          <w:rStyle w:val="CommentReference"/>
        </w:rPr>
        <w:commentReference w:id="89"/>
      </w:r>
      <w:r w:rsidR="00BB1CD8">
        <w:rPr>
          <w:rFonts w:eastAsia="Times New Roman" w:cs="Times New Roman"/>
          <w:color w:val="000000"/>
        </w:rPr>
        <w:t xml:space="preserve">The prediction was that low </w:t>
      </w:r>
      <w:r w:rsidR="00B776B3">
        <w:rPr>
          <w:rFonts w:eastAsia="Times New Roman" w:cs="Times New Roman"/>
          <w:color w:val="000000"/>
        </w:rPr>
        <w:t xml:space="preserve">prey </w:t>
      </w:r>
      <w:r w:rsidR="00BB1CD8">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sidR="00BB1CD8">
        <w:rPr>
          <w:rFonts w:eastAsia="Times New Roman" w:cs="Times New Roman"/>
          <w:color w:val="000000"/>
        </w:rPr>
        <w:t xml:space="preserve"> juvenile pink and chum salmon compet</w:t>
      </w:r>
      <w:r w:rsidR="00060858">
        <w:rPr>
          <w:rFonts w:eastAsia="Times New Roman" w:cs="Times New Roman"/>
          <w:color w:val="000000"/>
        </w:rPr>
        <w:t>ition</w:t>
      </w:r>
      <w:r w:rsidR="00BB1CD8">
        <w:rPr>
          <w:rFonts w:eastAsia="Times New Roman" w:cs="Times New Roman"/>
          <w:color w:val="000000"/>
        </w:rPr>
        <w:t xml:space="preserve"> and separat</w:t>
      </w:r>
      <w:r w:rsidR="00060858">
        <w:rPr>
          <w:rFonts w:eastAsia="Times New Roman" w:cs="Times New Roman"/>
          <w:color w:val="000000"/>
        </w:rPr>
        <w:t>ion</w:t>
      </w:r>
      <w:r w:rsidR="00BB1CD8">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98" w:name="_Toc52545343"/>
      <w:r w:rsidRPr="00EB46DF">
        <w:t>Methods</w:t>
      </w:r>
      <w:bookmarkEnd w:id="98"/>
    </w:p>
    <w:p w14:paraId="6DCBEB8C" w14:textId="43184382" w:rsidR="00A1270A" w:rsidRDefault="00A1270A" w:rsidP="00A1270A"/>
    <w:p w14:paraId="14E2B090" w14:textId="2D8433DD" w:rsidR="00A1270A" w:rsidRPr="00A1270A" w:rsidRDefault="00A1270A" w:rsidP="00A1270A">
      <w:pPr>
        <w:pStyle w:val="Heading4"/>
      </w:pPr>
      <w:bookmarkStart w:id="99" w:name="_Toc52545344"/>
      <w:r>
        <w:t>Field sampling</w:t>
      </w:r>
      <w:bookmarkEnd w:id="99"/>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4D3BFB6D"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commentRangeStart w:id="100"/>
      <w:commentRangeStart w:id="101"/>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w:t>
      </w:r>
      <w:commentRangeEnd w:id="100"/>
      <w:r w:rsidR="000E2B0D">
        <w:rPr>
          <w:rStyle w:val="CommentReference"/>
        </w:rPr>
        <w:commentReference w:id="100"/>
      </w:r>
      <w:commentRangeEnd w:id="101"/>
      <w:r w:rsidR="00600EAF">
        <w:rPr>
          <w:rStyle w:val="CommentReference"/>
        </w:rPr>
        <w:commentReference w:id="101"/>
      </w:r>
      <w:r w:rsidR="000E2B0D" w:rsidRPr="00EB46DF">
        <w:rPr>
          <w:rFonts w:eastAsia="Times New Roman" w:cs="Times New Roman"/>
          <w:color w:val="000000"/>
        </w:rPr>
        <w:t xml:space="preserve">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ins w:id="102" w:author="Vanessa Zahner" w:date="2020-09-27T12:04:00Z">
        <w:r w:rsidR="00600EAF">
          <w:rPr>
            <w:rFonts w:eastAsia="Times New Roman" w:cs="Times New Roman"/>
            <w:color w:val="000000"/>
          </w:rPr>
          <w:t xml:space="preserve"> The entire length of the sample area encompasses 140 km, wit</w:t>
        </w:r>
      </w:ins>
      <w:ins w:id="103" w:author="Vanessa Zahner" w:date="2020-09-27T12:05:00Z">
        <w:r w:rsidR="00600EAF">
          <w:rPr>
            <w:rFonts w:eastAsia="Times New Roman" w:cs="Times New Roman"/>
            <w:color w:val="000000"/>
          </w:rPr>
          <w:t>h the distance between sites ranging from 15</w:t>
        </w:r>
      </w:ins>
      <w:ins w:id="104" w:author="evgeny" w:date="2020-10-09T17:26:00Z">
        <w:r w:rsidR="00075DEF">
          <w:rPr>
            <w:rFonts w:eastAsia="Times New Roman" w:cs="Times New Roman"/>
            <w:color w:val="000000"/>
          </w:rPr>
          <w:t xml:space="preserve"> to </w:t>
        </w:r>
      </w:ins>
      <w:ins w:id="105" w:author="Vanessa Zahner" w:date="2020-09-27T12:05:00Z">
        <w:del w:id="106" w:author="evgeny" w:date="2020-10-09T17:26:00Z">
          <w:r w:rsidR="00600EAF" w:rsidDel="00075DEF">
            <w:rPr>
              <w:rFonts w:eastAsia="Times New Roman" w:cs="Times New Roman"/>
              <w:color w:val="000000"/>
            </w:rPr>
            <w:delText>-</w:delText>
          </w:r>
        </w:del>
        <w:r w:rsidR="00600EAF">
          <w:rPr>
            <w:rFonts w:eastAsia="Times New Roman" w:cs="Times New Roman"/>
            <w:color w:val="000000"/>
          </w:rPr>
          <w:t>30</w:t>
        </w:r>
      </w:ins>
      <w:ins w:id="107" w:author="Vanessa Zahner" w:date="2020-09-27T12:30:00Z">
        <w:r w:rsidR="00C538A9">
          <w:rPr>
            <w:rFonts w:eastAsia="Times New Roman" w:cs="Times New Roman"/>
            <w:color w:val="000000"/>
          </w:rPr>
          <w:t xml:space="preserve"> km and a distance between the two regions around 50 km. </w:t>
        </w:r>
      </w:ins>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ins w:id="108" w:author="Vanessa Zahner" w:date="2020-09-27T12:30:00Z">
        <w:r w:rsidR="00C538A9">
          <w:rPr>
            <w:rFonts w:eastAsia="Times New Roman" w:cs="Times New Roman"/>
            <w:color w:val="000000"/>
          </w:rPr>
          <w:t>, when 50% of a species migrates through the area</w:t>
        </w:r>
      </w:ins>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ins w:id="109" w:author="Vanessa Fladmark" w:date="2020-09-27T11:57:00Z">
        <w:r w:rsidR="00540067">
          <w:rPr>
            <w:rFonts w:eastAsia="Times New Roman" w:cs="Times New Roman"/>
            <w:color w:val="000000"/>
          </w:rPr>
          <w:t xml:space="preserve"> </w:t>
        </w:r>
      </w:ins>
      <w:ins w:id="110" w:author="Vanessa Zahner" w:date="2020-09-27T12:30:00Z">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ins>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111" w:name="_Toc52545345"/>
      <w:r>
        <w:t>Zooplankton and salmon stomach content analysis</w:t>
      </w:r>
      <w:bookmarkEnd w:id="111"/>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112" w:name="_Toc52545346"/>
      <w:r>
        <w:t>Data analysis</w:t>
      </w:r>
      <w:bookmarkEnd w:id="112"/>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113" w:name="_Toc52545347"/>
      <w:r w:rsidRPr="00EB46DF">
        <w:t>Results</w:t>
      </w:r>
      <w:bookmarkEnd w:id="113"/>
    </w:p>
    <w:p w14:paraId="66AE93BA" w14:textId="5266383C" w:rsidR="00A1270A" w:rsidRDefault="00A1270A" w:rsidP="00A1270A"/>
    <w:p w14:paraId="368844B1" w14:textId="5D1F5ED5" w:rsidR="00A1270A" w:rsidRPr="00A1270A" w:rsidRDefault="00A1270A" w:rsidP="00A1270A">
      <w:pPr>
        <w:pStyle w:val="Heading4"/>
      </w:pPr>
      <w:bookmarkStart w:id="114" w:name="_Toc52545348"/>
      <w:r>
        <w:t>Environmental conditions and zooplankton</w:t>
      </w:r>
      <w:bookmarkEnd w:id="114"/>
    </w:p>
    <w:p w14:paraId="0E693BCA" w14:textId="77777777" w:rsidR="00372150" w:rsidRPr="00EB46DF" w:rsidRDefault="00372150" w:rsidP="00266C78">
      <w:pPr>
        <w:rPr>
          <w:rFonts w:eastAsia="Times New Roman" w:cs="Times New Roman"/>
        </w:rPr>
      </w:pPr>
    </w:p>
    <w:p w14:paraId="55BC8DD1" w14:textId="59C5C56F" w:rsidR="003B1A9D" w:rsidRDefault="00372150" w:rsidP="00B776B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ins w:id="115" w:author="Vanessa Zahner" w:date="2020-09-27T12:51:00Z">
        <w:r w:rsidR="00456F19">
          <w:rPr>
            <w:rFonts w:eastAsia="Times New Roman" w:cs="Times New Roman"/>
            <w:color w:val="000000"/>
          </w:rPr>
          <w:t xml:space="preserve">potentially </w:t>
        </w:r>
      </w:ins>
      <w:r w:rsidR="00771B10">
        <w:rPr>
          <w:rFonts w:eastAsia="Times New Roman" w:cs="Times New Roman"/>
          <w:color w:val="000000"/>
        </w:rPr>
        <w:t>i</w:t>
      </w:r>
      <w:commentRangeStart w:id="116"/>
      <w:r w:rsidR="00771B10">
        <w:rPr>
          <w:rFonts w:eastAsia="Times New Roman" w:cs="Times New Roman"/>
          <w:color w:val="000000"/>
        </w:rPr>
        <w:t xml:space="preserve">ndicative of stratified conditions </w:t>
      </w:r>
      <w:commentRangeEnd w:id="116"/>
      <w:r w:rsidR="00771B10">
        <w:rPr>
          <w:rStyle w:val="CommentReference"/>
        </w:rPr>
        <w:commentReference w:id="116"/>
      </w:r>
      <w:r w:rsidR="00771B10">
        <w:rPr>
          <w:rFonts w:eastAsia="Times New Roman" w:cs="Times New Roman"/>
          <w:color w:val="000000"/>
        </w:rPr>
        <w:t xml:space="preserve"> </w:t>
      </w:r>
      <w:r w:rsidR="00901FAA">
        <w:rPr>
          <w:rFonts w:eastAsia="Times New Roman" w:cs="Times New Roman"/>
          <w:color w:val="000000"/>
        </w:rPr>
        <w:t>(</w:t>
      </w:r>
      <w:r w:rsidR="00771B10">
        <w:rPr>
          <w:rFonts w:eastAsia="Times New Roman" w:cs="Times New Roman"/>
          <w:color w:val="000000"/>
        </w:rPr>
        <w:fldChar w:fldCharType="begin"/>
      </w:r>
      <w:r w:rsidR="00771B10">
        <w:rPr>
          <w:rFonts w:eastAsia="Times New Roman" w:cs="Times New Roman"/>
          <w:color w:val="000000"/>
        </w:rPr>
        <w:instrText xml:space="preserve"> REF _Ref51599934 \h </w:instrText>
      </w:r>
      <w:r w:rsidR="00771B10">
        <w:rPr>
          <w:rFonts w:eastAsia="Times New Roman" w:cs="Times New Roman"/>
          <w:color w:val="000000"/>
        </w:rPr>
      </w:r>
      <w:r w:rsidR="00771B10">
        <w:rPr>
          <w:rFonts w:eastAsia="Times New Roman" w:cs="Times New Roman"/>
          <w:color w:val="000000"/>
        </w:rPr>
        <w:fldChar w:fldCharType="separate"/>
      </w:r>
      <w:r w:rsidR="00771B10">
        <w:t xml:space="preserve">Table </w:t>
      </w:r>
      <w:r w:rsidR="00771B10">
        <w:rPr>
          <w:noProof/>
        </w:rPr>
        <w:t>2</w:t>
      </w:r>
      <w:r w:rsidR="00771B10">
        <w:t>.</w:t>
      </w:r>
      <w:r w:rsidR="00771B10">
        <w:rPr>
          <w:noProof/>
        </w:rPr>
        <w:t>1</w:t>
      </w:r>
      <w:r w:rsidR="00771B10">
        <w:rPr>
          <w:rFonts w:eastAsia="Times New Roman" w:cs="Times New Roman"/>
          <w:color w:val="000000"/>
        </w:rPr>
        <w:fldChar w:fldCharType="end"/>
      </w:r>
      <w:r w:rsidR="00771B10">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B776B3">
      <w:pPr>
        <w:rPr>
          <w:rFonts w:eastAsia="Times New Roman" w:cs="Times New Roman"/>
          <w:color w:val="000000"/>
        </w:rPr>
      </w:pPr>
    </w:p>
    <w:p w14:paraId="3F0269B8" w14:textId="4707F46E" w:rsidR="00E97378" w:rsidRDefault="003B1A9D" w:rsidP="00E97378">
      <w:pPr>
        <w:rPr>
          <w:ins w:id="117" w:author="Vanessa Fladmark" w:date="2020-09-22T16:56:00Z"/>
          <w:rFonts w:eastAsia="Times New Roman" w:cs="Times New Roman"/>
          <w:color w:val="000000"/>
        </w:rPr>
      </w:pPr>
      <w:r>
        <w:rPr>
          <w:rFonts w:eastAsia="Times New Roman" w:cs="Times New Roman"/>
          <w:color w:val="000000"/>
        </w:rPr>
        <w:tab/>
      </w:r>
      <w:commentRangeStart w:id="118"/>
      <w:commentRangeStart w:id="119"/>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 xml:space="preserve">communities by biomass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756674">
        <w:rPr>
          <w:rFonts w:eastAsia="Times New Roman" w:cs="Times New Roman"/>
          <w:color w:val="000000"/>
        </w:rPr>
        <w:fldChar w:fldCharType="begin"/>
      </w:r>
      <w:r w:rsidR="00756674">
        <w:rPr>
          <w:rFonts w:eastAsia="Times New Roman" w:cs="Times New Roman"/>
          <w:color w:val="000000"/>
        </w:rPr>
        <w:instrText xml:space="preserve"> REF _Ref47176120 \h </w:instrText>
      </w:r>
      <w:r w:rsidR="00756674">
        <w:rPr>
          <w:rFonts w:eastAsia="Times New Roman" w:cs="Times New Roman"/>
          <w:color w:val="000000"/>
        </w:rPr>
      </w:r>
      <w:r w:rsidR="00756674">
        <w:rPr>
          <w:rFonts w:eastAsia="Times New Roman" w:cs="Times New Roman"/>
          <w:color w:val="000000"/>
        </w:rPr>
        <w:fldChar w:fldCharType="separate"/>
      </w:r>
      <w:r w:rsidR="00756674">
        <w:t xml:space="preserve">Figure </w:t>
      </w:r>
      <w:r w:rsidR="00756674">
        <w:rPr>
          <w:noProof/>
        </w:rPr>
        <w:t>2</w:t>
      </w:r>
      <w:r w:rsidR="00756674">
        <w:t>.</w:t>
      </w:r>
      <w:r w:rsidR="00756674">
        <w:rPr>
          <w:noProof/>
        </w:rPr>
        <w:t>3</w:t>
      </w:r>
      <w:r w:rsidR="00756674">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del w:id="120" w:author="Vanessa Zahner" w:date="2020-09-27T12:35:00Z">
        <w:r w:rsidR="00756674" w:rsidRPr="00EB46DF" w:rsidDel="00C538A9">
          <w:rPr>
            <w:rFonts w:eastAsia="Times New Roman" w:cs="Times New Roman"/>
            <w:color w:val="000000"/>
          </w:rPr>
          <w:delText>mainly calanoid and cyclopoid copepods and the ‘other’ prey types (</w:delText>
        </w:r>
        <w:r w:rsidR="00756674" w:rsidDel="00C538A9">
          <w:rPr>
            <w:rFonts w:eastAsia="Times New Roman" w:cs="Times New Roman"/>
            <w:color w:val="000000"/>
          </w:rPr>
          <w:fldChar w:fldCharType="begin"/>
        </w:r>
        <w:r w:rsidR="00756674" w:rsidRPr="00C538A9" w:rsidDel="00C538A9">
          <w:rPr>
            <w:rFonts w:eastAsia="Times New Roman" w:cs="Times New Roman"/>
            <w:color w:val="000000"/>
          </w:rPr>
          <w:delInstrText xml:space="preserve"> REF _Ref47176131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Figure </w:delText>
        </w:r>
        <w:r w:rsidR="00756674" w:rsidDel="00C538A9">
          <w:rPr>
            <w:noProof/>
          </w:rPr>
          <w:delText>2</w:delText>
        </w:r>
        <w:r w:rsidR="00756674" w:rsidDel="00C538A9">
          <w:delText>.</w:delText>
        </w:r>
        <w:r w:rsidR="00756674" w:rsidDel="00C538A9">
          <w:rPr>
            <w:noProof/>
          </w:rPr>
          <w:delText>4</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r w:rsidR="00756674" w:rsidDel="00C538A9">
          <w:rPr>
            <w:rFonts w:eastAsia="Times New Roman" w:cs="Times New Roman"/>
            <w:color w:val="000000"/>
          </w:rPr>
          <w:delText xml:space="preserve"> </w:delText>
        </w:r>
        <w:r w:rsidR="00756674" w:rsidDel="00C538A9">
          <w:rPr>
            <w:rFonts w:eastAsia="Times New Roman" w:cs="Times New Roman"/>
            <w:color w:val="000000"/>
          </w:rPr>
          <w:fldChar w:fldCharType="begin"/>
        </w:r>
        <w:r w:rsidR="00756674" w:rsidDel="00C538A9">
          <w:rPr>
            <w:rFonts w:eastAsia="Times New Roman" w:cs="Times New Roman"/>
            <w:color w:val="000000"/>
          </w:rPr>
          <w:delInstrText xml:space="preserve"> REF _Ref47176143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Table </w:delText>
        </w:r>
        <w:r w:rsidR="00756674" w:rsidDel="00C538A9">
          <w:rPr>
            <w:noProof/>
          </w:rPr>
          <w:delText>2</w:delText>
        </w:r>
        <w:r w:rsidR="00756674" w:rsidDel="00C538A9">
          <w:delText>.</w:delText>
        </w:r>
        <w:r w:rsidR="00756674" w:rsidDel="00C538A9">
          <w:rPr>
            <w:noProof/>
          </w:rPr>
          <w:delText>2</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del>
      <w:del w:id="121" w:author="Vanessa Zahner" w:date="2020-09-27T12:34:00Z">
        <w:r w:rsidR="00756674" w:rsidRPr="00EB46DF" w:rsidDel="00C538A9">
          <w:rPr>
            <w:rFonts w:eastAsia="Times New Roman" w:cs="Times New Roman"/>
            <w:color w:val="000000"/>
          </w:rPr>
          <w:delText> </w:delText>
        </w:r>
        <w:commentRangeEnd w:id="118"/>
        <w:r w:rsidR="00756674" w:rsidDel="00C538A9">
          <w:rPr>
            <w:rStyle w:val="CommentReference"/>
          </w:rPr>
          <w:commentReference w:id="118"/>
        </w:r>
        <w:commentRangeEnd w:id="119"/>
        <w:r w:rsidR="00756674" w:rsidDel="00C538A9">
          <w:rPr>
            <w:rStyle w:val="CommentReference"/>
          </w:rPr>
          <w:commentReference w:id="119"/>
        </w:r>
      </w:del>
      <w:ins w:id="122" w:author="Vanessa Fladmark" w:date="2020-09-22T16:55:00Z">
        <w:del w:id="123" w:author="Vanessa Zahner" w:date="2020-09-27T12:34:00Z">
          <w:r w:rsidR="00E97378" w:rsidDel="00C538A9">
            <w:rPr>
              <w:rFonts w:eastAsia="Times New Roman" w:cs="Times New Roman"/>
              <w:color w:val="000000"/>
            </w:rPr>
            <w:delText xml:space="preserve"> </w:delText>
          </w:r>
        </w:del>
      </w:ins>
      <w:ins w:id="124" w:author="Vanessa Zahner" w:date="2020-09-27T12:32:00Z">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w:t>
        </w:r>
      </w:ins>
      <w:ins w:id="125" w:author="Vanessa Zahner" w:date="2020-09-27T12:33:00Z">
        <w:r w:rsidR="00C538A9">
          <w:rPr>
            <w:rFonts w:eastAsia="Times New Roman" w:cs="Times New Roman"/>
            <w:color w:val="000000"/>
          </w:rPr>
          <w:t xml:space="preserve">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ins>
      <w:ins w:id="126" w:author="evgeny" w:date="2020-10-09T17:32:00Z">
        <w:r w:rsidR="00075DEF">
          <w:rPr>
            <w:rFonts w:eastAsia="Times New Roman" w:cs="Times New Roman"/>
            <w:color w:val="000000"/>
          </w:rPr>
          <w:t xml:space="preserve">biomass never exceeded </w:t>
        </w:r>
      </w:ins>
      <w:ins w:id="127" w:author="Vanessa Zahner" w:date="2020-09-27T12:33:00Z">
        <w:del w:id="128" w:author="evgeny" w:date="2020-10-09T17:32:00Z">
          <w:r w:rsidR="00C538A9" w:rsidDel="00075DEF">
            <w:rPr>
              <w:rFonts w:eastAsia="Times New Roman" w:cs="Times New Roman"/>
              <w:color w:val="000000"/>
            </w:rPr>
            <w:delText xml:space="preserve">always &lt; </w:delText>
          </w:r>
        </w:del>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ins>
      <w:ins w:id="129" w:author="Vanessa Zahner" w:date="2020-09-27T12:43: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_Ref51599934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1</w:t>
      </w:r>
      <w:r w:rsidR="00E97378">
        <w:rPr>
          <w:rFonts w:eastAsia="Times New Roman" w:cs="Times New Roman"/>
          <w:color w:val="000000"/>
        </w:rPr>
        <w:fldChar w:fldCharType="end"/>
      </w:r>
      <w:ins w:id="130" w:author="Vanessa Zahner" w:date="2020-09-27T12:35:00Z">
        <w:r w:rsidR="00C538A9">
          <w:rPr>
            <w:rFonts w:eastAsia="Times New Roman" w:cs="Times New Roman"/>
            <w:color w:val="000000"/>
          </w:rPr>
          <w:t xml:space="preserve">). The total zooplankton biomass was relatively low throughout the study area </w:t>
        </w:r>
      </w:ins>
      <w:ins w:id="131" w:author="Vanessa Zahner" w:date="2020-09-27T12:43:00Z">
        <w:r w:rsidR="00D7519F">
          <w:rPr>
            <w:rFonts w:eastAsia="Times New Roman" w:cs="Times New Roman"/>
            <w:color w:val="000000"/>
          </w:rPr>
          <w:t>(</w:t>
        </w:r>
      </w:ins>
      <w:r w:rsidR="00E97378">
        <w:fldChar w:fldCharType="begin"/>
      </w:r>
      <w:r w:rsidR="00E97378">
        <w:rPr>
          <w:rFonts w:eastAsia="Times New Roman" w:cs="Times New Roman"/>
          <w:color w:val="000000"/>
        </w:rPr>
        <w:instrText xml:space="preserve"> REF _Ref51599934 \h </w:instrText>
      </w:r>
      <w:r w:rsidR="00E97378">
        <w:fldChar w:fldCharType="separate"/>
      </w:r>
      <w:r w:rsidR="00E97378">
        <w:t xml:space="preserve">Table </w:t>
      </w:r>
      <w:r w:rsidR="00E97378">
        <w:rPr>
          <w:noProof/>
        </w:rPr>
        <w:t>2</w:t>
      </w:r>
      <w:r w:rsidR="00E97378">
        <w:t>.</w:t>
      </w:r>
      <w:r w:rsidR="00E97378">
        <w:rPr>
          <w:noProof/>
        </w:rPr>
        <w:t>1</w:t>
      </w:r>
      <w:r w:rsidR="00E97378">
        <w:fldChar w:fldCharType="end"/>
      </w:r>
      <w:ins w:id="132" w:author="Vanessa Zahner" w:date="2020-09-27T12:35:00Z">
        <w:r w:rsidR="00C538A9">
          <w:rPr>
            <w:rFonts w:eastAsia="Times New Roman" w:cs="Times New Roman"/>
            <w:color w:val="000000"/>
          </w:rPr>
          <w:t xml:space="preserve">), </w:t>
        </w:r>
        <w:commentRangeStart w:id="133"/>
        <w:r w:rsidR="00C538A9">
          <w:rPr>
            <w:rFonts w:eastAsia="Times New Roman" w:cs="Times New Roman"/>
            <w:color w:val="000000"/>
          </w:rPr>
          <w:t>ranging from 128.6 mg/m</w:t>
        </w:r>
        <w:r w:rsidR="00C538A9" w:rsidRPr="0025513E">
          <w:rPr>
            <w:rFonts w:eastAsia="Times New Roman" w:cs="Times New Roman"/>
            <w:color w:val="000000"/>
            <w:vertAlign w:val="superscript"/>
          </w:rPr>
          <w:t>3</w:t>
        </w:r>
        <w:r w:rsidR="00C538A9">
          <w:rPr>
            <w:rFonts w:eastAsia="Times New Roman" w:cs="Times New Roman"/>
            <w:color w:val="000000"/>
          </w:rPr>
          <w:t xml:space="preserve"> in Johnstone Strait (J06) to 569.0 mg/m</w:t>
        </w:r>
        <w:r w:rsidR="00C538A9" w:rsidRPr="0025513E">
          <w:rPr>
            <w:rFonts w:eastAsia="Times New Roman" w:cs="Times New Roman"/>
            <w:color w:val="000000"/>
            <w:vertAlign w:val="superscript"/>
          </w:rPr>
          <w:t>3</w:t>
        </w:r>
        <w:r w:rsidR="00C538A9">
          <w:rPr>
            <w:rFonts w:eastAsia="Times New Roman" w:cs="Times New Roman"/>
            <w:color w:val="000000"/>
          </w:rPr>
          <w:t xml:space="preserve"> </w:t>
        </w:r>
      </w:ins>
      <w:commentRangeEnd w:id="133"/>
      <w:r w:rsidR="00075DEF">
        <w:rPr>
          <w:rStyle w:val="CommentReference"/>
        </w:rPr>
        <w:commentReference w:id="133"/>
      </w:r>
      <w:ins w:id="134" w:author="Vanessa Zahner" w:date="2020-09-27T12:35:00Z">
        <w:r w:rsidR="00C538A9">
          <w:rPr>
            <w:rFonts w:eastAsia="Times New Roman" w:cs="Times New Roman"/>
            <w:color w:val="000000"/>
          </w:rPr>
          <w:t>in Discovery Islands (D09).</w:t>
        </w:r>
        <w:del w:id="135" w:author="evgeny" w:date="2020-10-09T17:38:00Z">
          <w:r w:rsidR="00C538A9" w:rsidDel="00075DEF">
            <w:rPr>
              <w:rFonts w:eastAsia="Times New Roman" w:cs="Times New Roman"/>
              <w:color w:val="000000"/>
            </w:rPr>
            <w:delText xml:space="preserve"> However, total zooplankton biomass data were missing for the most northern site J02.</w:delText>
          </w:r>
        </w:del>
        <w:r w:rsidR="00C538A9">
          <w:rPr>
            <w:rFonts w:eastAsia="Times New Roman" w:cs="Times New Roman"/>
            <w:color w:val="000000"/>
          </w:rPr>
          <w:t xml:space="preserve"> </w:t>
        </w:r>
      </w:ins>
      <w:ins w:id="136" w:author="Vanessa Fladmark" w:date="2020-09-22T16:56:00Z">
        <w:r w:rsidR="00E97378">
          <w:rPr>
            <w:rFonts w:eastAsia="Times New Roman" w:cs="Times New Roman"/>
            <w:color w:val="000000"/>
          </w:rPr>
          <w:t xml:space="preserve"> </w:t>
        </w:r>
      </w:ins>
    </w:p>
    <w:p w14:paraId="5A9E90A2" w14:textId="77777777" w:rsidR="00E97378" w:rsidRDefault="00E97378" w:rsidP="00E97378">
      <w:pPr>
        <w:rPr>
          <w:ins w:id="137" w:author="Vanessa Fladmark" w:date="2020-09-22T16:56:00Z"/>
          <w:rFonts w:eastAsia="Times New Roman" w:cs="Times New Roman"/>
          <w:color w:val="000000"/>
        </w:rPr>
      </w:pPr>
    </w:p>
    <w:p w14:paraId="4FA116E7" w14:textId="461AE4F7" w:rsidR="0025513E" w:rsidRDefault="00456F19" w:rsidP="00266C78">
      <w:pPr>
        <w:rPr>
          <w:rFonts w:eastAsia="Times New Roman" w:cs="Times New Roman"/>
          <w:color w:val="000000"/>
        </w:rPr>
      </w:pPr>
      <w:ins w:id="138" w:author="Vanessa Zahner" w:date="2020-09-27T12:51:00Z">
        <w:r>
          <w:rPr>
            <w:rFonts w:eastAsia="Times New Roman" w:cs="Times New Roman"/>
            <w:color w:val="000000"/>
          </w:rPr>
          <w:tab/>
        </w:r>
      </w:ins>
      <w:ins w:id="139" w:author="Vanessa Zahner" w:date="2020-09-27T12:44:00Z">
        <w:del w:id="140" w:author="evgeny" w:date="2020-10-09T17:39:00Z">
          <w:r w:rsidR="00D7519F" w:rsidDel="0078230D">
            <w:rPr>
              <w:rFonts w:eastAsia="Times New Roman" w:cs="Times New Roman"/>
              <w:color w:val="000000"/>
            </w:rPr>
            <w:delText>Furthermore, t</w:delText>
          </w:r>
        </w:del>
      </w:ins>
      <w:ins w:id="141" w:author="evgeny" w:date="2020-10-09T17:39:00Z">
        <w:r w:rsidR="0078230D">
          <w:rPr>
            <w:rFonts w:eastAsia="Times New Roman" w:cs="Times New Roman"/>
            <w:color w:val="000000"/>
          </w:rPr>
          <w:t>T</w:t>
        </w:r>
      </w:ins>
      <w:ins w:id="142" w:author="Vanessa Zahner" w:date="2020-09-27T12:44:00Z">
        <w:r w:rsidR="00D7519F">
          <w:rPr>
            <w:rFonts w:eastAsia="Times New Roman" w:cs="Times New Roman"/>
            <w:color w:val="000000"/>
          </w:rPr>
          <w:t xml:space="preserve">he zooplankton community composition varied </w:t>
        </w:r>
      </w:ins>
      <w:ins w:id="143" w:author="evgeny" w:date="2020-10-09T17:39:00Z">
        <w:r w:rsidR="0078230D">
          <w:rPr>
            <w:rFonts w:eastAsia="Times New Roman" w:cs="Times New Roman"/>
            <w:color w:val="000000"/>
          </w:rPr>
          <w:t xml:space="preserve">regionally </w:t>
        </w:r>
      </w:ins>
      <w:ins w:id="144" w:author="Vanessa Zahner" w:date="2020-09-27T12:44:00Z">
        <w:del w:id="145" w:author="evgeny" w:date="2020-10-09T17:39:00Z">
          <w:r w:rsidR="00D7519F" w:rsidDel="0078230D">
            <w:rPr>
              <w:rFonts w:eastAsia="Times New Roman" w:cs="Times New Roman"/>
              <w:color w:val="000000"/>
            </w:rPr>
            <w:delText xml:space="preserve">by region </w:delText>
          </w:r>
        </w:del>
        <w:r w:rsidR="00D7519F">
          <w:rPr>
            <w:rFonts w:eastAsia="Times New Roman" w:cs="Times New Roman"/>
            <w:color w:val="000000"/>
          </w:rPr>
          <w:t>in</w:t>
        </w:r>
      </w:ins>
      <w:ins w:id="146" w:author="evgeny" w:date="2020-10-09T17:39:00Z">
        <w:r w:rsidR="0078230D">
          <w:rPr>
            <w:rFonts w:eastAsia="Times New Roman" w:cs="Times New Roman"/>
            <w:color w:val="000000"/>
          </w:rPr>
          <w:t xml:space="preserve"> both</w:t>
        </w:r>
      </w:ins>
      <w:ins w:id="147" w:author="Vanessa Zahner" w:date="2020-09-27T12:44:00Z">
        <w:r w:rsidR="00D7519F">
          <w:rPr>
            <w:rFonts w:eastAsia="Times New Roman" w:cs="Times New Roman"/>
            <w:color w:val="000000"/>
          </w:rPr>
          <w:t xml:space="preserve"> the Discovery Islands and Johnstone Strait. While calanoids </w:t>
        </w:r>
      </w:ins>
      <w:ins w:id="148" w:author="evgeny" w:date="2020-10-09T17:40:00Z">
        <w:r w:rsidR="0078230D">
          <w:rPr>
            <w:rFonts w:eastAsia="Times New Roman" w:cs="Times New Roman"/>
            <w:color w:val="000000"/>
          </w:rPr>
          <w:t xml:space="preserve">always </w:t>
        </w:r>
      </w:ins>
      <w:ins w:id="149" w:author="Vanessa Zahner" w:date="2020-09-27T12:44:00Z">
        <w:del w:id="150" w:author="evgeny" w:date="2020-10-09T17:40:00Z">
          <w:r w:rsidR="00D7519F" w:rsidDel="0078230D">
            <w:rPr>
              <w:rFonts w:eastAsia="Times New Roman" w:cs="Times New Roman"/>
              <w:color w:val="000000"/>
            </w:rPr>
            <w:delText xml:space="preserve">were the </w:delText>
          </w:r>
        </w:del>
        <w:proofErr w:type="spellStart"/>
        <w:r w:rsidR="00D7519F">
          <w:rPr>
            <w:rFonts w:eastAsia="Times New Roman" w:cs="Times New Roman"/>
            <w:color w:val="000000"/>
          </w:rPr>
          <w:t>dominant</w:t>
        </w:r>
      </w:ins>
      <w:ins w:id="151" w:author="evgeny" w:date="2020-10-09T17:40:00Z">
        <w:r w:rsidR="0078230D">
          <w:rPr>
            <w:rFonts w:eastAsia="Times New Roman" w:cs="Times New Roman"/>
            <w:color w:val="000000"/>
          </w:rPr>
          <w:t>ed</w:t>
        </w:r>
      </w:ins>
      <w:proofErr w:type="spellEnd"/>
      <w:ins w:id="152" w:author="Vanessa Zahner" w:date="2020-09-27T12:44:00Z">
        <w:r w:rsidR="00D7519F">
          <w:rPr>
            <w:rFonts w:eastAsia="Times New Roman" w:cs="Times New Roman"/>
            <w:color w:val="000000"/>
          </w:rPr>
          <w:t xml:space="preserve"> zooplankton</w:t>
        </w:r>
      </w:ins>
      <w:ins w:id="153" w:author="evgeny" w:date="2020-10-09T17:40:00Z">
        <w:r w:rsidR="0078230D">
          <w:rPr>
            <w:rFonts w:eastAsia="Times New Roman" w:cs="Times New Roman"/>
            <w:color w:val="000000"/>
          </w:rPr>
          <w:t xml:space="preserve"> across the region</w:t>
        </w:r>
      </w:ins>
      <w:ins w:id="154" w:author="Vanessa Zahner" w:date="2020-09-27T12:44:00Z">
        <w:del w:id="155" w:author="evgeny" w:date="2020-10-09T17:40:00Z">
          <w:r w:rsidR="00D7519F" w:rsidDel="0078230D">
            <w:rPr>
              <w:rFonts w:eastAsia="Times New Roman" w:cs="Times New Roman"/>
              <w:color w:val="000000"/>
            </w:rPr>
            <w:delText xml:space="preserve"> at almost every site</w:delText>
          </w:r>
        </w:del>
        <w:r w:rsidR="00D7519F">
          <w:rPr>
            <w:rFonts w:eastAsia="Times New Roman" w:cs="Times New Roman"/>
            <w:color w:val="000000"/>
          </w:rPr>
          <w:t>, the highest proportions of calanoids (59.3-77%) w</w:t>
        </w:r>
      </w:ins>
      <w:ins w:id="156" w:author="evgeny" w:date="2020-10-09T17:44:00Z">
        <w:r w:rsidR="0078230D">
          <w:rPr>
            <w:rFonts w:eastAsia="Times New Roman" w:cs="Times New Roman"/>
            <w:color w:val="000000"/>
          </w:rPr>
          <w:t>ere</w:t>
        </w:r>
      </w:ins>
      <w:ins w:id="157" w:author="Vanessa Zahner" w:date="2020-09-27T12:44:00Z">
        <w:del w:id="158" w:author="evgeny" w:date="2020-10-09T17:44:00Z">
          <w:r w:rsidR="00D7519F" w:rsidDel="0078230D">
            <w:rPr>
              <w:rFonts w:eastAsia="Times New Roman" w:cs="Times New Roman"/>
              <w:color w:val="000000"/>
            </w:rPr>
            <w:delText>as for sites</w:delText>
          </w:r>
        </w:del>
      </w:ins>
      <w:ins w:id="159" w:author="evgeny" w:date="2020-10-09T17:44:00Z">
        <w:r w:rsidR="0078230D">
          <w:rPr>
            <w:rFonts w:eastAsia="Times New Roman" w:cs="Times New Roman"/>
            <w:color w:val="000000"/>
          </w:rPr>
          <w:t xml:space="preserve"> observed</w:t>
        </w:r>
      </w:ins>
      <w:ins w:id="160" w:author="Vanessa Zahner" w:date="2020-09-27T12:44:00Z">
        <w:r w:rsidR="00D7519F">
          <w:rPr>
            <w:rFonts w:eastAsia="Times New Roman" w:cs="Times New Roman"/>
            <w:color w:val="000000"/>
          </w:rPr>
          <w:t xml:space="preserve"> in the Johnstone Strait (J06 and J08; </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161" w:author="Vanessa Zahner" w:date="2020-09-27T12:44:00Z">
        <w:r w:rsidR="00D7519F">
          <w:rPr>
            <w:rFonts w:eastAsia="Times New Roman" w:cs="Times New Roman"/>
            <w:color w:val="000000"/>
          </w:rPr>
          <w:t>;</w:t>
        </w:r>
      </w:ins>
      <w:r w:rsidR="00E97378">
        <w:rPr>
          <w:rFonts w:eastAsia="Times New Roman" w:cs="Times New Roman"/>
          <w:color w:val="000000"/>
        </w:rPr>
        <w:t xml:space="preserve"> </w:t>
      </w:r>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162" w:author="Vanessa Zahner" w:date="2020-09-27T12:44:00Z">
        <w:r w:rsidR="00D7519F">
          <w:rPr>
            <w:rFonts w:eastAsia="Times New Roman" w:cs="Times New Roman"/>
            <w:color w:val="000000"/>
          </w:rPr>
          <w:t>). Conversely, the Discovery Islands were characterized by higher</w:t>
        </w:r>
      </w:ins>
      <w:ins w:id="163" w:author="Vanessa Fladmark" w:date="2020-09-22T16:56:00Z">
        <w:r w:rsidR="00E97378">
          <w:rPr>
            <w:rFonts w:eastAsia="Times New Roman" w:cs="Times New Roman"/>
            <w:color w:val="000000"/>
          </w:rPr>
          <w:t xml:space="preserve"> </w:t>
        </w:r>
      </w:ins>
      <w:ins w:id="164" w:author="evgeny" w:date="2020-10-09T17:45:00Z">
        <w:r w:rsidR="0078230D">
          <w:rPr>
            <w:rFonts w:eastAsia="Times New Roman" w:cs="Times New Roman"/>
            <w:color w:val="000000"/>
          </w:rPr>
          <w:t xml:space="preserve">proportions </w:t>
        </w:r>
      </w:ins>
      <w:ins w:id="165" w:author="Vanessa Zahner" w:date="2020-09-27T12:44:00Z">
        <w:del w:id="166" w:author="evgeny" w:date="2020-10-09T17:45:00Z">
          <w:r w:rsidR="00D7519F" w:rsidDel="0078230D">
            <w:rPr>
              <w:rFonts w:eastAsia="Times New Roman" w:cs="Times New Roman"/>
              <w:color w:val="000000"/>
            </w:rPr>
            <w:delText xml:space="preserve">amounts </w:delText>
          </w:r>
        </w:del>
        <w:r w:rsidR="00D7519F">
          <w:rPr>
            <w:rFonts w:eastAsia="Times New Roman" w:cs="Times New Roman"/>
            <w:color w:val="000000"/>
          </w:rPr>
          <w:t xml:space="preserve">of appendicularians </w:t>
        </w:r>
      </w:ins>
      <w:ins w:id="167" w:author="evgeny" w:date="2020-10-09T17:45:00Z">
        <w:r w:rsidR="0078230D">
          <w:rPr>
            <w:rFonts w:eastAsia="Times New Roman" w:cs="Times New Roman"/>
            <w:color w:val="000000"/>
          </w:rPr>
          <w:t>(</w:t>
        </w:r>
      </w:ins>
      <w:ins w:id="168" w:author="Vanessa Zahner" w:date="2020-09-27T12:44:00Z">
        <w:r w:rsidR="00D7519F">
          <w:rPr>
            <w:rFonts w:eastAsia="Times New Roman" w:cs="Times New Roman"/>
            <w:color w:val="000000"/>
          </w:rPr>
          <w:t>8.6-10.9%</w:t>
        </w:r>
      </w:ins>
      <w:ins w:id="169" w:author="evgeny" w:date="2020-10-09T17:45:00Z">
        <w:r w:rsidR="0078230D">
          <w:rPr>
            <w:rFonts w:eastAsia="Times New Roman" w:cs="Times New Roman"/>
            <w:color w:val="000000"/>
          </w:rPr>
          <w:t xml:space="preserve">) compared to </w:t>
        </w:r>
      </w:ins>
      <w:ins w:id="170" w:author="Vanessa Zahner" w:date="2020-09-27T12:44:00Z">
        <w:del w:id="171" w:author="evgeny" w:date="2020-10-09T17:45:00Z">
          <w:r w:rsidR="00D7519F" w:rsidDel="0078230D">
            <w:rPr>
              <w:rFonts w:eastAsia="Times New Roman" w:cs="Times New Roman"/>
              <w:color w:val="000000"/>
            </w:rPr>
            <w:delText xml:space="preserve">, relative to </w:delText>
          </w:r>
        </w:del>
        <w:r w:rsidR="00D7519F">
          <w:rPr>
            <w:rFonts w:eastAsia="Times New Roman" w:cs="Times New Roman"/>
            <w:color w:val="000000"/>
          </w:rPr>
          <w:t>Johnstone Strait</w:t>
        </w:r>
      </w:ins>
      <w:ins w:id="172" w:author="evgeny" w:date="2020-10-09T17:45:00Z">
        <w:r w:rsidR="0078230D">
          <w:rPr>
            <w:rFonts w:eastAsia="Times New Roman" w:cs="Times New Roman"/>
            <w:color w:val="000000"/>
          </w:rPr>
          <w:t xml:space="preserve"> (</w:t>
        </w:r>
      </w:ins>
      <w:ins w:id="173" w:author="Vanessa Zahner" w:date="2020-09-27T12:44:00Z">
        <w:del w:id="174" w:author="evgeny" w:date="2020-10-09T17:45:00Z">
          <w:r w:rsidR="00D7519F" w:rsidDel="0078230D">
            <w:rPr>
              <w:rFonts w:eastAsia="Times New Roman" w:cs="Times New Roman"/>
              <w:color w:val="000000"/>
            </w:rPr>
            <w:delText xml:space="preserve">, which had </w:delText>
          </w:r>
        </w:del>
        <w:r w:rsidR="00D7519F">
          <w:rPr>
            <w:rFonts w:eastAsia="Times New Roman" w:cs="Times New Roman"/>
            <w:color w:val="000000"/>
          </w:rPr>
          <w:t>&lt; 3%</w:t>
        </w:r>
      </w:ins>
      <w:ins w:id="175" w:author="evgeny" w:date="2020-10-09T17:45:00Z">
        <w:r w:rsidR="0078230D">
          <w:rPr>
            <w:rFonts w:eastAsia="Times New Roman" w:cs="Times New Roman"/>
            <w:color w:val="000000"/>
          </w:rPr>
          <w:t>)</w:t>
        </w:r>
      </w:ins>
      <w:ins w:id="176" w:author="Vanessa Zahner" w:date="2020-09-27T12:44:00Z">
        <w:r w:rsidR="00D7519F">
          <w:rPr>
            <w:rFonts w:eastAsia="Times New Roman" w:cs="Times New Roman"/>
            <w:color w:val="000000"/>
          </w:rPr>
          <w:t xml:space="preserve"> </w:t>
        </w:r>
        <w:del w:id="177" w:author="evgeny" w:date="2020-10-09T17:45:00Z">
          <w:r w:rsidR="00D7519F" w:rsidDel="0078230D">
            <w:rPr>
              <w:rFonts w:eastAsia="Times New Roman" w:cs="Times New Roman"/>
              <w:color w:val="000000"/>
            </w:rPr>
            <w:delText>appendic</w:delText>
          </w:r>
        </w:del>
        <w:del w:id="178" w:author="evgeny" w:date="2020-10-09T17:46:00Z">
          <w:r w:rsidR="00D7519F" w:rsidDel="0078230D">
            <w:rPr>
              <w:rFonts w:eastAsia="Times New Roman" w:cs="Times New Roman"/>
              <w:color w:val="000000"/>
            </w:rPr>
            <w:delText>ularians</w:delText>
          </w:r>
        </w:del>
        <w:r w:rsidR="00D7519F">
          <w:rPr>
            <w:rFonts w:eastAsia="Times New Roman" w:cs="Times New Roman"/>
            <w:color w:val="000000"/>
          </w:rPr>
          <w:t xml:space="preserve">. Also, there was higher amounts of bivalve veliger larvae at D07 (30.3%) and a </w:t>
        </w:r>
      </w:ins>
      <w:ins w:id="179" w:author="Vanessa Zahner" w:date="2020-09-27T12:45:00Z">
        <w:r w:rsidR="00D7519F">
          <w:rPr>
            <w:rFonts w:eastAsia="Times New Roman" w:cs="Times New Roman"/>
            <w:color w:val="000000"/>
          </w:rPr>
          <w:t>dominance of small cyclopoid copepods at J02 (54.4%;</w:t>
        </w:r>
      </w:ins>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180" w:author="Vanessa Zahner" w:date="2020-09-27T12:45:00Z">
        <w:r w:rsidR="00D7519F">
          <w:rPr>
            <w:rFonts w:eastAsia="Times New Roman" w:cs="Times New Roman"/>
            <w:color w:val="000000"/>
          </w:rPr>
          <w:t>). Finally, there was often high amounts of ‘other’ prey, that included small zooplankton such as barnacle larvae and cladocerans</w:t>
        </w:r>
      </w:ins>
      <w:ins w:id="181" w:author="Vanessa Fladmark" w:date="2020-09-22T16:57:00Z">
        <w:r w:rsidR="00E97378">
          <w:rPr>
            <w:rFonts w:eastAsia="Times New Roman" w:cs="Times New Roman"/>
            <w:color w:val="000000"/>
          </w:rPr>
          <w:t xml:space="preserve"> </w:t>
        </w:r>
      </w:ins>
      <w:ins w:id="182" w:author="Vanessa Zahner" w:date="2020-09-27T12:45: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183" w:author="Vanessa Zahner" w:date="2020-09-27T12:45:00Z">
        <w:r w:rsidR="00D7519F">
          <w:rPr>
            <w:rFonts w:eastAsia="Times New Roman" w:cs="Times New Roman"/>
            <w:color w:val="000000"/>
          </w:rPr>
          <w:t>).</w:t>
        </w:r>
      </w:ins>
      <w:ins w:id="184" w:author="Vanessa Fladmark" w:date="2020-09-22T16:57:00Z">
        <w:r w:rsidR="00E97378">
          <w:rPr>
            <w:rFonts w:eastAsia="Times New Roman" w:cs="Times New Roman"/>
            <w:color w:val="000000"/>
          </w:rPr>
          <w:t xml:space="preserve"> </w:t>
        </w:r>
      </w:ins>
      <w:r w:rsidR="00756674">
        <w:rPr>
          <w:rFonts w:eastAsia="Times New Roman" w:cs="Times New Roman"/>
          <w:color w:val="000000"/>
        </w:rPr>
        <w:t xml:space="preserve"> </w:t>
      </w:r>
    </w:p>
    <w:p w14:paraId="69DB26AB" w14:textId="53F64E5B" w:rsidR="007D0F73" w:rsidDel="007F12C8" w:rsidRDefault="007D0F73" w:rsidP="007D0F73">
      <w:pPr>
        <w:pStyle w:val="Heading4"/>
        <w:rPr>
          <w:moveFrom w:id="185" w:author="Vanessa Zahner" w:date="2020-10-02T15:30:00Z"/>
        </w:rPr>
      </w:pPr>
      <w:moveFromRangeStart w:id="186" w:author="Vanessa Zahner" w:date="2020-10-02T15:30:00Z" w:name="move52545024"/>
      <w:moveFrom w:id="187" w:author="Vanessa Zahner" w:date="2020-10-02T15:30:00Z">
        <w:r w:rsidDel="007F12C8">
          <w:t>Salmon size and condition</w:t>
        </w:r>
      </w:moveFrom>
    </w:p>
    <w:p w14:paraId="59A30D7D" w14:textId="2B28CE07" w:rsidR="007D0F73" w:rsidDel="007F12C8" w:rsidRDefault="007D0F73" w:rsidP="007D0F73">
      <w:pPr>
        <w:rPr>
          <w:moveFrom w:id="188" w:author="Vanessa Zahner" w:date="2020-10-02T15:30:00Z"/>
        </w:rPr>
      </w:pPr>
    </w:p>
    <w:p w14:paraId="2659946D" w14:textId="4DD6DC93" w:rsidR="007D0F73" w:rsidDel="007F12C8" w:rsidRDefault="007D0F73" w:rsidP="007D0F73">
      <w:pPr>
        <w:rPr>
          <w:moveFrom w:id="189" w:author="Vanessa Zahner" w:date="2020-10-02T15:30:00Z"/>
          <w:rFonts w:eastAsia="Times New Roman" w:cs="Times New Roman"/>
          <w:color w:val="000000"/>
        </w:rPr>
      </w:pPr>
      <w:moveFrom w:id="190" w:author="Vanessa Zahner" w:date="2020-10-02T15:30:00Z">
        <w:r w:rsidDel="007F12C8">
          <w:tab/>
        </w:r>
        <w:r w:rsidRPr="00EB46DF" w:rsidDel="007F12C8">
          <w:rPr>
            <w:rFonts w:eastAsia="Times New Roman" w:cs="Times New Roman"/>
            <w:color w:val="000000"/>
          </w:rPr>
          <w:t xml:space="preserve">Pink and chum </w:t>
        </w:r>
        <w:r w:rsidDel="007F12C8">
          <w:rPr>
            <w:rFonts w:eastAsia="Times New Roman" w:cs="Times New Roman"/>
            <w:color w:val="000000"/>
          </w:rPr>
          <w:t xml:space="preserve">samples </w:t>
        </w:r>
        <w:r w:rsidRPr="00EB46DF" w:rsidDel="007F12C8">
          <w:rPr>
            <w:rFonts w:eastAsia="Times New Roman" w:cs="Times New Roman"/>
            <w:color w:val="000000"/>
          </w:rPr>
          <w:t xml:space="preserve">collected for analysis </w:t>
        </w:r>
        <w:r w:rsidR="00B776B3" w:rsidDel="007F12C8">
          <w:rPr>
            <w:rFonts w:eastAsia="Times New Roman" w:cs="Times New Roman"/>
            <w:color w:val="000000"/>
          </w:rPr>
          <w:t>were</w:t>
        </w:r>
        <w:r w:rsidRPr="00EB46DF" w:rsidDel="007F12C8">
          <w:rPr>
            <w:rFonts w:eastAsia="Times New Roman" w:cs="Times New Roman"/>
            <w:color w:val="000000"/>
          </w:rPr>
          <w:t xml:space="preserve"> shown in</w:t>
        </w:r>
        <w:r w:rsidR="00EA3021" w:rsidDel="007F12C8">
          <w:rPr>
            <w:rFonts w:eastAsia="Times New Roman" w:cs="Times New Roman"/>
            <w:color w:val="000000"/>
          </w:rPr>
          <w:t xml:space="preserve">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_Ref47175905 \h </w:instrText>
        </w:r>
      </w:moveFrom>
      <w:del w:id="191" w:author="Vanessa Zahner" w:date="2020-10-02T15:30:00Z">
        <w:r w:rsidR="00EA3021" w:rsidDel="007F12C8">
          <w:rPr>
            <w:rFonts w:eastAsia="Times New Roman" w:cs="Times New Roman"/>
            <w:color w:val="000000"/>
          </w:rPr>
        </w:r>
      </w:del>
      <w:moveFrom w:id="192"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1</w:t>
        </w:r>
        <w:r w:rsidR="00EA3021" w:rsidDel="007F12C8">
          <w:rPr>
            <w:rFonts w:eastAsia="Times New Roman" w:cs="Times New Roman"/>
            <w:color w:val="000000"/>
          </w:rPr>
          <w:fldChar w:fldCharType="end"/>
        </w:r>
        <w:r w:rsidDel="007F12C8">
          <w:rPr>
            <w:rFonts w:eastAsia="Times New Roman" w:cs="Times New Roman"/>
            <w:color w:val="000000"/>
          </w:rPr>
          <w:t xml:space="preserve">, with length and weight information in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_Ref47176143 \h </w:instrText>
        </w:r>
      </w:moveFrom>
      <w:del w:id="193" w:author="Vanessa Zahner" w:date="2020-10-02T15:30:00Z">
        <w:r w:rsidR="00EA3021" w:rsidDel="007F12C8">
          <w:rPr>
            <w:rFonts w:eastAsia="Times New Roman" w:cs="Times New Roman"/>
            <w:color w:val="000000"/>
          </w:rPr>
        </w:r>
      </w:del>
      <w:moveFrom w:id="194"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2</w:t>
        </w:r>
        <w:r w:rsidR="00EA3021" w:rsidDel="007F12C8">
          <w:rPr>
            <w:rFonts w:eastAsia="Times New Roman" w:cs="Times New Roman"/>
            <w:color w:val="000000"/>
          </w:rPr>
          <w:fldChar w:fldCharType="end"/>
        </w:r>
        <w:r w:rsidRPr="00EB46DF" w:rsidDel="007F12C8">
          <w:rPr>
            <w:rFonts w:eastAsia="Times New Roman" w:cs="Times New Roman"/>
            <w:color w:val="000000"/>
          </w:rPr>
          <w:t>.</w:t>
        </w:r>
        <w:r w:rsidDel="007F12C8">
          <w:rPr>
            <w:rFonts w:eastAsia="Times New Roman" w:cs="Times New Roman"/>
            <w:color w:val="000000"/>
          </w:rPr>
          <w:t xml:space="preserve"> </w:t>
        </w:r>
        <w:r w:rsidR="003B1A9D" w:rsidDel="007F12C8">
          <w:rPr>
            <w:rFonts w:eastAsia="Times New Roman" w:cs="Times New Roman"/>
            <w:color w:val="000000"/>
          </w:rPr>
          <w:t>Mean (</w:t>
        </w:r>
        <w:r w:rsidR="003B1A9D" w:rsidRPr="0014191B" w:rsidDel="007F12C8">
          <w:rPr>
            <w:rFonts w:eastAsia="Times New Roman" w:cs="Times New Roman"/>
            <w:color w:val="000000"/>
          </w:rPr>
          <w:t>±</w:t>
        </w:r>
        <w:r w:rsidR="003B1A9D" w:rsidDel="007F12C8">
          <w:rPr>
            <w:rFonts w:eastAsia="Times New Roman" w:cs="Times New Roman"/>
            <w:color w:val="000000"/>
          </w:rPr>
          <w:t xml:space="preserve"> SE) f</w:t>
        </w:r>
        <w:r w:rsidDel="007F12C8">
          <w:rPr>
            <w:rFonts w:eastAsia="Times New Roman" w:cs="Times New Roman"/>
            <w:color w:val="000000"/>
          </w:rPr>
          <w:t xml:space="preserve">ork length </w:t>
        </w:r>
        <w:r w:rsidR="003B1A9D" w:rsidDel="007F12C8">
          <w:rPr>
            <w:rFonts w:eastAsia="Times New Roman" w:cs="Times New Roman"/>
            <w:color w:val="000000"/>
          </w:rPr>
          <w:t>was</w:t>
        </w:r>
        <w:r w:rsidR="00DC16FD" w:rsidDel="007F12C8">
          <w:rPr>
            <w:rFonts w:eastAsia="Times New Roman" w:cs="Times New Roman"/>
            <w:color w:val="000000"/>
          </w:rPr>
          <w:t xml:space="preserve"> </w:t>
        </w:r>
        <w:r w:rsidDel="007F12C8">
          <w:rPr>
            <w:rFonts w:eastAsia="Times New Roman" w:cs="Times New Roman"/>
            <w:color w:val="000000"/>
          </w:rPr>
          <w:t>103.4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(mean </w:t>
        </w:r>
        <w:r w:rsidRPr="0014191B" w:rsidDel="007F12C8">
          <w:rPr>
            <w:rFonts w:eastAsia="Times New Roman" w:cs="Times New Roman"/>
            <w:color w:val="000000"/>
          </w:rPr>
          <w:t>±</w:t>
        </w:r>
        <w:r w:rsidDel="007F12C8">
          <w:rPr>
            <w:rFonts w:eastAsia="Times New Roman" w:cs="Times New Roman"/>
            <w:color w:val="000000"/>
          </w:rPr>
          <w:t xml:space="preserve"> SE) for chum salmon and 105.1</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for pink salmon in the Discovery Islands. </w:t>
        </w:r>
        <w:r w:rsidR="003B1A9D" w:rsidDel="007F12C8">
          <w:rPr>
            <w:rFonts w:eastAsia="Times New Roman" w:cs="Times New Roman"/>
            <w:color w:val="000000"/>
          </w:rPr>
          <w:t>In</w:t>
        </w:r>
        <w:r w:rsidDel="007F12C8">
          <w:rPr>
            <w:rFonts w:eastAsia="Times New Roman" w:cs="Times New Roman"/>
            <w:color w:val="000000"/>
          </w:rPr>
          <w:t xml:space="preserve"> Johnstone Strait, chum salmon </w:t>
        </w:r>
        <w:r w:rsidR="00AC0522" w:rsidDel="007F12C8">
          <w:rPr>
            <w:rFonts w:eastAsia="Times New Roman" w:cs="Times New Roman"/>
            <w:color w:val="000000"/>
          </w:rPr>
          <w:t>mean lengths were</w:t>
        </w:r>
        <w:r w:rsidDel="007F12C8">
          <w:rPr>
            <w:rFonts w:eastAsia="Times New Roman" w:cs="Times New Roman"/>
            <w:color w:val="000000"/>
          </w:rPr>
          <w:t xml:space="preserve"> 118.8</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and pink salmon, 113.4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w:t>
        </w:r>
      </w:moveFrom>
    </w:p>
    <w:p w14:paraId="1B5712E6" w14:textId="46D8D170" w:rsidR="007D0F73" w:rsidDel="007F12C8" w:rsidRDefault="007D0F73" w:rsidP="007D0F73">
      <w:pPr>
        <w:rPr>
          <w:moveFrom w:id="195" w:author="Vanessa Zahner" w:date="2020-10-02T15:30:00Z"/>
        </w:rPr>
      </w:pPr>
    </w:p>
    <w:p w14:paraId="575F151F" w14:textId="185F2F8A" w:rsidR="007D0F73" w:rsidRPr="007D0F73" w:rsidDel="007F12C8" w:rsidRDefault="007D0F73" w:rsidP="007D0F73">
      <w:pPr>
        <w:rPr>
          <w:moveFrom w:id="196" w:author="Vanessa Zahner" w:date="2020-10-02T15:30:00Z"/>
        </w:rPr>
      </w:pPr>
      <w:moveFrom w:id="197" w:author="Vanessa Zahner" w:date="2020-10-02T15:30:00Z">
        <w:r w:rsidDel="007F12C8">
          <w:tab/>
          <w:t xml:space="preserve">Juvenile salmon </w:t>
        </w:r>
        <w:r w:rsidR="00281A8D" w:rsidDel="007F12C8">
          <w:t xml:space="preserve">condition was poor throughout most of the </w:t>
        </w:r>
        <w:commentRangeStart w:id="198"/>
        <w:r w:rsidR="00AC0522" w:rsidDel="007F12C8">
          <w:t>region</w:t>
        </w:r>
        <w:commentRangeEnd w:id="198"/>
        <w:r w:rsidR="00AC0522" w:rsidDel="007F12C8">
          <w:rPr>
            <w:rStyle w:val="CommentReference"/>
          </w:rPr>
          <w:commentReference w:id="198"/>
        </w:r>
        <w:r w:rsidR="00281A8D" w:rsidDel="007F12C8">
          <w:t>, for pink salmon the mean K value was &lt;1 for every site except J02, near Queen Charlotte Strait (</w:t>
        </w:r>
        <w:r w:rsidR="00EA3021" w:rsidDel="007F12C8">
          <w:fldChar w:fldCharType="begin"/>
        </w:r>
        <w:r w:rsidR="00EA3021" w:rsidDel="007F12C8">
          <w:instrText xml:space="preserve"> REF _Ref47176181 \h </w:instrText>
        </w:r>
      </w:moveFrom>
      <w:del w:id="199" w:author="Vanessa Zahner" w:date="2020-10-02T15:30:00Z"/>
      <w:moveFrom w:id="200" w:author="Vanessa Zahner" w:date="2020-10-02T15:30:00Z">
        <w:r w:rsidR="00EA3021" w:rsidDel="007F12C8">
          <w:fldChar w:fldCharType="separate"/>
        </w:r>
        <w:r w:rsidR="00EA3021" w:rsidDel="007F12C8">
          <w:t xml:space="preserve">Figure </w:t>
        </w:r>
        <w:r w:rsidR="00EA3021" w:rsidDel="007F12C8">
          <w:rPr>
            <w:noProof/>
          </w:rPr>
          <w:t>2</w:t>
        </w:r>
        <w:r w:rsidR="00EA3021" w:rsidDel="007F12C8">
          <w:t>.</w:t>
        </w:r>
        <w:r w:rsidR="00EA3021" w:rsidDel="007F12C8">
          <w:rPr>
            <w:noProof/>
          </w:rPr>
          <w:t>5</w:t>
        </w:r>
        <w:r w:rsidR="00EA3021" w:rsidDel="007F12C8">
          <w:fldChar w:fldCharType="end"/>
        </w:r>
        <w:r w:rsidR="00281A8D" w:rsidDel="007F12C8">
          <w:t xml:space="preserve">). Whereas chum salmon were in </w:t>
        </w:r>
        <w:r w:rsidR="00B776B3" w:rsidDel="007F12C8">
          <w:t xml:space="preserve">a </w:t>
        </w:r>
        <w:r w:rsidR="00281A8D" w:rsidDel="007F12C8">
          <w:t xml:space="preserve">better condition relative to pink and had mean K &gt; 1 at each end of the study area, D07 and J02, and poorer condition throughout the other sites, with high </w:t>
        </w:r>
        <w:commentRangeStart w:id="201"/>
        <w:r w:rsidR="00281A8D" w:rsidDel="007F12C8">
          <w:t>variability</w:t>
        </w:r>
        <w:commentRangeEnd w:id="201"/>
        <w:r w:rsidR="00D7519F" w:rsidDel="007F12C8">
          <w:rPr>
            <w:rStyle w:val="CommentReference"/>
          </w:rPr>
          <w:commentReference w:id="201"/>
        </w:r>
        <w:r w:rsidR="00281A8D" w:rsidDel="007F12C8">
          <w:t xml:space="preserve">. </w:t>
        </w:r>
      </w:moveFrom>
    </w:p>
    <w:moveFromRangeEnd w:id="186"/>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202" w:name="_Toc52545349"/>
      <w:r>
        <w:t>Salmon diet composition</w:t>
      </w:r>
      <w:bookmarkEnd w:id="202"/>
    </w:p>
    <w:p w14:paraId="19028536" w14:textId="10BD284F" w:rsidR="00FF38F4" w:rsidRDefault="00FF38F4" w:rsidP="00266C78">
      <w:pPr>
        <w:rPr>
          <w:rFonts w:eastAsia="Times New Roman" w:cs="Times New Roman"/>
          <w:color w:val="000000"/>
        </w:rPr>
      </w:pPr>
    </w:p>
    <w:p w14:paraId="43C02150" w14:textId="38817C14"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7FA51B46"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6</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727B3F78" w14:textId="5E8EE06C" w:rsidR="00E54C78" w:rsidRDefault="00B6444D" w:rsidP="00E54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1B0A0A">
        <w:rPr>
          <w:rFonts w:eastAsia="Times New Roman" w:cs="Times New Roman"/>
          <w:color w:val="000000"/>
        </w:rPr>
      </w:r>
      <w:r w:rsidR="001B0A0A">
        <w:rPr>
          <w:rFonts w:eastAsia="Times New Roman" w:cs="Times New Roman"/>
          <w:color w:val="000000"/>
        </w:rPr>
        <w:fldChar w:fldCharType="separate"/>
      </w:r>
      <w:r w:rsidR="001B0A0A">
        <w:t xml:space="preserve">Figure </w:t>
      </w:r>
      <w:r w:rsidR="001B0A0A">
        <w:rPr>
          <w:noProof/>
        </w:rPr>
        <w:t>2</w:t>
      </w:r>
      <w:r w:rsidR="001B0A0A">
        <w:t>.</w:t>
      </w:r>
      <w:r w:rsidR="001B0A0A">
        <w:rPr>
          <w:noProof/>
        </w:rPr>
        <w:t>7</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266C78">
      <w:pPr>
        <w:rPr>
          <w:rFonts w:eastAsia="Times New Roman" w:cs="Times New Roman"/>
          <w:color w:val="000000"/>
        </w:rPr>
      </w:pPr>
    </w:p>
    <w:p w14:paraId="3E18CBD5" w14:textId="2A4465C7" w:rsidR="00FA59E5" w:rsidRDefault="00FA59E5" w:rsidP="00266C78">
      <w:pPr>
        <w:rPr>
          <w:ins w:id="203" w:author="Vanessa Zahner" w:date="2020-10-02T15:30:00Z"/>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E1B27">
        <w:rPr>
          <w:rFonts w:eastAsia="Times New Roman" w:cs="Times New Roman"/>
          <w:color w:val="000000"/>
        </w:rPr>
      </w:r>
      <w:r w:rsidR="00DE1B27">
        <w:rPr>
          <w:rFonts w:eastAsia="Times New Roman" w:cs="Times New Roman"/>
          <w:color w:val="000000"/>
        </w:rPr>
        <w:fldChar w:fldCharType="separate"/>
      </w:r>
      <w:r w:rsidR="00DE1B27">
        <w:t xml:space="preserve">Figure </w:t>
      </w:r>
      <w:r w:rsidR="00DE1B27">
        <w:rPr>
          <w:noProof/>
        </w:rPr>
        <w:t>2</w:t>
      </w:r>
      <w:r w:rsidR="00DE1B27">
        <w:t>.</w:t>
      </w:r>
      <w:r w:rsidR="00DE1B27">
        <w:rPr>
          <w:noProof/>
        </w:rPr>
        <w:t>8</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ins w:id="204" w:author="Vanessa Zahner" w:date="2020-09-27T12:42:00Z">
        <w:r w:rsidR="00D7519F" w:rsidRPr="00D7519F">
          <w:rPr>
            <w:rFonts w:eastAsia="Times New Roman" w:cs="Times New Roman"/>
            <w:color w:val="000000"/>
          </w:rPr>
          <w:t xml:space="preserve"> </w:t>
        </w:r>
        <w:r w:rsidR="00D7519F">
          <w:rPr>
            <w:rFonts w:eastAsia="Times New Roman" w:cs="Times New Roman"/>
            <w:color w:val="000000"/>
          </w:rPr>
          <w:t>were highly variable</w:t>
        </w:r>
      </w:ins>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205"/>
      <w:r w:rsidR="00F723BA">
        <w:rPr>
          <w:rFonts w:eastAsia="Times New Roman" w:cs="Times New Roman"/>
          <w:color w:val="000000"/>
        </w:rPr>
        <w:t>one cluster for both pink and chum diets in J02</w:t>
      </w:r>
      <w:commentRangeEnd w:id="205"/>
      <w:r w:rsidR="00F723BA">
        <w:rPr>
          <w:rStyle w:val="CommentReference"/>
        </w:rPr>
        <w:commentReference w:id="205"/>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0F367D">
        <w:rPr>
          <w:rFonts w:eastAsia="Times New Roman" w:cs="Times New Roman"/>
          <w:color w:val="000000"/>
        </w:rPr>
        <w:t xml:space="preserve">Conversely, for the other Johnstone Strait sites pink and chum salmon clustered separately. </w:t>
      </w:r>
      <w:r w:rsidR="009A4741">
        <w:rPr>
          <w:rFonts w:eastAsia="Times New Roman" w:cs="Times New Roman"/>
          <w:color w:val="000000"/>
        </w:rPr>
        <w:t>A</w:t>
      </w:r>
      <w:r w:rsidR="000F367D">
        <w:rPr>
          <w:rFonts w:eastAsia="Times New Roman" w:cs="Times New Roman"/>
          <w:color w:val="000000"/>
        </w:rPr>
        <w:t>t</w:t>
      </w:r>
      <w:r w:rsidR="00EB4A87">
        <w:rPr>
          <w:rFonts w:eastAsia="Times New Roman" w:cs="Times New Roman"/>
          <w:color w:val="000000"/>
        </w:rPr>
        <w:t xml:space="preserve"> J08</w:t>
      </w:r>
      <w:r w:rsidR="005D6A31">
        <w:rPr>
          <w:rFonts w:eastAsia="Times New Roman" w:cs="Times New Roman"/>
          <w:color w:val="000000"/>
        </w:rPr>
        <w:t>, diets had &lt; 55% dissimilarity within species but 82% between species</w:t>
      </w:r>
      <w:r w:rsidR="009A4741">
        <w:rPr>
          <w:rFonts w:eastAsia="Times New Roman" w:cs="Times New Roman"/>
          <w:color w:val="000000"/>
        </w:rPr>
        <w:t xml:space="preserve">. </w:t>
      </w:r>
      <w:r w:rsidR="005D6A31">
        <w:rPr>
          <w:rFonts w:eastAsia="Times New Roman" w:cs="Times New Roman"/>
          <w:color w:val="000000"/>
        </w:rPr>
        <w:t>At</w:t>
      </w:r>
      <w:r w:rsidR="009A4741">
        <w:rPr>
          <w:rFonts w:eastAsia="Times New Roman" w:cs="Times New Roman"/>
          <w:color w:val="000000"/>
        </w:rPr>
        <w:t xml:space="preserve"> J06</w:t>
      </w:r>
      <w:r w:rsidR="005D6A31">
        <w:rPr>
          <w:rFonts w:eastAsia="Times New Roman" w:cs="Times New Roman"/>
          <w:color w:val="000000"/>
        </w:rPr>
        <w:t>, there was high dissimilarity between pink salmon diets (&gt; 79%), while chum diets had &lt;55% dissimilarity.</w:t>
      </w:r>
    </w:p>
    <w:p w14:paraId="6FB1A022" w14:textId="77777777" w:rsidR="007F12C8" w:rsidRDefault="007F12C8" w:rsidP="00266C78">
      <w:pPr>
        <w:rPr>
          <w:rFonts w:eastAsia="Times New Roman" w:cs="Times New Roman"/>
          <w:color w:val="000000"/>
        </w:rPr>
      </w:pPr>
    </w:p>
    <w:p w14:paraId="16AF7B81" w14:textId="464999AD" w:rsidR="007F12C8" w:rsidRDefault="007F12C8" w:rsidP="007F12C8">
      <w:pPr>
        <w:pStyle w:val="Heading4"/>
        <w:rPr>
          <w:moveTo w:id="206" w:author="Vanessa Zahner" w:date="2020-10-02T15:30:00Z"/>
        </w:rPr>
      </w:pPr>
      <w:bookmarkStart w:id="207" w:name="_Toc52545350"/>
      <w:moveToRangeStart w:id="208" w:author="Vanessa Zahner" w:date="2020-10-02T15:30:00Z" w:name="move52545024"/>
      <w:moveTo w:id="209" w:author="Vanessa Zahner" w:date="2020-10-02T15:30:00Z">
        <w:r>
          <w:t xml:space="preserve">Salmon </w:t>
        </w:r>
        <w:del w:id="210" w:author="Vanessa Zahner" w:date="2020-10-02T15:30:00Z">
          <w:r w:rsidDel="007F12C8">
            <w:delText>size and condition</w:delText>
          </w:r>
        </w:del>
      </w:moveTo>
      <w:ins w:id="211" w:author="Vanessa Zahner" w:date="2020-10-02T15:30:00Z">
        <w:r>
          <w:t>health</w:t>
        </w:r>
      </w:ins>
      <w:bookmarkEnd w:id="207"/>
    </w:p>
    <w:p w14:paraId="6521CA72" w14:textId="77777777" w:rsidR="007F12C8" w:rsidRDefault="007F12C8" w:rsidP="007F12C8">
      <w:pPr>
        <w:rPr>
          <w:moveTo w:id="212" w:author="Vanessa Zahner" w:date="2020-10-02T15:30:00Z"/>
        </w:rPr>
      </w:pPr>
    </w:p>
    <w:p w14:paraId="20CAAC02" w14:textId="752EB474" w:rsidR="007F12C8" w:rsidRPr="00A64878" w:rsidRDefault="007F12C8" w:rsidP="007F12C8">
      <w:pPr>
        <w:rPr>
          <w:moveTo w:id="213" w:author="Vanessa Zahner" w:date="2020-10-02T15:30:00Z"/>
          <w:rFonts w:eastAsia="Times New Roman" w:cs="Times New Roman"/>
          <w:color w:val="000000"/>
        </w:rPr>
      </w:pPr>
      <w:moveTo w:id="214" w:author="Vanessa Zahner" w:date="2020-10-02T15:30:00Z">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Pr>
            <w:rFonts w:eastAsia="Times New Roman" w:cs="Times New Roman"/>
            <w:color w:val="000000"/>
          </w:rPr>
          <w:t xml:space="preserve"> </w:t>
        </w:r>
        <w:r>
          <w:rPr>
            <w:rFonts w:eastAsia="Times New Roman" w:cs="Times New Roman"/>
            <w:color w:val="000000"/>
          </w:rPr>
          <w:fldChar w:fldCharType="begin"/>
        </w:r>
        <w:r>
          <w:rPr>
            <w:rFonts w:eastAsia="Times New Roman" w:cs="Times New Roman"/>
            <w:color w:val="000000"/>
          </w:rPr>
          <w:instrText xml:space="preserve"> REF _Ref47175905 \h </w:instrText>
        </w:r>
      </w:moveTo>
      <w:r>
        <w:rPr>
          <w:rFonts w:eastAsia="Times New Roman" w:cs="Times New Roman"/>
          <w:color w:val="000000"/>
        </w:rPr>
      </w:r>
      <w:moveTo w:id="215" w:author="Vanessa Zahner" w:date="2020-10-02T15:30:00Z">
        <w:r>
          <w:rPr>
            <w:rFonts w:eastAsia="Times New Roman" w:cs="Times New Roman"/>
            <w:color w:val="000000"/>
          </w:rPr>
          <w:fldChar w:fldCharType="separate"/>
        </w:r>
        <w:r>
          <w:t xml:space="preserve">Table </w:t>
        </w:r>
        <w:r>
          <w:rPr>
            <w:noProof/>
          </w:rPr>
          <w:t>2</w:t>
        </w:r>
        <w:r>
          <w:t>.</w:t>
        </w:r>
        <w:r>
          <w:rPr>
            <w:noProof/>
          </w:rPr>
          <w:t>1</w:t>
        </w:r>
        <w:r>
          <w:rPr>
            <w:rFonts w:eastAsia="Times New Roman" w:cs="Times New Roman"/>
            <w:color w:val="000000"/>
          </w:rPr>
          <w:fldChar w:fldCharType="end"/>
        </w:r>
        <w:r>
          <w:rPr>
            <w:rFonts w:eastAsia="Times New Roman" w:cs="Times New Roman"/>
            <w:color w:val="000000"/>
          </w:rPr>
          <w:t xml:space="preserve">, with length and weight information in </w:t>
        </w:r>
        <w:r>
          <w:rPr>
            <w:rFonts w:eastAsia="Times New Roman" w:cs="Times New Roman"/>
            <w:color w:val="000000"/>
          </w:rPr>
          <w:fldChar w:fldCharType="begin"/>
        </w:r>
        <w:r>
          <w:rPr>
            <w:rFonts w:eastAsia="Times New Roman" w:cs="Times New Roman"/>
            <w:color w:val="000000"/>
          </w:rPr>
          <w:instrText xml:space="preserve"> REF _Ref47176143 \h </w:instrText>
        </w:r>
      </w:moveTo>
      <w:r>
        <w:rPr>
          <w:rFonts w:eastAsia="Times New Roman" w:cs="Times New Roman"/>
          <w:color w:val="000000"/>
        </w:rPr>
      </w:r>
      <w:moveTo w:id="216" w:author="Vanessa Zahner" w:date="2020-10-02T15:30:00Z">
        <w:r>
          <w:rPr>
            <w:rFonts w:eastAsia="Times New Roman" w:cs="Times New Roman"/>
            <w:color w:val="000000"/>
          </w:rPr>
          <w:fldChar w:fldCharType="separate"/>
        </w:r>
        <w:r>
          <w:t xml:space="preserve">Table </w:t>
        </w:r>
        <w:r>
          <w:rPr>
            <w:noProof/>
          </w:rPr>
          <w:t>2</w:t>
        </w:r>
        <w:r>
          <w:t>.</w:t>
        </w:r>
        <w:r>
          <w:rPr>
            <w:noProof/>
          </w:rPr>
          <w:t>2</w:t>
        </w:r>
        <w:r>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moveTo>
      <w:r w:rsidR="00A64878">
        <w:rPr>
          <w:rFonts w:eastAsia="Times New Roman" w:cs="Times New Roman"/>
          <w:color w:val="000000"/>
        </w:rPr>
        <w:t xml:space="preserve"> </w:t>
      </w:r>
      <w:moveTo w:id="217" w:author="Vanessa Zahner" w:date="2020-10-02T15:30:00Z">
        <w:r>
          <w:t xml:space="preserve">Juvenile salmon condition was poor throughout most of the </w:t>
        </w:r>
        <w:commentRangeStart w:id="218"/>
        <w:r>
          <w:t>region</w:t>
        </w:r>
        <w:commentRangeEnd w:id="218"/>
        <w:r>
          <w:rPr>
            <w:rStyle w:val="CommentReference"/>
          </w:rPr>
          <w:commentReference w:id="218"/>
        </w:r>
        <w:r>
          <w:t>, for pink salmon the mean K value was &lt;1 for every site except J02, near Queen Charlotte Strait (</w:t>
        </w:r>
        <w:r>
          <w:fldChar w:fldCharType="begin"/>
        </w:r>
        <w:r>
          <w:instrText xml:space="preserve"> REF _Ref47176181 \h </w:instrText>
        </w:r>
      </w:moveTo>
      <w:moveTo w:id="219" w:author="Vanessa Zahner" w:date="2020-10-02T15:30:00Z">
        <w:r>
          <w:fldChar w:fldCharType="separate"/>
        </w:r>
        <w:r>
          <w:t xml:space="preserve">Figure </w:t>
        </w:r>
        <w:r>
          <w:rPr>
            <w:noProof/>
          </w:rPr>
          <w:t>2</w:t>
        </w:r>
        <w:r>
          <w:t>.</w:t>
        </w:r>
        <w:r>
          <w:rPr>
            <w:noProof/>
          </w:rPr>
          <w:t>5</w:t>
        </w:r>
        <w:r>
          <w:fldChar w:fldCharType="end"/>
        </w:r>
        <w:r>
          <w:t xml:space="preserve">). Whereas chum salmon were in a better condition relative to pink and had mean K &gt; 1 at each end of the study area, D07 and J02, and poorer condition throughout the other sites, with high variability. </w:t>
        </w:r>
      </w:moveTo>
    </w:p>
    <w:moveToRangeEnd w:id="208"/>
    <w:p w14:paraId="2F3F7F53" w14:textId="5F06B0DB" w:rsidR="00372150" w:rsidDel="00DB66B5" w:rsidRDefault="00372150" w:rsidP="00266C78">
      <w:pPr>
        <w:rPr>
          <w:del w:id="220" w:author="Vanessa Zahner" w:date="2020-09-28T13:35:00Z"/>
          <w:rFonts w:eastAsia="Times New Roman" w:cs="Times New Roman"/>
        </w:rPr>
      </w:pPr>
    </w:p>
    <w:p w14:paraId="2C2C6D37" w14:textId="21F15F70" w:rsidR="00A1270A" w:rsidDel="00DB66B5" w:rsidRDefault="00A1270A" w:rsidP="00A1270A">
      <w:pPr>
        <w:pStyle w:val="Heading4"/>
        <w:rPr>
          <w:del w:id="221" w:author="Vanessa Zahner" w:date="2020-09-28T13:35:00Z"/>
        </w:rPr>
      </w:pPr>
      <w:del w:id="222" w:author="Vanessa Zahner" w:date="2020-09-28T13:35:00Z">
        <w:r w:rsidDel="00DB66B5">
          <w:delText>Salmon stomach fullness</w:delText>
        </w:r>
      </w:del>
    </w:p>
    <w:p w14:paraId="61805B20" w14:textId="77777777" w:rsidR="00A1270A" w:rsidRPr="00A1270A" w:rsidRDefault="00A1270A" w:rsidP="00A1270A"/>
    <w:p w14:paraId="1E7B7A6B" w14:textId="5D2FB72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3426EBA5"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223" w:name="_Toc52545351"/>
      <w:r>
        <w:t>Diet overlap between pink and chum salmon</w:t>
      </w:r>
      <w:bookmarkEnd w:id="223"/>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3CE93633"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ins w:id="224" w:author="Vanessa Zahner" w:date="2020-09-27T12:41:00Z">
        <w:r w:rsidR="00D7519F">
          <w:rPr>
            <w:rFonts w:eastAsia="Times New Roman" w:cs="Times New Roman"/>
            <w:color w:val="000000"/>
          </w:rPr>
          <w:t>.</w:t>
        </w:r>
      </w:ins>
    </w:p>
    <w:p w14:paraId="5A56B0C5" w14:textId="77777777" w:rsidR="00372150" w:rsidRPr="00EB46DF" w:rsidRDefault="00372150" w:rsidP="00266C78">
      <w:pPr>
        <w:rPr>
          <w:rFonts w:eastAsia="Times New Roman" w:cs="Times New Roman"/>
        </w:rPr>
      </w:pPr>
    </w:p>
    <w:p w14:paraId="08DDD135" w14:textId="77777777" w:rsidR="00537AE3" w:rsidRDefault="00537AE3" w:rsidP="00537AE3">
      <w:pPr>
        <w:pStyle w:val="Heading3"/>
      </w:pPr>
      <w:bookmarkStart w:id="225" w:name="_Toc47442039"/>
      <w:bookmarkStart w:id="226" w:name="_Toc52545352"/>
      <w:r w:rsidRPr="00EB46DF">
        <w:t>Discussion</w:t>
      </w:r>
      <w:bookmarkEnd w:id="225"/>
      <w:bookmarkEnd w:id="226"/>
    </w:p>
    <w:p w14:paraId="3138CB9E" w14:textId="77777777" w:rsidR="002303C4" w:rsidRDefault="002303C4" w:rsidP="002303C4"/>
    <w:p w14:paraId="6AE8396C" w14:textId="77777777" w:rsidR="002303C4" w:rsidRPr="004435AE" w:rsidRDefault="002303C4" w:rsidP="002303C4">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(James et al 2020).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2303C4"/>
    <w:p w14:paraId="3189008B" w14:textId="77777777" w:rsidR="002303C4" w:rsidRPr="001C4975" w:rsidRDefault="002303C4" w:rsidP="002303C4">
      <w:r w:rsidRPr="001C4975">
        <w:t>2.4.1 Pink and chum salmon feeding strategies</w:t>
      </w:r>
    </w:p>
    <w:p w14:paraId="6FE68FFD" w14:textId="77777777" w:rsidR="002303C4" w:rsidRPr="001C4975" w:rsidRDefault="002303C4" w:rsidP="002303C4"/>
    <w:p w14:paraId="1A31639C" w14:textId="7F634EEF" w:rsidR="002303C4" w:rsidRPr="002303C4" w:rsidRDefault="002303C4" w:rsidP="002303C4">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proofErr w:type="spellStart"/>
      <w:r>
        <w:rPr>
          <w:rFonts w:eastAsia="Times New Roman" w:cs="Times New Roman"/>
        </w:rPr>
        <w:t>Costalago</w:t>
      </w:r>
      <w:proofErr w:type="spellEnd"/>
      <w:r>
        <w:rPr>
          <w:rFonts w:eastAsia="Times New Roman" w:cs="Times New Roman"/>
        </w:rPr>
        <w:t xml:space="preserve"> et al 2020). Whereas, meroplankton, small zooplankton, and gelatinous zooplankton were lower in nutritional content, and poorer quality prey (Boldt, 2001).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2303C4"/>
    <w:p w14:paraId="37E38CE1" w14:textId="69E7CF68" w:rsidR="002303C4" w:rsidRDefault="002303C4" w:rsidP="002303C4">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w:t>
      </w:r>
      <w:del w:id="227" w:author="evgeny" w:date="2020-10-09T17:50:00Z">
        <w:r w:rsidRPr="001C4975" w:rsidDel="006B5553">
          <w:rPr>
            <w:rFonts w:eastAsia="Times New Roman" w:cs="Times New Roman"/>
            <w:color w:val="000000"/>
          </w:rPr>
          <w:delText xml:space="preserve">zooplankton </w:delText>
        </w:r>
      </w:del>
      <w:r w:rsidRPr="001C4975">
        <w:rPr>
          <w:rFonts w:eastAsia="Times New Roman" w:cs="Times New Roman"/>
          <w:color w:val="000000"/>
        </w:rPr>
        <w:t>to gelatinous</w:t>
      </w:r>
      <w:ins w:id="228" w:author="evgeny" w:date="2020-10-09T17:49:00Z">
        <w:r w:rsidR="004074B1">
          <w:rPr>
            <w:rFonts w:eastAsia="Times New Roman" w:cs="Times New Roman"/>
            <w:color w:val="000000"/>
          </w:rPr>
          <w:t xml:space="preserve"> plankton</w:t>
        </w:r>
      </w:ins>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2303C4">
      <w:pPr>
        <w:rPr>
          <w:rFonts w:eastAsia="Times New Roman" w:cs="Times New Roman"/>
          <w:color w:val="000000"/>
        </w:rPr>
      </w:pPr>
    </w:p>
    <w:p w14:paraId="30A724C4" w14:textId="59D1262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w:t>
      </w:r>
      <w:proofErr w:type="spellStart"/>
      <w:r w:rsidRPr="001C4975">
        <w:rPr>
          <w:rFonts w:eastAsia="Times New Roman" w:cs="Times New Roman"/>
          <w:color w:val="000000"/>
        </w:rPr>
        <w:t>cumaceans</w:t>
      </w:r>
      <w:proofErr w:type="spellEnd"/>
      <w:r w:rsidRPr="001C4975">
        <w:rPr>
          <w:rFonts w:eastAsia="Times New Roman" w:cs="Times New Roman"/>
          <w:color w:val="000000"/>
        </w:rPr>
        <w:t xml:space="preserve">,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2303C4">
      <w:pPr>
        <w:rPr>
          <w:rFonts w:eastAsia="Times New Roman" w:cs="Times New Roman"/>
          <w:color w:val="000000"/>
        </w:rPr>
      </w:pPr>
    </w:p>
    <w:p w14:paraId="2E54E297"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2303C4"/>
    <w:p w14:paraId="6181668C" w14:textId="77777777" w:rsidR="002303C4" w:rsidRPr="001C4975" w:rsidRDefault="002303C4" w:rsidP="002303C4">
      <w:r w:rsidRPr="001C4975">
        <w:t>2.4.2 Feast or famine: salmon feeding and condition</w:t>
      </w:r>
    </w:p>
    <w:p w14:paraId="3C47E53F" w14:textId="77777777" w:rsidR="002303C4" w:rsidRPr="001C4975" w:rsidRDefault="002303C4" w:rsidP="002303C4">
      <w:pPr>
        <w:rPr>
          <w:rFonts w:eastAsia="Times New Roman" w:cs="Times New Roman"/>
          <w:color w:val="000000"/>
        </w:rPr>
      </w:pPr>
    </w:p>
    <w:p w14:paraId="2D327A4E" w14:textId="77777777" w:rsidR="002303C4" w:rsidRDefault="002303C4" w:rsidP="002303C4">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2303C4">
      <w:pPr>
        <w:rPr>
          <w:rFonts w:eastAsia="Times New Roman" w:cs="Times New Roman"/>
        </w:rPr>
      </w:pPr>
    </w:p>
    <w:p w14:paraId="5A5C27FD" w14:textId="3A2A0112" w:rsidR="002303C4" w:rsidRDefault="002303C4" w:rsidP="002303C4">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(James et al 2020), however, chum salmon experienced low stomach fullness (~1%) elsewhere in Queen Charlotte Strait in 2015 (</w:t>
      </w:r>
      <w:del w:id="229" w:author="evgeny" w:date="2020-10-09T17:54:00Z">
        <w:r w:rsidDel="006B5553">
          <w:rPr>
            <w:rFonts w:eastAsia="Times New Roman" w:cs="Times New Roman"/>
          </w:rPr>
          <w:delText>O</w:delText>
        </w:r>
      </w:del>
      <w:del w:id="230" w:author="evgeny" w:date="2020-10-09T17:55:00Z">
        <w:r w:rsidDel="006B5553">
          <w:rPr>
            <w:rFonts w:eastAsia="Times New Roman" w:cs="Times New Roman"/>
          </w:rPr>
          <w:delText xml:space="preserve">rlov, </w:delText>
        </w:r>
      </w:del>
      <w:r>
        <w:rPr>
          <w:rFonts w:eastAsia="Times New Roman" w:cs="Times New Roman"/>
        </w:rPr>
        <w:t>unpublished data). Therefore, there was likely a physical oceanographic front, where mixed and stratified water masses meet, thereby accumulating zooplankton to form this forage “hot spot” (Perry et al 1983, Franks 1992).</w:t>
      </w:r>
      <w:r w:rsidRPr="001C4975">
        <w:rPr>
          <w:rFonts w:eastAsia="Times New Roman" w:cs="Times New Roman"/>
          <w:color w:val="000000"/>
        </w:rPr>
        <w:t xml:space="preserve"> 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Pr>
          <w:rFonts w:eastAsia="Times New Roman" w:cs="Times New Roman"/>
          <w:color w:val="000000"/>
        </w:rPr>
        <w:t>, unpublished data).</w:t>
      </w:r>
    </w:p>
    <w:p w14:paraId="1C770262" w14:textId="77777777" w:rsidR="002303C4" w:rsidRDefault="002303C4" w:rsidP="002303C4">
      <w:pPr>
        <w:rPr>
          <w:rFonts w:eastAsia="Times New Roman" w:cs="Times New Roman"/>
          <w:color w:val="000000"/>
        </w:rPr>
      </w:pPr>
    </w:p>
    <w:p w14:paraId="1CA32B8A" w14:textId="77777777" w:rsidR="002303C4" w:rsidRDefault="002303C4" w:rsidP="002303C4">
      <w:pPr>
        <w:rPr>
          <w:rFonts w:eastAsia="Times New Roman" w:cs="Times New Roman"/>
          <w:color w:val="000000"/>
        </w:rPr>
      </w:pPr>
      <w:r>
        <w:rPr>
          <w:rFonts w:eastAsia="Times New Roman" w:cs="Times New Roman"/>
          <w:color w:val="000000"/>
        </w:rPr>
        <w:tab/>
        <w:t>The migration time to get through these regions was around 11 days for sockeye salmon (James et al 2020), and pink and chum are likely comparable but haven’t been studied yet. Pink salmon tend to migrate more quickly than other salmon species due to their shorter life spans, whereas chum tend to remain in estuaries longer (Duffy et al 2005).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2303C4">
      <w:pPr>
        <w:rPr>
          <w:rFonts w:eastAsia="Times New Roman" w:cs="Times New Roman"/>
          <w:color w:val="000000"/>
        </w:rPr>
      </w:pPr>
    </w:p>
    <w:p w14:paraId="775FFA79" w14:textId="4154F4A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proofErr w:type="spellStart"/>
      <w:r w:rsidRPr="001C4975">
        <w:rPr>
          <w:rFonts w:eastAsia="Times New Roman" w:cs="Times New Roman"/>
          <w:color w:val="000000"/>
        </w:rPr>
        <w:t>SoG</w:t>
      </w:r>
      <w:proofErr w:type="spellEnd"/>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proofErr w:type="spellStart"/>
      <w:r w:rsidRPr="001C4975">
        <w:rPr>
          <w:rFonts w:eastAsia="Times New Roman" w:cs="Times New Roman"/>
          <w:color w:val="000000"/>
        </w:rPr>
        <w:t>NSoG</w:t>
      </w:r>
      <w:proofErr w:type="spellEnd"/>
      <w:r w:rsidRPr="001C4975">
        <w:rPr>
          <w:rFonts w:eastAsia="Times New Roman" w:cs="Times New Roman"/>
          <w:color w:val="000000"/>
        </w:rPr>
        <w:t xml:space="preserve">,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2303C4"/>
    <w:p w14:paraId="2DF47652" w14:textId="77777777" w:rsidR="002303C4" w:rsidRPr="001C4975" w:rsidRDefault="002303C4" w:rsidP="002303C4">
      <w:r w:rsidRPr="001C4975">
        <w:t>2.4.3 Species competition or coexistence?</w:t>
      </w:r>
    </w:p>
    <w:p w14:paraId="166BE156" w14:textId="77777777" w:rsidR="002303C4" w:rsidRPr="001C4975" w:rsidRDefault="002303C4" w:rsidP="002303C4"/>
    <w:p w14:paraId="43B066E6" w14:textId="77777777" w:rsidR="002303C4" w:rsidRPr="001C4975" w:rsidRDefault="002303C4" w:rsidP="002303C4">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(Graham, 2020)</w:t>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2303C4">
      <w:pPr>
        <w:rPr>
          <w:rFonts w:eastAsia="Times New Roman" w:cs="Times New Roman"/>
        </w:rPr>
      </w:pPr>
    </w:p>
    <w:p w14:paraId="7DC70459"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2303C4"/>
    <w:p w14:paraId="08CF0E62" w14:textId="733BA008" w:rsidR="002303C4" w:rsidRPr="000D3A5F" w:rsidRDefault="002303C4" w:rsidP="002303C4">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(Batten et al 2018). Although, trophic cascades caused by pink salmon had only been shown for adults, it is unlikely juveniles in 2016 had such a large impact since abundance was not exceptionally high that year (Johnson et al 2019).</w:t>
      </w:r>
      <w:r w:rsidRPr="001C4975">
        <w:rPr>
          <w:rFonts w:eastAsia="Times New Roman" w:cs="Times New Roman"/>
        </w:rPr>
        <w:t xml:space="preserve"> </w:t>
      </w:r>
    </w:p>
    <w:p w14:paraId="0A677E67" w14:textId="77777777" w:rsidR="002303C4" w:rsidRPr="001C4975" w:rsidRDefault="002303C4" w:rsidP="002303C4"/>
    <w:p w14:paraId="3F68DCC1" w14:textId="77777777" w:rsidR="002303C4" w:rsidRDefault="002303C4" w:rsidP="002303C4">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(Graham 2020).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2303C4">
      <w:pPr>
        <w:rPr>
          <w:rFonts w:eastAsia="Times New Roman" w:cs="Times New Roman"/>
          <w:color w:val="000000"/>
        </w:rPr>
      </w:pPr>
    </w:p>
    <w:p w14:paraId="3047F27C" w14:textId="6A65C35C" w:rsidR="00372150" w:rsidRDefault="002303C4" w:rsidP="00266C78">
      <w:pPr>
        <w:rPr>
          <w:rFonts w:eastAsia="Times New Roman" w:cs="Times New Roman"/>
          <w:color w:val="000000"/>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5D04A126" w14:textId="47B2A2E1" w:rsidR="002303C4" w:rsidRDefault="002303C4" w:rsidP="00266C78">
      <w:pPr>
        <w:rPr>
          <w:rFonts w:eastAsia="Times New Roman" w:cs="Times New Roman"/>
          <w:color w:val="000000"/>
        </w:rPr>
      </w:pPr>
    </w:p>
    <w:p w14:paraId="2B1F685B" w14:textId="77777777" w:rsidR="00A64878" w:rsidRPr="002303C4" w:rsidRDefault="00A64878" w:rsidP="00266C78">
      <w:pPr>
        <w:rPr>
          <w:rFonts w:eastAsia="Times New Roman" w:cs="Times New Roman"/>
          <w:color w:val="000000"/>
        </w:rPr>
      </w:pPr>
    </w:p>
    <w:p w14:paraId="532E4780" w14:textId="1BFEE89E" w:rsidR="00372150" w:rsidRPr="00EB46DF" w:rsidRDefault="00372150" w:rsidP="007720AD">
      <w:pPr>
        <w:pStyle w:val="Heading3"/>
      </w:pPr>
      <w:bookmarkStart w:id="231" w:name="_Toc52545356"/>
      <w:r w:rsidRPr="00EB46DF">
        <w:t>Conclusion</w:t>
      </w:r>
      <w:bookmarkEnd w:id="231"/>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232" w:name="_Toc52545357"/>
      <w:r>
        <w:t>Tables</w:t>
      </w:r>
      <w:bookmarkEnd w:id="232"/>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233" w:name="_Ref51599934"/>
      <w:bookmarkStart w:id="234" w:name="_Toc52545387"/>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bookmarkEnd w:id="233"/>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234"/>
    </w:p>
    <w:p w14:paraId="4609A588" w14:textId="768C44B3" w:rsidR="00FA03B1" w:rsidRDefault="00FA03B1" w:rsidP="00307975">
      <w:pPr>
        <w:pStyle w:val="Caption"/>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235" w:name="_Ref47176143"/>
      <w:bookmarkStart w:id="236" w:name="_Toc52545388"/>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235"/>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236"/>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237" w:name="_Ref47176619"/>
      <w:bookmarkStart w:id="238" w:name="_Toc52545389"/>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237"/>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238"/>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BE1B9D3" w:rsidR="00EA3021" w:rsidRDefault="00FA03B1" w:rsidP="00EA3021">
      <w:pPr>
        <w:pStyle w:val="Heading9"/>
      </w:pPr>
      <w:r>
        <w:rPr>
          <w:b/>
          <w:bCs/>
        </w:rPr>
        <w:br w:type="page"/>
      </w:r>
      <w:bookmarkStart w:id="239" w:name="_Ref47176589"/>
      <w:bookmarkStart w:id="240" w:name="_Toc52545390"/>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239"/>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240"/>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241" w:name="_Toc52545358"/>
      <w:r w:rsidRPr="00EB46DF">
        <w:t>Figures</w:t>
      </w:r>
      <w:bookmarkEnd w:id="241"/>
    </w:p>
    <w:p w14:paraId="03E3A563" w14:textId="77777777" w:rsidR="00FA03B1" w:rsidRPr="00EB46DF" w:rsidRDefault="00FA03B1" w:rsidP="00FA03B1">
      <w:pPr>
        <w:rPr>
          <w:rFonts w:eastAsia="Times New Roman" w:cs="Times New Roman"/>
          <w:b/>
          <w:bCs/>
        </w:rPr>
      </w:pPr>
    </w:p>
    <w:p w14:paraId="4F4C7917" w14:textId="463E7EBB" w:rsidR="00FA03B1" w:rsidRPr="00EB46DF" w:rsidRDefault="000E2B0D" w:rsidP="00FA03B1">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78368671" w:rsidR="00FA03B1" w:rsidRPr="00EB46DF" w:rsidRDefault="00264B0C" w:rsidP="00307975">
      <w:pPr>
        <w:pStyle w:val="Caption"/>
        <w:rPr>
          <w:rFonts w:eastAsia="Times New Roman" w:cs="Times New Roman"/>
        </w:rPr>
      </w:pPr>
      <w:bookmarkStart w:id="242" w:name="_Toc52545396"/>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r>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242"/>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lang w:eastAsia="en-CA"/>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350F7649" w14:textId="77777777" w:rsidR="009A291C" w:rsidRPr="00EB46DF" w:rsidRDefault="009A291C" w:rsidP="00307975">
      <w:pPr>
        <w:pStyle w:val="Caption"/>
      </w:pPr>
      <w:bookmarkStart w:id="243" w:name="_Ref47176038"/>
      <w:bookmarkStart w:id="244" w:name="_Toc47442081"/>
      <w:bookmarkStart w:id="245" w:name="_Toc52545397"/>
      <w:commentRangeStart w:id="246"/>
      <w:commentRangeStart w:id="247"/>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243"/>
      <w:r>
        <w:t xml:space="preserve"> </w:t>
      </w:r>
      <w:bookmarkStart w:id="248"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248"/>
      <w:r>
        <w:t>along the salmon migration pathway from left to right.</w:t>
      </w:r>
      <w:bookmarkEnd w:id="244"/>
      <w:commentRangeEnd w:id="246"/>
      <w:r>
        <w:rPr>
          <w:rStyle w:val="CommentReference"/>
          <w:iCs w:val="0"/>
          <w:color w:val="auto"/>
        </w:rPr>
        <w:commentReference w:id="246"/>
      </w:r>
      <w:commentRangeEnd w:id="247"/>
      <w:r w:rsidR="00A97739">
        <w:rPr>
          <w:rStyle w:val="CommentReference"/>
          <w:iCs w:val="0"/>
          <w:color w:val="auto"/>
        </w:rPr>
        <w:commentReference w:id="247"/>
      </w:r>
      <w:bookmarkEnd w:id="245"/>
    </w:p>
    <w:p w14:paraId="7F64EF0E" w14:textId="4F1F58C5" w:rsidR="00FA03B1" w:rsidRPr="00EB46DF" w:rsidRDefault="00FA03B1" w:rsidP="00307975">
      <w:pPr>
        <w:pStyle w:val="Caption"/>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4A4B29FD" w:rsidR="00FA03B1" w:rsidRPr="00EB46DF" w:rsidRDefault="00307C83" w:rsidP="00307975">
      <w:pPr>
        <w:pStyle w:val="Caption"/>
      </w:pPr>
      <w:bookmarkStart w:id="249" w:name="_Ref47176120"/>
      <w:bookmarkStart w:id="250" w:name="_Toc5254539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249"/>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250"/>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11541ABB" w:rsidR="00FA03B1" w:rsidRDefault="00307C83" w:rsidP="00307975">
      <w:pPr>
        <w:pStyle w:val="Caption"/>
      </w:pPr>
      <w:bookmarkStart w:id="251" w:name="_Ref47176131"/>
      <w:bookmarkStart w:id="252" w:name="_Toc5254539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251"/>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252"/>
    </w:p>
    <w:p w14:paraId="43446B09" w14:textId="4F2F9174" w:rsidR="007D0F73" w:rsidRDefault="007D0F73" w:rsidP="007D0F73">
      <w:pPr>
        <w:spacing w:line="240" w:lineRule="auto"/>
      </w:pPr>
      <w:r>
        <w:br w:type="page"/>
      </w:r>
      <w:r>
        <w:rPr>
          <w:noProof/>
          <w:lang w:eastAsia="en-CA"/>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7BEA2016" w:rsidR="007D0F73" w:rsidRPr="007F1E58" w:rsidRDefault="00307C83" w:rsidP="00307975">
      <w:pPr>
        <w:pStyle w:val="Caption"/>
      </w:pPr>
      <w:bookmarkStart w:id="253" w:name="_Ref47176181"/>
      <w:bookmarkStart w:id="254" w:name="_Toc52545400"/>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253"/>
      <w:r w:rsidRPr="00307C83">
        <w:t xml:space="preserve"> </w:t>
      </w:r>
      <w:commentRangeStart w:id="255"/>
      <w:r>
        <w:t xml:space="preserve">Salmon </w:t>
      </w:r>
      <w:commentRangeEnd w:id="255"/>
      <w:r w:rsidR="004B6DD4">
        <w:rPr>
          <w:rStyle w:val="CommentReference"/>
          <w:iCs w:val="0"/>
          <w:color w:val="auto"/>
        </w:rPr>
        <w:commentReference w:id="255"/>
      </w:r>
      <w:r>
        <w:t>condition factor K, the red dotted line separates fish in good condition (high weight relative to length, &gt;1) and fish in poor condition (low weight relative to length, &lt;1).</w:t>
      </w:r>
      <w:bookmarkEnd w:id="254"/>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EE93DF3" w:rsidR="00175A92" w:rsidRDefault="00307C83" w:rsidP="00307975">
      <w:pPr>
        <w:pStyle w:val="Caption"/>
      </w:pPr>
      <w:bookmarkStart w:id="256" w:name="_Ref47176229"/>
      <w:bookmarkStart w:id="257" w:name="_Toc52545401"/>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256"/>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257"/>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258"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24ED75A" w:rsidR="00FA03B1" w:rsidRPr="00EB46DF" w:rsidRDefault="00307C83" w:rsidP="00307975">
      <w:pPr>
        <w:pStyle w:val="Caption"/>
      </w:pPr>
      <w:bookmarkStart w:id="259" w:name="_Ref47176267"/>
      <w:bookmarkStart w:id="260" w:name="_Toc52545402"/>
      <w:bookmarkEnd w:id="25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bookmarkEnd w:id="259"/>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260"/>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15282A">
      <w:pPr>
        <w:rPr>
          <w:rFonts w:eastAsia="Times New Roman" w:cs="Times New Roman"/>
        </w:rPr>
      </w:pPr>
      <w:bookmarkStart w:id="261"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2FEB49DC" w:rsidR="00653C56" w:rsidRPr="0015282A" w:rsidRDefault="00307C83" w:rsidP="00307975">
      <w:pPr>
        <w:pStyle w:val="Caption"/>
        <w:sectPr w:rsidR="00653C56" w:rsidRPr="0015282A" w:rsidSect="00653C56">
          <w:pgSz w:w="15840" w:h="12240" w:orient="landscape"/>
          <w:pgMar w:top="1440" w:right="1440" w:bottom="1440" w:left="1440" w:header="708" w:footer="708" w:gutter="0"/>
          <w:cols w:space="708"/>
          <w:docGrid w:linePitch="360"/>
        </w:sectPr>
      </w:pPr>
      <w:bookmarkStart w:id="262" w:name="_Ref47176289"/>
      <w:bookmarkStart w:id="263" w:name="_Toc52545403"/>
      <w:bookmarkEnd w:id="261"/>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bookmarkEnd w:id="262"/>
      <w:r w:rsidRPr="00307C83">
        <w:t xml:space="preserve"> </w:t>
      </w:r>
      <w:r w:rsidRPr="00EB46DF">
        <w:t>Cluster analysis of juvenile pink and chum diet composition</w:t>
      </w:r>
      <w:r>
        <w:t>.</w:t>
      </w:r>
      <w:bookmarkEnd w:id="263"/>
      <w:r>
        <w:t xml:space="preserve"> </w:t>
      </w:r>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7011B5A" w:rsidR="00C629DB" w:rsidRDefault="00307C83" w:rsidP="00307975">
      <w:pPr>
        <w:pStyle w:val="Caption"/>
      </w:pPr>
      <w:bookmarkStart w:id="264" w:name="_Ref47176309"/>
      <w:bookmarkStart w:id="265" w:name="_Toc52545404"/>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9</w:t>
      </w:r>
      <w:r w:rsidR="00264B0C">
        <w:fldChar w:fldCharType="end"/>
      </w:r>
      <w:bookmarkEnd w:id="264"/>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265"/>
    </w:p>
    <w:p w14:paraId="68E5D720" w14:textId="3C1E4C0B" w:rsidR="00C629DB" w:rsidRDefault="00C629DB" w:rsidP="005A6088">
      <w:pPr>
        <w:spacing w:line="240" w:lineRule="auto"/>
      </w:pPr>
    </w:p>
    <w:p w14:paraId="06898323" w14:textId="2747B347" w:rsidR="00C629DB" w:rsidRDefault="005A6088" w:rsidP="00C629DB">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307975">
      <w:pPr>
        <w:pStyle w:val="Caption"/>
      </w:pPr>
    </w:p>
    <w:p w14:paraId="022ACC56" w14:textId="1A4E196D" w:rsidR="00C629DB" w:rsidRPr="00C629DB" w:rsidRDefault="00307C83" w:rsidP="00307975">
      <w:pPr>
        <w:pStyle w:val="Caption"/>
      </w:pPr>
      <w:bookmarkStart w:id="266" w:name="_Ref47176369"/>
      <w:bookmarkStart w:id="267" w:name="_Toc5254540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10</w:t>
      </w:r>
      <w:r w:rsidR="00264B0C">
        <w:fldChar w:fldCharType="end"/>
      </w:r>
      <w:bookmarkEnd w:id="266"/>
      <w:r w:rsidRPr="00307C83">
        <w:t xml:space="preserve"> </w:t>
      </w:r>
      <w:r>
        <w:t>Cumulative prey abundance curves for juvenile salmon at each site location. Note: All sampling events included 10 salmon, but empty stomachs detract from total number of stomachs.</w:t>
      </w:r>
      <w:bookmarkEnd w:id="267"/>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268" w:name="_Toc52545359"/>
      <w:r>
        <w:t>Salmon trophic interactions shift with prey phenology and migration timing</w:t>
      </w:r>
      <w:bookmarkEnd w:id="268"/>
    </w:p>
    <w:p w14:paraId="40BE0C11" w14:textId="77777777" w:rsidR="00BA5705" w:rsidRPr="00BA5705" w:rsidRDefault="00BA5705" w:rsidP="00BA5705"/>
    <w:p w14:paraId="1FDB63AD" w14:textId="77F165E3" w:rsidR="00C67B23" w:rsidRDefault="005917B2" w:rsidP="00BA5705">
      <w:pPr>
        <w:pStyle w:val="Heading3"/>
      </w:pPr>
      <w:bookmarkStart w:id="269" w:name="_Toc52545360"/>
      <w:r>
        <w:t>Introduction</w:t>
      </w:r>
      <w:bookmarkEnd w:id="269"/>
    </w:p>
    <w:p w14:paraId="02DEB393" w14:textId="349BB67D" w:rsidR="00E52030" w:rsidRDefault="00E52030" w:rsidP="00E52030"/>
    <w:p w14:paraId="56C8A1A3" w14:textId="381275E2" w:rsidR="00E52030" w:rsidRDefault="00E52030" w:rsidP="00E52030">
      <w:r>
        <w:tab/>
      </w:r>
      <w:r w:rsidR="00B776B3">
        <w:t>Pacific salmon (</w:t>
      </w:r>
      <w:r w:rsidR="00B776B3" w:rsidRPr="00B776B3">
        <w:rPr>
          <w:i/>
          <w:iCs/>
        </w:rPr>
        <w:t>Oncorhynchus spp.</w:t>
      </w:r>
      <w:r w:rsidR="00B776B3" w:rsidRPr="00B776B3">
        <w:t xml:space="preserve">) </w:t>
      </w:r>
      <w:r w:rsidR="00B776B3">
        <w:t xml:space="preserve">are heavily relied on and culturally revered all throughout the Pacific Northwest, yet species and stocks are incredibly diverse and specialized. </w:t>
      </w:r>
      <w:r w:rsidR="009C536E">
        <w:t xml:space="preserve">Some species, such as sockeye, chinook and </w:t>
      </w:r>
      <w:proofErr w:type="spellStart"/>
      <w:r w:rsidR="009C536E">
        <w:t>coho</w:t>
      </w:r>
      <w:proofErr w:type="spellEnd"/>
      <w:r w:rsidR="009C536E">
        <w:t xml:space="preserve">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 Pacific salmon therefore have to cope with a multitude of challenges in both freshwater and marine, such as rising temperatures, droughts, deforestation, pollution and industrialization.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p>
    <w:p w14:paraId="320ACB60" w14:textId="77777777" w:rsidR="00C303C9" w:rsidRDefault="00C303C9" w:rsidP="00E52030"/>
    <w:p w14:paraId="650B220D" w14:textId="478A955C" w:rsidR="00B776B3" w:rsidRDefault="00B776B3" w:rsidP="00E52030">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E52030">
      <w:pPr>
        <w:rPr>
          <w:rFonts w:eastAsia="Times New Roman" w:cstheme="minorHAnsi"/>
          <w:color w:val="000000"/>
        </w:rPr>
      </w:pPr>
    </w:p>
    <w:p w14:paraId="10248526" w14:textId="2F291A30" w:rsidR="00FF5945" w:rsidRDefault="00FF5945" w:rsidP="00E52030">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p>
    <w:p w14:paraId="066B1338" w14:textId="54CCFC92" w:rsidR="005D1771" w:rsidRDefault="005D1771" w:rsidP="00E52030">
      <w:pPr>
        <w:rPr>
          <w:rFonts w:eastAsia="Times New Roman" w:cstheme="minorHAnsi"/>
          <w:color w:val="000000"/>
        </w:rPr>
      </w:pPr>
    </w:p>
    <w:p w14:paraId="45BEC618" w14:textId="3481FEB4" w:rsidR="005D1771" w:rsidRDefault="005D1771" w:rsidP="005D1771">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 </w:t>
      </w:r>
    </w:p>
    <w:p w14:paraId="7A15090B" w14:textId="77777777" w:rsidR="00571ABD" w:rsidRPr="00571ABD" w:rsidRDefault="00571ABD" w:rsidP="005D1771">
      <w:pPr>
        <w:rPr>
          <w:rFonts w:eastAsia="Times New Roman" w:cstheme="minorHAnsi"/>
          <w:color w:val="000000"/>
        </w:rPr>
      </w:pPr>
    </w:p>
    <w:p w14:paraId="6B09412F" w14:textId="6BB80CC3" w:rsidR="005D1771" w:rsidRPr="00B776B3" w:rsidRDefault="005D1771" w:rsidP="00E52030">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p>
    <w:p w14:paraId="158D2E47" w14:textId="7B8FE5B1" w:rsidR="00B776B3" w:rsidRDefault="00B776B3" w:rsidP="00E52030"/>
    <w:p w14:paraId="5A6BC0F1" w14:textId="6E52B381" w:rsidR="00571ABD" w:rsidRPr="00571ABD" w:rsidRDefault="00571ABD" w:rsidP="00E52030">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 no seasonality. </w:t>
      </w:r>
      <w:r>
        <w:rPr>
          <w:rFonts w:eastAsia="Times New Roman" w:cstheme="minorHAnsi"/>
        </w:rPr>
        <w:t>Until this current study, there has been no research on juvenile pink and chum salmon for the entirety of the outmigration period in tidally mixed waters. (Compare temporal aspects of other studies)</w:t>
      </w:r>
    </w:p>
    <w:p w14:paraId="32A192F7" w14:textId="77777777" w:rsidR="00571ABD" w:rsidRPr="00E52030" w:rsidRDefault="00571ABD" w:rsidP="00E52030"/>
    <w:p w14:paraId="31A4591E" w14:textId="0C5B1A15" w:rsidR="00BA5705" w:rsidRDefault="0011224E" w:rsidP="00BA5705">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5B7CF2">
        <w:rPr>
          <w:lang w:val="en-US"/>
        </w:rPr>
        <w:t>b</w:t>
      </w:r>
      <w:r w:rsidRPr="0011224E">
        <w:rPr>
          <w:lang w:val="en-US"/>
        </w:rPr>
        <w:t xml:space="preserve">) </w:t>
      </w:r>
      <w:r w:rsidR="005B7CF2">
        <w:rPr>
          <w:lang w:val="en-US"/>
        </w:rPr>
        <w:t>c</w:t>
      </w:r>
      <w:r w:rsidRPr="0011224E">
        <w:rPr>
          <w:lang w:val="en-US"/>
        </w:rPr>
        <w:t>ompare</w:t>
      </w:r>
      <w:r w:rsidR="005B7CF2">
        <w:rPr>
          <w:lang w:val="en-US"/>
        </w:rPr>
        <w:t>d</w:t>
      </w:r>
      <w:r w:rsidRPr="0011224E">
        <w:rPr>
          <w:lang w:val="en-US"/>
        </w:rPr>
        <w:t xml:space="preserve"> diets to </w:t>
      </w:r>
      <w:r w:rsidR="00232862">
        <w:rPr>
          <w:lang w:val="en-US"/>
        </w:rPr>
        <w:t>ocean conditions</w:t>
      </w:r>
      <w:r w:rsidRPr="0011224E">
        <w:rPr>
          <w:lang w:val="en-US"/>
        </w:rPr>
        <w:t>, fish size, and prey size</w:t>
      </w:r>
      <w:r w:rsidR="00DD1108">
        <w:rPr>
          <w:lang w:val="en-US"/>
        </w:rPr>
        <w:t>; 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270" w:name="_Toc52545361"/>
      <w:r>
        <w:t>Methods</w:t>
      </w:r>
      <w:bookmarkEnd w:id="270"/>
    </w:p>
    <w:p w14:paraId="6033B463" w14:textId="77777777" w:rsidR="00F54990" w:rsidRDefault="00F54990" w:rsidP="00F54990"/>
    <w:p w14:paraId="3A9C34C6" w14:textId="77777777" w:rsidR="00F54990" w:rsidRPr="00A1270A" w:rsidRDefault="00F54990" w:rsidP="00F54990">
      <w:pPr>
        <w:pStyle w:val="Heading4"/>
      </w:pPr>
      <w:bookmarkStart w:id="271" w:name="_Toc52545362"/>
      <w:r>
        <w:t>Field sampling</w:t>
      </w:r>
      <w:bookmarkEnd w:id="271"/>
    </w:p>
    <w:p w14:paraId="15A15E9B" w14:textId="77777777" w:rsidR="00F54990" w:rsidRPr="00EB46DF" w:rsidRDefault="00F54990" w:rsidP="00F54990">
      <w:pPr>
        <w:rPr>
          <w:rFonts w:eastAsia="Times New Roman" w:cs="Times New Roman"/>
        </w:rPr>
      </w:pPr>
    </w:p>
    <w:p w14:paraId="176EAB5E" w14:textId="66F8F728" w:rsidR="00F54990" w:rsidRPr="00971358" w:rsidRDefault="00F54990" w:rsidP="00F54990">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F54990">
      <w:pPr>
        <w:rPr>
          <w:rFonts w:eastAsia="Times New Roman" w:cs="Times New Roman"/>
          <w:color w:val="000000"/>
        </w:rPr>
      </w:pPr>
    </w:p>
    <w:p w14:paraId="2087E961" w14:textId="1DF91EE0" w:rsidR="00F54990" w:rsidRPr="00EB46DF" w:rsidRDefault="00F54990" w:rsidP="00F54990">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commentRangeStart w:id="272"/>
      <w:commentRangeStart w:id="273"/>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 (</w:t>
      </w:r>
      <w:r w:rsidR="006A6E3F">
        <w:rPr>
          <w:rFonts w:eastAsia="Times New Roman" w:cs="Times New Roman"/>
          <w:color w:val="000000"/>
        </w:rPr>
        <w:t>one</w:t>
      </w:r>
      <w:r w:rsidR="00971358" w:rsidRPr="00EB46DF">
        <w:rPr>
          <w:rFonts w:eastAsia="Times New Roman" w:cs="Times New Roman"/>
          <w:color w:val="000000"/>
        </w:rPr>
        <w:t xml:space="preserve"> from each region)</w:t>
      </w:r>
      <w:commentRangeEnd w:id="272"/>
      <w:r w:rsidR="00971358">
        <w:rPr>
          <w:rStyle w:val="CommentReference"/>
        </w:rPr>
        <w:commentReference w:id="272"/>
      </w:r>
      <w:commentRangeEnd w:id="273"/>
      <w:r w:rsidR="00DE200A">
        <w:rPr>
          <w:rStyle w:val="CommentReference"/>
        </w:rPr>
        <w:commentReference w:id="273"/>
      </w:r>
      <w:r w:rsidR="00971358" w:rsidRPr="00EB46DF">
        <w:rPr>
          <w:rFonts w:eastAsia="Times New Roman" w:cs="Times New Roman"/>
          <w:color w:val="000000"/>
        </w:rPr>
        <w:t xml:space="preserve"> were selected, in order to obtain a sample size of 10 pink and 10 chum per set</w:t>
      </w:r>
      <w:r w:rsidR="0054283A">
        <w:rPr>
          <w:rFonts w:eastAsia="Times New Roman" w:cs="Times New Roman"/>
          <w:color w:val="000000"/>
        </w:rPr>
        <w:t>.</w:t>
      </w:r>
      <w:r w:rsidR="006A6E3F">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 </w:t>
      </w:r>
      <w:r w:rsidR="00971358">
        <w:rPr>
          <w:rFonts w:eastAsia="Times New Roman" w:cs="Times New Roman"/>
          <w:color w:val="000000"/>
        </w:rPr>
        <w:t>(</w:t>
      </w:r>
      <w:r w:rsidR="00971358">
        <w:rPr>
          <w:rFonts w:eastAsia="Times New Roman" w:cs="Times New Roman"/>
          <w:color w:val="000000"/>
        </w:rPr>
        <w:fldChar w:fldCharType="begin"/>
      </w:r>
      <w:r w:rsidR="00971358">
        <w:rPr>
          <w:rFonts w:eastAsia="Times New Roman" w:cs="Times New Roman"/>
          <w:color w:val="000000"/>
        </w:rPr>
        <w:instrText xml:space="preserve"> REF _Ref47176005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Figure </w:t>
      </w:r>
      <w:r w:rsidR="00971358">
        <w:rPr>
          <w:noProof/>
        </w:rPr>
        <w:t>2</w:t>
      </w:r>
      <w:r w:rsidR="00971358">
        <w:t>.</w:t>
      </w:r>
      <w:r w:rsidR="00971358">
        <w:rPr>
          <w:noProof/>
        </w:rPr>
        <w:t>1</w:t>
      </w:r>
      <w:r w:rsidR="00971358">
        <w:rPr>
          <w:rFonts w:eastAsia="Times New Roman" w:cs="Times New Roman"/>
          <w:color w:val="000000"/>
        </w:rPr>
        <w:fldChar w:fldCharType="end"/>
      </w:r>
      <w:r w:rsidR="00971358">
        <w:rPr>
          <w:rFonts w:eastAsia="Times New Roman" w:cs="Times New Roman"/>
          <w:color w:val="000000"/>
        </w:rPr>
        <w:t>)</w:t>
      </w:r>
      <w:r w:rsidR="00971358" w:rsidRPr="00EB46DF">
        <w:rPr>
          <w:rFonts w:eastAsia="Times New Roman" w:cs="Times New Roman"/>
          <w:color w:val="000000"/>
        </w:rPr>
        <w:t>.</w:t>
      </w:r>
      <w:commentRangeStart w:id="274"/>
      <w:commentRangeStart w:id="275"/>
      <w:r w:rsidR="00971358" w:rsidRPr="00EB46DF">
        <w:rPr>
          <w:rFonts w:eastAsia="Times New Roman" w:cs="Times New Roman"/>
          <w:color w:val="000000"/>
        </w:rPr>
        <w:t xml:space="preserve">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971358">
        <w:rPr>
          <w:rFonts w:eastAsia="Times New Roman" w:cs="Times New Roman"/>
          <w:color w:val="000000"/>
        </w:rPr>
        <w:fldChar w:fldCharType="begin"/>
      </w:r>
      <w:r w:rsidR="00971358">
        <w:rPr>
          <w:rFonts w:eastAsia="Times New Roman" w:cs="Times New Roman"/>
          <w:color w:val="000000"/>
        </w:rPr>
        <w:instrText xml:space="preserve"> REF _Ref47175905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Table </w:t>
      </w:r>
      <w:r w:rsidR="00971358">
        <w:rPr>
          <w:noProof/>
        </w:rPr>
        <w:t>2</w:t>
      </w:r>
      <w:r w:rsidR="00971358">
        <w:t>.</w:t>
      </w:r>
      <w:r w:rsidR="00971358">
        <w:rPr>
          <w:noProof/>
        </w:rPr>
        <w:t>1</w:t>
      </w:r>
      <w:r w:rsidR="0097135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commentRangeEnd w:id="274"/>
      <w:r w:rsidR="00971358">
        <w:rPr>
          <w:rStyle w:val="CommentReference"/>
        </w:rPr>
        <w:commentReference w:id="274"/>
      </w:r>
      <w:commentRangeEnd w:id="275"/>
      <w:r w:rsidR="00772B3C">
        <w:rPr>
          <w:rStyle w:val="CommentReference"/>
        </w:rPr>
        <w:commentReference w:id="275"/>
      </w:r>
    </w:p>
    <w:p w14:paraId="1910FEA4" w14:textId="77777777" w:rsidR="00F54990" w:rsidRPr="00EB46DF" w:rsidRDefault="00F54990" w:rsidP="00F54990">
      <w:pPr>
        <w:rPr>
          <w:rFonts w:eastAsia="Times New Roman" w:cs="Times New Roman"/>
          <w:color w:val="000000"/>
        </w:rPr>
      </w:pPr>
    </w:p>
    <w:p w14:paraId="3C05893C"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F54990">
      <w:pPr>
        <w:rPr>
          <w:rFonts w:eastAsia="Times New Roman" w:cs="Times New Roman"/>
          <w:color w:val="000000"/>
        </w:rPr>
      </w:pPr>
    </w:p>
    <w:p w14:paraId="1ABE8A72" w14:textId="77777777" w:rsidR="00F54990" w:rsidRDefault="00F54990" w:rsidP="00F54990">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F54990">
      <w:pPr>
        <w:rPr>
          <w:rFonts w:eastAsia="Times New Roman" w:cs="Times New Roman"/>
        </w:rPr>
      </w:pPr>
    </w:p>
    <w:p w14:paraId="03523150" w14:textId="77777777" w:rsidR="00F54990" w:rsidRDefault="00F54990" w:rsidP="00F54990">
      <w:pPr>
        <w:pStyle w:val="Heading4"/>
      </w:pPr>
      <w:bookmarkStart w:id="276" w:name="_Toc52545363"/>
      <w:r>
        <w:t>Zooplankton and salmon stomach content analysis</w:t>
      </w:r>
      <w:bookmarkEnd w:id="276"/>
    </w:p>
    <w:p w14:paraId="033A7EBE" w14:textId="77777777" w:rsidR="00F54990" w:rsidRDefault="00F54990" w:rsidP="00F54990">
      <w:pPr>
        <w:rPr>
          <w:rFonts w:eastAsia="Times New Roman" w:cs="Times New Roman"/>
          <w:color w:val="000000"/>
        </w:rPr>
      </w:pPr>
    </w:p>
    <w:p w14:paraId="761CE6BC" w14:textId="77777777" w:rsidR="00F54990" w:rsidRPr="00EB46DF" w:rsidRDefault="00F54990" w:rsidP="00F54990">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F54990">
      <w:pPr>
        <w:rPr>
          <w:rFonts w:eastAsia="Times New Roman" w:cs="Times New Roman"/>
        </w:rPr>
      </w:pPr>
      <w:r>
        <w:rPr>
          <w:rFonts w:eastAsia="Times New Roman" w:cs="Times New Roman"/>
        </w:rPr>
        <w:tab/>
      </w:r>
    </w:p>
    <w:p w14:paraId="415ACCFB" w14:textId="77777777" w:rsidR="00F54990" w:rsidRPr="00D0733D" w:rsidRDefault="00F54990" w:rsidP="00F54990">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F54990">
      <w:pPr>
        <w:rPr>
          <w:rFonts w:eastAsia="Times New Roman" w:cs="Times New Roman"/>
          <w:color w:val="000000"/>
        </w:rPr>
      </w:pPr>
    </w:p>
    <w:p w14:paraId="0712BD6F" w14:textId="77777777" w:rsidR="00F54990" w:rsidRPr="00EB46DF" w:rsidRDefault="00F54990" w:rsidP="00F54990">
      <w:pPr>
        <w:pStyle w:val="Heading4"/>
      </w:pPr>
      <w:bookmarkStart w:id="277" w:name="_Toc52545364"/>
      <w:r>
        <w:t>Data analysis</w:t>
      </w:r>
      <w:bookmarkEnd w:id="277"/>
    </w:p>
    <w:p w14:paraId="74F9F761" w14:textId="77777777" w:rsidR="00F54990" w:rsidRPr="00EB46DF" w:rsidRDefault="00F54990" w:rsidP="00F54990">
      <w:pPr>
        <w:rPr>
          <w:rFonts w:eastAsia="Times New Roman" w:cs="Times New Roman"/>
        </w:rPr>
      </w:pPr>
    </w:p>
    <w:p w14:paraId="34943CF3" w14:textId="6B743976" w:rsidR="00F54990" w:rsidRPr="00F9754A" w:rsidRDefault="00F54990" w:rsidP="00F54990">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Relative prey biomass for each stomach was calculated and arcsine square root transformed before calculating Bray-Curtis dissimilarity. The dissimilarity matrix was used for non-metric multidimensional scaling (NMDS) ordination and </w:t>
      </w:r>
      <w:ins w:id="278" w:author="Vanessa Zahner" w:date="2020-09-27T12:47:00Z">
        <w:r w:rsidR="00D7519F">
          <w:rPr>
            <w:rFonts w:eastAsia="Times New Roman" w:cs="Times New Roman"/>
            <w:color w:val="000000"/>
          </w:rPr>
          <w:t>STATS OTHER THAN THIS...</w:t>
        </w:r>
      </w:ins>
      <w:del w:id="279" w:author="Vanessa Zahner" w:date="2020-09-27T12:47:00Z">
        <w:r w:rsidRPr="00EB46DF" w:rsidDel="00D7519F">
          <w:rPr>
            <w:rFonts w:eastAsia="Times New Roman" w:cs="Times New Roman"/>
            <w:color w:val="000000"/>
          </w:rPr>
          <w:delText>agglomerative hierarchical clustering (AHC).</w:delText>
        </w:r>
        <w:r w:rsidDel="00D7519F">
          <w:rPr>
            <w:rFonts w:eastAsia="Times New Roman" w:cs="Times New Roman"/>
            <w:color w:val="000000"/>
          </w:rPr>
          <w:delText xml:space="preserve"> The optimal number of clusters for AHC was determined from silhouette and gap statistic methods. Outlier samples that were excluded from the NMDS ordination were determined from single clusters in the AHC that had &gt;95% dissimilarity to all other samples.</w:delText>
        </w:r>
      </w:del>
    </w:p>
    <w:p w14:paraId="35F301BB" w14:textId="77777777" w:rsidR="00F54990" w:rsidRPr="00EB46DF" w:rsidRDefault="00F54990" w:rsidP="00F54990">
      <w:pPr>
        <w:rPr>
          <w:rFonts w:eastAsia="Times New Roman" w:cs="Times New Roman"/>
        </w:rPr>
      </w:pPr>
    </w:p>
    <w:p w14:paraId="46963967" w14:textId="77777777" w:rsidR="00F54990" w:rsidRPr="00F522E9" w:rsidRDefault="00F54990" w:rsidP="00F54990">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F54990">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F54990">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F54990">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E52030">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w:t>
      </w:r>
      <w:del w:id="280" w:author="Vanessa Zahner" w:date="2020-09-27T12:47:00Z">
        <w:r w:rsidDel="00D7519F">
          <w:rPr>
            <w:rFonts w:eastAsia="Times New Roman" w:cs="Times New Roman"/>
            <w:color w:val="000000"/>
          </w:rPr>
          <w:delText xml:space="preserve">Diet richness was determined through cumulative prey curves for juvenile pink and chum salmon stomachs. </w:delText>
        </w:r>
      </w:del>
      <w:r>
        <w:rPr>
          <w:rFonts w:eastAsia="Times New Roman" w:cs="Times New Roman"/>
          <w:color w:val="000000"/>
        </w:rPr>
        <w:t xml:space="preserve">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E52030"/>
    <w:p w14:paraId="375BE96A" w14:textId="50097EEA" w:rsidR="00C67B23" w:rsidRDefault="005917B2" w:rsidP="00C67B23">
      <w:pPr>
        <w:pStyle w:val="Heading3"/>
      </w:pPr>
      <w:bookmarkStart w:id="281" w:name="_Toc52545365"/>
      <w:r>
        <w:t>Results</w:t>
      </w:r>
      <w:bookmarkEnd w:id="281"/>
    </w:p>
    <w:p w14:paraId="1756B98B" w14:textId="77777777" w:rsidR="00E52030" w:rsidRPr="00E52030" w:rsidRDefault="00E52030" w:rsidP="00E52030"/>
    <w:p w14:paraId="4C8EAD28" w14:textId="79F8579F" w:rsidR="00BA5705" w:rsidRDefault="0031258B" w:rsidP="00BA5705">
      <w:pPr>
        <w:pStyle w:val="Heading4"/>
      </w:pPr>
      <w:bookmarkStart w:id="282" w:name="_Toc52545366"/>
      <w:r>
        <w:t>Environmental conditions</w:t>
      </w:r>
      <w:bookmarkEnd w:id="282"/>
    </w:p>
    <w:p w14:paraId="50449792" w14:textId="77777777" w:rsidR="00E52030" w:rsidRPr="00E52030" w:rsidRDefault="00E52030" w:rsidP="00E52030"/>
    <w:p w14:paraId="0955DB53" w14:textId="37C381E2" w:rsidR="00A44D10" w:rsidRDefault="0031258B" w:rsidP="00A44D10">
      <w:pPr>
        <w:pStyle w:val="Heading4"/>
      </w:pPr>
      <w:bookmarkStart w:id="283" w:name="_Toc52545367"/>
      <w:r>
        <w:t>Zooplankton</w:t>
      </w:r>
      <w:bookmarkEnd w:id="283"/>
      <w:r>
        <w:t xml:space="preserve"> </w:t>
      </w:r>
    </w:p>
    <w:p w14:paraId="6FC67588" w14:textId="5C39FDFC" w:rsidR="00E52030" w:rsidRPr="00E52030" w:rsidRDefault="00E52030" w:rsidP="00A64878"/>
    <w:p w14:paraId="4FDE44D0" w14:textId="210582D4" w:rsidR="00772B3C" w:rsidRDefault="00C3611D" w:rsidP="00A64878">
      <w:pPr>
        <w:pStyle w:val="Heading4"/>
      </w:pPr>
      <w:bookmarkStart w:id="284" w:name="_Toc52545368"/>
      <w:r>
        <w:t>Salmon diet composition</w:t>
      </w:r>
      <w:bookmarkEnd w:id="284"/>
    </w:p>
    <w:p w14:paraId="479616F7" w14:textId="77777777" w:rsidR="00772B3C" w:rsidRPr="00E52030" w:rsidRDefault="00772B3C" w:rsidP="00E52030"/>
    <w:p w14:paraId="43FCE264" w14:textId="222B3E7B" w:rsidR="00E52030" w:rsidRDefault="00C3611D" w:rsidP="00A64878">
      <w:pPr>
        <w:pStyle w:val="Heading4"/>
      </w:pPr>
      <w:bookmarkStart w:id="285" w:name="_Toc52545369"/>
      <w:r>
        <w:t>Salmon stomach fullness</w:t>
      </w:r>
      <w:bookmarkEnd w:id="285"/>
    </w:p>
    <w:p w14:paraId="43D54DC4" w14:textId="77777777" w:rsidR="00772B3C" w:rsidRPr="00E52030" w:rsidRDefault="00772B3C" w:rsidP="00E52030"/>
    <w:p w14:paraId="027739A5" w14:textId="1C1B710B" w:rsidR="00772B3C" w:rsidRDefault="00C3611D" w:rsidP="00A64878">
      <w:pPr>
        <w:pStyle w:val="Heading4"/>
      </w:pPr>
      <w:bookmarkStart w:id="286" w:name="_Toc52545370"/>
      <w:r>
        <w:t>Juvenile salmon condition</w:t>
      </w:r>
      <w:bookmarkEnd w:id="286"/>
    </w:p>
    <w:p w14:paraId="4A697BA0" w14:textId="77777777" w:rsidR="00E52030" w:rsidRPr="00E52030" w:rsidRDefault="00E52030" w:rsidP="00E52030"/>
    <w:p w14:paraId="5135CC1C" w14:textId="6E031FF0" w:rsidR="00A44D10" w:rsidRDefault="00A44D10" w:rsidP="00A44D10">
      <w:pPr>
        <w:pStyle w:val="Heading4"/>
      </w:pPr>
      <w:bookmarkStart w:id="287" w:name="_Toc52545371"/>
      <w:r>
        <w:t>Diet diversity of juvenile salmon</w:t>
      </w:r>
      <w:bookmarkEnd w:id="287"/>
    </w:p>
    <w:p w14:paraId="026AD98D" w14:textId="77777777" w:rsidR="00E52030" w:rsidRPr="00E52030" w:rsidRDefault="00E52030" w:rsidP="00E52030"/>
    <w:p w14:paraId="3DCEB7EB" w14:textId="5828A354" w:rsidR="005917B2" w:rsidRDefault="005917B2" w:rsidP="005917B2">
      <w:pPr>
        <w:pStyle w:val="Heading3"/>
      </w:pPr>
      <w:bookmarkStart w:id="288" w:name="_Toc52545372"/>
      <w:r>
        <w:t>Discussion</w:t>
      </w:r>
      <w:bookmarkEnd w:id="288"/>
    </w:p>
    <w:p w14:paraId="2A0EB4B2" w14:textId="77777777" w:rsidR="00E52030" w:rsidRPr="00E52030" w:rsidRDefault="00E52030" w:rsidP="00E52030"/>
    <w:p w14:paraId="79C78D78" w14:textId="050EADA0" w:rsidR="00BA5705" w:rsidRDefault="0031258B" w:rsidP="00BA5705">
      <w:pPr>
        <w:pStyle w:val="Heading4"/>
      </w:pPr>
      <w:bookmarkStart w:id="289" w:name="_Toc52545373"/>
      <w:r>
        <w:t>Seasonality and prey phenology</w:t>
      </w:r>
      <w:bookmarkEnd w:id="289"/>
    </w:p>
    <w:p w14:paraId="01313B2A" w14:textId="77777777" w:rsidR="00E52030" w:rsidRPr="00E52030" w:rsidRDefault="00E52030" w:rsidP="00E52030"/>
    <w:p w14:paraId="0CDA7AED" w14:textId="3746D5D6" w:rsidR="00E52030" w:rsidRDefault="0031258B" w:rsidP="00A64878">
      <w:pPr>
        <w:pStyle w:val="Heading4"/>
      </w:pPr>
      <w:bookmarkStart w:id="290" w:name="_Toc52545374"/>
      <w:r>
        <w:t xml:space="preserve">Interannual </w:t>
      </w:r>
      <w:r w:rsidR="0011224E">
        <w:t>variability</w:t>
      </w:r>
      <w:bookmarkEnd w:id="290"/>
    </w:p>
    <w:p w14:paraId="3DCA8114" w14:textId="77777777" w:rsidR="00A64878" w:rsidRPr="00E52030" w:rsidRDefault="00A64878" w:rsidP="00A64878">
      <w:pPr>
        <w:ind w:left="720"/>
      </w:pPr>
    </w:p>
    <w:p w14:paraId="0DE7C992" w14:textId="5C6F7F67" w:rsidR="00772B3C" w:rsidRDefault="0031258B" w:rsidP="00A64878">
      <w:pPr>
        <w:pStyle w:val="Heading4"/>
      </w:pPr>
      <w:bookmarkStart w:id="291" w:name="_Toc52545375"/>
      <w:r>
        <w:t>Predator and prey sizes</w:t>
      </w:r>
      <w:bookmarkEnd w:id="291"/>
    </w:p>
    <w:p w14:paraId="1AB3D280" w14:textId="77777777" w:rsidR="00772B3C" w:rsidRPr="00E52030" w:rsidRDefault="00772B3C" w:rsidP="00E52030"/>
    <w:p w14:paraId="538576B0" w14:textId="3BF94730" w:rsidR="00264B0C" w:rsidRPr="00264B0C" w:rsidRDefault="0011224E" w:rsidP="00264B0C">
      <w:pPr>
        <w:pStyle w:val="Heading4"/>
      </w:pPr>
      <w:bookmarkStart w:id="292" w:name="_Toc52545376"/>
      <w:r>
        <w:t>Salmon trophic interactions</w:t>
      </w:r>
      <w:bookmarkEnd w:id="292"/>
    </w:p>
    <w:p w14:paraId="5F19E315" w14:textId="77777777" w:rsidR="00E52030" w:rsidRPr="00E52030" w:rsidRDefault="00E52030" w:rsidP="00E52030"/>
    <w:p w14:paraId="3D38BF44" w14:textId="74403700" w:rsidR="00BA5705" w:rsidRDefault="005917B2" w:rsidP="00BA5705">
      <w:pPr>
        <w:pStyle w:val="Heading3"/>
      </w:pPr>
      <w:bookmarkStart w:id="293" w:name="_Toc52545377"/>
      <w:r>
        <w:t>Conclusion</w:t>
      </w:r>
      <w:bookmarkEnd w:id="293"/>
      <w:r w:rsidR="00BA5705">
        <w:tab/>
      </w:r>
    </w:p>
    <w:p w14:paraId="5E8AF355" w14:textId="77777777" w:rsidR="00264B0C" w:rsidRPr="00264B0C" w:rsidRDefault="00264B0C" w:rsidP="00264B0C"/>
    <w:p w14:paraId="669ADFCB" w14:textId="028FE5B4"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r>
    </w:p>
    <w:p w14:paraId="18721164" w14:textId="34E6AF37" w:rsidR="005917B2" w:rsidRDefault="005917B2" w:rsidP="0007690A">
      <w:pPr>
        <w:pStyle w:val="Heading3"/>
      </w:pPr>
      <w:bookmarkStart w:id="294" w:name="_Toc52545378"/>
      <w:r>
        <w:t>Tables</w:t>
      </w:r>
      <w:bookmarkEnd w:id="294"/>
    </w:p>
    <w:p w14:paraId="7CB3B68C" w14:textId="77777777" w:rsidR="007F1E58" w:rsidRPr="007F1E58" w:rsidRDefault="007F1E58" w:rsidP="007F1E58"/>
    <w:p w14:paraId="067BE38E" w14:textId="5F207172" w:rsidR="007F1E58" w:rsidRDefault="00E52030" w:rsidP="00E52030">
      <w:pPr>
        <w:pStyle w:val="Heading9"/>
      </w:pPr>
      <w:bookmarkStart w:id="295" w:name="_Toc5254539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295"/>
    </w:p>
    <w:p w14:paraId="62625CA9" w14:textId="77777777" w:rsidR="0011224E" w:rsidRPr="0011224E" w:rsidRDefault="0011224E" w:rsidP="0011224E"/>
    <w:p w14:paraId="62311531" w14:textId="4BF800FD" w:rsidR="0007690A" w:rsidRPr="0007690A" w:rsidRDefault="0007690A" w:rsidP="0007690A">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296" w:name="_Toc52545392"/>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296"/>
    </w:p>
    <w:p w14:paraId="0F0ADFAB" w14:textId="77777777" w:rsidR="0011224E" w:rsidRPr="0011224E" w:rsidRDefault="0011224E" w:rsidP="0011224E"/>
    <w:p w14:paraId="3A5FCD2C" w14:textId="1F2D9183" w:rsidR="007F1E58" w:rsidRDefault="0007690A" w:rsidP="007F1E58">
      <w:r>
        <w:rPr>
          <w:noProof/>
          <w:lang w:eastAsia="en-CA"/>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297" w:name="_Toc52545393"/>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297"/>
    </w:p>
    <w:p w14:paraId="4FB841A0" w14:textId="77777777" w:rsidR="0011224E" w:rsidRPr="0011224E" w:rsidRDefault="0011224E" w:rsidP="0011224E"/>
    <w:p w14:paraId="54E165DA" w14:textId="7B33586B" w:rsidR="007F1E58" w:rsidRDefault="0007690A" w:rsidP="007F1E58">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298" w:name="_Toc52545394"/>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298"/>
    </w:p>
    <w:p w14:paraId="6F96A2D4" w14:textId="77777777" w:rsidR="0011224E" w:rsidRPr="0011224E" w:rsidRDefault="0011224E" w:rsidP="0011224E"/>
    <w:p w14:paraId="25125B1B" w14:textId="5C144A1D" w:rsidR="007F1E58" w:rsidRPr="007F1E58" w:rsidRDefault="0007690A" w:rsidP="007F1E58">
      <w:r>
        <w:rPr>
          <w:noProof/>
          <w:lang w:eastAsia="en-CA"/>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299" w:name="_Toc52545379"/>
      <w:r>
        <w:t>Figures</w:t>
      </w:r>
      <w:bookmarkEnd w:id="299"/>
    </w:p>
    <w:p w14:paraId="7A02D985" w14:textId="02920007" w:rsidR="007F1E58" w:rsidRDefault="007F1E58" w:rsidP="007F1E58"/>
    <w:p w14:paraId="3617AC9D" w14:textId="5FB26527" w:rsidR="003B545F" w:rsidRDefault="00232862" w:rsidP="007F1E58">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50FAF14C" w:rsidR="007F1E58" w:rsidRDefault="00E52030" w:rsidP="00307975">
      <w:pPr>
        <w:pStyle w:val="Caption"/>
      </w:pPr>
      <w:bookmarkStart w:id="300" w:name="_Toc52545406"/>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w:t>
      </w:r>
      <w:r w:rsidR="00264B0C">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300"/>
    </w:p>
    <w:p w14:paraId="2818C8D7" w14:textId="4F1D8F61" w:rsidR="007F1E58" w:rsidRDefault="007F1E58" w:rsidP="007F1E58"/>
    <w:p w14:paraId="3C12533B" w14:textId="70CAEEBC" w:rsidR="003B545F" w:rsidRDefault="003B545F" w:rsidP="007F1E58"/>
    <w:p w14:paraId="367321E1" w14:textId="57B6AF45" w:rsidR="0011224E" w:rsidRDefault="002E5476" w:rsidP="0011224E">
      <w:r>
        <w:rPr>
          <w:noProof/>
          <w:lang w:eastAsia="en-CA"/>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stretch>
                      <a:fillRect/>
                    </a:stretch>
                  </pic:blipFill>
                  <pic:spPr>
                    <a:xfrm>
                      <a:off x="0" y="0"/>
                      <a:ext cx="5943600" cy="5943600"/>
                    </a:xfrm>
                    <a:prstGeom prst="rect">
                      <a:avLst/>
                    </a:prstGeom>
                  </pic:spPr>
                </pic:pic>
              </a:graphicData>
            </a:graphic>
          </wp:inline>
        </w:drawing>
      </w:r>
    </w:p>
    <w:p w14:paraId="06495577" w14:textId="77777777" w:rsidR="005C6176" w:rsidRDefault="005C6176" w:rsidP="0011224E"/>
    <w:p w14:paraId="21A0D717" w14:textId="77777777" w:rsidR="002E5476" w:rsidRDefault="00E52030" w:rsidP="002E5476">
      <w:pPr>
        <w:pStyle w:val="Caption"/>
      </w:pPr>
      <w:bookmarkStart w:id="301" w:name="_Toc52545407"/>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r w:rsidR="007F1E58">
        <w:t xml:space="preserve"> </w:t>
      </w:r>
      <w:r w:rsidR="002E5476">
        <w:t>Temperature (black) and salinity (red) variables paired with salmon surveys in DI and JS, during the outmigration period in 2015 and 2016.</w:t>
      </w:r>
      <w:commentRangeStart w:id="302"/>
      <w:commentRangeEnd w:id="302"/>
      <w:r w:rsidR="002E5476">
        <w:rPr>
          <w:rStyle w:val="CommentReference"/>
          <w:iCs w:val="0"/>
          <w:color w:val="auto"/>
        </w:rPr>
        <w:commentReference w:id="302"/>
      </w:r>
      <w:bookmarkEnd w:id="301"/>
    </w:p>
    <w:p w14:paraId="267BD565" w14:textId="32685510" w:rsidR="007F1E58" w:rsidRDefault="007F1E58" w:rsidP="002E5476">
      <w:pPr>
        <w:pStyle w:val="Caption"/>
      </w:pPr>
    </w:p>
    <w:p w14:paraId="71907AE3" w14:textId="69D07CF1" w:rsidR="003B545F" w:rsidRDefault="00373BAB" w:rsidP="007F1E58">
      <w:r>
        <w:rPr>
          <w:noProof/>
          <w:lang w:eastAsia="en-CA"/>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0974A8B5" w:rsidR="007F1E58" w:rsidRDefault="00E52030" w:rsidP="00307975">
      <w:pPr>
        <w:pStyle w:val="Caption"/>
      </w:pPr>
      <w:bookmarkStart w:id="303" w:name="_Toc52545408"/>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r>
        <w:t xml:space="preserve"> </w:t>
      </w:r>
      <w:r w:rsidR="007F1E58">
        <w:t>Zooplankton biomass by size fraction</w:t>
      </w:r>
      <w:r w:rsidR="006E0CC9">
        <w:t xml:space="preserve"> for 2015-2016. “X” indicates missing data.</w:t>
      </w:r>
      <w:bookmarkEnd w:id="303"/>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5EEABED6" w:rsidR="007F1E58" w:rsidRDefault="00E52030" w:rsidP="00307975">
      <w:pPr>
        <w:pStyle w:val="Caption"/>
      </w:pPr>
      <w:bookmarkStart w:id="304" w:name="_Ref51685434"/>
      <w:bookmarkStart w:id="305" w:name="_Toc52545409"/>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304"/>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305"/>
    </w:p>
    <w:p w14:paraId="1C752FE3" w14:textId="3D3D46E8" w:rsidR="007F1E58" w:rsidRDefault="007F1E58" w:rsidP="007F1E58"/>
    <w:p w14:paraId="72D60659" w14:textId="04FB15BA" w:rsidR="003B545F" w:rsidRDefault="003B545F" w:rsidP="007F1E58">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28BE38FA" w:rsidR="007F1E58" w:rsidRDefault="00E52030" w:rsidP="00307975">
      <w:pPr>
        <w:pStyle w:val="Caption"/>
      </w:pPr>
      <w:bookmarkStart w:id="306" w:name="_Toc52545410"/>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306"/>
    </w:p>
    <w:p w14:paraId="5689D6E9" w14:textId="0CA02859" w:rsidR="007F1E58" w:rsidRDefault="007F1E58" w:rsidP="007F1E58"/>
    <w:p w14:paraId="75E4B162" w14:textId="7073BA18" w:rsidR="007F1E58" w:rsidRDefault="007F1E58" w:rsidP="007F1E58"/>
    <w:p w14:paraId="22B72F0B" w14:textId="3DFB1C63" w:rsidR="003B545F" w:rsidRDefault="00C40679" w:rsidP="007F1E58">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Default="006E0CC9" w:rsidP="007F1E58"/>
    <w:p w14:paraId="46D91ACD" w14:textId="021BA2AE" w:rsidR="00D708D5" w:rsidRDefault="00E52030" w:rsidP="00D708D5">
      <w:pPr>
        <w:pStyle w:val="Caption"/>
      </w:pPr>
      <w:bookmarkStart w:id="307" w:name="_Toc52545411"/>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r>
        <w:t xml:space="preserve"> </w:t>
      </w:r>
      <w:bookmarkEnd w:id="307"/>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p>
    <w:p w14:paraId="0941B6F4" w14:textId="77777777" w:rsidR="00D708D5" w:rsidRDefault="00D708D5" w:rsidP="00D708D5">
      <w:pPr>
        <w:pStyle w:val="Caption"/>
        <w:sectPr w:rsidR="00D708D5" w:rsidSect="001210AF">
          <w:pgSz w:w="12240" w:h="15840"/>
          <w:pgMar w:top="1440" w:right="1440" w:bottom="1440" w:left="1440" w:header="708" w:footer="708" w:gutter="0"/>
          <w:cols w:space="708"/>
          <w:docGrid w:linePitch="360"/>
        </w:sectPr>
      </w:pPr>
    </w:p>
    <w:p w14:paraId="26361CC9" w14:textId="3E8E30BD" w:rsidR="0011224E" w:rsidRDefault="00D708D5" w:rsidP="00D708D5">
      <w:pPr>
        <w:pStyle w:val="Caption"/>
      </w:pPr>
      <w:r>
        <w:rPr>
          <w:noProof/>
        </w:rPr>
        <w:drawing>
          <wp:inline distT="0" distB="0" distL="0" distR="0" wp14:anchorId="6FF0A4F7" wp14:editId="725690F5">
            <wp:extent cx="8229600" cy="5236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stretch>
                      <a:fillRect/>
                    </a:stretch>
                  </pic:blipFill>
                  <pic:spPr>
                    <a:xfrm>
                      <a:off x="0" y="0"/>
                      <a:ext cx="8229600" cy="5236845"/>
                    </a:xfrm>
                    <a:prstGeom prst="rect">
                      <a:avLst/>
                    </a:prstGeom>
                  </pic:spPr>
                </pic:pic>
              </a:graphicData>
            </a:graphic>
          </wp:inline>
        </w:drawing>
      </w:r>
    </w:p>
    <w:p w14:paraId="5D1C150B" w14:textId="4F4D638F" w:rsidR="00D708D5" w:rsidRDefault="00E52030" w:rsidP="00D708D5">
      <w:pPr>
        <w:pStyle w:val="Caption"/>
        <w:sectPr w:rsidR="00D708D5" w:rsidSect="00D708D5">
          <w:pgSz w:w="15840" w:h="12240" w:orient="landscape"/>
          <w:pgMar w:top="1440" w:right="1440" w:bottom="1440" w:left="1440" w:header="708" w:footer="708" w:gutter="0"/>
          <w:cols w:space="708"/>
          <w:docGrid w:linePitch="360"/>
        </w:sectPr>
      </w:pPr>
      <w:bookmarkStart w:id="308" w:name="_Toc52545412"/>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r>
        <w:t xml:space="preserve"> </w:t>
      </w:r>
      <w:bookmarkEnd w:id="308"/>
      <w:r w:rsidR="00D708D5">
        <w:t>Gut fullness indices (GFI) for juvenile pink and chum salmon in DI-JS, 2015-2016, with overlap shown in dark red.</w:t>
      </w:r>
      <w:r w:rsidR="0011224E">
        <w:br w:type="page"/>
      </w:r>
    </w:p>
    <w:p w14:paraId="6DF3D384" w14:textId="39145C0C" w:rsidR="0011224E" w:rsidRDefault="0011224E">
      <w:pPr>
        <w:spacing w:line="240" w:lineRule="auto"/>
      </w:pPr>
    </w:p>
    <w:p w14:paraId="1D6B7862" w14:textId="77777777" w:rsidR="00C3611D" w:rsidRDefault="00C3611D">
      <w:pPr>
        <w:spacing w:line="240" w:lineRule="auto"/>
      </w:pPr>
    </w:p>
    <w:p w14:paraId="131A9A60" w14:textId="449A9E22" w:rsidR="00C3611D" w:rsidRPr="00C3611D" w:rsidRDefault="00C3611D" w:rsidP="00C3611D">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02433840" w:rsidR="007F1E58" w:rsidRPr="007F1E58" w:rsidRDefault="00E52030" w:rsidP="00307975">
      <w:pPr>
        <w:pStyle w:val="Caption"/>
      </w:pPr>
      <w:bookmarkStart w:id="309" w:name="_Toc52545413"/>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309"/>
    </w:p>
    <w:p w14:paraId="1DFCA4E7" w14:textId="129F4E1C" w:rsidR="005917B2" w:rsidRDefault="005917B2" w:rsidP="005917B2">
      <w:pPr>
        <w:pStyle w:val="Heading2"/>
      </w:pPr>
      <w:bookmarkStart w:id="310" w:name="_Toc52545380"/>
      <w:r>
        <w:t>Conclusion</w:t>
      </w:r>
      <w:bookmarkEnd w:id="310"/>
    </w:p>
    <w:p w14:paraId="0593FE89" w14:textId="77777777" w:rsidR="006E0CC9" w:rsidRPr="006E0CC9" w:rsidRDefault="006E0CC9" w:rsidP="006E0CC9"/>
    <w:p w14:paraId="40D95692" w14:textId="479A6889" w:rsidR="00926601" w:rsidRDefault="00926601" w:rsidP="00926601">
      <w:pPr>
        <w:pStyle w:val="Heading3"/>
      </w:pPr>
      <w:bookmarkStart w:id="311" w:name="_Toc52545381"/>
      <w:r>
        <w:t>Knowledge gap of juvenile pink and chum salmon competition</w:t>
      </w:r>
      <w:bookmarkEnd w:id="311"/>
    </w:p>
    <w:p w14:paraId="78B6DE1E" w14:textId="346D62AF" w:rsidR="00926601" w:rsidRPr="00926601" w:rsidRDefault="00926601" w:rsidP="00926601">
      <w:r>
        <w:tab/>
        <w:t>…</w:t>
      </w:r>
    </w:p>
    <w:p w14:paraId="2504B4DE" w14:textId="61383783" w:rsidR="00926601" w:rsidRDefault="00C3611D" w:rsidP="006E0CC9">
      <w:pPr>
        <w:pStyle w:val="Heading3"/>
      </w:pPr>
      <w:bookmarkStart w:id="312" w:name="_Toc52545382"/>
      <w:r>
        <w:t>Diets of j</w:t>
      </w:r>
      <w:r w:rsidR="00926601">
        <w:t>uvenile pink and chum salmon in contrasting foraging conditions</w:t>
      </w:r>
      <w:bookmarkEnd w:id="312"/>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313" w:name="_Toc52545383"/>
      <w:r>
        <w:t>T</w:t>
      </w:r>
      <w:r w:rsidR="00926601">
        <w:t>rophic interactions</w:t>
      </w:r>
      <w:r>
        <w:t xml:space="preserve"> of pink and chum salmon</w:t>
      </w:r>
      <w:r w:rsidR="00926601">
        <w:t xml:space="preserve"> during outmigration</w:t>
      </w:r>
      <w:bookmarkEnd w:id="313"/>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314" w:name="_Toc52545384"/>
      <w:r>
        <w:t>Pink and chum salmon as ecosystem indicators</w:t>
      </w:r>
      <w:bookmarkEnd w:id="314"/>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315" w:name="_Toc52545385"/>
      <w:r>
        <w:t>References</w:t>
      </w:r>
      <w:bookmarkEnd w:id="315"/>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3D9EF59B" w14:textId="0A3B0098" w:rsidR="00991F3B" w:rsidRPr="00991F3B" w:rsidRDefault="00FA03B1" w:rsidP="00991F3B">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991F3B" w:rsidRPr="00991F3B">
        <w:rPr>
          <w:rFonts w:cs="Times New Roman"/>
          <w:noProof/>
          <w:lang w:val="en-US"/>
        </w:rPr>
        <w:t xml:space="preserve">Batten, S. D., Ruggerone, G. T., &amp; Ortiz, I. (2018). Pink Salmon induce a trophic cascade in plankton populations in the southern Bering Sea and around the Aleutian Islands. </w:t>
      </w:r>
      <w:r w:rsidR="00991F3B" w:rsidRPr="00991F3B">
        <w:rPr>
          <w:rFonts w:cs="Times New Roman"/>
          <w:i/>
          <w:iCs/>
          <w:noProof/>
          <w:lang w:val="en-US"/>
        </w:rPr>
        <w:t>Fisheries Oceanography</w:t>
      </w:r>
      <w:r w:rsidR="00991F3B" w:rsidRPr="00991F3B">
        <w:rPr>
          <w:rFonts w:cs="Times New Roman"/>
          <w:noProof/>
          <w:lang w:val="en-US"/>
        </w:rPr>
        <w:t xml:space="preserve">, </w:t>
      </w:r>
      <w:r w:rsidR="00991F3B" w:rsidRPr="00991F3B">
        <w:rPr>
          <w:rFonts w:cs="Times New Roman"/>
          <w:i/>
          <w:iCs/>
          <w:noProof/>
          <w:lang w:val="en-US"/>
        </w:rPr>
        <w:t>27</w:t>
      </w:r>
      <w:r w:rsidR="00991F3B" w:rsidRPr="00991F3B">
        <w:rPr>
          <w:rFonts w:cs="Times New Roman"/>
          <w:noProof/>
          <w:lang w:val="en-US"/>
        </w:rPr>
        <w:t>(6), 548–559. https://doi.org/10.1111/fog.12276</w:t>
      </w:r>
    </w:p>
    <w:p w14:paraId="1641062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(2017). What the past tells us about the future of Pacific salmon research. </w:t>
      </w:r>
      <w:r w:rsidRPr="00991F3B">
        <w:rPr>
          <w:rFonts w:cs="Times New Roman"/>
          <w:i/>
          <w:iCs/>
          <w:noProof/>
          <w:lang w:val="en-US"/>
        </w:rPr>
        <w:t>Fish and Fisheries</w:t>
      </w:r>
      <w:r w:rsidRPr="00991F3B">
        <w:rPr>
          <w:rFonts w:cs="Times New Roman"/>
          <w:noProof/>
          <w:lang w:val="en-US"/>
        </w:rPr>
        <w:t xml:space="preserve">, </w:t>
      </w:r>
      <w:r w:rsidRPr="00991F3B">
        <w:rPr>
          <w:rFonts w:cs="Times New Roman"/>
          <w:i/>
          <w:iCs/>
          <w:noProof/>
          <w:lang w:val="en-US"/>
        </w:rPr>
        <w:t>18</w:t>
      </w:r>
      <w:r w:rsidRPr="00991F3B">
        <w:rPr>
          <w:rFonts w:cs="Times New Roman"/>
          <w:noProof/>
          <w:lang w:val="en-US"/>
        </w:rPr>
        <w:t>(6), 1161–1175. https://doi.org/10.1111/faf.12231</w:t>
      </w:r>
    </w:p>
    <w:p w14:paraId="57963E5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&amp; Mahnken, C. (2001). A critical size and period hypothesis to explain natural regulation of salmon abundance and the linkage to climate and climate change. </w:t>
      </w:r>
      <w:r w:rsidRPr="00991F3B">
        <w:rPr>
          <w:rFonts w:cs="Times New Roman"/>
          <w:i/>
          <w:iCs/>
          <w:noProof/>
          <w:lang w:val="en-US"/>
        </w:rPr>
        <w:t>Progress in Oceanography</w:t>
      </w:r>
      <w:r w:rsidRPr="00991F3B">
        <w:rPr>
          <w:rFonts w:cs="Times New Roman"/>
          <w:noProof/>
          <w:lang w:val="en-US"/>
        </w:rPr>
        <w:t xml:space="preserve">, </w:t>
      </w:r>
      <w:r w:rsidRPr="00991F3B">
        <w:rPr>
          <w:rFonts w:cs="Times New Roman"/>
          <w:i/>
          <w:iCs/>
          <w:noProof/>
          <w:lang w:val="en-US"/>
        </w:rPr>
        <w:t>49</w:t>
      </w:r>
      <w:r w:rsidRPr="00991F3B">
        <w:rPr>
          <w:rFonts w:cs="Times New Roman"/>
          <w:noProof/>
          <w:lang w:val="en-US"/>
        </w:rPr>
        <w:t>(1–4), 423–437. https://doi.org/10.1016/S0079-6611(01)00034-9</w:t>
      </w:r>
    </w:p>
    <w:p w14:paraId="39E27B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4</w:t>
      </w:r>
      <w:r w:rsidRPr="00991F3B">
        <w:rPr>
          <w:rFonts w:cs="Times New Roman"/>
          <w:noProof/>
          <w:lang w:val="en-US"/>
        </w:rPr>
        <w:t>(1), 403–414. https://doi.org/10.1080/19425120.2012.676607</w:t>
      </w:r>
    </w:p>
    <w:p w14:paraId="40ABACC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Pearsall, I. a, &amp; Healey, M. C. (2003). A history of the research on the early marine life of Pacific salmon off Canada’s Pacific coast. </w:t>
      </w:r>
      <w:r w:rsidRPr="00991F3B">
        <w:rPr>
          <w:rFonts w:cs="Times New Roman"/>
          <w:i/>
          <w:iCs/>
          <w:noProof/>
          <w:lang w:val="en-US"/>
        </w:rPr>
        <w:t>NPAFC Bulletin</w:t>
      </w:r>
      <w:r w:rsidRPr="00991F3B">
        <w:rPr>
          <w:rFonts w:cs="Times New Roman"/>
          <w:noProof/>
          <w:lang w:val="en-US"/>
        </w:rPr>
        <w:t xml:space="preserve">, </w:t>
      </w:r>
      <w:r w:rsidRPr="00991F3B">
        <w:rPr>
          <w:rFonts w:cs="Times New Roman"/>
          <w:i/>
          <w:iCs/>
          <w:noProof/>
          <w:lang w:val="en-US"/>
        </w:rPr>
        <w:t>3</w:t>
      </w:r>
      <w:r w:rsidRPr="00991F3B">
        <w:rPr>
          <w:rFonts w:cs="Times New Roman"/>
          <w:noProof/>
          <w:lang w:val="en-US"/>
        </w:rPr>
        <w:t>(3), 1–40.</w:t>
      </w:r>
    </w:p>
    <w:p w14:paraId="15109A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Sweeting, R. M., Neville, C. M., &amp; Lange, K. L. (2010). Competitive Interactions Between Pink Salmon and Other Juvenile Pacific Salmon in the Strait of Georgia. </w:t>
      </w:r>
      <w:r w:rsidRPr="00991F3B">
        <w:rPr>
          <w:rFonts w:cs="Times New Roman"/>
          <w:i/>
          <w:iCs/>
          <w:noProof/>
          <w:lang w:val="en-US"/>
        </w:rPr>
        <w:t>NPAFC Doc. 1284</w:t>
      </w:r>
      <w:r w:rsidRPr="00991F3B">
        <w:rPr>
          <w:rFonts w:cs="Times New Roman"/>
          <w:noProof/>
          <w:lang w:val="en-US"/>
        </w:rPr>
        <w:t xml:space="preserve">, </w:t>
      </w:r>
      <w:r w:rsidRPr="00991F3B">
        <w:rPr>
          <w:rFonts w:cs="Times New Roman"/>
          <w:i/>
          <w:iCs/>
          <w:noProof/>
          <w:lang w:val="en-US"/>
        </w:rPr>
        <w:t>January</w:t>
      </w:r>
      <w:r w:rsidRPr="00991F3B">
        <w:rPr>
          <w:rFonts w:cs="Times New Roman"/>
          <w:noProof/>
          <w:lang w:val="en-US"/>
        </w:rPr>
        <w:t>.</w:t>
      </w:r>
    </w:p>
    <w:p w14:paraId="39142BE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(1990). </w:t>
      </w:r>
      <w:r w:rsidRPr="00991F3B">
        <w:rPr>
          <w:rFonts w:cs="Times New Roman"/>
          <w:i/>
          <w:iCs/>
          <w:noProof/>
          <w:lang w:val="en-US"/>
        </w:rPr>
        <w:t>A synthesis of the food habits and feeding ecoloy of salmonids in marine waters of the North Pacific</w:t>
      </w:r>
      <w:r w:rsidRPr="00991F3B">
        <w:rPr>
          <w:rFonts w:cs="Times New Roman"/>
          <w:noProof/>
          <w:lang w:val="en-US"/>
        </w:rPr>
        <w:t xml:space="preserve">. </w:t>
      </w:r>
      <w:r w:rsidRPr="00991F3B">
        <w:rPr>
          <w:rFonts w:cs="Times New Roman"/>
          <w:i/>
          <w:iCs/>
          <w:noProof/>
          <w:lang w:val="en-US"/>
        </w:rPr>
        <w:t>(INPFC Doc.) FRI</w:t>
      </w:r>
      <w:r w:rsidRPr="00991F3B">
        <w:rPr>
          <w:rFonts w:cs="Times New Roman"/>
          <w:noProof/>
          <w:lang w:val="en-US"/>
        </w:rPr>
        <w:t>-</w:t>
      </w:r>
      <w:r w:rsidRPr="00991F3B">
        <w:rPr>
          <w:rFonts w:cs="Times New Roman"/>
          <w:i/>
          <w:iCs/>
          <w:noProof/>
          <w:lang w:val="en-US"/>
        </w:rPr>
        <w:t>UW</w:t>
      </w:r>
      <w:r w:rsidRPr="00991F3B">
        <w:rPr>
          <w:rFonts w:cs="Times New Roman"/>
          <w:noProof/>
          <w:lang w:val="en-US"/>
        </w:rPr>
        <w:t>-</w:t>
      </w:r>
      <w:r w:rsidRPr="00991F3B">
        <w:rPr>
          <w:rFonts w:cs="Times New Roman"/>
          <w:i/>
          <w:iCs/>
          <w:noProof/>
          <w:lang w:val="en-US"/>
        </w:rPr>
        <w:t>9016</w:t>
      </w:r>
      <w:r w:rsidRPr="00991F3B">
        <w:rPr>
          <w:rFonts w:cs="Times New Roman"/>
          <w:noProof/>
          <w:lang w:val="en-US"/>
        </w:rPr>
        <w:t>, 38 p. https://doi.org/FRI-UW-9016</w:t>
      </w:r>
    </w:p>
    <w:p w14:paraId="55E4DA1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991F3B">
        <w:rPr>
          <w:rFonts w:cs="Times New Roman"/>
          <w:i/>
          <w:iCs/>
          <w:noProof/>
          <w:lang w:val="en-US"/>
        </w:rPr>
        <w:t>American Fisheries Society Symposium</w:t>
      </w:r>
      <w:r w:rsidRPr="00991F3B">
        <w:rPr>
          <w:rFonts w:cs="Times New Roman"/>
          <w:noProof/>
          <w:lang w:val="en-US"/>
        </w:rPr>
        <w:t xml:space="preserve">, </w:t>
      </w:r>
      <w:r w:rsidRPr="00991F3B">
        <w:rPr>
          <w:rFonts w:cs="Times New Roman"/>
          <w:i/>
          <w:iCs/>
          <w:noProof/>
          <w:lang w:val="en-US"/>
        </w:rPr>
        <w:t>57</w:t>
      </w:r>
      <w:r w:rsidRPr="00991F3B">
        <w:rPr>
          <w:rFonts w:cs="Times New Roman"/>
          <w:noProof/>
          <w:lang w:val="en-US"/>
        </w:rPr>
        <w:t>(February 2015), 183.</w:t>
      </w:r>
    </w:p>
    <w:p w14:paraId="478E8AE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Chase, J. M., &amp; Leibold, M. A. (2003). Introduction: History, context, and purpose. In </w:t>
      </w:r>
      <w:r w:rsidRPr="00991F3B">
        <w:rPr>
          <w:rFonts w:cs="Times New Roman"/>
          <w:i/>
          <w:iCs/>
          <w:noProof/>
          <w:lang w:val="en-US"/>
        </w:rPr>
        <w:t>Ecological Niches: Linking Classical and Contemporary Approaches</w:t>
      </w:r>
      <w:r w:rsidRPr="00991F3B">
        <w:rPr>
          <w:rFonts w:cs="Times New Roman"/>
          <w:noProof/>
          <w:lang w:val="en-US"/>
        </w:rPr>
        <w:t xml:space="preserve"> (pp. 1–18).</w:t>
      </w:r>
    </w:p>
    <w:p w14:paraId="427399C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991F3B">
        <w:rPr>
          <w:rFonts w:cs="Times New Roman"/>
          <w:i/>
          <w:iCs/>
          <w:noProof/>
          <w:lang w:val="en-US"/>
        </w:rPr>
        <w:t>Journal of Ichthyology</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(5), 741–750. https://doi.org/10.1134/s0032945218050041</w:t>
      </w:r>
    </w:p>
    <w:p w14:paraId="67DE792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Chipps, S. R., &amp; Garvey, J. E. (2006). Assessment of Food Habits and Feeding Patterns. </w:t>
      </w:r>
      <w:r w:rsidRPr="00991F3B">
        <w:rPr>
          <w:rFonts w:cs="Times New Roman"/>
          <w:i/>
          <w:iCs/>
          <w:noProof/>
          <w:lang w:val="en-US"/>
        </w:rPr>
        <w:t>American Fischery Society</w:t>
      </w:r>
      <w:r w:rsidRPr="00991F3B">
        <w:rPr>
          <w:rFonts w:cs="Times New Roman"/>
          <w:noProof/>
          <w:lang w:val="en-US"/>
        </w:rPr>
        <w:t xml:space="preserve">, </w:t>
      </w:r>
      <w:r w:rsidRPr="00991F3B">
        <w:rPr>
          <w:rFonts w:cs="Times New Roman"/>
          <w:i/>
          <w:iCs/>
          <w:noProof/>
          <w:lang w:val="en-US"/>
        </w:rPr>
        <w:t>May</w:t>
      </w:r>
      <w:r w:rsidRPr="00991F3B">
        <w:rPr>
          <w:rFonts w:cs="Times New Roman"/>
          <w:noProof/>
          <w:lang w:val="en-US"/>
        </w:rPr>
        <w:t>, 42.</w:t>
      </w:r>
    </w:p>
    <w:p w14:paraId="5CDA803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991F3B">
        <w:rPr>
          <w:rFonts w:cs="Times New Roman"/>
          <w:i/>
          <w:iCs/>
          <w:noProof/>
          <w:lang w:val="en-US"/>
        </w:rPr>
        <w:t>Marine Pollution Bulletin</w:t>
      </w:r>
      <w:r w:rsidRPr="00991F3B">
        <w:rPr>
          <w:rFonts w:cs="Times New Roman"/>
          <w:noProof/>
          <w:lang w:val="en-US"/>
        </w:rPr>
        <w:t xml:space="preserve">, </w:t>
      </w:r>
      <w:r w:rsidRPr="00991F3B">
        <w:rPr>
          <w:rFonts w:cs="Times New Roman"/>
          <w:i/>
          <w:iCs/>
          <w:noProof/>
          <w:lang w:val="en-US"/>
        </w:rPr>
        <w:t>129</w:t>
      </w:r>
      <w:r w:rsidRPr="00991F3B">
        <w:rPr>
          <w:rFonts w:cs="Times New Roman"/>
          <w:noProof/>
          <w:lang w:val="en-US"/>
        </w:rPr>
        <w:t>(1), 231–240. https://doi.org/10.1016/j.marpolbul.2018.02.039</w:t>
      </w:r>
    </w:p>
    <w:p w14:paraId="4574CC6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Collicutt, B., Juanes, F., &amp; Dudas, S. E. (2019). Microplastics in juvenile Chinook salmon and their nearshore environments on the east coast of Vancouver Island. </w:t>
      </w:r>
      <w:r w:rsidRPr="00991F3B">
        <w:rPr>
          <w:rFonts w:cs="Times New Roman"/>
          <w:i/>
          <w:iCs/>
          <w:noProof/>
          <w:lang w:val="en-US"/>
        </w:rPr>
        <w:t>Environmental Pollution</w:t>
      </w:r>
      <w:r w:rsidRPr="00991F3B">
        <w:rPr>
          <w:rFonts w:cs="Times New Roman"/>
          <w:noProof/>
          <w:lang w:val="en-US"/>
        </w:rPr>
        <w:t xml:space="preserve">, </w:t>
      </w:r>
      <w:r w:rsidRPr="00991F3B">
        <w:rPr>
          <w:rFonts w:cs="Times New Roman"/>
          <w:i/>
          <w:iCs/>
          <w:noProof/>
          <w:lang w:val="en-US"/>
        </w:rPr>
        <w:t>244</w:t>
      </w:r>
      <w:r w:rsidRPr="00991F3B">
        <w:rPr>
          <w:rFonts w:cs="Times New Roman"/>
          <w:noProof/>
          <w:lang w:val="en-US"/>
        </w:rPr>
        <w:t>, 135–142. https://doi.org/10.1016/j.envpol.2018.09.137</w:t>
      </w:r>
    </w:p>
    <w:p w14:paraId="2CD1E41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991F3B">
        <w:rPr>
          <w:rFonts w:cs="Times New Roman"/>
          <w:i/>
          <w:iCs/>
          <w:noProof/>
          <w:lang w:val="en-US"/>
        </w:rPr>
        <w:t>Scientific Reports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(1), 1–12. https://doi.org/10.1038/s41598-020-65557-1</w:t>
      </w:r>
    </w:p>
    <w:p w14:paraId="0B27C59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Daly, E. A., Moss, J. H., Fergusson, E., &amp; Debenham, C. (2019). Feeding ecology of salmon in eastern and central Gulf of Alaska. </w:t>
      </w:r>
      <w:r w:rsidRPr="00991F3B">
        <w:rPr>
          <w:rFonts w:cs="Times New Roman"/>
          <w:i/>
          <w:iCs/>
          <w:noProof/>
          <w:lang w:val="en-US"/>
        </w:rPr>
        <w:t>Deep-Sea Research Part II: Topical Studies in Oceanography</w:t>
      </w:r>
      <w:r w:rsidRPr="00991F3B">
        <w:rPr>
          <w:rFonts w:cs="Times New Roman"/>
          <w:noProof/>
          <w:lang w:val="en-US"/>
        </w:rPr>
        <w:t xml:space="preserve">, </w:t>
      </w:r>
      <w:r w:rsidRPr="00991F3B">
        <w:rPr>
          <w:rFonts w:cs="Times New Roman"/>
          <w:i/>
          <w:iCs/>
          <w:noProof/>
          <w:lang w:val="en-US"/>
        </w:rPr>
        <w:t>165</w:t>
      </w:r>
      <w:r w:rsidRPr="00991F3B">
        <w:rPr>
          <w:rFonts w:cs="Times New Roman"/>
          <w:noProof/>
          <w:lang w:val="en-US"/>
        </w:rPr>
        <w:t>(June), 329–339. https://doi.org/10.1016/j.dsr2.2019.06.006</w:t>
      </w:r>
    </w:p>
    <w:p w14:paraId="0FD4AC3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DFO. (2020). </w:t>
      </w:r>
      <w:r w:rsidRPr="00991F3B">
        <w:rPr>
          <w:rFonts w:cs="Times New Roman"/>
          <w:i/>
          <w:iCs/>
          <w:noProof/>
          <w:lang w:val="en-US"/>
        </w:rPr>
        <w:t>Salmon Southern BC Integrated Fisheries Management Plan</w:t>
      </w:r>
      <w:r w:rsidRPr="00991F3B">
        <w:rPr>
          <w:rFonts w:cs="Times New Roman"/>
          <w:noProof/>
          <w:lang w:val="en-US"/>
        </w:rPr>
        <w:t>. http://www2.mar.dfo-mpo.gc.ca/fisheries/res/imp/2000grndfish.htm</w:t>
      </w:r>
    </w:p>
    <w:p w14:paraId="6CDEA85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Duffy, E. J., Beauchamp, D. A., &amp; Buckley, R. M. (2005). Early marine life history of juvenile Pacific salmon in two regions of Puget Sound. </w:t>
      </w:r>
      <w:r w:rsidRPr="00991F3B">
        <w:rPr>
          <w:rFonts w:cs="Times New Roman"/>
          <w:i/>
          <w:iCs/>
          <w:noProof/>
          <w:lang w:val="en-US"/>
        </w:rPr>
        <w:t>Estuarine, Coastal and Shelf Science</w:t>
      </w:r>
      <w:r w:rsidRPr="00991F3B">
        <w:rPr>
          <w:rFonts w:cs="Times New Roman"/>
          <w:noProof/>
          <w:lang w:val="en-US"/>
        </w:rPr>
        <w:t>. https://doi.org/10.1016/j.ecss.2005.02.009</w:t>
      </w:r>
    </w:p>
    <w:p w14:paraId="34EC276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Garner, K., &amp; Parfitt, B. (2006). First Nations, Salmon Fisheries and the Rising Importance of Conservation. In </w:t>
      </w:r>
      <w:r w:rsidRPr="00991F3B">
        <w:rPr>
          <w:rFonts w:cs="Times New Roman"/>
          <w:i/>
          <w:iCs/>
          <w:noProof/>
          <w:lang w:val="en-US"/>
        </w:rPr>
        <w:t>Report to the Pacific Fisheries Resource Conservation Council</w:t>
      </w:r>
      <w:r w:rsidRPr="00991F3B">
        <w:rPr>
          <w:rFonts w:cs="Times New Roman"/>
          <w:noProof/>
          <w:lang w:val="en-US"/>
        </w:rPr>
        <w:t>.</w:t>
      </w:r>
    </w:p>
    <w:p w14:paraId="62B1987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Gill, A. B. (2003). The dynamics of prey choice in fish: The importance of prey size and satiation. </w:t>
      </w:r>
      <w:r w:rsidRPr="00991F3B">
        <w:rPr>
          <w:rFonts w:cs="Times New Roman"/>
          <w:i/>
          <w:iCs/>
          <w:noProof/>
          <w:lang w:val="en-US"/>
        </w:rPr>
        <w:t>Journal of Fish Biology</w:t>
      </w:r>
      <w:r w:rsidRPr="00991F3B">
        <w:rPr>
          <w:rFonts w:cs="Times New Roman"/>
          <w:noProof/>
          <w:lang w:val="en-US"/>
        </w:rPr>
        <w:t xml:space="preserve">, </w:t>
      </w:r>
      <w:r w:rsidRPr="00991F3B">
        <w:rPr>
          <w:rFonts w:cs="Times New Roman"/>
          <w:i/>
          <w:iCs/>
          <w:noProof/>
          <w:lang w:val="en-US"/>
        </w:rPr>
        <w:t>63</w:t>
      </w:r>
      <w:r w:rsidRPr="00991F3B">
        <w:rPr>
          <w:rFonts w:cs="Times New Roman"/>
          <w:noProof/>
          <w:lang w:val="en-US"/>
        </w:rPr>
        <w:t>(SUPPL. A), 105–116. https://doi.org/10.1111/j.1095-8649.2003.00214.x</w:t>
      </w:r>
    </w:p>
    <w:p w14:paraId="5233614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Godin, J. G. J. (1981). Daily patterns of feeding behavior, daily rations, and diets of juvenile pink salmon (oncorhynchus gorbuscha) in two marine bays of british columbia.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38</w:t>
      </w:r>
      <w:r w:rsidRPr="00991F3B">
        <w:rPr>
          <w:rFonts w:cs="Times New Roman"/>
          <w:noProof/>
          <w:lang w:val="en-US"/>
        </w:rPr>
        <w:t>(1), 10–15. https://doi.org/10.1139/f81-002</w:t>
      </w:r>
    </w:p>
    <w:p w14:paraId="1827BC4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Groot, C., &amp; Margolis, L. (1991). </w:t>
      </w:r>
      <w:r w:rsidRPr="00991F3B">
        <w:rPr>
          <w:rFonts w:cs="Times New Roman"/>
          <w:i/>
          <w:iCs/>
          <w:noProof/>
          <w:lang w:val="en-US"/>
        </w:rPr>
        <w:t>Pacific salmon life histories</w:t>
      </w:r>
      <w:r w:rsidRPr="00991F3B">
        <w:rPr>
          <w:rFonts w:cs="Times New Roman"/>
          <w:noProof/>
          <w:lang w:val="en-US"/>
        </w:rPr>
        <w:t>. University of British Columbia Press.</w:t>
      </w:r>
    </w:p>
    <w:p w14:paraId="476EE7A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Gulbransen, C. O. M. (2014). </w:t>
      </w:r>
      <w:r w:rsidRPr="00991F3B">
        <w:rPr>
          <w:rFonts w:cs="Times New Roman"/>
          <w:i/>
          <w:iCs/>
          <w:noProof/>
          <w:lang w:val="en-US"/>
        </w:rPr>
        <w:t>Feeding in troubled waters: a comparative diet analysis of pink (Oncorhynchus gorbuscha) and chum (O. keta) salmon during their first months at sea in the Broughton Archipelago, British Columbia</w:t>
      </w:r>
      <w:r w:rsidRPr="00991F3B">
        <w:rPr>
          <w:rFonts w:cs="Times New Roman"/>
          <w:noProof/>
          <w:lang w:val="en-US"/>
        </w:rPr>
        <w:t>.</w:t>
      </w:r>
    </w:p>
    <w:p w14:paraId="04BAC9A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Hardin, G. (1960). The Competitive Exclusion Principle. </w:t>
      </w:r>
      <w:r w:rsidRPr="00991F3B">
        <w:rPr>
          <w:rFonts w:cs="Times New Roman"/>
          <w:i/>
          <w:iCs/>
          <w:noProof/>
          <w:lang w:val="en-US"/>
        </w:rPr>
        <w:t>Science</w:t>
      </w:r>
      <w:r w:rsidRPr="00991F3B">
        <w:rPr>
          <w:rFonts w:cs="Times New Roman"/>
          <w:noProof/>
          <w:lang w:val="en-US"/>
        </w:rPr>
        <w:t xml:space="preserve">, </w:t>
      </w:r>
      <w:r w:rsidRPr="00991F3B">
        <w:rPr>
          <w:rFonts w:cs="Times New Roman"/>
          <w:i/>
          <w:iCs/>
          <w:noProof/>
          <w:lang w:val="en-US"/>
        </w:rPr>
        <w:t>131</w:t>
      </w:r>
      <w:r w:rsidRPr="00991F3B">
        <w:rPr>
          <w:rFonts w:cs="Times New Roman"/>
          <w:noProof/>
          <w:lang w:val="en-US"/>
        </w:rPr>
        <w:t>, 1292–1297.</w:t>
      </w:r>
    </w:p>
    <w:p w14:paraId="0CD7553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Harrison, P. J., Fulton, J. D., Taylor, F. J. R., &amp; Parsons, T. R. (1983). Review of the biological oceanography of the Strait of Georgia: pelagic environment.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40</w:t>
      </w:r>
      <w:r w:rsidRPr="00991F3B">
        <w:rPr>
          <w:rFonts w:cs="Times New Roman"/>
          <w:noProof/>
          <w:lang w:val="en-US"/>
        </w:rPr>
        <w:t>(7), 1064–1094. https://doi.org/10.1139/f83-129</w:t>
      </w:r>
    </w:p>
    <w:p w14:paraId="3BED5D1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M.C. (1991). </w:t>
      </w:r>
      <w:r w:rsidRPr="00991F3B">
        <w:rPr>
          <w:rFonts w:cs="Times New Roman"/>
          <w:i/>
          <w:iCs/>
          <w:noProof/>
          <w:lang w:val="en-US"/>
        </w:rPr>
        <w:t>Diets and Feeding Rates of Juvenile Pink, Chum, and Sockeye Salmon in Hecate Strait, British Columbia</w:t>
      </w:r>
      <w:r w:rsidRPr="00991F3B">
        <w:rPr>
          <w:rFonts w:cs="Times New Roman"/>
          <w:noProof/>
          <w:lang w:val="en-US"/>
        </w:rPr>
        <w:t xml:space="preserve">. </w:t>
      </w:r>
      <w:r w:rsidRPr="00991F3B">
        <w:rPr>
          <w:rFonts w:cs="Times New Roman"/>
          <w:i/>
          <w:iCs/>
          <w:noProof/>
          <w:lang w:val="en-US"/>
        </w:rPr>
        <w:t>120</w:t>
      </w:r>
      <w:r w:rsidRPr="00991F3B">
        <w:rPr>
          <w:rFonts w:cs="Times New Roman"/>
          <w:noProof/>
          <w:lang w:val="en-US"/>
        </w:rPr>
        <w:t>, 303–318. https://doi.org/10.1577/1548-8659(1991)120</w:t>
      </w:r>
    </w:p>
    <w:p w14:paraId="1C1874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(1979). Detritus and Juvenile Salmon Production in the Nanaimo Estuary: II. Meiofauna Available as Food to Juvenile Chum Salmon (Oncorhynchus keta).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(5), 497–503. https://doi.org/10.1139/f79-073</w:t>
      </w:r>
    </w:p>
    <w:p w14:paraId="714A657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(2009). Resilient salmon, resilient fisheries for British Columbia, Canada. </w:t>
      </w:r>
      <w:r w:rsidRPr="00991F3B">
        <w:rPr>
          <w:rFonts w:cs="Times New Roman"/>
          <w:i/>
          <w:iCs/>
          <w:noProof/>
          <w:lang w:val="en-US"/>
        </w:rPr>
        <w:t>Ecology and Society</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(1). https://doi.org/10.5751/ES-02619-140102</w:t>
      </w:r>
    </w:p>
    <w:p w14:paraId="4E23570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991F3B">
        <w:rPr>
          <w:rFonts w:cs="Times New Roman"/>
          <w:i/>
          <w:iCs/>
          <w:noProof/>
          <w:lang w:val="en-US"/>
        </w:rPr>
        <w:t>North Pacific Anadromous Fish Commission</w:t>
      </w:r>
      <w:r w:rsidRPr="00991F3B">
        <w:rPr>
          <w:rFonts w:cs="Times New Roman"/>
          <w:noProof/>
          <w:lang w:val="en-US"/>
        </w:rPr>
        <w:t>, 14.</w:t>
      </w:r>
    </w:p>
    <w:p w14:paraId="3CCD94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(2019). </w:t>
      </w:r>
      <w:r w:rsidRPr="00991F3B">
        <w:rPr>
          <w:rFonts w:cs="Times New Roman"/>
          <w:i/>
          <w:iCs/>
          <w:noProof/>
          <w:lang w:val="en-US"/>
        </w:rPr>
        <w:t>Foraging Ecology of Juvenile Fraser River Sockeye Salmon Across Mixed and Stratified Regions of the Early Marine Migration</w:t>
      </w:r>
      <w:r w:rsidRPr="00991F3B">
        <w:rPr>
          <w:rFonts w:cs="Times New Roman"/>
          <w:noProof/>
          <w:lang w:val="en-US"/>
        </w:rPr>
        <w:t>. https://doi.org/10.1017/CBO9781107415324.004</w:t>
      </w:r>
    </w:p>
    <w:p w14:paraId="35B3F7F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Pakhomov, E. A., Mahara, N., &amp; Hunt, B. P. V. (2020). Running the trophic gauntlet: Empirical support for reduced foraging success in juvenile salmon in tidally mixed coastal waters.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29</w:t>
      </w:r>
      <w:r w:rsidRPr="00991F3B">
        <w:rPr>
          <w:rFonts w:cs="Times New Roman"/>
          <w:noProof/>
          <w:lang w:val="en-US"/>
        </w:rPr>
        <w:t>(3), 0–2. https://doi.org/10.1111/fog.12471</w:t>
      </w:r>
    </w:p>
    <w:p w14:paraId="543D173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Jenkins, E. (2011). </w:t>
      </w:r>
      <w:r w:rsidRPr="00991F3B">
        <w:rPr>
          <w:rFonts w:cs="Times New Roman"/>
          <w:i/>
          <w:iCs/>
          <w:noProof/>
          <w:lang w:val="en-US"/>
        </w:rPr>
        <w:t>Trophic niche and foodweb dynamics within and among juvenile salmon species in years of contrasting ocean conditions</w:t>
      </w:r>
      <w:r w:rsidRPr="00991F3B">
        <w:rPr>
          <w:rFonts w:cs="Times New Roman"/>
          <w:noProof/>
          <w:lang w:val="en-US"/>
        </w:rPr>
        <w:t>.</w:t>
      </w:r>
    </w:p>
    <w:p w14:paraId="46AFD02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B., Gan, J., Godwin, S., Krkosek, M., &amp; Hunt, B. (2019). Juvenile Salmon Migration Observations in the Discovery Islands and Johnstone Strait in 2018 Compared to 2015–2017. </w:t>
      </w:r>
      <w:r w:rsidRPr="00991F3B">
        <w:rPr>
          <w:rFonts w:cs="Times New Roman"/>
          <w:i/>
          <w:iCs/>
          <w:noProof/>
          <w:lang w:val="en-US"/>
        </w:rPr>
        <w:t>Technical Report</w:t>
      </w:r>
      <w:r w:rsidRPr="00991F3B">
        <w:rPr>
          <w:rFonts w:cs="Times New Roman"/>
          <w:noProof/>
          <w:lang w:val="en-US"/>
        </w:rPr>
        <w:t xml:space="preserve">, </w:t>
      </w:r>
      <w:r w:rsidRPr="00991F3B">
        <w:rPr>
          <w:rFonts w:cs="Times New Roman"/>
          <w:i/>
          <w:iCs/>
          <w:noProof/>
          <w:lang w:val="en-US"/>
        </w:rPr>
        <w:t>15</w:t>
      </w:r>
      <w:r w:rsidRPr="00991F3B">
        <w:rPr>
          <w:rFonts w:cs="Times New Roman"/>
          <w:noProof/>
          <w:lang w:val="en-US"/>
        </w:rPr>
        <w:t>, 31–39. https://doi.org/10.23849/npafctr15/31.39.</w:t>
      </w:r>
    </w:p>
    <w:p w14:paraId="61D12CB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S. P., &amp; Schindler, D. E. (2009). Trophic ecology of Pacific salmon (Oncorhynchus spp.) in the ocean: A synthesis of stable isotope research. </w:t>
      </w:r>
      <w:r w:rsidRPr="00991F3B">
        <w:rPr>
          <w:rFonts w:cs="Times New Roman"/>
          <w:i/>
          <w:iCs/>
          <w:noProof/>
          <w:lang w:val="en-US"/>
        </w:rPr>
        <w:t>Ecological Research</w:t>
      </w:r>
      <w:r w:rsidRPr="00991F3B">
        <w:rPr>
          <w:rFonts w:cs="Times New Roman"/>
          <w:noProof/>
          <w:lang w:val="en-US"/>
        </w:rPr>
        <w:t xml:space="preserve">, </w:t>
      </w:r>
      <w:r w:rsidRPr="00991F3B">
        <w:rPr>
          <w:rFonts w:cs="Times New Roman"/>
          <w:i/>
          <w:iCs/>
          <w:noProof/>
          <w:lang w:val="en-US"/>
        </w:rPr>
        <w:t>24</w:t>
      </w:r>
      <w:r w:rsidRPr="00991F3B">
        <w:rPr>
          <w:rFonts w:cs="Times New Roman"/>
          <w:noProof/>
          <w:lang w:val="en-US"/>
        </w:rPr>
        <w:t>(4), 855–863. https://doi.org/10.1007/s11284-008-0559-0</w:t>
      </w:r>
    </w:p>
    <w:p w14:paraId="30ADBD2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Jones, R. E., Petrell, R. J., &amp; Pauly, D. (1999). Using modified length-weight relationships to assess the condition of fish. </w:t>
      </w:r>
      <w:r w:rsidRPr="00991F3B">
        <w:rPr>
          <w:rFonts w:cs="Times New Roman"/>
          <w:i/>
          <w:iCs/>
          <w:noProof/>
          <w:lang w:val="en-US"/>
        </w:rPr>
        <w:t>Aquacultural Engineering</w:t>
      </w:r>
      <w:r w:rsidRPr="00991F3B">
        <w:rPr>
          <w:rFonts w:cs="Times New Roman"/>
          <w:noProof/>
          <w:lang w:val="en-US"/>
        </w:rPr>
        <w:t xml:space="preserve">, </w:t>
      </w:r>
      <w:r w:rsidRPr="00991F3B">
        <w:rPr>
          <w:rFonts w:cs="Times New Roman"/>
          <w:i/>
          <w:iCs/>
          <w:noProof/>
          <w:lang w:val="en-US"/>
        </w:rPr>
        <w:t>20</w:t>
      </w:r>
      <w:r w:rsidRPr="00991F3B">
        <w:rPr>
          <w:rFonts w:cs="Times New Roman"/>
          <w:noProof/>
          <w:lang w:val="en-US"/>
        </w:rPr>
        <w:t>(4), 261–276. https://doi.org/10.1016/S0144-8609(99)00020-5</w:t>
      </w:r>
    </w:p>
    <w:p w14:paraId="143D618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Journey, M. L., Trudel, M., Young, G., &amp; Beckman, B. R. (2018). Evidence for depressed growth of juvenile Pacific salmon (Oncorhynchus) in Johnstone and Queen Charlotte Straits,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27</w:t>
      </w:r>
      <w:r w:rsidRPr="00991F3B">
        <w:rPr>
          <w:rFonts w:cs="Times New Roman"/>
          <w:noProof/>
          <w:lang w:val="en-US"/>
        </w:rPr>
        <w:t>(2), 174–183. https://doi.org/10.1111/fog.12243</w:t>
      </w:r>
    </w:p>
    <w:p w14:paraId="11D21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Khangaonkar, T., Long, W., &amp; Xu, W. (2017). Assessment of circulation and inter-basin transport in the Salish Sea including Johnstone Strait and Discovery Islands pathways. </w:t>
      </w:r>
      <w:r w:rsidRPr="00991F3B">
        <w:rPr>
          <w:rFonts w:cs="Times New Roman"/>
          <w:i/>
          <w:iCs/>
          <w:noProof/>
          <w:lang w:val="en-US"/>
        </w:rPr>
        <w:t>Ocean Modelling</w:t>
      </w:r>
      <w:r w:rsidRPr="00991F3B">
        <w:rPr>
          <w:rFonts w:cs="Times New Roman"/>
          <w:noProof/>
          <w:lang w:val="en-US"/>
        </w:rPr>
        <w:t xml:space="preserve">, </w:t>
      </w:r>
      <w:r w:rsidRPr="00991F3B">
        <w:rPr>
          <w:rFonts w:cs="Times New Roman"/>
          <w:i/>
          <w:iCs/>
          <w:noProof/>
          <w:lang w:val="en-US"/>
        </w:rPr>
        <w:t>109</w:t>
      </w:r>
      <w:r w:rsidRPr="00991F3B">
        <w:rPr>
          <w:rFonts w:cs="Times New Roman"/>
          <w:noProof/>
          <w:lang w:val="en-US"/>
        </w:rPr>
        <w:t>, 11–32. https://doi.org/10.1016/j.ocemod.2016.11.004</w:t>
      </w:r>
    </w:p>
    <w:p w14:paraId="448B13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Krebs, C. J. (2013). Niche measures and resource preferences. In </w:t>
      </w:r>
      <w:r w:rsidRPr="00991F3B">
        <w:rPr>
          <w:rFonts w:cs="Times New Roman"/>
          <w:i/>
          <w:iCs/>
          <w:noProof/>
          <w:lang w:val="en-US"/>
        </w:rPr>
        <w:t>Ecological Methodology</w:t>
      </w:r>
      <w:r w:rsidRPr="00991F3B">
        <w:rPr>
          <w:rFonts w:cs="Times New Roman"/>
          <w:noProof/>
          <w:lang w:val="en-US"/>
        </w:rPr>
        <w:t xml:space="preserve"> (pp. 597–651).</w:t>
      </w:r>
    </w:p>
    <w:p w14:paraId="26794F6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LeBrasseur, R. J., &amp; Parker, R. R. (1964). Growth Rate of Central British Columbia Pink Salmon (Oncorhynchus gorbuscha).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21</w:t>
      </w:r>
      <w:r w:rsidRPr="00991F3B">
        <w:rPr>
          <w:rFonts w:cs="Times New Roman"/>
          <w:noProof/>
          <w:lang w:val="en-US"/>
        </w:rPr>
        <w:t>(5), 1101–1128. https://doi.org/10.1139/f64-100</w:t>
      </w:r>
    </w:p>
    <w:p w14:paraId="16E8EE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Levings, C. D. (2016). </w:t>
      </w:r>
      <w:r w:rsidRPr="00991F3B">
        <w:rPr>
          <w:rFonts w:cs="Times New Roman"/>
          <w:i/>
          <w:iCs/>
          <w:noProof/>
          <w:lang w:val="en-US"/>
        </w:rPr>
        <w:t>Ecology of salmonids in estuaries around the world: adaptations, habitats, and conservation</w:t>
      </w:r>
      <w:r w:rsidRPr="00991F3B">
        <w:rPr>
          <w:rFonts w:cs="Times New Roman"/>
          <w:noProof/>
          <w:lang w:val="en-US"/>
        </w:rPr>
        <w:t>. University of British Columbia Press.</w:t>
      </w:r>
    </w:p>
    <w:p w14:paraId="01155F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(4), 685–702. https://search.proquest.com/docview/219273927?pq-origsite=summon&amp;accountid=14656</w:t>
      </w:r>
    </w:p>
    <w:p w14:paraId="2BFA091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Mahara, N. (2018). </w:t>
      </w:r>
      <w:r w:rsidRPr="00991F3B">
        <w:rPr>
          <w:rFonts w:cs="Times New Roman"/>
          <w:i/>
          <w:iCs/>
          <w:noProof/>
          <w:lang w:val="en-US"/>
        </w:rPr>
        <w:t>Zooplankton Community Composition Across a Range of Productivity Regimes in Coastal British Columbia</w:t>
      </w:r>
      <w:r w:rsidRPr="00991F3B">
        <w:rPr>
          <w:rFonts w:cs="Times New Roman"/>
          <w:noProof/>
          <w:lang w:val="en-US"/>
        </w:rPr>
        <w:t>.</w:t>
      </w:r>
    </w:p>
    <w:p w14:paraId="323BE8A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Malick, M. J., &amp; Cox, S. P. (2016). Regional-scale declines in productivity of pink and chum salmon stocks in western North America.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11</w:t>
      </w:r>
      <w:r w:rsidRPr="00991F3B">
        <w:rPr>
          <w:rFonts w:cs="Times New Roman"/>
          <w:noProof/>
          <w:lang w:val="en-US"/>
        </w:rPr>
        <w:t>(1), 1–23. https://doi.org/10.1371/journal.pone.0146009</w:t>
      </w:r>
    </w:p>
    <w:p w14:paraId="3F5891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Manzer, J. I. (1969). </w:t>
      </w:r>
      <w:r w:rsidRPr="00991F3B">
        <w:rPr>
          <w:rFonts w:cs="Times New Roman"/>
          <w:i/>
          <w:iCs/>
          <w:noProof/>
          <w:lang w:val="en-US"/>
        </w:rPr>
        <w:t>Stomach Contents of Juvenile Pacific Salmon in Chatham Sound and Adjacent Waters</w:t>
      </w:r>
      <w:r w:rsidRPr="00991F3B">
        <w:rPr>
          <w:rFonts w:cs="Times New Roman"/>
          <w:noProof/>
          <w:lang w:val="en-US"/>
        </w:rPr>
        <w:t xml:space="preserve">. </w:t>
      </w:r>
      <w:r w:rsidRPr="00991F3B">
        <w:rPr>
          <w:rFonts w:cs="Times New Roman"/>
          <w:i/>
          <w:iCs/>
          <w:noProof/>
          <w:lang w:val="en-US"/>
        </w:rPr>
        <w:t>26</w:t>
      </w:r>
      <w:r w:rsidRPr="00991F3B">
        <w:rPr>
          <w:rFonts w:cs="Times New Roman"/>
          <w:noProof/>
          <w:lang w:val="en-US"/>
        </w:rPr>
        <w:t>, 2219–2223.</w:t>
      </w:r>
    </w:p>
    <w:p w14:paraId="43CF69A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(2), 1–24. https://doi.org/10.1371/journal.pone.0211473</w:t>
      </w:r>
    </w:p>
    <w:p w14:paraId="07163C6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23</w:t>
      </w:r>
      <w:r w:rsidRPr="00991F3B">
        <w:rPr>
          <w:rFonts w:cs="Times New Roman"/>
          <w:noProof/>
          <w:lang w:val="en-US"/>
        </w:rPr>
        <w:t>(4), 322–341. https://doi.org/10.1111/fog.12063</w:t>
      </w:r>
    </w:p>
    <w:p w14:paraId="7B17655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Mcqueen, D., &amp; Ware, D. (2006). </w:t>
      </w:r>
      <w:r w:rsidRPr="00991F3B">
        <w:rPr>
          <w:rFonts w:cs="Times New Roman"/>
          <w:i/>
          <w:iCs/>
          <w:noProof/>
          <w:lang w:val="en-US"/>
        </w:rPr>
        <w:t>Handbook of Physical, Chemical, Phytoplankton, and Zooplankton Data from Hecate Strait, Dixon Entrance, Goose Island Bank and Queen Charlotte Sound</w:t>
      </w:r>
      <w:r w:rsidRPr="00991F3B">
        <w:rPr>
          <w:rFonts w:cs="Times New Roman"/>
          <w:noProof/>
          <w:lang w:val="en-US"/>
        </w:rPr>
        <w:t>. 133. http://skeenasalmonprogram.ca/libraryfiles/lib_236.pdf</w:t>
      </w:r>
    </w:p>
    <w:p w14:paraId="4B97064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Oksanen, J., Guillaume Blanchet, F., Friendly, M., Kindt, R., Legendre, P., McGlinn, D., Minchin, P. R., O’Hara, R. B., Simpson, G. L., Solymos, P., Stevens, M. H. H., Szoecs, E., &amp; Wagner, H. (2019). </w:t>
      </w:r>
      <w:r w:rsidRPr="00991F3B">
        <w:rPr>
          <w:rFonts w:cs="Times New Roman"/>
          <w:i/>
          <w:iCs/>
          <w:noProof/>
          <w:lang w:val="en-US"/>
        </w:rPr>
        <w:t>vegan: Community Ecology Package</w:t>
      </w:r>
      <w:r w:rsidRPr="00991F3B">
        <w:rPr>
          <w:rFonts w:cs="Times New Roman"/>
          <w:noProof/>
          <w:lang w:val="en-US"/>
        </w:rPr>
        <w:t>. R package version 2.5-6. https://cran.r-project.org/web/packages/vegan/index.html</w:t>
      </w:r>
    </w:p>
    <w:p w14:paraId="7BD9C09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335–359. https://doi.org/10.1007/s11160-004-3813-8</w:t>
      </w:r>
    </w:p>
    <w:p w14:paraId="6BBD59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Osgood, G. J., Kennedy, L. A., Holden, J. J., Hertz, E., McKinnell, S., &amp; Juanes, F. (2016). Historical diets of forage fish and juvenile pacific salmon in the strait of Georgia, 1966-1968.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8</w:t>
      </w:r>
      <w:r w:rsidRPr="00991F3B">
        <w:rPr>
          <w:rFonts w:cs="Times New Roman"/>
          <w:noProof/>
          <w:lang w:val="en-US"/>
        </w:rPr>
        <w:t>(1), 580–594. https://doi.org/10.1080/19425120.2016.1223231</w:t>
      </w:r>
    </w:p>
    <w:p w14:paraId="5A20B51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Pearson, W. H., Deriso, R. B., Elston, R. A., Hook, S. E., Parker, K. R., &amp; Anderson, J. W. (2012). Hypotheses concerning the decline and poor recovery of Pacific herring in Prince William Sound, Alaska.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22</w:t>
      </w:r>
      <w:r w:rsidRPr="00991F3B">
        <w:rPr>
          <w:rFonts w:cs="Times New Roman"/>
          <w:noProof/>
          <w:lang w:val="en-US"/>
        </w:rPr>
        <w:t>(1), 95–135. https://doi.org/10.1007/s11160-011-9225-7</w:t>
      </w:r>
    </w:p>
    <w:p w14:paraId="33D0D3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Perry, R. I., Hargreaves, N. B., Waddell, B. J., &amp; Mackas, D. L. (1996). Spatial variations in feeding and condition of juvenile pink and chum salmon off Vancouver Island,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73–88. https://doi.org/10.1111/j.1365-2419.1996.tb00107.x</w:t>
      </w:r>
    </w:p>
    <w:p w14:paraId="6D3BB3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Pocheville, A. (2015). The ecological niche: History and recent controversies. In </w:t>
      </w:r>
      <w:r w:rsidRPr="00991F3B">
        <w:rPr>
          <w:rFonts w:cs="Times New Roman"/>
          <w:i/>
          <w:iCs/>
          <w:noProof/>
          <w:lang w:val="en-US"/>
        </w:rPr>
        <w:t>Handbook of Evolutionary Thinking in the Sciences</w:t>
      </w:r>
      <w:r w:rsidRPr="00991F3B">
        <w:rPr>
          <w:rFonts w:cs="Times New Roman"/>
          <w:noProof/>
          <w:lang w:val="en-US"/>
        </w:rPr>
        <w:t xml:space="preserve"> (Issue January). https://doi.org/10.1007/978-94-017-9014-7_26</w:t>
      </w:r>
    </w:p>
    <w:p w14:paraId="265ED27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Quinn, T. P. (2018). </w:t>
      </w:r>
      <w:r w:rsidRPr="00991F3B">
        <w:rPr>
          <w:rFonts w:cs="Times New Roman"/>
          <w:i/>
          <w:iCs/>
          <w:noProof/>
          <w:lang w:val="en-US"/>
        </w:rPr>
        <w:t>The behaviour and ecology of Pacific salmon and trout</w:t>
      </w:r>
      <w:r w:rsidRPr="00991F3B">
        <w:rPr>
          <w:rFonts w:cs="Times New Roman"/>
          <w:noProof/>
          <w:lang w:val="en-US"/>
        </w:rPr>
        <w:t xml:space="preserve"> (Second). University of Washington Press.</w:t>
      </w:r>
    </w:p>
    <w:p w14:paraId="1EBDA4F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 Core Team. (2020). </w:t>
      </w:r>
      <w:r w:rsidRPr="00991F3B">
        <w:rPr>
          <w:rFonts w:cs="Times New Roman"/>
          <w:i/>
          <w:iCs/>
          <w:noProof/>
          <w:lang w:val="en-US"/>
        </w:rPr>
        <w:t>R: A Language and Environment for Statistical Computing</w:t>
      </w:r>
      <w:r w:rsidRPr="00991F3B">
        <w:rPr>
          <w:rFonts w:cs="Times New Roman"/>
          <w:noProof/>
          <w:lang w:val="en-US"/>
        </w:rPr>
        <w:t>. R Foundation for Statistical Computing. Vienna, Austria. https://www.r-project.org/</w:t>
      </w:r>
    </w:p>
    <w:p w14:paraId="6C6E10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Irvine, J. R. (2018). Numbers and Biomass of Natural- and Hatchery-Origin Pink Salmon, Chum Salmon, and Sockeye Salmon in the North Pacific Ocean, 1925–2015.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(2), 152–168. https://doi.org/10.1002/mcf2.10023</w:t>
      </w:r>
    </w:p>
    <w:p w14:paraId="557D473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Nielsen, J. L. (2004). Evidence for competitive dominance of Pink salmon (Oncorhynchus gorbuscha) over other Salmonids in the North Pacific Ocean.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371–390. https://doi.org/10.1007/s11160-004-6927-0</w:t>
      </w:r>
    </w:p>
    <w:p w14:paraId="4220DA2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991F3B">
        <w:rPr>
          <w:rFonts w:cs="Times New Roman"/>
          <w:i/>
          <w:iCs/>
          <w:noProof/>
          <w:lang w:val="en-US"/>
        </w:rPr>
        <w:t>Marine Ecology Progress Series</w:t>
      </w:r>
      <w:r w:rsidRPr="00991F3B">
        <w:rPr>
          <w:rFonts w:cs="Times New Roman"/>
          <w:noProof/>
          <w:lang w:val="en-US"/>
        </w:rPr>
        <w:t xml:space="preserve">, </w:t>
      </w:r>
      <w:r w:rsidRPr="00991F3B">
        <w:rPr>
          <w:rFonts w:cs="Times New Roman"/>
          <w:i/>
          <w:iCs/>
          <w:noProof/>
          <w:lang w:val="en-US"/>
        </w:rPr>
        <w:t>608</w:t>
      </w:r>
      <w:r w:rsidRPr="00991F3B">
        <w:rPr>
          <w:rFonts w:cs="Times New Roman"/>
          <w:noProof/>
          <w:lang w:val="en-US"/>
        </w:rPr>
        <w:t>(1), 291–296. https://doi.org/10.3354/meps12835</w:t>
      </w:r>
    </w:p>
    <w:p w14:paraId="015EACB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991F3B">
        <w:rPr>
          <w:rFonts w:cs="Times New Roman"/>
          <w:i/>
          <w:iCs/>
          <w:noProof/>
          <w:lang w:val="en-US"/>
        </w:rPr>
        <w:t>Proceedings of the National Academy of Sciences of the United States of America</w:t>
      </w:r>
      <w:r w:rsidRPr="00991F3B">
        <w:rPr>
          <w:rFonts w:cs="Times New Roman"/>
          <w:noProof/>
          <w:lang w:val="en-US"/>
        </w:rPr>
        <w:t xml:space="preserve">, </w:t>
      </w:r>
      <w:r w:rsidRPr="00991F3B">
        <w:rPr>
          <w:rFonts w:cs="Times New Roman"/>
          <w:i/>
          <w:iCs/>
          <w:noProof/>
          <w:lang w:val="en-US"/>
        </w:rPr>
        <w:t>115</w:t>
      </w:r>
      <w:r w:rsidRPr="00991F3B">
        <w:rPr>
          <w:rFonts w:cs="Times New Roman"/>
          <w:noProof/>
          <w:lang w:val="en-US"/>
        </w:rPr>
        <w:t>(22), E5038–E5045. https://doi.org/10.1073/pnas.1720577115</w:t>
      </w:r>
    </w:p>
    <w:p w14:paraId="2815B7F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991F3B">
        <w:rPr>
          <w:rFonts w:cs="Times New Roman"/>
          <w:i/>
          <w:iCs/>
          <w:noProof/>
          <w:lang w:val="en-US"/>
        </w:rPr>
        <w:t>North Pacific Anadromous Fish Commission Technical Report</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(5), 107–109.</w:t>
      </w:r>
    </w:p>
    <w:p w14:paraId="643E2D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(2002). </w:t>
      </w:r>
      <w:r w:rsidRPr="00991F3B">
        <w:rPr>
          <w:rFonts w:cs="Times New Roman"/>
          <w:i/>
          <w:iCs/>
          <w:noProof/>
          <w:lang w:val="en-US"/>
        </w:rPr>
        <w:t>Diel Feeding of Juvenile Pink, Chum, and Coho Salmon in Icy Strait, Southeastern Alaska, May–September 2001</w:t>
      </w:r>
      <w:r w:rsidRPr="00991F3B">
        <w:rPr>
          <w:rFonts w:cs="Times New Roman"/>
          <w:noProof/>
          <w:lang w:val="en-US"/>
        </w:rPr>
        <w:t>.</w:t>
      </w:r>
    </w:p>
    <w:p w14:paraId="40659A5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89–99. https://doi.org/10.1111/j.1365-2419.1996.tb00108.x</w:t>
      </w:r>
    </w:p>
    <w:p w14:paraId="14DF4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Weingartner, T., Eisner, L., Eckert, G. L., &amp; Danielson, S. (2009). Southeast Alaska: Oceanographic habitats and linkages. </w:t>
      </w:r>
      <w:r w:rsidRPr="00991F3B">
        <w:rPr>
          <w:rFonts w:cs="Times New Roman"/>
          <w:i/>
          <w:iCs/>
          <w:noProof/>
          <w:lang w:val="en-US"/>
        </w:rPr>
        <w:t>Journal of Biogeography</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(3), 387–400. https://doi.org/10.1111/j.1365-2699.2008.01994.x</w:t>
      </w:r>
    </w:p>
    <w:p w14:paraId="55759B5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Welch, D. W. (1997). Anatomical specialization in the gut of Pacific salmon (Oncorhynchus): Evidence for oceanic limits to salmon production? </w:t>
      </w:r>
      <w:r w:rsidRPr="00991F3B">
        <w:rPr>
          <w:rFonts w:cs="Times New Roman"/>
          <w:i/>
          <w:iCs/>
          <w:noProof/>
          <w:lang w:val="en-US"/>
        </w:rPr>
        <w:t>Canadian Journal of Zoology</w:t>
      </w:r>
      <w:r w:rsidRPr="00991F3B">
        <w:rPr>
          <w:rFonts w:cs="Times New Roman"/>
          <w:noProof/>
          <w:lang w:val="en-US"/>
        </w:rPr>
        <w:t xml:space="preserve">, </w:t>
      </w:r>
      <w:r w:rsidRPr="00991F3B">
        <w:rPr>
          <w:rFonts w:cs="Times New Roman"/>
          <w:i/>
          <w:iCs/>
          <w:noProof/>
          <w:lang w:val="en-US"/>
        </w:rPr>
        <w:t>75</w:t>
      </w:r>
      <w:r w:rsidRPr="00991F3B">
        <w:rPr>
          <w:rFonts w:cs="Times New Roman"/>
          <w:noProof/>
          <w:lang w:val="en-US"/>
        </w:rPr>
        <w:t>(6), 936–942. https://doi.org/10.1139/z97-112</w:t>
      </w:r>
    </w:p>
    <w:p w14:paraId="1BD6164E" w14:textId="77777777" w:rsidR="00991F3B" w:rsidRPr="00991F3B" w:rsidRDefault="00991F3B" w:rsidP="00991F3B">
      <w:pPr>
        <w:widowControl w:val="0"/>
        <w:autoSpaceDE w:val="0"/>
        <w:autoSpaceDN w:val="0"/>
        <w:adjustRightInd w:val="0"/>
        <w:ind w:left="480" w:hanging="480"/>
        <w:rPr>
          <w:rFonts w:cs="Times New Roman"/>
          <w:noProof/>
        </w:rPr>
      </w:pPr>
      <w:r w:rsidRPr="00991F3B">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991F3B">
        <w:rPr>
          <w:rFonts w:cs="Times New Roman"/>
          <w:i/>
          <w:iCs/>
          <w:noProof/>
          <w:lang w:val="en-US"/>
        </w:rPr>
        <w:t>Ambio</w:t>
      </w:r>
      <w:r w:rsidRPr="00991F3B">
        <w:rPr>
          <w:rFonts w:cs="Times New Roman"/>
          <w:noProof/>
          <w:lang w:val="en-US"/>
        </w:rPr>
        <w:t xml:space="preserve">, </w:t>
      </w:r>
      <w:r w:rsidRPr="00991F3B">
        <w:rPr>
          <w:rFonts w:cs="Times New Roman"/>
          <w:i/>
          <w:iCs/>
          <w:noProof/>
          <w:lang w:val="en-US"/>
        </w:rPr>
        <w:t>48</w:t>
      </w:r>
      <w:r w:rsidRPr="00991F3B">
        <w:rPr>
          <w:rFonts w:cs="Times New Roman"/>
          <w:noProof/>
          <w:lang w:val="en-US"/>
        </w:rPr>
        <w:t>(12), 1447–1469. https://doi.org/10.1007/s13280-019-01218-6</w:t>
      </w:r>
    </w:p>
    <w:p w14:paraId="7E56FF4D" w14:textId="7F2267CD" w:rsidR="001210AF" w:rsidRDefault="00FA03B1" w:rsidP="00991F3B">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316" w:name="_Toc52545386"/>
      <w:r>
        <w:t>Appendix</w:t>
      </w:r>
      <w:bookmarkEnd w:id="316"/>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317" w:name="_Toc52545395"/>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317"/>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lang w:eastAsia="en-CA"/>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7:00Z" w:initials="CL">
    <w:p w14:paraId="0A087D62" w14:textId="77777777" w:rsidR="00D708D5" w:rsidRDefault="00D708D5" w:rsidP="00AC0522">
      <w:pPr>
        <w:pStyle w:val="CommentText"/>
      </w:pPr>
      <w:r>
        <w:rPr>
          <w:rStyle w:val="CommentReference"/>
        </w:rPr>
        <w:annotationRef/>
      </w:r>
      <w:r>
        <w:t>Brief explanation of this works might be useful</w:t>
      </w:r>
    </w:p>
  </w:comment>
  <w:comment w:id="42" w:author="Brian" w:date="2020-09-07T22:33:00Z" w:initials="%">
    <w:p w14:paraId="251E57EC" w14:textId="77777777" w:rsidR="00D708D5" w:rsidRDefault="00D708D5" w:rsidP="00150C0A">
      <w:pPr>
        <w:pStyle w:val="CommentText"/>
      </w:pPr>
      <w:r>
        <w:rPr>
          <w:rStyle w:val="CommentReference"/>
        </w:rPr>
        <w:annotationRef/>
      </w:r>
      <w:r>
        <w:t>Is there any literature on how salmon trophic niche and / or competition are affected by food availability?</w:t>
      </w:r>
    </w:p>
  </w:comment>
  <w:comment w:id="76" w:author="Brian" w:date="2020-09-07T22:22:00Z" w:initials="%">
    <w:p w14:paraId="07F20FEB" w14:textId="51AB67BB" w:rsidR="00D708D5" w:rsidRDefault="00D708D5" w:rsidP="00150C0A">
      <w:pPr>
        <w:pStyle w:val="CommentText"/>
      </w:pPr>
      <w:r>
        <w:rPr>
          <w:rStyle w:val="CommentReference"/>
        </w:rPr>
        <w:annotationRef/>
      </w:r>
      <w:r>
        <w:t xml:space="preserve">Perhaps be more explicit about how they differ, to support the statements below. </w:t>
      </w:r>
    </w:p>
  </w:comment>
  <w:comment w:id="89" w:author="evgeny" w:date="2020-10-09T17:25:00Z" w:initials="e">
    <w:p w14:paraId="03564144" w14:textId="0BDFA32F" w:rsidR="00D708D5" w:rsidRDefault="00D708D5">
      <w:pPr>
        <w:pStyle w:val="CommentText"/>
      </w:pPr>
      <w:r>
        <w:rPr>
          <w:rStyle w:val="CommentReference"/>
        </w:rPr>
        <w:annotationRef/>
      </w:r>
      <w:r>
        <w:t>I actually liked more the old aims.</w:t>
      </w:r>
    </w:p>
  </w:comment>
  <w:comment w:id="100" w:author="Brian" w:date="2020-09-07T23:21:00Z" w:initials="%">
    <w:p w14:paraId="43DBCCA6" w14:textId="77777777" w:rsidR="00D708D5" w:rsidRDefault="00D708D5" w:rsidP="000E2B0D">
      <w:pPr>
        <w:pStyle w:val="CommentText"/>
      </w:pPr>
      <w:r>
        <w:rPr>
          <w:rStyle w:val="CommentReference"/>
        </w:rPr>
        <w:annotationRef/>
      </w:r>
      <w:r>
        <w:t xml:space="preserve">It would be useful to know the distances between sites, to help with discussion on potential migration times. </w:t>
      </w:r>
    </w:p>
  </w:comment>
  <w:comment w:id="101" w:author="Vanessa Zahner" w:date="2020-09-27T12:02:00Z" w:initials="VZ">
    <w:p w14:paraId="69BB505A" w14:textId="5E279E72" w:rsidR="00D708D5" w:rsidRDefault="00D708D5">
      <w:pPr>
        <w:pStyle w:val="CommentText"/>
      </w:pPr>
      <w:r>
        <w:rPr>
          <w:rStyle w:val="CommentReference"/>
        </w:rPr>
        <w:annotationRef/>
      </w:r>
      <w:r>
        <w:t>I added a scale bar to the map Fig 2.1 (not sure why it was missing before)</w:t>
      </w:r>
    </w:p>
  </w:comment>
  <w:comment w:id="116" w:author="Brian" w:date="2020-09-07T23:01:00Z" w:initials="%">
    <w:p w14:paraId="7A9FB707" w14:textId="77777777" w:rsidR="00D708D5" w:rsidRDefault="00D708D5" w:rsidP="00771B10">
      <w:pPr>
        <w:pStyle w:val="CommentText"/>
      </w:pPr>
      <w:r>
        <w:rPr>
          <w:rStyle w:val="CommentReference"/>
        </w:rPr>
        <w:annotationRef/>
      </w:r>
      <w:r>
        <w:t xml:space="preserve">You don’t actually show that (need water column profiles) but the conditions do indicate stratification. </w:t>
      </w:r>
    </w:p>
  </w:comment>
  <w:comment w:id="118" w:author="epakhomov" w:date="2020-09-03T16:14:00Z" w:initials="e">
    <w:p w14:paraId="7F6AB8EA" w14:textId="77777777" w:rsidR="00D708D5" w:rsidRDefault="00D708D5" w:rsidP="00756674">
      <w:pPr>
        <w:pStyle w:val="CommentText"/>
      </w:pPr>
      <w:r>
        <w:rPr>
          <w:rStyle w:val="CommentReference"/>
        </w:rPr>
        <w:annotationRef/>
      </w:r>
      <w:r>
        <w:t>I bit more information should be provided here:</w:t>
      </w:r>
    </w:p>
    <w:p w14:paraId="3C44EBFC" w14:textId="77777777" w:rsidR="00D708D5" w:rsidRDefault="00D708D5" w:rsidP="00756674">
      <w:pPr>
        <w:pStyle w:val="CommentText"/>
      </w:pPr>
      <w:r>
        <w:t>Overall biomass pattern</w:t>
      </w:r>
    </w:p>
    <w:p w14:paraId="3B1DE981" w14:textId="77777777" w:rsidR="00D708D5" w:rsidRDefault="00D708D5" w:rsidP="00756674">
      <w:pPr>
        <w:pStyle w:val="CommentText"/>
      </w:pPr>
      <w:r>
        <w:t>Dominance of size groups (any patterns)</w:t>
      </w:r>
    </w:p>
    <w:p w14:paraId="0593D43B" w14:textId="77777777" w:rsidR="00D708D5" w:rsidRDefault="00D708D5" w:rsidP="00756674">
      <w:pPr>
        <w:pStyle w:val="CommentText"/>
      </w:pPr>
      <w:r>
        <w:t>Dominance of taxonomic groups (any patterns)</w:t>
      </w:r>
    </w:p>
    <w:p w14:paraId="13419129" w14:textId="77777777" w:rsidR="00D708D5" w:rsidRDefault="00D708D5" w:rsidP="00756674">
      <w:pPr>
        <w:pStyle w:val="CommentText"/>
      </w:pPr>
    </w:p>
  </w:comment>
  <w:comment w:id="119" w:author="Brian" w:date="2020-09-07T23:06:00Z" w:initials="%">
    <w:p w14:paraId="556A8E70" w14:textId="77777777" w:rsidR="00D708D5" w:rsidRDefault="00D708D5" w:rsidP="00756674">
      <w:pPr>
        <w:pStyle w:val="CommentText"/>
      </w:pPr>
      <w:r>
        <w:rPr>
          <w:rStyle w:val="CommentReference"/>
        </w:rPr>
        <w:annotationRef/>
      </w:r>
      <w:r>
        <w:t xml:space="preserve">Agree with this. You have quite a lot of zooplankton data - Figures 2.3 and 2.4 and Table 2.1 and 2.2. These warrant a more detailed description.  </w:t>
      </w:r>
    </w:p>
  </w:comment>
  <w:comment w:id="133" w:author="evgeny" w:date="2020-10-09T17:34:00Z" w:initials="e">
    <w:p w14:paraId="45F23319" w14:textId="08147B7C" w:rsidR="00D708D5" w:rsidRDefault="00D708D5" w:rsidP="00075DEF">
      <w:pPr>
        <w:pStyle w:val="CommentText"/>
      </w:pPr>
      <w:r>
        <w:rPr>
          <w:rStyle w:val="CommentReference"/>
        </w:rPr>
        <w:annotationRef/>
      </w:r>
      <w:r>
        <w:rPr>
          <w:rFonts w:eastAsia="Times New Roman" w:cs="Times New Roman"/>
          <w:color w:val="000000"/>
        </w:rPr>
        <w:t>I presume it is wet weight, is it correct?</w:t>
      </w:r>
    </w:p>
  </w:comment>
  <w:comment w:id="198" w:author="Colin Levings" w:date="2020-09-02T20:00:00Z" w:initials="CL">
    <w:p w14:paraId="13FB725A" w14:textId="77777777" w:rsidR="00D708D5" w:rsidRDefault="00D708D5" w:rsidP="00AC0522">
      <w:pPr>
        <w:pStyle w:val="CommentText"/>
      </w:pPr>
      <w:r>
        <w:rPr>
          <w:rStyle w:val="CommentReference"/>
        </w:rPr>
        <w:annotationRef/>
      </w:r>
      <w:r>
        <w:t>Interesting that K does not seem to improve even when better feeding in JS</w:t>
      </w:r>
    </w:p>
  </w:comment>
  <w:comment w:id="201" w:author="Vanessa Zahner" w:date="2020-09-27T12:43:00Z" w:initials="VZ">
    <w:p w14:paraId="09E8B0F4" w14:textId="30C7B102" w:rsidR="00D708D5" w:rsidRDefault="00D708D5">
      <w:pPr>
        <w:pStyle w:val="CommentText"/>
      </w:pPr>
      <w:r>
        <w:rPr>
          <w:rStyle w:val="CommentReference"/>
        </w:rPr>
        <w:annotationRef/>
      </w:r>
      <w:r>
        <w:t>Paragraphs too short after re-shimmying, add more or merge with the previous paragraph?</w:t>
      </w:r>
    </w:p>
  </w:comment>
  <w:comment w:id="205" w:author="Brian" w:date="2020-09-08T22:04:00Z" w:initials="%">
    <w:p w14:paraId="4A328155" w14:textId="77777777" w:rsidR="00D708D5" w:rsidRDefault="00D708D5" w:rsidP="00F723BA">
      <w:pPr>
        <w:pStyle w:val="CommentText"/>
      </w:pPr>
      <w:r>
        <w:rPr>
          <w:rStyle w:val="CommentReference"/>
        </w:rPr>
        <w:annotationRef/>
      </w:r>
      <w:r>
        <w:t xml:space="preserve">This is noteworthy as it shows their similarity. </w:t>
      </w:r>
    </w:p>
  </w:comment>
  <w:comment w:id="218" w:author="Colin Levings" w:date="2020-09-02T20:00:00Z" w:initials="CL">
    <w:p w14:paraId="1A3584E6" w14:textId="77777777" w:rsidR="00D708D5" w:rsidRDefault="00D708D5" w:rsidP="007F12C8">
      <w:pPr>
        <w:pStyle w:val="CommentText"/>
      </w:pPr>
      <w:r>
        <w:rPr>
          <w:rStyle w:val="CommentReference"/>
        </w:rPr>
        <w:annotationRef/>
      </w:r>
      <w:r>
        <w:t>Interesting that K does not seem to improve even when better feeding in JS</w:t>
      </w:r>
    </w:p>
  </w:comment>
  <w:comment w:id="246" w:author="Brian" w:date="2020-09-07T22:57:00Z" w:initials="%">
    <w:p w14:paraId="2D39ADC1" w14:textId="77777777" w:rsidR="00D708D5" w:rsidRDefault="00D708D5" w:rsidP="009A291C">
      <w:pPr>
        <w:pStyle w:val="CommentText"/>
      </w:pPr>
      <w:r>
        <w:rPr>
          <w:rStyle w:val="CommentReference"/>
        </w:rPr>
        <w:annotationRef/>
      </w:r>
      <w:r>
        <w:t xml:space="preserve">Having the data in Table 1 could be sufficient </w:t>
      </w:r>
    </w:p>
  </w:comment>
  <w:comment w:id="247" w:author="Vanessa Zahner" w:date="2020-09-28T10:04:00Z" w:initials="VZ">
    <w:p w14:paraId="05F01D5E" w14:textId="623620F9" w:rsidR="00D708D5" w:rsidRDefault="00D708D5">
      <w:pPr>
        <w:pStyle w:val="CommentText"/>
      </w:pPr>
      <w:r>
        <w:rPr>
          <w:rStyle w:val="CommentReference"/>
        </w:rPr>
        <w:annotationRef/>
      </w:r>
      <w:r>
        <w:t>If I have too many figures, I’ll get rid of it. But I do prefer to have things visually</w:t>
      </w:r>
    </w:p>
  </w:comment>
  <w:comment w:id="255" w:author="Vanessa Zahner" w:date="2020-10-06T13:48:00Z" w:initials="VZ">
    <w:p w14:paraId="19111738" w14:textId="6D07ABDD" w:rsidR="00D708D5" w:rsidRDefault="00D708D5">
      <w:pPr>
        <w:pStyle w:val="CommentText"/>
      </w:pPr>
      <w:r>
        <w:rPr>
          <w:rStyle w:val="CommentReference"/>
        </w:rPr>
        <w:annotationRef/>
      </w:r>
      <w:r>
        <w:t>I need to move this to after the diet comp stuff</w:t>
      </w:r>
    </w:p>
  </w:comment>
  <w:comment w:id="272" w:author="Brian" w:date="2020-09-07T23:21:00Z" w:initials="%">
    <w:p w14:paraId="12D99A50" w14:textId="77777777" w:rsidR="00D708D5" w:rsidRDefault="00D708D5" w:rsidP="00971358">
      <w:pPr>
        <w:pStyle w:val="CommentText"/>
      </w:pPr>
      <w:r>
        <w:rPr>
          <w:rStyle w:val="CommentReference"/>
        </w:rPr>
        <w:annotationRef/>
      </w:r>
      <w:r>
        <w:t xml:space="preserve">It would be useful to know the distances between sites, to help with discussion on potential migration times. </w:t>
      </w:r>
    </w:p>
  </w:comment>
  <w:comment w:id="273" w:author="Vanessa Zahner" w:date="2020-10-02T15:49:00Z" w:initials="VZ">
    <w:p w14:paraId="0031A351" w14:textId="6487E40B" w:rsidR="00D708D5" w:rsidRDefault="00D708D5">
      <w:pPr>
        <w:pStyle w:val="CommentText"/>
      </w:pPr>
      <w:r>
        <w:rPr>
          <w:rStyle w:val="CommentReference"/>
        </w:rPr>
        <w:annotationRef/>
      </w:r>
      <w:r>
        <w:t>100 km between these two sites d07/j07?</w:t>
      </w:r>
    </w:p>
  </w:comment>
  <w:comment w:id="274" w:author="Brian" w:date="2020-09-08T22:25:00Z" w:initials="%">
    <w:p w14:paraId="4101B8CB" w14:textId="77777777" w:rsidR="00D708D5" w:rsidRDefault="00D708D5" w:rsidP="00971358">
      <w:pPr>
        <w:pStyle w:val="CommentText"/>
      </w:pPr>
      <w:r>
        <w:rPr>
          <w:rStyle w:val="CommentReference"/>
        </w:rPr>
        <w:annotationRef/>
      </w:r>
      <w:r>
        <w:t xml:space="preserve">It could be nice to show a plot of CPUE for pink and chum to illustrate the peak migration timing. You would need this for Chapter 3 </w:t>
      </w:r>
    </w:p>
  </w:comment>
  <w:comment w:id="275" w:author="Vanessa Zahner" w:date="2020-10-02T15:50:00Z" w:initials="VZ">
    <w:p w14:paraId="65356E2E" w14:textId="125A04AC" w:rsidR="00D708D5" w:rsidRDefault="00D708D5">
      <w:pPr>
        <w:pStyle w:val="CommentText"/>
      </w:pPr>
      <w:r>
        <w:rPr>
          <w:rStyle w:val="CommentReference"/>
        </w:rPr>
        <w:annotationRef/>
      </w:r>
      <w:r>
        <w:t>On the to-do list, I have the calculations!</w:t>
      </w:r>
    </w:p>
  </w:comment>
  <w:comment w:id="302" w:author="Brian" w:date="2020-09-07T22:52:00Z" w:initials="%">
    <w:p w14:paraId="67941A21" w14:textId="77777777" w:rsidR="00D708D5" w:rsidRDefault="00D708D5" w:rsidP="002E5476">
      <w:pPr>
        <w:pStyle w:val="CommentText"/>
      </w:pPr>
      <w:r>
        <w:rPr>
          <w:rStyle w:val="CommentReference"/>
        </w:rPr>
        <w:annotationRef/>
      </w:r>
      <w:r>
        <w:t xml:space="preserve">I am not sure that you need this figure given that you have the data clearly in Table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087D62" w15:done="0"/>
  <w15:commentEx w15:paraId="251E57EC" w15:done="0"/>
  <w15:commentEx w15:paraId="07F20FEB" w15:done="0"/>
  <w15:commentEx w15:paraId="03564144" w15:done="0"/>
  <w15:commentEx w15:paraId="43DBCCA6" w15:done="0"/>
  <w15:commentEx w15:paraId="69BB505A" w15:paraIdParent="43DBCCA6" w15:done="0"/>
  <w15:commentEx w15:paraId="7A9FB707" w15:done="0"/>
  <w15:commentEx w15:paraId="13419129" w15:done="0"/>
  <w15:commentEx w15:paraId="556A8E70" w15:paraIdParent="13419129" w15:done="0"/>
  <w15:commentEx w15:paraId="45F23319" w15:done="0"/>
  <w15:commentEx w15:paraId="13FB725A" w15:done="0"/>
  <w15:commentEx w15:paraId="09E8B0F4" w15:done="0"/>
  <w15:commentEx w15:paraId="4A328155" w15:done="0"/>
  <w15:commentEx w15:paraId="1A3584E6" w15:done="0"/>
  <w15:commentEx w15:paraId="2D39ADC1" w15:done="0"/>
  <w15:commentEx w15:paraId="05F01D5E" w15:paraIdParent="2D39ADC1" w15:done="0"/>
  <w15:commentEx w15:paraId="19111738" w15:done="0"/>
  <w15:commentEx w15:paraId="12D99A50" w15:done="0"/>
  <w15:commentEx w15:paraId="0031A351" w15:paraIdParent="12D99A50" w15:done="0"/>
  <w15:commentEx w15:paraId="4101B8CB" w15:done="0"/>
  <w15:commentEx w15:paraId="65356E2E" w15:paraIdParent="4101B8CB" w15:done="0"/>
  <w15:commentEx w15:paraId="67941A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F0" w16cex:dateUtc="2020-09-03T02:37:00Z"/>
  <w16cex:commentExtensible w16cex:durableId="231AFDD2" w16cex:dateUtc="2020-09-27T19:02:00Z"/>
  <w16cex:commentExtensible w16cex:durableId="22FA7845" w16cex:dateUtc="2020-09-03T03:00:00Z"/>
  <w16cex:commentExtensible w16cex:durableId="231B075E" w16cex:dateUtc="2020-09-27T19:43:00Z"/>
  <w16cex:commentExtensible w16cex:durableId="2321C601" w16cex:dateUtc="2020-09-03T03:00:00Z"/>
  <w16cex:commentExtensible w16cex:durableId="231C33AA" w16cex:dateUtc="2020-09-28T17:04:00Z"/>
  <w16cex:commentExtensible w16cex:durableId="2326F444" w16cex:dateUtc="2020-10-06T20:48:00Z"/>
  <w16cex:commentExtensible w16cex:durableId="2321CA97" w16cex:dateUtc="2020-10-02T22:49:00Z"/>
  <w16cex:commentExtensible w16cex:durableId="2321CAB8" w16cex:dateUtc="2020-10-02T2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087D62" w16cid:durableId="22FA72F0"/>
  <w16cid:commentId w16cid:paraId="251E57EC" w16cid:durableId="230331C6"/>
  <w16cid:commentId w16cid:paraId="07F20FEB" w16cid:durableId="230331C7"/>
  <w16cid:commentId w16cid:paraId="03564144" w16cid:durableId="23368DF1"/>
  <w16cid:commentId w16cid:paraId="43DBCCA6" w16cid:durableId="231893A4"/>
  <w16cid:commentId w16cid:paraId="69BB505A" w16cid:durableId="231AFDD2"/>
  <w16cid:commentId w16cid:paraId="7A9FB707" w16cid:durableId="230331CF"/>
  <w16cid:commentId w16cid:paraId="13419129" w16cid:durableId="230331D0"/>
  <w16cid:commentId w16cid:paraId="556A8E70" w16cid:durableId="230331D1"/>
  <w16cid:commentId w16cid:paraId="45F23319" w16cid:durableId="23368DF7"/>
  <w16cid:commentId w16cid:paraId="13FB725A" w16cid:durableId="22FA7845"/>
  <w16cid:commentId w16cid:paraId="09E8B0F4" w16cid:durableId="231B075E"/>
  <w16cid:commentId w16cid:paraId="4A328155" w16cid:durableId="230331E4"/>
  <w16cid:commentId w16cid:paraId="1A3584E6" w16cid:durableId="2321C601"/>
  <w16cid:commentId w16cid:paraId="2D39ADC1" w16cid:durableId="230331EE"/>
  <w16cid:commentId w16cid:paraId="05F01D5E" w16cid:durableId="231C33AA"/>
  <w16cid:commentId w16cid:paraId="19111738" w16cid:durableId="2326F444"/>
  <w16cid:commentId w16cid:paraId="12D99A50" w16cid:durableId="230331CD"/>
  <w16cid:commentId w16cid:paraId="0031A351" w16cid:durableId="2321CA97"/>
  <w16cid:commentId w16cid:paraId="4101B8CB" w16cid:durableId="230331CE"/>
  <w16cid:commentId w16cid:paraId="65356E2E" w16cid:durableId="2321CAB8"/>
  <w16cid:commentId w16cid:paraId="67941A21" w16cid:durableId="23033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D041B" w14:textId="77777777" w:rsidR="003A049A" w:rsidRDefault="003A049A" w:rsidP="003A2A0A">
      <w:r>
        <w:separator/>
      </w:r>
    </w:p>
  </w:endnote>
  <w:endnote w:type="continuationSeparator" w:id="0">
    <w:p w14:paraId="62B736A0" w14:textId="77777777" w:rsidR="003A049A" w:rsidRDefault="003A049A"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D708D5" w:rsidRDefault="00D708D5"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D708D5" w:rsidRDefault="00D708D5"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D708D5" w:rsidRDefault="00D708D5"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D708D5" w:rsidRDefault="00D708D5"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AEA2C" w14:textId="77777777" w:rsidR="003A049A" w:rsidRDefault="003A049A" w:rsidP="003A2A0A">
      <w:r>
        <w:separator/>
      </w:r>
    </w:p>
  </w:footnote>
  <w:footnote w:type="continuationSeparator" w:id="0">
    <w:p w14:paraId="734797A7" w14:textId="77777777" w:rsidR="003A049A" w:rsidRDefault="003A049A"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8"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7"/>
  </w:num>
  <w:num w:numId="3">
    <w:abstractNumId w:val="18"/>
  </w:num>
  <w:num w:numId="4">
    <w:abstractNumId w:val="14"/>
  </w:num>
  <w:num w:numId="5">
    <w:abstractNumId w:val="15"/>
  </w:num>
  <w:num w:numId="6">
    <w:abstractNumId w:val="20"/>
  </w:num>
  <w:num w:numId="7">
    <w:abstractNumId w:val="10"/>
  </w:num>
  <w:num w:numId="8">
    <w:abstractNumId w:val="19"/>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1"/>
  </w:num>
  <w:num w:numId="21">
    <w:abstractNumId w:val="13"/>
  </w:num>
  <w:num w:numId="2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evgeny">
    <w15:presenceInfo w15:providerId="None" w15:userId="evgeny"/>
  </w15:person>
  <w15:person w15:author="Brian">
    <w15:presenceInfo w15:providerId="None" w15:userId="Brian"/>
  </w15:person>
  <w15:person w15:author="Vanessa Fladmark">
    <w15:presenceInfo w15:providerId="Windows Live" w15:userId="5fbc69579e622980"/>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17EC8"/>
    <w:rsid w:val="000205D4"/>
    <w:rsid w:val="00020732"/>
    <w:rsid w:val="00024A60"/>
    <w:rsid w:val="000374C3"/>
    <w:rsid w:val="0003790E"/>
    <w:rsid w:val="00040479"/>
    <w:rsid w:val="0004162A"/>
    <w:rsid w:val="00042E3D"/>
    <w:rsid w:val="00050ACA"/>
    <w:rsid w:val="00052533"/>
    <w:rsid w:val="00060858"/>
    <w:rsid w:val="00063820"/>
    <w:rsid w:val="00063D72"/>
    <w:rsid w:val="00070B49"/>
    <w:rsid w:val="000721C6"/>
    <w:rsid w:val="00072E9D"/>
    <w:rsid w:val="00074F72"/>
    <w:rsid w:val="00075DEF"/>
    <w:rsid w:val="0007690A"/>
    <w:rsid w:val="000820FE"/>
    <w:rsid w:val="00084C28"/>
    <w:rsid w:val="000921D3"/>
    <w:rsid w:val="00094627"/>
    <w:rsid w:val="00095031"/>
    <w:rsid w:val="000A118F"/>
    <w:rsid w:val="000A28D8"/>
    <w:rsid w:val="000A2946"/>
    <w:rsid w:val="000A3C7A"/>
    <w:rsid w:val="000A6300"/>
    <w:rsid w:val="000A705A"/>
    <w:rsid w:val="000B18FB"/>
    <w:rsid w:val="000B23A6"/>
    <w:rsid w:val="000B4062"/>
    <w:rsid w:val="000B6ECE"/>
    <w:rsid w:val="000B7AAD"/>
    <w:rsid w:val="000C4477"/>
    <w:rsid w:val="000C65FF"/>
    <w:rsid w:val="000C742C"/>
    <w:rsid w:val="000D21C1"/>
    <w:rsid w:val="000D2776"/>
    <w:rsid w:val="000E2B0D"/>
    <w:rsid w:val="000F1000"/>
    <w:rsid w:val="000F367D"/>
    <w:rsid w:val="001005FA"/>
    <w:rsid w:val="00107517"/>
    <w:rsid w:val="0011224E"/>
    <w:rsid w:val="0011316F"/>
    <w:rsid w:val="00116555"/>
    <w:rsid w:val="001210AF"/>
    <w:rsid w:val="001215CF"/>
    <w:rsid w:val="00121E35"/>
    <w:rsid w:val="0012504D"/>
    <w:rsid w:val="00130CA0"/>
    <w:rsid w:val="0014191B"/>
    <w:rsid w:val="00143051"/>
    <w:rsid w:val="00150C0A"/>
    <w:rsid w:val="00151721"/>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E3056"/>
    <w:rsid w:val="001E360F"/>
    <w:rsid w:val="001E3EBB"/>
    <w:rsid w:val="001E4D0E"/>
    <w:rsid w:val="001F09ED"/>
    <w:rsid w:val="001F0B67"/>
    <w:rsid w:val="001F37CC"/>
    <w:rsid w:val="001F521B"/>
    <w:rsid w:val="00203274"/>
    <w:rsid w:val="00204A98"/>
    <w:rsid w:val="00215A25"/>
    <w:rsid w:val="00221C19"/>
    <w:rsid w:val="00225172"/>
    <w:rsid w:val="0022727F"/>
    <w:rsid w:val="0022733A"/>
    <w:rsid w:val="002303C4"/>
    <w:rsid w:val="002317E9"/>
    <w:rsid w:val="00232862"/>
    <w:rsid w:val="00235844"/>
    <w:rsid w:val="00237B22"/>
    <w:rsid w:val="00241A3C"/>
    <w:rsid w:val="0024436B"/>
    <w:rsid w:val="00245286"/>
    <w:rsid w:val="002464A4"/>
    <w:rsid w:val="00250A2E"/>
    <w:rsid w:val="00254176"/>
    <w:rsid w:val="0025513E"/>
    <w:rsid w:val="00255712"/>
    <w:rsid w:val="002562E4"/>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E48"/>
    <w:rsid w:val="002C4A5C"/>
    <w:rsid w:val="002C5909"/>
    <w:rsid w:val="002C5E03"/>
    <w:rsid w:val="002C77C0"/>
    <w:rsid w:val="002D4529"/>
    <w:rsid w:val="002D5C0C"/>
    <w:rsid w:val="002E41ED"/>
    <w:rsid w:val="002E5476"/>
    <w:rsid w:val="002F56A0"/>
    <w:rsid w:val="002F6E95"/>
    <w:rsid w:val="00305A13"/>
    <w:rsid w:val="00307975"/>
    <w:rsid w:val="00307C83"/>
    <w:rsid w:val="0031258B"/>
    <w:rsid w:val="00327172"/>
    <w:rsid w:val="003424A0"/>
    <w:rsid w:val="0034386C"/>
    <w:rsid w:val="00356159"/>
    <w:rsid w:val="003578BB"/>
    <w:rsid w:val="003616B8"/>
    <w:rsid w:val="00364458"/>
    <w:rsid w:val="00367DCC"/>
    <w:rsid w:val="00370FD6"/>
    <w:rsid w:val="00371D32"/>
    <w:rsid w:val="00372150"/>
    <w:rsid w:val="00373355"/>
    <w:rsid w:val="00373BAB"/>
    <w:rsid w:val="003759A9"/>
    <w:rsid w:val="003761CE"/>
    <w:rsid w:val="003852C1"/>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7560"/>
    <w:rsid w:val="00400564"/>
    <w:rsid w:val="00400B2C"/>
    <w:rsid w:val="00404F0D"/>
    <w:rsid w:val="00405176"/>
    <w:rsid w:val="00405545"/>
    <w:rsid w:val="004074B1"/>
    <w:rsid w:val="00407993"/>
    <w:rsid w:val="00412FFA"/>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DD4"/>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455CD"/>
    <w:rsid w:val="00652E48"/>
    <w:rsid w:val="00653C56"/>
    <w:rsid w:val="00655CBC"/>
    <w:rsid w:val="00663B82"/>
    <w:rsid w:val="006648E5"/>
    <w:rsid w:val="00670143"/>
    <w:rsid w:val="00674289"/>
    <w:rsid w:val="00676457"/>
    <w:rsid w:val="00677CC7"/>
    <w:rsid w:val="00680BD2"/>
    <w:rsid w:val="006A4D87"/>
    <w:rsid w:val="006A527D"/>
    <w:rsid w:val="006A6E3F"/>
    <w:rsid w:val="006B5553"/>
    <w:rsid w:val="006B6933"/>
    <w:rsid w:val="006D268C"/>
    <w:rsid w:val="006D65D3"/>
    <w:rsid w:val="006E0CC9"/>
    <w:rsid w:val="006F6325"/>
    <w:rsid w:val="006F6A4C"/>
    <w:rsid w:val="00702E99"/>
    <w:rsid w:val="007103C9"/>
    <w:rsid w:val="00711E92"/>
    <w:rsid w:val="007139E2"/>
    <w:rsid w:val="00716538"/>
    <w:rsid w:val="00720DF7"/>
    <w:rsid w:val="00722B46"/>
    <w:rsid w:val="00724673"/>
    <w:rsid w:val="0072731E"/>
    <w:rsid w:val="00736E07"/>
    <w:rsid w:val="00756674"/>
    <w:rsid w:val="00762062"/>
    <w:rsid w:val="00766C29"/>
    <w:rsid w:val="00767845"/>
    <w:rsid w:val="00771B10"/>
    <w:rsid w:val="007720AD"/>
    <w:rsid w:val="00772B3C"/>
    <w:rsid w:val="00776754"/>
    <w:rsid w:val="0078230D"/>
    <w:rsid w:val="0078618D"/>
    <w:rsid w:val="0079210F"/>
    <w:rsid w:val="00796E23"/>
    <w:rsid w:val="007976AC"/>
    <w:rsid w:val="007A02D2"/>
    <w:rsid w:val="007B4C06"/>
    <w:rsid w:val="007B6291"/>
    <w:rsid w:val="007C14AC"/>
    <w:rsid w:val="007C1E89"/>
    <w:rsid w:val="007D0D96"/>
    <w:rsid w:val="007D0F73"/>
    <w:rsid w:val="007D1086"/>
    <w:rsid w:val="007D229C"/>
    <w:rsid w:val="007D34FA"/>
    <w:rsid w:val="007F01FE"/>
    <w:rsid w:val="007F12C8"/>
    <w:rsid w:val="007F1E58"/>
    <w:rsid w:val="007F2629"/>
    <w:rsid w:val="007F2F83"/>
    <w:rsid w:val="007F46BB"/>
    <w:rsid w:val="007F7936"/>
    <w:rsid w:val="0080304D"/>
    <w:rsid w:val="00803D2A"/>
    <w:rsid w:val="008040F2"/>
    <w:rsid w:val="00804ABE"/>
    <w:rsid w:val="00810FDA"/>
    <w:rsid w:val="00814F85"/>
    <w:rsid w:val="00830B94"/>
    <w:rsid w:val="00845F13"/>
    <w:rsid w:val="00855245"/>
    <w:rsid w:val="00855CF6"/>
    <w:rsid w:val="00864AFD"/>
    <w:rsid w:val="00864DB4"/>
    <w:rsid w:val="00871813"/>
    <w:rsid w:val="0087469C"/>
    <w:rsid w:val="00875D51"/>
    <w:rsid w:val="0087627C"/>
    <w:rsid w:val="0088742C"/>
    <w:rsid w:val="00892EC7"/>
    <w:rsid w:val="00893A55"/>
    <w:rsid w:val="00893DEA"/>
    <w:rsid w:val="008A342C"/>
    <w:rsid w:val="008C0658"/>
    <w:rsid w:val="008D09C8"/>
    <w:rsid w:val="008D1DFE"/>
    <w:rsid w:val="008D286A"/>
    <w:rsid w:val="008D2E0A"/>
    <w:rsid w:val="008D6D7B"/>
    <w:rsid w:val="008E06FB"/>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6601"/>
    <w:rsid w:val="009305BF"/>
    <w:rsid w:val="00940CC8"/>
    <w:rsid w:val="009524B2"/>
    <w:rsid w:val="00963331"/>
    <w:rsid w:val="00971358"/>
    <w:rsid w:val="0098154C"/>
    <w:rsid w:val="009827BE"/>
    <w:rsid w:val="00987FD4"/>
    <w:rsid w:val="00991F3B"/>
    <w:rsid w:val="009A0A4E"/>
    <w:rsid w:val="009A291C"/>
    <w:rsid w:val="009A44D9"/>
    <w:rsid w:val="009A4741"/>
    <w:rsid w:val="009A5968"/>
    <w:rsid w:val="009A7C9E"/>
    <w:rsid w:val="009B1135"/>
    <w:rsid w:val="009C0199"/>
    <w:rsid w:val="009C15B6"/>
    <w:rsid w:val="009C36C9"/>
    <w:rsid w:val="009C420C"/>
    <w:rsid w:val="009C536E"/>
    <w:rsid w:val="009D2E09"/>
    <w:rsid w:val="009E2312"/>
    <w:rsid w:val="009E3332"/>
    <w:rsid w:val="009F0B0F"/>
    <w:rsid w:val="009F55E3"/>
    <w:rsid w:val="009F5D27"/>
    <w:rsid w:val="009F6DC3"/>
    <w:rsid w:val="00A0573F"/>
    <w:rsid w:val="00A1270A"/>
    <w:rsid w:val="00A12A2C"/>
    <w:rsid w:val="00A12EDC"/>
    <w:rsid w:val="00A1523C"/>
    <w:rsid w:val="00A1562B"/>
    <w:rsid w:val="00A16692"/>
    <w:rsid w:val="00A350A0"/>
    <w:rsid w:val="00A357F0"/>
    <w:rsid w:val="00A37BBE"/>
    <w:rsid w:val="00A43ACF"/>
    <w:rsid w:val="00A43EB6"/>
    <w:rsid w:val="00A44D10"/>
    <w:rsid w:val="00A47833"/>
    <w:rsid w:val="00A6129A"/>
    <w:rsid w:val="00A62AC0"/>
    <w:rsid w:val="00A64878"/>
    <w:rsid w:val="00A74E6E"/>
    <w:rsid w:val="00A90378"/>
    <w:rsid w:val="00A91C85"/>
    <w:rsid w:val="00A94526"/>
    <w:rsid w:val="00A954F8"/>
    <w:rsid w:val="00A96B6C"/>
    <w:rsid w:val="00A97739"/>
    <w:rsid w:val="00AA5306"/>
    <w:rsid w:val="00AA5C3C"/>
    <w:rsid w:val="00AC0522"/>
    <w:rsid w:val="00AC0B65"/>
    <w:rsid w:val="00AC286C"/>
    <w:rsid w:val="00AC3D53"/>
    <w:rsid w:val="00AC5BFE"/>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BF35C0"/>
    <w:rsid w:val="00C0082E"/>
    <w:rsid w:val="00C12468"/>
    <w:rsid w:val="00C12F38"/>
    <w:rsid w:val="00C17C7E"/>
    <w:rsid w:val="00C25ABB"/>
    <w:rsid w:val="00C26FE7"/>
    <w:rsid w:val="00C303C9"/>
    <w:rsid w:val="00C32A77"/>
    <w:rsid w:val="00C36020"/>
    <w:rsid w:val="00C3611D"/>
    <w:rsid w:val="00C40679"/>
    <w:rsid w:val="00C538A9"/>
    <w:rsid w:val="00C629DB"/>
    <w:rsid w:val="00C6340E"/>
    <w:rsid w:val="00C67B23"/>
    <w:rsid w:val="00C71BDC"/>
    <w:rsid w:val="00C74CEF"/>
    <w:rsid w:val="00C842F9"/>
    <w:rsid w:val="00C92CF7"/>
    <w:rsid w:val="00C94C52"/>
    <w:rsid w:val="00C96E76"/>
    <w:rsid w:val="00CA2D11"/>
    <w:rsid w:val="00CA5A4D"/>
    <w:rsid w:val="00CA6BD3"/>
    <w:rsid w:val="00CB23BF"/>
    <w:rsid w:val="00CB3022"/>
    <w:rsid w:val="00CB420E"/>
    <w:rsid w:val="00CB4B17"/>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16F11"/>
    <w:rsid w:val="00D26BA2"/>
    <w:rsid w:val="00D42931"/>
    <w:rsid w:val="00D43811"/>
    <w:rsid w:val="00D472CE"/>
    <w:rsid w:val="00D50544"/>
    <w:rsid w:val="00D50622"/>
    <w:rsid w:val="00D648A4"/>
    <w:rsid w:val="00D67A2E"/>
    <w:rsid w:val="00D708D5"/>
    <w:rsid w:val="00D7189C"/>
    <w:rsid w:val="00D7519F"/>
    <w:rsid w:val="00D751BB"/>
    <w:rsid w:val="00D8035C"/>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E1B27"/>
    <w:rsid w:val="00DE200A"/>
    <w:rsid w:val="00DE7EC1"/>
    <w:rsid w:val="00DF030F"/>
    <w:rsid w:val="00DF245A"/>
    <w:rsid w:val="00DF2860"/>
    <w:rsid w:val="00DF5176"/>
    <w:rsid w:val="00DF7973"/>
    <w:rsid w:val="00E027CA"/>
    <w:rsid w:val="00E02EAA"/>
    <w:rsid w:val="00E10448"/>
    <w:rsid w:val="00E12A34"/>
    <w:rsid w:val="00E23601"/>
    <w:rsid w:val="00E2369C"/>
    <w:rsid w:val="00E23A22"/>
    <w:rsid w:val="00E25B86"/>
    <w:rsid w:val="00E32C78"/>
    <w:rsid w:val="00E402EC"/>
    <w:rsid w:val="00E43902"/>
    <w:rsid w:val="00E511DA"/>
    <w:rsid w:val="00E51FC4"/>
    <w:rsid w:val="00E52030"/>
    <w:rsid w:val="00E53991"/>
    <w:rsid w:val="00E54626"/>
    <w:rsid w:val="00E54C78"/>
    <w:rsid w:val="00E57F38"/>
    <w:rsid w:val="00E62560"/>
    <w:rsid w:val="00E6446A"/>
    <w:rsid w:val="00E65C9F"/>
    <w:rsid w:val="00E74639"/>
    <w:rsid w:val="00E74AF6"/>
    <w:rsid w:val="00E83CE1"/>
    <w:rsid w:val="00E8443E"/>
    <w:rsid w:val="00E84A54"/>
    <w:rsid w:val="00E87138"/>
    <w:rsid w:val="00E95B0B"/>
    <w:rsid w:val="00E97378"/>
    <w:rsid w:val="00EA125D"/>
    <w:rsid w:val="00EA3021"/>
    <w:rsid w:val="00EA52BB"/>
    <w:rsid w:val="00EA7DF5"/>
    <w:rsid w:val="00EB46DF"/>
    <w:rsid w:val="00EB4A87"/>
    <w:rsid w:val="00EC2911"/>
    <w:rsid w:val="00EC3E04"/>
    <w:rsid w:val="00EC4917"/>
    <w:rsid w:val="00EC5DAE"/>
    <w:rsid w:val="00EC6FB4"/>
    <w:rsid w:val="00EC7D5B"/>
    <w:rsid w:val="00ED3845"/>
    <w:rsid w:val="00ED501A"/>
    <w:rsid w:val="00ED6720"/>
    <w:rsid w:val="00EE0173"/>
    <w:rsid w:val="00EE08B1"/>
    <w:rsid w:val="00EE12FD"/>
    <w:rsid w:val="00EE17C2"/>
    <w:rsid w:val="00EE43A3"/>
    <w:rsid w:val="00EF046A"/>
    <w:rsid w:val="00EF264A"/>
    <w:rsid w:val="00EF4C3F"/>
    <w:rsid w:val="00F16D11"/>
    <w:rsid w:val="00F179CF"/>
    <w:rsid w:val="00F265A3"/>
    <w:rsid w:val="00F27A73"/>
    <w:rsid w:val="00F30363"/>
    <w:rsid w:val="00F30AAC"/>
    <w:rsid w:val="00F30F64"/>
    <w:rsid w:val="00F522E9"/>
    <w:rsid w:val="00F53F3B"/>
    <w:rsid w:val="00F54990"/>
    <w:rsid w:val="00F558DB"/>
    <w:rsid w:val="00F579A7"/>
    <w:rsid w:val="00F65A95"/>
    <w:rsid w:val="00F7009A"/>
    <w:rsid w:val="00F723BA"/>
    <w:rsid w:val="00F761E7"/>
    <w:rsid w:val="00F8079D"/>
    <w:rsid w:val="00F8167F"/>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38F4"/>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89</Pages>
  <Words>44806</Words>
  <Characters>255398</Characters>
  <Application>Microsoft Office Word</Application>
  <DocSecurity>0</DocSecurity>
  <Lines>2128</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10</cp:revision>
  <dcterms:created xsi:type="dcterms:W3CDTF">2020-10-10T00:17:00Z</dcterms:created>
  <dcterms:modified xsi:type="dcterms:W3CDTF">2020-10-18T20:29:00Z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