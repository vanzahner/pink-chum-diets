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53AAE3D1"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proofErr w:type="gramStart"/>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proofErr w:type="gramEnd"/>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55040034"/>
      <w:r w:rsidRPr="001612F9">
        <w:rPr>
          <w:szCs w:val="28"/>
        </w:rPr>
        <w:t>Abstract</w:t>
      </w:r>
      <w:bookmarkEnd w:id="0"/>
    </w:p>
    <w:p w14:paraId="34F01BDE" w14:textId="77777777" w:rsidR="00AE7F76" w:rsidRPr="00EB46DF" w:rsidRDefault="00AE7F76" w:rsidP="00AE7F76">
      <w:pPr>
        <w:rPr>
          <w:rFonts w:cs="Times New Roman"/>
        </w:rPr>
      </w:pPr>
    </w:p>
    <w:p w14:paraId="757FFC82" w14:textId="5A70CC7A" w:rsidR="00AE7F76" w:rsidRDefault="00796E23" w:rsidP="00266C78">
      <w:pPr>
        <w:rPr>
          <w:rFonts w:eastAsia="Cambria" w:cs="Times New Roman"/>
        </w:rPr>
      </w:pPr>
      <w:r w:rsidRPr="001612F9">
        <w:rPr>
          <w:rFonts w:eastAsia="Cambria" w:cs="Times New Roman"/>
          <w:highlight w:val="yellow"/>
        </w:rPr>
        <w:t>TBD</w:t>
      </w:r>
      <w:r>
        <w:rPr>
          <w:rFonts w:eastAsia="Cambria" w:cs="Times New Roman"/>
        </w:rPr>
        <w:t xml:space="preserve"> (word count 350 max)</w:t>
      </w:r>
    </w:p>
    <w:p w14:paraId="346151DE" w14:textId="148E7A8F" w:rsidR="00AC2652" w:rsidRDefault="00AC2652" w:rsidP="00266C78">
      <w:pPr>
        <w:rPr>
          <w:rFonts w:eastAsia="Cambria" w:cs="Times New Roman"/>
        </w:rPr>
      </w:pPr>
    </w:p>
    <w:p w14:paraId="785D5015" w14:textId="0EA1CE58" w:rsidR="004B644E" w:rsidRDefault="00AC2652" w:rsidP="00266C78">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075C654" w14:textId="719EAB86" w:rsidR="004B644E" w:rsidRDefault="004B644E" w:rsidP="00266C78">
      <w:pPr>
        <w:rPr>
          <w:rFonts w:eastAsia="Cambria" w:cs="Times New Roman"/>
        </w:rPr>
      </w:pPr>
      <w:r>
        <w:rPr>
          <w:rFonts w:eastAsia="Cambria" w:cs="Times New Roman"/>
        </w:rPr>
        <w:t xml:space="preserve">Despite this millennia-long intimate relationship with Pacific salmon, </w:t>
      </w:r>
      <w:r w:rsidR="00A714CC">
        <w:rPr>
          <w:rFonts w:eastAsia="Cambria" w:cs="Times New Roman"/>
        </w:rPr>
        <w:t xml:space="preserve">knowledge about species-specific interactions and early marine survival remains elusive to scientists and conservationists. Research has shown that juvenile salmon feeding is a crucial factor for growth and recruitment and </w:t>
      </w:r>
      <w:r w:rsidR="00026B90">
        <w:rPr>
          <w:rFonts w:eastAsia="Cambria" w:cs="Times New Roman"/>
        </w:rPr>
        <w:t>…</w:t>
      </w:r>
    </w:p>
    <w:p w14:paraId="62F8B3FF" w14:textId="7A1E2B1B" w:rsidR="00A714CC" w:rsidRDefault="00A714CC" w:rsidP="00266C78">
      <w:pPr>
        <w:rPr>
          <w:rFonts w:eastAsia="Cambria" w:cs="Times New Roman"/>
        </w:rPr>
      </w:pPr>
    </w:p>
    <w:p w14:paraId="7268931B" w14:textId="34F6514F" w:rsidR="00A714CC" w:rsidRDefault="00A714CC" w:rsidP="00266C78">
      <w:pPr>
        <w:rPr>
          <w:rFonts w:eastAsia="Cambria" w:cs="Times New Roman"/>
        </w:rPr>
      </w:pPr>
      <w:r>
        <w:rPr>
          <w:rFonts w:eastAsia="Cambria" w:cs="Times New Roman"/>
        </w:rPr>
        <w:t xml:space="preserve">1-2 basic intro; 2-3 more detailed background; 1 general problem; </w:t>
      </w:r>
      <w:r w:rsidR="00026B90">
        <w:rPr>
          <w:rFonts w:eastAsia="Cambria" w:cs="Times New Roman"/>
        </w:rPr>
        <w:t xml:space="preserve">(1 per chapter); 1 main results; 2-3 main result compare to lit; 1-2 general context; 2-3 broader perspective. </w:t>
      </w:r>
    </w:p>
    <w:p w14:paraId="6BD612F2" w14:textId="77777777" w:rsidR="004B644E" w:rsidRDefault="004B644E" w:rsidP="00266C78">
      <w:pPr>
        <w:rPr>
          <w:rFonts w:eastAsia="Cambria" w:cs="Times New Roman"/>
        </w:rPr>
      </w:pPr>
    </w:p>
    <w:p w14:paraId="7C908783" w14:textId="4FABAD04" w:rsidR="00AC2652" w:rsidRDefault="00AC2652" w:rsidP="00266C78">
      <w:pPr>
        <w:rPr>
          <w:rFonts w:eastAsia="Cambria" w:cs="Times New Roman"/>
        </w:rPr>
      </w:pPr>
    </w:p>
    <w:p w14:paraId="0819592F" w14:textId="5DF2AFCD" w:rsidR="00AC2652" w:rsidRPr="00EB46DF" w:rsidRDefault="00AC2652" w:rsidP="00266C78">
      <w:pPr>
        <w:rPr>
          <w:rFonts w:eastAsia="Times New Roman" w:cs="Times New Roman"/>
          <w:b/>
          <w:bCs/>
          <w:color w:val="000000"/>
        </w:rPr>
      </w:pPr>
      <w:r>
        <w:rPr>
          <w:rFonts w:eastAsia="Cambria" w:cs="Times New Roman"/>
        </w:rPr>
        <w:tab/>
        <w:t xml:space="preserve"> </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55040035"/>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55040036"/>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5D866035"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55040037"/>
      <w:r w:rsidRPr="00171827">
        <w:t>Table of Contents</w:t>
      </w:r>
      <w:bookmarkEnd w:id="5"/>
      <w:bookmarkEnd w:id="6"/>
      <w:bookmarkEnd w:id="7"/>
    </w:p>
    <w:p w14:paraId="7BB9C7D0" w14:textId="77777777" w:rsidR="00194981" w:rsidRPr="00EB46DF" w:rsidRDefault="00194981" w:rsidP="00194981">
      <w:pPr>
        <w:rPr>
          <w:rFonts w:cs="Times New Roman"/>
        </w:rPr>
      </w:pPr>
    </w:p>
    <w:p w14:paraId="3FB53F26" w14:textId="53B0E6C1" w:rsidR="00086DCF"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040034" w:history="1">
        <w:r w:rsidR="00086DCF" w:rsidRPr="0064313E">
          <w:rPr>
            <w:rStyle w:val="Hyperlink"/>
            <w:noProof/>
          </w:rPr>
          <w:t>Abstract</w:t>
        </w:r>
        <w:r w:rsidR="00086DCF">
          <w:rPr>
            <w:noProof/>
            <w:webHidden/>
          </w:rPr>
          <w:tab/>
        </w:r>
        <w:r w:rsidR="00086DCF">
          <w:rPr>
            <w:noProof/>
            <w:webHidden/>
          </w:rPr>
          <w:fldChar w:fldCharType="begin"/>
        </w:r>
        <w:r w:rsidR="00086DCF">
          <w:rPr>
            <w:noProof/>
            <w:webHidden/>
          </w:rPr>
          <w:instrText xml:space="preserve"> PAGEREF _Toc55040034 \h </w:instrText>
        </w:r>
        <w:r w:rsidR="00086DCF">
          <w:rPr>
            <w:noProof/>
            <w:webHidden/>
          </w:rPr>
        </w:r>
        <w:r w:rsidR="00086DCF">
          <w:rPr>
            <w:noProof/>
            <w:webHidden/>
          </w:rPr>
          <w:fldChar w:fldCharType="separate"/>
        </w:r>
        <w:r w:rsidR="00086DCF">
          <w:rPr>
            <w:noProof/>
            <w:webHidden/>
          </w:rPr>
          <w:t>iii</w:t>
        </w:r>
        <w:r w:rsidR="00086DCF">
          <w:rPr>
            <w:noProof/>
            <w:webHidden/>
          </w:rPr>
          <w:fldChar w:fldCharType="end"/>
        </w:r>
      </w:hyperlink>
    </w:p>
    <w:p w14:paraId="27447431" w14:textId="3A2BE4BE" w:rsidR="00086DCF" w:rsidRDefault="003304B3">
      <w:pPr>
        <w:pStyle w:val="TOC1"/>
        <w:rPr>
          <w:rFonts w:asciiTheme="minorHAnsi" w:eastAsiaTheme="minorEastAsia" w:hAnsiTheme="minorHAnsi" w:cstheme="minorBidi"/>
          <w:b w:val="0"/>
          <w:noProof/>
        </w:rPr>
      </w:pPr>
      <w:hyperlink w:anchor="_Toc55040035" w:history="1">
        <w:r w:rsidR="00086DCF" w:rsidRPr="0064313E">
          <w:rPr>
            <w:rStyle w:val="Hyperlink"/>
            <w:noProof/>
          </w:rPr>
          <w:t>Lay Summary</w:t>
        </w:r>
        <w:r w:rsidR="00086DCF">
          <w:rPr>
            <w:noProof/>
            <w:webHidden/>
          </w:rPr>
          <w:tab/>
        </w:r>
        <w:r w:rsidR="00086DCF">
          <w:rPr>
            <w:noProof/>
            <w:webHidden/>
          </w:rPr>
          <w:fldChar w:fldCharType="begin"/>
        </w:r>
        <w:r w:rsidR="00086DCF">
          <w:rPr>
            <w:noProof/>
            <w:webHidden/>
          </w:rPr>
          <w:instrText xml:space="preserve"> PAGEREF _Toc55040035 \h </w:instrText>
        </w:r>
        <w:r w:rsidR="00086DCF">
          <w:rPr>
            <w:noProof/>
            <w:webHidden/>
          </w:rPr>
        </w:r>
        <w:r w:rsidR="00086DCF">
          <w:rPr>
            <w:noProof/>
            <w:webHidden/>
          </w:rPr>
          <w:fldChar w:fldCharType="separate"/>
        </w:r>
        <w:r w:rsidR="00086DCF">
          <w:rPr>
            <w:noProof/>
            <w:webHidden/>
          </w:rPr>
          <w:t>iv</w:t>
        </w:r>
        <w:r w:rsidR="00086DCF">
          <w:rPr>
            <w:noProof/>
            <w:webHidden/>
          </w:rPr>
          <w:fldChar w:fldCharType="end"/>
        </w:r>
      </w:hyperlink>
    </w:p>
    <w:p w14:paraId="082A380C" w14:textId="50D34921" w:rsidR="00086DCF" w:rsidRDefault="003304B3">
      <w:pPr>
        <w:pStyle w:val="TOC1"/>
        <w:rPr>
          <w:rFonts w:asciiTheme="minorHAnsi" w:eastAsiaTheme="minorEastAsia" w:hAnsiTheme="minorHAnsi" w:cstheme="minorBidi"/>
          <w:b w:val="0"/>
          <w:noProof/>
        </w:rPr>
      </w:pPr>
      <w:hyperlink w:anchor="_Toc55040036" w:history="1">
        <w:r w:rsidR="00086DCF" w:rsidRPr="0064313E">
          <w:rPr>
            <w:rStyle w:val="Hyperlink"/>
            <w:noProof/>
          </w:rPr>
          <w:t>Preface</w:t>
        </w:r>
        <w:r w:rsidR="00086DCF">
          <w:rPr>
            <w:noProof/>
            <w:webHidden/>
          </w:rPr>
          <w:tab/>
        </w:r>
        <w:r w:rsidR="00086DCF">
          <w:rPr>
            <w:noProof/>
            <w:webHidden/>
          </w:rPr>
          <w:fldChar w:fldCharType="begin"/>
        </w:r>
        <w:r w:rsidR="00086DCF">
          <w:rPr>
            <w:noProof/>
            <w:webHidden/>
          </w:rPr>
          <w:instrText xml:space="preserve"> PAGEREF _Toc55040036 \h </w:instrText>
        </w:r>
        <w:r w:rsidR="00086DCF">
          <w:rPr>
            <w:noProof/>
            <w:webHidden/>
          </w:rPr>
        </w:r>
        <w:r w:rsidR="00086DCF">
          <w:rPr>
            <w:noProof/>
            <w:webHidden/>
          </w:rPr>
          <w:fldChar w:fldCharType="separate"/>
        </w:r>
        <w:r w:rsidR="00086DCF">
          <w:rPr>
            <w:noProof/>
            <w:webHidden/>
          </w:rPr>
          <w:t>v</w:t>
        </w:r>
        <w:r w:rsidR="00086DCF">
          <w:rPr>
            <w:noProof/>
            <w:webHidden/>
          </w:rPr>
          <w:fldChar w:fldCharType="end"/>
        </w:r>
      </w:hyperlink>
    </w:p>
    <w:p w14:paraId="56B4D955" w14:textId="060B6EA8" w:rsidR="00086DCF" w:rsidRDefault="003304B3">
      <w:pPr>
        <w:pStyle w:val="TOC1"/>
        <w:rPr>
          <w:rFonts w:asciiTheme="minorHAnsi" w:eastAsiaTheme="minorEastAsia" w:hAnsiTheme="minorHAnsi" w:cstheme="minorBidi"/>
          <w:b w:val="0"/>
          <w:noProof/>
        </w:rPr>
      </w:pPr>
      <w:hyperlink w:anchor="_Toc55040037" w:history="1">
        <w:r w:rsidR="00086DCF" w:rsidRPr="0064313E">
          <w:rPr>
            <w:rStyle w:val="Hyperlink"/>
            <w:noProof/>
          </w:rPr>
          <w:t>Table of Contents</w:t>
        </w:r>
        <w:r w:rsidR="00086DCF">
          <w:rPr>
            <w:noProof/>
            <w:webHidden/>
          </w:rPr>
          <w:tab/>
        </w:r>
        <w:r w:rsidR="00086DCF">
          <w:rPr>
            <w:noProof/>
            <w:webHidden/>
          </w:rPr>
          <w:fldChar w:fldCharType="begin"/>
        </w:r>
        <w:r w:rsidR="00086DCF">
          <w:rPr>
            <w:noProof/>
            <w:webHidden/>
          </w:rPr>
          <w:instrText xml:space="preserve"> PAGEREF _Toc55040037 \h </w:instrText>
        </w:r>
        <w:r w:rsidR="00086DCF">
          <w:rPr>
            <w:noProof/>
            <w:webHidden/>
          </w:rPr>
        </w:r>
        <w:r w:rsidR="00086DCF">
          <w:rPr>
            <w:noProof/>
            <w:webHidden/>
          </w:rPr>
          <w:fldChar w:fldCharType="separate"/>
        </w:r>
        <w:r w:rsidR="00086DCF">
          <w:rPr>
            <w:noProof/>
            <w:webHidden/>
          </w:rPr>
          <w:t>vi</w:t>
        </w:r>
        <w:r w:rsidR="00086DCF">
          <w:rPr>
            <w:noProof/>
            <w:webHidden/>
          </w:rPr>
          <w:fldChar w:fldCharType="end"/>
        </w:r>
      </w:hyperlink>
    </w:p>
    <w:p w14:paraId="73027BD3" w14:textId="5691D4C4" w:rsidR="00086DCF" w:rsidRDefault="003304B3">
      <w:pPr>
        <w:pStyle w:val="TOC1"/>
        <w:rPr>
          <w:rFonts w:asciiTheme="minorHAnsi" w:eastAsiaTheme="minorEastAsia" w:hAnsiTheme="minorHAnsi" w:cstheme="minorBidi"/>
          <w:b w:val="0"/>
          <w:noProof/>
        </w:rPr>
      </w:pPr>
      <w:hyperlink w:anchor="_Toc55040038" w:history="1">
        <w:r w:rsidR="00086DCF" w:rsidRPr="0064313E">
          <w:rPr>
            <w:rStyle w:val="Hyperlink"/>
            <w:noProof/>
          </w:rPr>
          <w:t>List of Tables</w:t>
        </w:r>
        <w:r w:rsidR="00086DCF">
          <w:rPr>
            <w:noProof/>
            <w:webHidden/>
          </w:rPr>
          <w:tab/>
        </w:r>
        <w:r w:rsidR="00086DCF">
          <w:rPr>
            <w:noProof/>
            <w:webHidden/>
          </w:rPr>
          <w:fldChar w:fldCharType="begin"/>
        </w:r>
        <w:r w:rsidR="00086DCF">
          <w:rPr>
            <w:noProof/>
            <w:webHidden/>
          </w:rPr>
          <w:instrText xml:space="preserve"> PAGEREF _Toc55040038 \h </w:instrText>
        </w:r>
        <w:r w:rsidR="00086DCF">
          <w:rPr>
            <w:noProof/>
            <w:webHidden/>
          </w:rPr>
        </w:r>
        <w:r w:rsidR="00086DCF">
          <w:rPr>
            <w:noProof/>
            <w:webHidden/>
          </w:rPr>
          <w:fldChar w:fldCharType="separate"/>
        </w:r>
        <w:r w:rsidR="00086DCF">
          <w:rPr>
            <w:noProof/>
            <w:webHidden/>
          </w:rPr>
          <w:t>ix</w:t>
        </w:r>
        <w:r w:rsidR="00086DCF">
          <w:rPr>
            <w:noProof/>
            <w:webHidden/>
          </w:rPr>
          <w:fldChar w:fldCharType="end"/>
        </w:r>
      </w:hyperlink>
    </w:p>
    <w:p w14:paraId="415547B6" w14:textId="123933F5" w:rsidR="00086DCF" w:rsidRDefault="003304B3">
      <w:pPr>
        <w:pStyle w:val="TOC1"/>
        <w:rPr>
          <w:rFonts w:asciiTheme="minorHAnsi" w:eastAsiaTheme="minorEastAsia" w:hAnsiTheme="minorHAnsi" w:cstheme="minorBidi"/>
          <w:b w:val="0"/>
          <w:noProof/>
        </w:rPr>
      </w:pPr>
      <w:hyperlink w:anchor="_Toc55040039" w:history="1">
        <w:r w:rsidR="00086DCF" w:rsidRPr="0064313E">
          <w:rPr>
            <w:rStyle w:val="Hyperlink"/>
            <w:noProof/>
          </w:rPr>
          <w:t>List of Figures</w:t>
        </w:r>
        <w:r w:rsidR="00086DCF">
          <w:rPr>
            <w:noProof/>
            <w:webHidden/>
          </w:rPr>
          <w:tab/>
        </w:r>
        <w:r w:rsidR="00086DCF">
          <w:rPr>
            <w:noProof/>
            <w:webHidden/>
          </w:rPr>
          <w:fldChar w:fldCharType="begin"/>
        </w:r>
        <w:r w:rsidR="00086DCF">
          <w:rPr>
            <w:noProof/>
            <w:webHidden/>
          </w:rPr>
          <w:instrText xml:space="preserve"> PAGEREF _Toc55040039 \h </w:instrText>
        </w:r>
        <w:r w:rsidR="00086DCF">
          <w:rPr>
            <w:noProof/>
            <w:webHidden/>
          </w:rPr>
        </w:r>
        <w:r w:rsidR="00086DCF">
          <w:rPr>
            <w:noProof/>
            <w:webHidden/>
          </w:rPr>
          <w:fldChar w:fldCharType="separate"/>
        </w:r>
        <w:r w:rsidR="00086DCF">
          <w:rPr>
            <w:noProof/>
            <w:webHidden/>
          </w:rPr>
          <w:t>xi</w:t>
        </w:r>
        <w:r w:rsidR="00086DCF">
          <w:rPr>
            <w:noProof/>
            <w:webHidden/>
          </w:rPr>
          <w:fldChar w:fldCharType="end"/>
        </w:r>
      </w:hyperlink>
    </w:p>
    <w:p w14:paraId="7FACE6E8" w14:textId="1DDC0724" w:rsidR="00086DCF" w:rsidRDefault="003304B3">
      <w:pPr>
        <w:pStyle w:val="TOC1"/>
        <w:rPr>
          <w:rFonts w:asciiTheme="minorHAnsi" w:eastAsiaTheme="minorEastAsia" w:hAnsiTheme="minorHAnsi" w:cstheme="minorBidi"/>
          <w:b w:val="0"/>
          <w:noProof/>
        </w:rPr>
      </w:pPr>
      <w:hyperlink w:anchor="_Toc55040040" w:history="1">
        <w:r w:rsidR="00086DCF" w:rsidRPr="0064313E">
          <w:rPr>
            <w:rStyle w:val="Hyperlink"/>
            <w:noProof/>
          </w:rPr>
          <w:t>List of Illustrations</w:t>
        </w:r>
        <w:r w:rsidR="00086DCF">
          <w:rPr>
            <w:noProof/>
            <w:webHidden/>
          </w:rPr>
          <w:tab/>
        </w:r>
        <w:r w:rsidR="00086DCF">
          <w:rPr>
            <w:noProof/>
            <w:webHidden/>
          </w:rPr>
          <w:fldChar w:fldCharType="begin"/>
        </w:r>
        <w:r w:rsidR="00086DCF">
          <w:rPr>
            <w:noProof/>
            <w:webHidden/>
          </w:rPr>
          <w:instrText xml:space="preserve"> PAGEREF _Toc55040040 \h </w:instrText>
        </w:r>
        <w:r w:rsidR="00086DCF">
          <w:rPr>
            <w:noProof/>
            <w:webHidden/>
          </w:rPr>
        </w:r>
        <w:r w:rsidR="00086DCF">
          <w:rPr>
            <w:noProof/>
            <w:webHidden/>
          </w:rPr>
          <w:fldChar w:fldCharType="separate"/>
        </w:r>
        <w:r w:rsidR="00086DCF">
          <w:rPr>
            <w:noProof/>
            <w:webHidden/>
          </w:rPr>
          <w:t>xv</w:t>
        </w:r>
        <w:r w:rsidR="00086DCF">
          <w:rPr>
            <w:noProof/>
            <w:webHidden/>
          </w:rPr>
          <w:fldChar w:fldCharType="end"/>
        </w:r>
      </w:hyperlink>
    </w:p>
    <w:p w14:paraId="272351A9" w14:textId="421AE0ED" w:rsidR="00086DCF" w:rsidRDefault="003304B3">
      <w:pPr>
        <w:pStyle w:val="TOC1"/>
        <w:rPr>
          <w:rFonts w:asciiTheme="minorHAnsi" w:eastAsiaTheme="minorEastAsia" w:hAnsiTheme="minorHAnsi" w:cstheme="minorBidi"/>
          <w:b w:val="0"/>
          <w:noProof/>
        </w:rPr>
      </w:pPr>
      <w:hyperlink w:anchor="_Toc55040041" w:history="1">
        <w:r w:rsidR="00086DCF" w:rsidRPr="0064313E">
          <w:rPr>
            <w:rStyle w:val="Hyperlink"/>
            <w:noProof/>
          </w:rPr>
          <w:t>List of Symbols</w:t>
        </w:r>
        <w:r w:rsidR="00086DCF">
          <w:rPr>
            <w:noProof/>
            <w:webHidden/>
          </w:rPr>
          <w:tab/>
        </w:r>
        <w:r w:rsidR="00086DCF">
          <w:rPr>
            <w:noProof/>
            <w:webHidden/>
          </w:rPr>
          <w:fldChar w:fldCharType="begin"/>
        </w:r>
        <w:r w:rsidR="00086DCF">
          <w:rPr>
            <w:noProof/>
            <w:webHidden/>
          </w:rPr>
          <w:instrText xml:space="preserve"> PAGEREF _Toc55040041 \h </w:instrText>
        </w:r>
        <w:r w:rsidR="00086DCF">
          <w:rPr>
            <w:noProof/>
            <w:webHidden/>
          </w:rPr>
        </w:r>
        <w:r w:rsidR="00086DCF">
          <w:rPr>
            <w:noProof/>
            <w:webHidden/>
          </w:rPr>
          <w:fldChar w:fldCharType="separate"/>
        </w:r>
        <w:r w:rsidR="00086DCF">
          <w:rPr>
            <w:noProof/>
            <w:webHidden/>
          </w:rPr>
          <w:t>xvi</w:t>
        </w:r>
        <w:r w:rsidR="00086DCF">
          <w:rPr>
            <w:noProof/>
            <w:webHidden/>
          </w:rPr>
          <w:fldChar w:fldCharType="end"/>
        </w:r>
      </w:hyperlink>
    </w:p>
    <w:p w14:paraId="11009225" w14:textId="145C28F7" w:rsidR="00086DCF" w:rsidRDefault="003304B3">
      <w:pPr>
        <w:pStyle w:val="TOC1"/>
        <w:rPr>
          <w:rFonts w:asciiTheme="minorHAnsi" w:eastAsiaTheme="minorEastAsia" w:hAnsiTheme="minorHAnsi" w:cstheme="minorBidi"/>
          <w:b w:val="0"/>
          <w:noProof/>
        </w:rPr>
      </w:pPr>
      <w:hyperlink w:anchor="_Toc55040042" w:history="1">
        <w:r w:rsidR="00086DCF" w:rsidRPr="0064313E">
          <w:rPr>
            <w:rStyle w:val="Hyperlink"/>
            <w:noProof/>
          </w:rPr>
          <w:t>List of Abbreviations</w:t>
        </w:r>
        <w:r w:rsidR="00086DCF">
          <w:rPr>
            <w:noProof/>
            <w:webHidden/>
          </w:rPr>
          <w:tab/>
        </w:r>
        <w:r w:rsidR="00086DCF">
          <w:rPr>
            <w:noProof/>
            <w:webHidden/>
          </w:rPr>
          <w:fldChar w:fldCharType="begin"/>
        </w:r>
        <w:r w:rsidR="00086DCF">
          <w:rPr>
            <w:noProof/>
            <w:webHidden/>
          </w:rPr>
          <w:instrText xml:space="preserve"> PAGEREF _Toc55040042 \h </w:instrText>
        </w:r>
        <w:r w:rsidR="00086DCF">
          <w:rPr>
            <w:noProof/>
            <w:webHidden/>
          </w:rPr>
        </w:r>
        <w:r w:rsidR="00086DCF">
          <w:rPr>
            <w:noProof/>
            <w:webHidden/>
          </w:rPr>
          <w:fldChar w:fldCharType="separate"/>
        </w:r>
        <w:r w:rsidR="00086DCF">
          <w:rPr>
            <w:noProof/>
            <w:webHidden/>
          </w:rPr>
          <w:t>xvii</w:t>
        </w:r>
        <w:r w:rsidR="00086DCF">
          <w:rPr>
            <w:noProof/>
            <w:webHidden/>
          </w:rPr>
          <w:fldChar w:fldCharType="end"/>
        </w:r>
      </w:hyperlink>
    </w:p>
    <w:p w14:paraId="5DF34F6F" w14:textId="69A2081B" w:rsidR="00086DCF" w:rsidRDefault="003304B3">
      <w:pPr>
        <w:pStyle w:val="TOC1"/>
        <w:rPr>
          <w:rFonts w:asciiTheme="minorHAnsi" w:eastAsiaTheme="minorEastAsia" w:hAnsiTheme="minorHAnsi" w:cstheme="minorBidi"/>
          <w:b w:val="0"/>
          <w:noProof/>
        </w:rPr>
      </w:pPr>
      <w:hyperlink w:anchor="_Toc55040043" w:history="1">
        <w:r w:rsidR="00086DCF" w:rsidRPr="0064313E">
          <w:rPr>
            <w:rStyle w:val="Hyperlink"/>
            <w:noProof/>
          </w:rPr>
          <w:t>Glossary</w:t>
        </w:r>
        <w:r w:rsidR="00086DCF">
          <w:rPr>
            <w:noProof/>
            <w:webHidden/>
          </w:rPr>
          <w:tab/>
        </w:r>
        <w:r w:rsidR="00086DCF">
          <w:rPr>
            <w:noProof/>
            <w:webHidden/>
          </w:rPr>
          <w:fldChar w:fldCharType="begin"/>
        </w:r>
        <w:r w:rsidR="00086DCF">
          <w:rPr>
            <w:noProof/>
            <w:webHidden/>
          </w:rPr>
          <w:instrText xml:space="preserve"> PAGEREF _Toc55040043 \h </w:instrText>
        </w:r>
        <w:r w:rsidR="00086DCF">
          <w:rPr>
            <w:noProof/>
            <w:webHidden/>
          </w:rPr>
        </w:r>
        <w:r w:rsidR="00086DCF">
          <w:rPr>
            <w:noProof/>
            <w:webHidden/>
          </w:rPr>
          <w:fldChar w:fldCharType="separate"/>
        </w:r>
        <w:r w:rsidR="00086DCF">
          <w:rPr>
            <w:noProof/>
            <w:webHidden/>
          </w:rPr>
          <w:t>xviii</w:t>
        </w:r>
        <w:r w:rsidR="00086DCF">
          <w:rPr>
            <w:noProof/>
            <w:webHidden/>
          </w:rPr>
          <w:fldChar w:fldCharType="end"/>
        </w:r>
      </w:hyperlink>
    </w:p>
    <w:p w14:paraId="5A3B45CA" w14:textId="3B0CD2DA" w:rsidR="00086DCF" w:rsidRDefault="003304B3">
      <w:pPr>
        <w:pStyle w:val="TOC1"/>
        <w:rPr>
          <w:rFonts w:asciiTheme="minorHAnsi" w:eastAsiaTheme="minorEastAsia" w:hAnsiTheme="minorHAnsi" w:cstheme="minorBidi"/>
          <w:b w:val="0"/>
          <w:noProof/>
        </w:rPr>
      </w:pPr>
      <w:hyperlink w:anchor="_Toc55040044" w:history="1">
        <w:r w:rsidR="00086DCF" w:rsidRPr="0064313E">
          <w:rPr>
            <w:rStyle w:val="Hyperlink"/>
            <w:noProof/>
          </w:rPr>
          <w:t>Acknowledgements</w:t>
        </w:r>
        <w:r w:rsidR="00086DCF">
          <w:rPr>
            <w:noProof/>
            <w:webHidden/>
          </w:rPr>
          <w:tab/>
        </w:r>
        <w:r w:rsidR="00086DCF">
          <w:rPr>
            <w:noProof/>
            <w:webHidden/>
          </w:rPr>
          <w:fldChar w:fldCharType="begin"/>
        </w:r>
        <w:r w:rsidR="00086DCF">
          <w:rPr>
            <w:noProof/>
            <w:webHidden/>
          </w:rPr>
          <w:instrText xml:space="preserve"> PAGEREF _Toc55040044 \h </w:instrText>
        </w:r>
        <w:r w:rsidR="00086DCF">
          <w:rPr>
            <w:noProof/>
            <w:webHidden/>
          </w:rPr>
        </w:r>
        <w:r w:rsidR="00086DCF">
          <w:rPr>
            <w:noProof/>
            <w:webHidden/>
          </w:rPr>
          <w:fldChar w:fldCharType="separate"/>
        </w:r>
        <w:r w:rsidR="00086DCF">
          <w:rPr>
            <w:noProof/>
            <w:webHidden/>
          </w:rPr>
          <w:t>xix</w:t>
        </w:r>
        <w:r w:rsidR="00086DCF">
          <w:rPr>
            <w:noProof/>
            <w:webHidden/>
          </w:rPr>
          <w:fldChar w:fldCharType="end"/>
        </w:r>
      </w:hyperlink>
    </w:p>
    <w:p w14:paraId="2EF148E0" w14:textId="05DF562A" w:rsidR="00086DCF" w:rsidRDefault="003304B3">
      <w:pPr>
        <w:pStyle w:val="TOC1"/>
        <w:rPr>
          <w:rFonts w:asciiTheme="minorHAnsi" w:eastAsiaTheme="minorEastAsia" w:hAnsiTheme="minorHAnsi" w:cstheme="minorBidi"/>
          <w:b w:val="0"/>
          <w:noProof/>
        </w:rPr>
      </w:pPr>
      <w:hyperlink w:anchor="_Toc55040045" w:history="1">
        <w:r w:rsidR="00086DCF" w:rsidRPr="0064313E">
          <w:rPr>
            <w:rStyle w:val="Hyperlink"/>
            <w:noProof/>
          </w:rPr>
          <w:t>Dedication</w:t>
        </w:r>
        <w:r w:rsidR="00086DCF">
          <w:rPr>
            <w:noProof/>
            <w:webHidden/>
          </w:rPr>
          <w:tab/>
        </w:r>
        <w:r w:rsidR="00086DCF">
          <w:rPr>
            <w:noProof/>
            <w:webHidden/>
          </w:rPr>
          <w:fldChar w:fldCharType="begin"/>
        </w:r>
        <w:r w:rsidR="00086DCF">
          <w:rPr>
            <w:noProof/>
            <w:webHidden/>
          </w:rPr>
          <w:instrText xml:space="preserve"> PAGEREF _Toc55040045 \h </w:instrText>
        </w:r>
        <w:r w:rsidR="00086DCF">
          <w:rPr>
            <w:noProof/>
            <w:webHidden/>
          </w:rPr>
        </w:r>
        <w:r w:rsidR="00086DCF">
          <w:rPr>
            <w:noProof/>
            <w:webHidden/>
          </w:rPr>
          <w:fldChar w:fldCharType="separate"/>
        </w:r>
        <w:r w:rsidR="00086DCF">
          <w:rPr>
            <w:noProof/>
            <w:webHidden/>
          </w:rPr>
          <w:t>xx</w:t>
        </w:r>
        <w:r w:rsidR="00086DCF">
          <w:rPr>
            <w:noProof/>
            <w:webHidden/>
          </w:rPr>
          <w:fldChar w:fldCharType="end"/>
        </w:r>
      </w:hyperlink>
    </w:p>
    <w:p w14:paraId="798581D4" w14:textId="15DB529A" w:rsidR="00086DCF" w:rsidRDefault="003304B3">
      <w:pPr>
        <w:pStyle w:val="TOC1"/>
        <w:rPr>
          <w:rFonts w:asciiTheme="minorHAnsi" w:eastAsiaTheme="minorEastAsia" w:hAnsiTheme="minorHAnsi" w:cstheme="minorBidi"/>
          <w:b w:val="0"/>
          <w:noProof/>
        </w:rPr>
      </w:pPr>
      <w:hyperlink w:anchor="_Toc55040046" w:history="1">
        <w:r w:rsidR="00086DCF" w:rsidRPr="0064313E">
          <w:rPr>
            <w:rStyle w:val="Hyperlink"/>
            <w:noProof/>
          </w:rPr>
          <w:t>Chapter 1: Introduction</w:t>
        </w:r>
        <w:r w:rsidR="00086DCF">
          <w:rPr>
            <w:noProof/>
            <w:webHidden/>
          </w:rPr>
          <w:tab/>
        </w:r>
        <w:r w:rsidR="00086DCF">
          <w:rPr>
            <w:noProof/>
            <w:webHidden/>
          </w:rPr>
          <w:fldChar w:fldCharType="begin"/>
        </w:r>
        <w:r w:rsidR="00086DCF">
          <w:rPr>
            <w:noProof/>
            <w:webHidden/>
          </w:rPr>
          <w:instrText xml:space="preserve"> PAGEREF _Toc55040046 \h </w:instrText>
        </w:r>
        <w:r w:rsidR="00086DCF">
          <w:rPr>
            <w:noProof/>
            <w:webHidden/>
          </w:rPr>
        </w:r>
        <w:r w:rsidR="00086DCF">
          <w:rPr>
            <w:noProof/>
            <w:webHidden/>
          </w:rPr>
          <w:fldChar w:fldCharType="separate"/>
        </w:r>
        <w:r w:rsidR="00086DCF">
          <w:rPr>
            <w:noProof/>
            <w:webHidden/>
          </w:rPr>
          <w:t>1</w:t>
        </w:r>
        <w:r w:rsidR="00086DCF">
          <w:rPr>
            <w:noProof/>
            <w:webHidden/>
          </w:rPr>
          <w:fldChar w:fldCharType="end"/>
        </w:r>
      </w:hyperlink>
    </w:p>
    <w:p w14:paraId="11D294A9" w14:textId="5363A83E"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47" w:history="1">
        <w:r w:rsidR="00086DCF" w:rsidRPr="0064313E">
          <w:rPr>
            <w:rStyle w:val="Hyperlink"/>
            <w:noProof/>
          </w:rPr>
          <w:t>1.1</w:t>
        </w:r>
        <w:r w:rsidR="00086DCF">
          <w:rPr>
            <w:rFonts w:asciiTheme="minorHAnsi" w:eastAsiaTheme="minorEastAsia" w:hAnsiTheme="minorHAnsi" w:cstheme="minorBidi"/>
            <w:noProof/>
            <w:szCs w:val="24"/>
          </w:rPr>
          <w:tab/>
        </w:r>
        <w:r w:rsidR="00086DCF" w:rsidRPr="0064313E">
          <w:rPr>
            <w:rStyle w:val="Hyperlink"/>
            <w:noProof/>
          </w:rPr>
          <w:t>Historical salmon coexistence</w:t>
        </w:r>
        <w:r w:rsidR="00086DCF">
          <w:rPr>
            <w:noProof/>
            <w:webHidden/>
          </w:rPr>
          <w:tab/>
        </w:r>
        <w:r w:rsidR="00086DCF">
          <w:rPr>
            <w:noProof/>
            <w:webHidden/>
          </w:rPr>
          <w:fldChar w:fldCharType="begin"/>
        </w:r>
        <w:r w:rsidR="00086DCF">
          <w:rPr>
            <w:noProof/>
            <w:webHidden/>
          </w:rPr>
          <w:instrText xml:space="preserve"> PAGEREF _Toc55040047 \h </w:instrText>
        </w:r>
        <w:r w:rsidR="00086DCF">
          <w:rPr>
            <w:noProof/>
            <w:webHidden/>
          </w:rPr>
        </w:r>
        <w:r w:rsidR="00086DCF">
          <w:rPr>
            <w:noProof/>
            <w:webHidden/>
          </w:rPr>
          <w:fldChar w:fldCharType="separate"/>
        </w:r>
        <w:r w:rsidR="00086DCF">
          <w:rPr>
            <w:noProof/>
            <w:webHidden/>
          </w:rPr>
          <w:t>1</w:t>
        </w:r>
        <w:r w:rsidR="00086DCF">
          <w:rPr>
            <w:noProof/>
            <w:webHidden/>
          </w:rPr>
          <w:fldChar w:fldCharType="end"/>
        </w:r>
      </w:hyperlink>
    </w:p>
    <w:p w14:paraId="569DC793" w14:textId="112A2AF4"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48" w:history="1">
        <w:r w:rsidR="00086DCF" w:rsidRPr="0064313E">
          <w:rPr>
            <w:rStyle w:val="Hyperlink"/>
            <w:noProof/>
          </w:rPr>
          <w:t>1.2</w:t>
        </w:r>
        <w:r w:rsidR="00086DCF">
          <w:rPr>
            <w:rFonts w:asciiTheme="minorHAnsi" w:eastAsiaTheme="minorEastAsia" w:hAnsiTheme="minorHAnsi" w:cstheme="minorBidi"/>
            <w:noProof/>
            <w:szCs w:val="24"/>
          </w:rPr>
          <w:tab/>
        </w:r>
        <w:r w:rsidR="00086DCF" w:rsidRPr="0064313E">
          <w:rPr>
            <w:rStyle w:val="Hyperlink"/>
            <w:noProof/>
          </w:rPr>
          <w:t>Salmon species life history</w:t>
        </w:r>
        <w:r w:rsidR="00086DCF">
          <w:rPr>
            <w:noProof/>
            <w:webHidden/>
          </w:rPr>
          <w:tab/>
        </w:r>
        <w:r w:rsidR="00086DCF">
          <w:rPr>
            <w:noProof/>
            <w:webHidden/>
          </w:rPr>
          <w:fldChar w:fldCharType="begin"/>
        </w:r>
        <w:r w:rsidR="00086DCF">
          <w:rPr>
            <w:noProof/>
            <w:webHidden/>
          </w:rPr>
          <w:instrText xml:space="preserve"> PAGEREF _Toc55040048 \h </w:instrText>
        </w:r>
        <w:r w:rsidR="00086DCF">
          <w:rPr>
            <w:noProof/>
            <w:webHidden/>
          </w:rPr>
        </w:r>
        <w:r w:rsidR="00086DCF">
          <w:rPr>
            <w:noProof/>
            <w:webHidden/>
          </w:rPr>
          <w:fldChar w:fldCharType="separate"/>
        </w:r>
        <w:r w:rsidR="00086DCF">
          <w:rPr>
            <w:noProof/>
            <w:webHidden/>
          </w:rPr>
          <w:t>1</w:t>
        </w:r>
        <w:r w:rsidR="00086DCF">
          <w:rPr>
            <w:noProof/>
            <w:webHidden/>
          </w:rPr>
          <w:fldChar w:fldCharType="end"/>
        </w:r>
      </w:hyperlink>
    </w:p>
    <w:p w14:paraId="7DFE245F" w14:textId="54C5AB55"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49" w:history="1">
        <w:r w:rsidR="00086DCF" w:rsidRPr="0064313E">
          <w:rPr>
            <w:rStyle w:val="Hyperlink"/>
            <w:noProof/>
          </w:rPr>
          <w:t>1.3</w:t>
        </w:r>
        <w:r w:rsidR="00086DCF">
          <w:rPr>
            <w:rFonts w:asciiTheme="minorHAnsi" w:eastAsiaTheme="minorEastAsia" w:hAnsiTheme="minorHAnsi" w:cstheme="minorBidi"/>
            <w:noProof/>
            <w:szCs w:val="24"/>
          </w:rPr>
          <w:tab/>
        </w:r>
        <w:r w:rsidR="00086DCF" w:rsidRPr="0064313E">
          <w:rPr>
            <w:rStyle w:val="Hyperlink"/>
            <w:noProof/>
          </w:rPr>
          <w:t>Current state of salmon stocks</w:t>
        </w:r>
        <w:r w:rsidR="00086DCF">
          <w:rPr>
            <w:noProof/>
            <w:webHidden/>
          </w:rPr>
          <w:tab/>
        </w:r>
        <w:r w:rsidR="00086DCF">
          <w:rPr>
            <w:noProof/>
            <w:webHidden/>
          </w:rPr>
          <w:fldChar w:fldCharType="begin"/>
        </w:r>
        <w:r w:rsidR="00086DCF">
          <w:rPr>
            <w:noProof/>
            <w:webHidden/>
          </w:rPr>
          <w:instrText xml:space="preserve"> PAGEREF _Toc55040049 \h </w:instrText>
        </w:r>
        <w:r w:rsidR="00086DCF">
          <w:rPr>
            <w:noProof/>
            <w:webHidden/>
          </w:rPr>
        </w:r>
        <w:r w:rsidR="00086DCF">
          <w:rPr>
            <w:noProof/>
            <w:webHidden/>
          </w:rPr>
          <w:fldChar w:fldCharType="separate"/>
        </w:r>
        <w:r w:rsidR="00086DCF">
          <w:rPr>
            <w:noProof/>
            <w:webHidden/>
          </w:rPr>
          <w:t>1</w:t>
        </w:r>
        <w:r w:rsidR="00086DCF">
          <w:rPr>
            <w:noProof/>
            <w:webHidden/>
          </w:rPr>
          <w:fldChar w:fldCharType="end"/>
        </w:r>
      </w:hyperlink>
    </w:p>
    <w:p w14:paraId="19C645C7" w14:textId="00A3EAC1"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50" w:history="1">
        <w:r w:rsidR="00086DCF" w:rsidRPr="0064313E">
          <w:rPr>
            <w:rStyle w:val="Hyperlink"/>
            <w:noProof/>
          </w:rPr>
          <w:t>1.4</w:t>
        </w:r>
        <w:r w:rsidR="00086DCF">
          <w:rPr>
            <w:rFonts w:asciiTheme="minorHAnsi" w:eastAsiaTheme="minorEastAsia" w:hAnsiTheme="minorHAnsi" w:cstheme="minorBidi"/>
            <w:noProof/>
            <w:szCs w:val="24"/>
          </w:rPr>
          <w:tab/>
        </w:r>
        <w:r w:rsidR="00086DCF" w:rsidRPr="0064313E">
          <w:rPr>
            <w:rStyle w:val="Hyperlink"/>
            <w:noProof/>
          </w:rPr>
          <w:t>Salmon early marine migration</w:t>
        </w:r>
        <w:r w:rsidR="00086DCF">
          <w:rPr>
            <w:noProof/>
            <w:webHidden/>
          </w:rPr>
          <w:tab/>
        </w:r>
        <w:r w:rsidR="00086DCF">
          <w:rPr>
            <w:noProof/>
            <w:webHidden/>
          </w:rPr>
          <w:fldChar w:fldCharType="begin"/>
        </w:r>
        <w:r w:rsidR="00086DCF">
          <w:rPr>
            <w:noProof/>
            <w:webHidden/>
          </w:rPr>
          <w:instrText xml:space="preserve"> PAGEREF _Toc55040050 \h </w:instrText>
        </w:r>
        <w:r w:rsidR="00086DCF">
          <w:rPr>
            <w:noProof/>
            <w:webHidden/>
          </w:rPr>
        </w:r>
        <w:r w:rsidR="00086DCF">
          <w:rPr>
            <w:noProof/>
            <w:webHidden/>
          </w:rPr>
          <w:fldChar w:fldCharType="separate"/>
        </w:r>
        <w:r w:rsidR="00086DCF">
          <w:rPr>
            <w:noProof/>
            <w:webHidden/>
          </w:rPr>
          <w:t>2</w:t>
        </w:r>
        <w:r w:rsidR="00086DCF">
          <w:rPr>
            <w:noProof/>
            <w:webHidden/>
          </w:rPr>
          <w:fldChar w:fldCharType="end"/>
        </w:r>
      </w:hyperlink>
    </w:p>
    <w:p w14:paraId="666FA11B" w14:textId="2E982F26"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51" w:history="1">
        <w:r w:rsidR="00086DCF" w:rsidRPr="0064313E">
          <w:rPr>
            <w:rStyle w:val="Hyperlink"/>
            <w:noProof/>
          </w:rPr>
          <w:t>1.5</w:t>
        </w:r>
        <w:r w:rsidR="00086DCF">
          <w:rPr>
            <w:rFonts w:asciiTheme="minorHAnsi" w:eastAsiaTheme="minorEastAsia" w:hAnsiTheme="minorHAnsi" w:cstheme="minorBidi"/>
            <w:noProof/>
            <w:szCs w:val="24"/>
          </w:rPr>
          <w:tab/>
        </w:r>
        <w:r w:rsidR="00086DCF" w:rsidRPr="0064313E">
          <w:rPr>
            <w:rStyle w:val="Hyperlink"/>
            <w:noProof/>
          </w:rPr>
          <w:t>Pink and chum salmon feeding and competition</w:t>
        </w:r>
        <w:r w:rsidR="00086DCF">
          <w:rPr>
            <w:noProof/>
            <w:webHidden/>
          </w:rPr>
          <w:tab/>
        </w:r>
        <w:r w:rsidR="00086DCF">
          <w:rPr>
            <w:noProof/>
            <w:webHidden/>
          </w:rPr>
          <w:fldChar w:fldCharType="begin"/>
        </w:r>
        <w:r w:rsidR="00086DCF">
          <w:rPr>
            <w:noProof/>
            <w:webHidden/>
          </w:rPr>
          <w:instrText xml:space="preserve"> PAGEREF _Toc55040051 \h </w:instrText>
        </w:r>
        <w:r w:rsidR="00086DCF">
          <w:rPr>
            <w:noProof/>
            <w:webHidden/>
          </w:rPr>
        </w:r>
        <w:r w:rsidR="00086DCF">
          <w:rPr>
            <w:noProof/>
            <w:webHidden/>
          </w:rPr>
          <w:fldChar w:fldCharType="separate"/>
        </w:r>
        <w:r w:rsidR="00086DCF">
          <w:rPr>
            <w:noProof/>
            <w:webHidden/>
          </w:rPr>
          <w:t>2</w:t>
        </w:r>
        <w:r w:rsidR="00086DCF">
          <w:rPr>
            <w:noProof/>
            <w:webHidden/>
          </w:rPr>
          <w:fldChar w:fldCharType="end"/>
        </w:r>
      </w:hyperlink>
    </w:p>
    <w:p w14:paraId="63848364" w14:textId="7B306588" w:rsidR="00086DCF" w:rsidRDefault="003304B3">
      <w:pPr>
        <w:pStyle w:val="TOC1"/>
        <w:rPr>
          <w:rFonts w:asciiTheme="minorHAnsi" w:eastAsiaTheme="minorEastAsia" w:hAnsiTheme="minorHAnsi" w:cstheme="minorBidi"/>
          <w:b w:val="0"/>
          <w:noProof/>
        </w:rPr>
      </w:pPr>
      <w:hyperlink w:anchor="_Toc55040052" w:history="1">
        <w:r w:rsidR="00086DCF" w:rsidRPr="0064313E">
          <w:rPr>
            <w:rStyle w:val="Hyperlink"/>
            <w:noProof/>
          </w:rPr>
          <w:t>Chapter 2: Juvenile pink and chum salmon divide prey resources in response to poor foraging conditions</w:t>
        </w:r>
        <w:r w:rsidR="00086DCF">
          <w:rPr>
            <w:noProof/>
            <w:webHidden/>
          </w:rPr>
          <w:tab/>
        </w:r>
        <w:r w:rsidR="00086DCF">
          <w:rPr>
            <w:noProof/>
            <w:webHidden/>
          </w:rPr>
          <w:fldChar w:fldCharType="begin"/>
        </w:r>
        <w:r w:rsidR="00086DCF">
          <w:rPr>
            <w:noProof/>
            <w:webHidden/>
          </w:rPr>
          <w:instrText xml:space="preserve"> PAGEREF _Toc55040052 \h </w:instrText>
        </w:r>
        <w:r w:rsidR="00086DCF">
          <w:rPr>
            <w:noProof/>
            <w:webHidden/>
          </w:rPr>
        </w:r>
        <w:r w:rsidR="00086DCF">
          <w:rPr>
            <w:noProof/>
            <w:webHidden/>
          </w:rPr>
          <w:fldChar w:fldCharType="separate"/>
        </w:r>
        <w:r w:rsidR="00086DCF">
          <w:rPr>
            <w:noProof/>
            <w:webHidden/>
          </w:rPr>
          <w:t>3</w:t>
        </w:r>
        <w:r w:rsidR="00086DCF">
          <w:rPr>
            <w:noProof/>
            <w:webHidden/>
          </w:rPr>
          <w:fldChar w:fldCharType="end"/>
        </w:r>
      </w:hyperlink>
    </w:p>
    <w:p w14:paraId="6DB17375" w14:textId="027BAFF1"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53" w:history="1">
        <w:r w:rsidR="00086DCF" w:rsidRPr="0064313E">
          <w:rPr>
            <w:rStyle w:val="Hyperlink"/>
            <w:noProof/>
          </w:rPr>
          <w:t>2.1</w:t>
        </w:r>
        <w:r w:rsidR="00086DCF">
          <w:rPr>
            <w:rFonts w:asciiTheme="minorHAnsi" w:eastAsiaTheme="minorEastAsia" w:hAnsiTheme="minorHAnsi" w:cstheme="minorBidi"/>
            <w:noProof/>
            <w:szCs w:val="24"/>
          </w:rPr>
          <w:tab/>
        </w:r>
        <w:r w:rsidR="00086DCF" w:rsidRPr="0064313E">
          <w:rPr>
            <w:rStyle w:val="Hyperlink"/>
            <w:noProof/>
          </w:rPr>
          <w:t>Introduction</w:t>
        </w:r>
        <w:r w:rsidR="00086DCF">
          <w:rPr>
            <w:noProof/>
            <w:webHidden/>
          </w:rPr>
          <w:tab/>
        </w:r>
        <w:r w:rsidR="00086DCF">
          <w:rPr>
            <w:noProof/>
            <w:webHidden/>
          </w:rPr>
          <w:fldChar w:fldCharType="begin"/>
        </w:r>
        <w:r w:rsidR="00086DCF">
          <w:rPr>
            <w:noProof/>
            <w:webHidden/>
          </w:rPr>
          <w:instrText xml:space="preserve"> PAGEREF _Toc55040053 \h </w:instrText>
        </w:r>
        <w:r w:rsidR="00086DCF">
          <w:rPr>
            <w:noProof/>
            <w:webHidden/>
          </w:rPr>
        </w:r>
        <w:r w:rsidR="00086DCF">
          <w:rPr>
            <w:noProof/>
            <w:webHidden/>
          </w:rPr>
          <w:fldChar w:fldCharType="separate"/>
        </w:r>
        <w:r w:rsidR="00086DCF">
          <w:rPr>
            <w:noProof/>
            <w:webHidden/>
          </w:rPr>
          <w:t>3</w:t>
        </w:r>
        <w:r w:rsidR="00086DCF">
          <w:rPr>
            <w:noProof/>
            <w:webHidden/>
          </w:rPr>
          <w:fldChar w:fldCharType="end"/>
        </w:r>
      </w:hyperlink>
    </w:p>
    <w:p w14:paraId="4BA7516E" w14:textId="33515FE6"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54" w:history="1">
        <w:r w:rsidR="00086DCF" w:rsidRPr="0064313E">
          <w:rPr>
            <w:rStyle w:val="Hyperlink"/>
            <w:noProof/>
          </w:rPr>
          <w:t>2.2</w:t>
        </w:r>
        <w:r w:rsidR="00086DCF">
          <w:rPr>
            <w:rFonts w:asciiTheme="minorHAnsi" w:eastAsiaTheme="minorEastAsia" w:hAnsiTheme="minorHAnsi" w:cstheme="minorBidi"/>
            <w:noProof/>
            <w:szCs w:val="24"/>
          </w:rPr>
          <w:tab/>
        </w:r>
        <w:r w:rsidR="00086DCF" w:rsidRPr="0064313E">
          <w:rPr>
            <w:rStyle w:val="Hyperlink"/>
            <w:noProof/>
          </w:rPr>
          <w:t>Methods</w:t>
        </w:r>
        <w:r w:rsidR="00086DCF">
          <w:rPr>
            <w:noProof/>
            <w:webHidden/>
          </w:rPr>
          <w:tab/>
        </w:r>
        <w:r w:rsidR="00086DCF">
          <w:rPr>
            <w:noProof/>
            <w:webHidden/>
          </w:rPr>
          <w:fldChar w:fldCharType="begin"/>
        </w:r>
        <w:r w:rsidR="00086DCF">
          <w:rPr>
            <w:noProof/>
            <w:webHidden/>
          </w:rPr>
          <w:instrText xml:space="preserve"> PAGEREF _Toc55040054 \h </w:instrText>
        </w:r>
        <w:r w:rsidR="00086DCF">
          <w:rPr>
            <w:noProof/>
            <w:webHidden/>
          </w:rPr>
        </w:r>
        <w:r w:rsidR="00086DCF">
          <w:rPr>
            <w:noProof/>
            <w:webHidden/>
          </w:rPr>
          <w:fldChar w:fldCharType="separate"/>
        </w:r>
        <w:r w:rsidR="00086DCF">
          <w:rPr>
            <w:noProof/>
            <w:webHidden/>
          </w:rPr>
          <w:t>7</w:t>
        </w:r>
        <w:r w:rsidR="00086DCF">
          <w:rPr>
            <w:noProof/>
            <w:webHidden/>
          </w:rPr>
          <w:fldChar w:fldCharType="end"/>
        </w:r>
      </w:hyperlink>
    </w:p>
    <w:p w14:paraId="6CEBC199" w14:textId="354437C0"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55" w:history="1">
        <w:r w:rsidR="00086DCF" w:rsidRPr="0064313E">
          <w:rPr>
            <w:rStyle w:val="Hyperlink"/>
            <w:noProof/>
          </w:rPr>
          <w:t>2.2.1</w:t>
        </w:r>
        <w:r w:rsidR="00086DCF">
          <w:rPr>
            <w:rFonts w:asciiTheme="minorHAnsi" w:eastAsiaTheme="minorEastAsia" w:hAnsiTheme="minorHAnsi" w:cstheme="minorBidi"/>
            <w:noProof/>
            <w:szCs w:val="24"/>
          </w:rPr>
          <w:tab/>
        </w:r>
        <w:r w:rsidR="00086DCF" w:rsidRPr="0064313E">
          <w:rPr>
            <w:rStyle w:val="Hyperlink"/>
            <w:noProof/>
          </w:rPr>
          <w:t>Field sampling</w:t>
        </w:r>
        <w:r w:rsidR="00086DCF">
          <w:rPr>
            <w:noProof/>
            <w:webHidden/>
          </w:rPr>
          <w:tab/>
        </w:r>
        <w:r w:rsidR="00086DCF">
          <w:rPr>
            <w:noProof/>
            <w:webHidden/>
          </w:rPr>
          <w:fldChar w:fldCharType="begin"/>
        </w:r>
        <w:r w:rsidR="00086DCF">
          <w:rPr>
            <w:noProof/>
            <w:webHidden/>
          </w:rPr>
          <w:instrText xml:space="preserve"> PAGEREF _Toc55040055 \h </w:instrText>
        </w:r>
        <w:r w:rsidR="00086DCF">
          <w:rPr>
            <w:noProof/>
            <w:webHidden/>
          </w:rPr>
        </w:r>
        <w:r w:rsidR="00086DCF">
          <w:rPr>
            <w:noProof/>
            <w:webHidden/>
          </w:rPr>
          <w:fldChar w:fldCharType="separate"/>
        </w:r>
        <w:r w:rsidR="00086DCF">
          <w:rPr>
            <w:noProof/>
            <w:webHidden/>
          </w:rPr>
          <w:t>7</w:t>
        </w:r>
        <w:r w:rsidR="00086DCF">
          <w:rPr>
            <w:noProof/>
            <w:webHidden/>
          </w:rPr>
          <w:fldChar w:fldCharType="end"/>
        </w:r>
      </w:hyperlink>
    </w:p>
    <w:p w14:paraId="2B6F0637" w14:textId="63BFED48"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56" w:history="1">
        <w:r w:rsidR="00086DCF" w:rsidRPr="0064313E">
          <w:rPr>
            <w:rStyle w:val="Hyperlink"/>
            <w:noProof/>
          </w:rPr>
          <w:t>2.2.2</w:t>
        </w:r>
        <w:r w:rsidR="00086DCF">
          <w:rPr>
            <w:rFonts w:asciiTheme="minorHAnsi" w:eastAsiaTheme="minorEastAsia" w:hAnsiTheme="minorHAnsi" w:cstheme="minorBidi"/>
            <w:noProof/>
            <w:szCs w:val="24"/>
          </w:rPr>
          <w:tab/>
        </w:r>
        <w:r w:rsidR="00086DCF" w:rsidRPr="0064313E">
          <w:rPr>
            <w:rStyle w:val="Hyperlink"/>
            <w:noProof/>
          </w:rPr>
          <w:t>Zooplankton and salmon stomach content analysis</w:t>
        </w:r>
        <w:r w:rsidR="00086DCF">
          <w:rPr>
            <w:noProof/>
            <w:webHidden/>
          </w:rPr>
          <w:tab/>
        </w:r>
        <w:r w:rsidR="00086DCF">
          <w:rPr>
            <w:noProof/>
            <w:webHidden/>
          </w:rPr>
          <w:fldChar w:fldCharType="begin"/>
        </w:r>
        <w:r w:rsidR="00086DCF">
          <w:rPr>
            <w:noProof/>
            <w:webHidden/>
          </w:rPr>
          <w:instrText xml:space="preserve"> PAGEREF _Toc55040056 \h </w:instrText>
        </w:r>
        <w:r w:rsidR="00086DCF">
          <w:rPr>
            <w:noProof/>
            <w:webHidden/>
          </w:rPr>
        </w:r>
        <w:r w:rsidR="00086DCF">
          <w:rPr>
            <w:noProof/>
            <w:webHidden/>
          </w:rPr>
          <w:fldChar w:fldCharType="separate"/>
        </w:r>
        <w:r w:rsidR="00086DCF">
          <w:rPr>
            <w:noProof/>
            <w:webHidden/>
          </w:rPr>
          <w:t>9</w:t>
        </w:r>
        <w:r w:rsidR="00086DCF">
          <w:rPr>
            <w:noProof/>
            <w:webHidden/>
          </w:rPr>
          <w:fldChar w:fldCharType="end"/>
        </w:r>
      </w:hyperlink>
    </w:p>
    <w:p w14:paraId="5D4E3ABB" w14:textId="76696E31"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57" w:history="1">
        <w:r w:rsidR="00086DCF" w:rsidRPr="0064313E">
          <w:rPr>
            <w:rStyle w:val="Hyperlink"/>
            <w:noProof/>
          </w:rPr>
          <w:t>2.2.3</w:t>
        </w:r>
        <w:r w:rsidR="00086DCF">
          <w:rPr>
            <w:rFonts w:asciiTheme="minorHAnsi" w:eastAsiaTheme="minorEastAsia" w:hAnsiTheme="minorHAnsi" w:cstheme="minorBidi"/>
            <w:noProof/>
            <w:szCs w:val="24"/>
          </w:rPr>
          <w:tab/>
        </w:r>
        <w:r w:rsidR="00086DCF" w:rsidRPr="0064313E">
          <w:rPr>
            <w:rStyle w:val="Hyperlink"/>
            <w:noProof/>
          </w:rPr>
          <w:t>Data analysis</w:t>
        </w:r>
        <w:r w:rsidR="00086DCF">
          <w:rPr>
            <w:noProof/>
            <w:webHidden/>
          </w:rPr>
          <w:tab/>
        </w:r>
        <w:r w:rsidR="00086DCF">
          <w:rPr>
            <w:noProof/>
            <w:webHidden/>
          </w:rPr>
          <w:fldChar w:fldCharType="begin"/>
        </w:r>
        <w:r w:rsidR="00086DCF">
          <w:rPr>
            <w:noProof/>
            <w:webHidden/>
          </w:rPr>
          <w:instrText xml:space="preserve"> PAGEREF _Toc55040057 \h </w:instrText>
        </w:r>
        <w:r w:rsidR="00086DCF">
          <w:rPr>
            <w:noProof/>
            <w:webHidden/>
          </w:rPr>
        </w:r>
        <w:r w:rsidR="00086DCF">
          <w:rPr>
            <w:noProof/>
            <w:webHidden/>
          </w:rPr>
          <w:fldChar w:fldCharType="separate"/>
        </w:r>
        <w:r w:rsidR="00086DCF">
          <w:rPr>
            <w:noProof/>
            <w:webHidden/>
          </w:rPr>
          <w:t>11</w:t>
        </w:r>
        <w:r w:rsidR="00086DCF">
          <w:rPr>
            <w:noProof/>
            <w:webHidden/>
          </w:rPr>
          <w:fldChar w:fldCharType="end"/>
        </w:r>
      </w:hyperlink>
    </w:p>
    <w:p w14:paraId="1D2FEE1B" w14:textId="1A60E9E3"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58" w:history="1">
        <w:r w:rsidR="00086DCF" w:rsidRPr="0064313E">
          <w:rPr>
            <w:rStyle w:val="Hyperlink"/>
            <w:noProof/>
          </w:rPr>
          <w:t>2.3</w:t>
        </w:r>
        <w:r w:rsidR="00086DCF">
          <w:rPr>
            <w:rFonts w:asciiTheme="minorHAnsi" w:eastAsiaTheme="minorEastAsia" w:hAnsiTheme="minorHAnsi" w:cstheme="minorBidi"/>
            <w:noProof/>
            <w:szCs w:val="24"/>
          </w:rPr>
          <w:tab/>
        </w:r>
        <w:r w:rsidR="00086DCF" w:rsidRPr="0064313E">
          <w:rPr>
            <w:rStyle w:val="Hyperlink"/>
            <w:noProof/>
          </w:rPr>
          <w:t>Results</w:t>
        </w:r>
        <w:r w:rsidR="00086DCF">
          <w:rPr>
            <w:noProof/>
            <w:webHidden/>
          </w:rPr>
          <w:tab/>
        </w:r>
        <w:r w:rsidR="00086DCF">
          <w:rPr>
            <w:noProof/>
            <w:webHidden/>
          </w:rPr>
          <w:fldChar w:fldCharType="begin"/>
        </w:r>
        <w:r w:rsidR="00086DCF">
          <w:rPr>
            <w:noProof/>
            <w:webHidden/>
          </w:rPr>
          <w:instrText xml:space="preserve"> PAGEREF _Toc55040058 \h </w:instrText>
        </w:r>
        <w:r w:rsidR="00086DCF">
          <w:rPr>
            <w:noProof/>
            <w:webHidden/>
          </w:rPr>
        </w:r>
        <w:r w:rsidR="00086DCF">
          <w:rPr>
            <w:noProof/>
            <w:webHidden/>
          </w:rPr>
          <w:fldChar w:fldCharType="separate"/>
        </w:r>
        <w:r w:rsidR="00086DCF">
          <w:rPr>
            <w:noProof/>
            <w:webHidden/>
          </w:rPr>
          <w:t>12</w:t>
        </w:r>
        <w:r w:rsidR="00086DCF">
          <w:rPr>
            <w:noProof/>
            <w:webHidden/>
          </w:rPr>
          <w:fldChar w:fldCharType="end"/>
        </w:r>
      </w:hyperlink>
    </w:p>
    <w:p w14:paraId="52CE30F0" w14:textId="5F875390"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59" w:history="1">
        <w:r w:rsidR="00086DCF" w:rsidRPr="0064313E">
          <w:rPr>
            <w:rStyle w:val="Hyperlink"/>
            <w:noProof/>
          </w:rPr>
          <w:t>2.3.1</w:t>
        </w:r>
        <w:r w:rsidR="00086DCF">
          <w:rPr>
            <w:rFonts w:asciiTheme="minorHAnsi" w:eastAsiaTheme="minorEastAsia" w:hAnsiTheme="minorHAnsi" w:cstheme="minorBidi"/>
            <w:noProof/>
            <w:szCs w:val="24"/>
          </w:rPr>
          <w:tab/>
        </w:r>
        <w:r w:rsidR="00086DCF" w:rsidRPr="0064313E">
          <w:rPr>
            <w:rStyle w:val="Hyperlink"/>
            <w:noProof/>
          </w:rPr>
          <w:t>Environmental conditions and zooplankton</w:t>
        </w:r>
        <w:r w:rsidR="00086DCF">
          <w:rPr>
            <w:noProof/>
            <w:webHidden/>
          </w:rPr>
          <w:tab/>
        </w:r>
        <w:r w:rsidR="00086DCF">
          <w:rPr>
            <w:noProof/>
            <w:webHidden/>
          </w:rPr>
          <w:fldChar w:fldCharType="begin"/>
        </w:r>
        <w:r w:rsidR="00086DCF">
          <w:rPr>
            <w:noProof/>
            <w:webHidden/>
          </w:rPr>
          <w:instrText xml:space="preserve"> PAGEREF _Toc55040059 \h </w:instrText>
        </w:r>
        <w:r w:rsidR="00086DCF">
          <w:rPr>
            <w:noProof/>
            <w:webHidden/>
          </w:rPr>
        </w:r>
        <w:r w:rsidR="00086DCF">
          <w:rPr>
            <w:noProof/>
            <w:webHidden/>
          </w:rPr>
          <w:fldChar w:fldCharType="separate"/>
        </w:r>
        <w:r w:rsidR="00086DCF">
          <w:rPr>
            <w:noProof/>
            <w:webHidden/>
          </w:rPr>
          <w:t>12</w:t>
        </w:r>
        <w:r w:rsidR="00086DCF">
          <w:rPr>
            <w:noProof/>
            <w:webHidden/>
          </w:rPr>
          <w:fldChar w:fldCharType="end"/>
        </w:r>
      </w:hyperlink>
    </w:p>
    <w:p w14:paraId="4B384AB1" w14:textId="3633387D"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60" w:history="1">
        <w:r w:rsidR="00086DCF" w:rsidRPr="0064313E">
          <w:rPr>
            <w:rStyle w:val="Hyperlink"/>
            <w:noProof/>
          </w:rPr>
          <w:t>2.3.2</w:t>
        </w:r>
        <w:r w:rsidR="00086DCF">
          <w:rPr>
            <w:rFonts w:asciiTheme="minorHAnsi" w:eastAsiaTheme="minorEastAsia" w:hAnsiTheme="minorHAnsi" w:cstheme="minorBidi"/>
            <w:noProof/>
            <w:szCs w:val="24"/>
          </w:rPr>
          <w:tab/>
        </w:r>
        <w:r w:rsidR="00086DCF" w:rsidRPr="0064313E">
          <w:rPr>
            <w:rStyle w:val="Hyperlink"/>
            <w:noProof/>
          </w:rPr>
          <w:t>Salmon diet composition</w:t>
        </w:r>
        <w:r w:rsidR="00086DCF">
          <w:rPr>
            <w:noProof/>
            <w:webHidden/>
          </w:rPr>
          <w:tab/>
        </w:r>
        <w:r w:rsidR="00086DCF">
          <w:rPr>
            <w:noProof/>
            <w:webHidden/>
          </w:rPr>
          <w:fldChar w:fldCharType="begin"/>
        </w:r>
        <w:r w:rsidR="00086DCF">
          <w:rPr>
            <w:noProof/>
            <w:webHidden/>
          </w:rPr>
          <w:instrText xml:space="preserve"> PAGEREF _Toc55040060 \h </w:instrText>
        </w:r>
        <w:r w:rsidR="00086DCF">
          <w:rPr>
            <w:noProof/>
            <w:webHidden/>
          </w:rPr>
        </w:r>
        <w:r w:rsidR="00086DCF">
          <w:rPr>
            <w:noProof/>
            <w:webHidden/>
          </w:rPr>
          <w:fldChar w:fldCharType="separate"/>
        </w:r>
        <w:r w:rsidR="00086DCF">
          <w:rPr>
            <w:noProof/>
            <w:webHidden/>
          </w:rPr>
          <w:t>14</w:t>
        </w:r>
        <w:r w:rsidR="00086DCF">
          <w:rPr>
            <w:noProof/>
            <w:webHidden/>
          </w:rPr>
          <w:fldChar w:fldCharType="end"/>
        </w:r>
      </w:hyperlink>
    </w:p>
    <w:p w14:paraId="49964A88" w14:textId="4B8B6EEF"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61" w:history="1">
        <w:r w:rsidR="00086DCF" w:rsidRPr="0064313E">
          <w:rPr>
            <w:rStyle w:val="Hyperlink"/>
            <w:noProof/>
          </w:rPr>
          <w:t>2.3.3</w:t>
        </w:r>
        <w:r w:rsidR="00086DCF">
          <w:rPr>
            <w:rFonts w:asciiTheme="minorHAnsi" w:eastAsiaTheme="minorEastAsia" w:hAnsiTheme="minorHAnsi" w:cstheme="minorBidi"/>
            <w:noProof/>
            <w:szCs w:val="24"/>
          </w:rPr>
          <w:tab/>
        </w:r>
        <w:r w:rsidR="00086DCF" w:rsidRPr="0064313E">
          <w:rPr>
            <w:rStyle w:val="Hyperlink"/>
            <w:noProof/>
          </w:rPr>
          <w:t>Salmon health</w:t>
        </w:r>
        <w:r w:rsidR="00086DCF">
          <w:rPr>
            <w:noProof/>
            <w:webHidden/>
          </w:rPr>
          <w:tab/>
        </w:r>
        <w:r w:rsidR="00086DCF">
          <w:rPr>
            <w:noProof/>
            <w:webHidden/>
          </w:rPr>
          <w:fldChar w:fldCharType="begin"/>
        </w:r>
        <w:r w:rsidR="00086DCF">
          <w:rPr>
            <w:noProof/>
            <w:webHidden/>
          </w:rPr>
          <w:instrText xml:space="preserve"> PAGEREF _Toc55040061 \h </w:instrText>
        </w:r>
        <w:r w:rsidR="00086DCF">
          <w:rPr>
            <w:noProof/>
            <w:webHidden/>
          </w:rPr>
        </w:r>
        <w:r w:rsidR="00086DCF">
          <w:rPr>
            <w:noProof/>
            <w:webHidden/>
          </w:rPr>
          <w:fldChar w:fldCharType="separate"/>
        </w:r>
        <w:r w:rsidR="00086DCF">
          <w:rPr>
            <w:noProof/>
            <w:webHidden/>
          </w:rPr>
          <w:t>15</w:t>
        </w:r>
        <w:r w:rsidR="00086DCF">
          <w:rPr>
            <w:noProof/>
            <w:webHidden/>
          </w:rPr>
          <w:fldChar w:fldCharType="end"/>
        </w:r>
      </w:hyperlink>
    </w:p>
    <w:p w14:paraId="25B62244" w14:textId="7AE117D3"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62" w:history="1">
        <w:r w:rsidR="00086DCF" w:rsidRPr="0064313E">
          <w:rPr>
            <w:rStyle w:val="Hyperlink"/>
            <w:noProof/>
          </w:rPr>
          <w:t>2.3.4</w:t>
        </w:r>
        <w:r w:rsidR="00086DCF">
          <w:rPr>
            <w:rFonts w:asciiTheme="minorHAnsi" w:eastAsiaTheme="minorEastAsia" w:hAnsiTheme="minorHAnsi" w:cstheme="minorBidi"/>
            <w:noProof/>
            <w:szCs w:val="24"/>
          </w:rPr>
          <w:tab/>
        </w:r>
        <w:r w:rsidR="00086DCF" w:rsidRPr="0064313E">
          <w:rPr>
            <w:rStyle w:val="Hyperlink"/>
            <w:noProof/>
          </w:rPr>
          <w:t>Diet overlap between pink and chum salmon</w:t>
        </w:r>
        <w:r w:rsidR="00086DCF">
          <w:rPr>
            <w:noProof/>
            <w:webHidden/>
          </w:rPr>
          <w:tab/>
        </w:r>
        <w:r w:rsidR="00086DCF">
          <w:rPr>
            <w:noProof/>
            <w:webHidden/>
          </w:rPr>
          <w:fldChar w:fldCharType="begin"/>
        </w:r>
        <w:r w:rsidR="00086DCF">
          <w:rPr>
            <w:noProof/>
            <w:webHidden/>
          </w:rPr>
          <w:instrText xml:space="preserve"> PAGEREF _Toc55040062 \h </w:instrText>
        </w:r>
        <w:r w:rsidR="00086DCF">
          <w:rPr>
            <w:noProof/>
            <w:webHidden/>
          </w:rPr>
        </w:r>
        <w:r w:rsidR="00086DCF">
          <w:rPr>
            <w:noProof/>
            <w:webHidden/>
          </w:rPr>
          <w:fldChar w:fldCharType="separate"/>
        </w:r>
        <w:r w:rsidR="00086DCF">
          <w:rPr>
            <w:noProof/>
            <w:webHidden/>
          </w:rPr>
          <w:t>17</w:t>
        </w:r>
        <w:r w:rsidR="00086DCF">
          <w:rPr>
            <w:noProof/>
            <w:webHidden/>
          </w:rPr>
          <w:fldChar w:fldCharType="end"/>
        </w:r>
      </w:hyperlink>
    </w:p>
    <w:p w14:paraId="574D62E5" w14:textId="19038589"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3" w:history="1">
        <w:r w:rsidR="00086DCF" w:rsidRPr="0064313E">
          <w:rPr>
            <w:rStyle w:val="Hyperlink"/>
            <w:noProof/>
          </w:rPr>
          <w:t>2.4</w:t>
        </w:r>
        <w:r w:rsidR="00086DCF">
          <w:rPr>
            <w:rFonts w:asciiTheme="minorHAnsi" w:eastAsiaTheme="minorEastAsia" w:hAnsiTheme="minorHAnsi" w:cstheme="minorBidi"/>
            <w:noProof/>
            <w:szCs w:val="24"/>
          </w:rPr>
          <w:tab/>
        </w:r>
        <w:r w:rsidR="00086DCF" w:rsidRPr="0064313E">
          <w:rPr>
            <w:rStyle w:val="Hyperlink"/>
            <w:noProof/>
          </w:rPr>
          <w:t>Discussion</w:t>
        </w:r>
        <w:r w:rsidR="00086DCF">
          <w:rPr>
            <w:noProof/>
            <w:webHidden/>
          </w:rPr>
          <w:tab/>
        </w:r>
        <w:r w:rsidR="00086DCF">
          <w:rPr>
            <w:noProof/>
            <w:webHidden/>
          </w:rPr>
          <w:fldChar w:fldCharType="begin"/>
        </w:r>
        <w:r w:rsidR="00086DCF">
          <w:rPr>
            <w:noProof/>
            <w:webHidden/>
          </w:rPr>
          <w:instrText xml:space="preserve"> PAGEREF _Toc55040063 \h </w:instrText>
        </w:r>
        <w:r w:rsidR="00086DCF">
          <w:rPr>
            <w:noProof/>
            <w:webHidden/>
          </w:rPr>
        </w:r>
        <w:r w:rsidR="00086DCF">
          <w:rPr>
            <w:noProof/>
            <w:webHidden/>
          </w:rPr>
          <w:fldChar w:fldCharType="separate"/>
        </w:r>
        <w:r w:rsidR="00086DCF">
          <w:rPr>
            <w:noProof/>
            <w:webHidden/>
          </w:rPr>
          <w:t>18</w:t>
        </w:r>
        <w:r w:rsidR="00086DCF">
          <w:rPr>
            <w:noProof/>
            <w:webHidden/>
          </w:rPr>
          <w:fldChar w:fldCharType="end"/>
        </w:r>
      </w:hyperlink>
    </w:p>
    <w:p w14:paraId="4ED7BD03" w14:textId="288AD2C6"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4" w:history="1">
        <w:r w:rsidR="00086DCF" w:rsidRPr="0064313E">
          <w:rPr>
            <w:rStyle w:val="Hyperlink"/>
            <w:noProof/>
          </w:rPr>
          <w:t>2.5</w:t>
        </w:r>
        <w:r w:rsidR="00086DCF">
          <w:rPr>
            <w:rFonts w:asciiTheme="minorHAnsi" w:eastAsiaTheme="minorEastAsia" w:hAnsiTheme="minorHAnsi" w:cstheme="minorBidi"/>
            <w:noProof/>
            <w:szCs w:val="24"/>
          </w:rPr>
          <w:tab/>
        </w:r>
        <w:r w:rsidR="00086DCF" w:rsidRPr="0064313E">
          <w:rPr>
            <w:rStyle w:val="Hyperlink"/>
            <w:noProof/>
          </w:rPr>
          <w:t>Conclusion</w:t>
        </w:r>
        <w:r w:rsidR="00086DCF">
          <w:rPr>
            <w:noProof/>
            <w:webHidden/>
          </w:rPr>
          <w:tab/>
        </w:r>
        <w:r w:rsidR="00086DCF">
          <w:rPr>
            <w:noProof/>
            <w:webHidden/>
          </w:rPr>
          <w:fldChar w:fldCharType="begin"/>
        </w:r>
        <w:r w:rsidR="00086DCF">
          <w:rPr>
            <w:noProof/>
            <w:webHidden/>
          </w:rPr>
          <w:instrText xml:space="preserve"> PAGEREF _Toc55040064 \h </w:instrText>
        </w:r>
        <w:r w:rsidR="00086DCF">
          <w:rPr>
            <w:noProof/>
            <w:webHidden/>
          </w:rPr>
        </w:r>
        <w:r w:rsidR="00086DCF">
          <w:rPr>
            <w:noProof/>
            <w:webHidden/>
          </w:rPr>
          <w:fldChar w:fldCharType="separate"/>
        </w:r>
        <w:r w:rsidR="00086DCF">
          <w:rPr>
            <w:noProof/>
            <w:webHidden/>
          </w:rPr>
          <w:t>26</w:t>
        </w:r>
        <w:r w:rsidR="00086DCF">
          <w:rPr>
            <w:noProof/>
            <w:webHidden/>
          </w:rPr>
          <w:fldChar w:fldCharType="end"/>
        </w:r>
      </w:hyperlink>
    </w:p>
    <w:p w14:paraId="457B036A" w14:textId="258BE2FB"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5" w:history="1">
        <w:r w:rsidR="00086DCF" w:rsidRPr="0064313E">
          <w:rPr>
            <w:rStyle w:val="Hyperlink"/>
            <w:rFonts w:eastAsia="Times New Roman"/>
            <w:noProof/>
          </w:rPr>
          <w:t>2.6</w:t>
        </w:r>
        <w:r w:rsidR="00086DCF">
          <w:rPr>
            <w:rFonts w:asciiTheme="minorHAnsi" w:eastAsiaTheme="minorEastAsia" w:hAnsiTheme="minorHAnsi" w:cstheme="minorBidi"/>
            <w:noProof/>
            <w:szCs w:val="24"/>
          </w:rPr>
          <w:tab/>
        </w:r>
        <w:r w:rsidR="00086DCF" w:rsidRPr="0064313E">
          <w:rPr>
            <w:rStyle w:val="Hyperlink"/>
            <w:noProof/>
          </w:rPr>
          <w:t>Tables</w:t>
        </w:r>
        <w:r w:rsidR="00086DCF">
          <w:rPr>
            <w:noProof/>
            <w:webHidden/>
          </w:rPr>
          <w:tab/>
        </w:r>
        <w:r w:rsidR="00086DCF">
          <w:rPr>
            <w:noProof/>
            <w:webHidden/>
          </w:rPr>
          <w:fldChar w:fldCharType="begin"/>
        </w:r>
        <w:r w:rsidR="00086DCF">
          <w:rPr>
            <w:noProof/>
            <w:webHidden/>
          </w:rPr>
          <w:instrText xml:space="preserve"> PAGEREF _Toc55040065 \h </w:instrText>
        </w:r>
        <w:r w:rsidR="00086DCF">
          <w:rPr>
            <w:noProof/>
            <w:webHidden/>
          </w:rPr>
        </w:r>
        <w:r w:rsidR="00086DCF">
          <w:rPr>
            <w:noProof/>
            <w:webHidden/>
          </w:rPr>
          <w:fldChar w:fldCharType="separate"/>
        </w:r>
        <w:r w:rsidR="00086DCF">
          <w:rPr>
            <w:noProof/>
            <w:webHidden/>
          </w:rPr>
          <w:t>27</w:t>
        </w:r>
        <w:r w:rsidR="00086DCF">
          <w:rPr>
            <w:noProof/>
            <w:webHidden/>
          </w:rPr>
          <w:fldChar w:fldCharType="end"/>
        </w:r>
      </w:hyperlink>
    </w:p>
    <w:p w14:paraId="1B3EE5DB" w14:textId="4B93688C"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6" w:history="1">
        <w:r w:rsidR="00086DCF" w:rsidRPr="0064313E">
          <w:rPr>
            <w:rStyle w:val="Hyperlink"/>
            <w:noProof/>
          </w:rPr>
          <w:t>2.7</w:t>
        </w:r>
        <w:r w:rsidR="00086DCF">
          <w:rPr>
            <w:rFonts w:asciiTheme="minorHAnsi" w:eastAsiaTheme="minorEastAsia" w:hAnsiTheme="minorHAnsi" w:cstheme="minorBidi"/>
            <w:noProof/>
            <w:szCs w:val="24"/>
          </w:rPr>
          <w:tab/>
        </w:r>
        <w:r w:rsidR="00086DCF" w:rsidRPr="0064313E">
          <w:rPr>
            <w:rStyle w:val="Hyperlink"/>
            <w:noProof/>
          </w:rPr>
          <w:t>Figures</w:t>
        </w:r>
        <w:r w:rsidR="00086DCF">
          <w:rPr>
            <w:noProof/>
            <w:webHidden/>
          </w:rPr>
          <w:tab/>
        </w:r>
        <w:r w:rsidR="00086DCF">
          <w:rPr>
            <w:noProof/>
            <w:webHidden/>
          </w:rPr>
          <w:fldChar w:fldCharType="begin"/>
        </w:r>
        <w:r w:rsidR="00086DCF">
          <w:rPr>
            <w:noProof/>
            <w:webHidden/>
          </w:rPr>
          <w:instrText xml:space="preserve"> PAGEREF _Toc55040066 \h </w:instrText>
        </w:r>
        <w:r w:rsidR="00086DCF">
          <w:rPr>
            <w:noProof/>
            <w:webHidden/>
          </w:rPr>
        </w:r>
        <w:r w:rsidR="00086DCF">
          <w:rPr>
            <w:noProof/>
            <w:webHidden/>
          </w:rPr>
          <w:fldChar w:fldCharType="separate"/>
        </w:r>
        <w:r w:rsidR="00086DCF">
          <w:rPr>
            <w:noProof/>
            <w:webHidden/>
          </w:rPr>
          <w:t>31</w:t>
        </w:r>
        <w:r w:rsidR="00086DCF">
          <w:rPr>
            <w:noProof/>
            <w:webHidden/>
          </w:rPr>
          <w:fldChar w:fldCharType="end"/>
        </w:r>
      </w:hyperlink>
    </w:p>
    <w:p w14:paraId="5704CF0F" w14:textId="2A21B73F" w:rsidR="00086DCF" w:rsidRDefault="003304B3">
      <w:pPr>
        <w:pStyle w:val="TOC1"/>
        <w:rPr>
          <w:rFonts w:asciiTheme="minorHAnsi" w:eastAsiaTheme="minorEastAsia" w:hAnsiTheme="minorHAnsi" w:cstheme="minorBidi"/>
          <w:b w:val="0"/>
          <w:noProof/>
        </w:rPr>
      </w:pPr>
      <w:hyperlink w:anchor="_Toc55040067" w:history="1">
        <w:r w:rsidR="00086DCF" w:rsidRPr="0064313E">
          <w:rPr>
            <w:rStyle w:val="Hyperlink"/>
            <w:noProof/>
          </w:rPr>
          <w:t>Chapter 3: Salmon trophic interactions shift with prey phenology and migration timing</w:t>
        </w:r>
        <w:r w:rsidR="00086DCF">
          <w:rPr>
            <w:noProof/>
            <w:webHidden/>
          </w:rPr>
          <w:tab/>
        </w:r>
        <w:r w:rsidR="00086DCF">
          <w:rPr>
            <w:noProof/>
            <w:webHidden/>
          </w:rPr>
          <w:fldChar w:fldCharType="begin"/>
        </w:r>
        <w:r w:rsidR="00086DCF">
          <w:rPr>
            <w:noProof/>
            <w:webHidden/>
          </w:rPr>
          <w:instrText xml:space="preserve"> PAGEREF _Toc55040067 \h </w:instrText>
        </w:r>
        <w:r w:rsidR="00086DCF">
          <w:rPr>
            <w:noProof/>
            <w:webHidden/>
          </w:rPr>
        </w:r>
        <w:r w:rsidR="00086DCF">
          <w:rPr>
            <w:noProof/>
            <w:webHidden/>
          </w:rPr>
          <w:fldChar w:fldCharType="separate"/>
        </w:r>
        <w:r w:rsidR="00086DCF">
          <w:rPr>
            <w:noProof/>
            <w:webHidden/>
          </w:rPr>
          <w:t>40</w:t>
        </w:r>
        <w:r w:rsidR="00086DCF">
          <w:rPr>
            <w:noProof/>
            <w:webHidden/>
          </w:rPr>
          <w:fldChar w:fldCharType="end"/>
        </w:r>
      </w:hyperlink>
    </w:p>
    <w:p w14:paraId="6E885DBE" w14:textId="4B9A43C8"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8" w:history="1">
        <w:r w:rsidR="00086DCF" w:rsidRPr="0064313E">
          <w:rPr>
            <w:rStyle w:val="Hyperlink"/>
            <w:noProof/>
          </w:rPr>
          <w:t>3.1</w:t>
        </w:r>
        <w:r w:rsidR="00086DCF">
          <w:rPr>
            <w:rFonts w:asciiTheme="minorHAnsi" w:eastAsiaTheme="minorEastAsia" w:hAnsiTheme="minorHAnsi" w:cstheme="minorBidi"/>
            <w:noProof/>
            <w:szCs w:val="24"/>
          </w:rPr>
          <w:tab/>
        </w:r>
        <w:r w:rsidR="00086DCF" w:rsidRPr="0064313E">
          <w:rPr>
            <w:rStyle w:val="Hyperlink"/>
            <w:noProof/>
          </w:rPr>
          <w:t>Introduction</w:t>
        </w:r>
        <w:r w:rsidR="00086DCF">
          <w:rPr>
            <w:noProof/>
            <w:webHidden/>
          </w:rPr>
          <w:tab/>
        </w:r>
        <w:r w:rsidR="00086DCF">
          <w:rPr>
            <w:noProof/>
            <w:webHidden/>
          </w:rPr>
          <w:fldChar w:fldCharType="begin"/>
        </w:r>
        <w:r w:rsidR="00086DCF">
          <w:rPr>
            <w:noProof/>
            <w:webHidden/>
          </w:rPr>
          <w:instrText xml:space="preserve"> PAGEREF _Toc55040068 \h </w:instrText>
        </w:r>
        <w:r w:rsidR="00086DCF">
          <w:rPr>
            <w:noProof/>
            <w:webHidden/>
          </w:rPr>
        </w:r>
        <w:r w:rsidR="00086DCF">
          <w:rPr>
            <w:noProof/>
            <w:webHidden/>
          </w:rPr>
          <w:fldChar w:fldCharType="separate"/>
        </w:r>
        <w:r w:rsidR="00086DCF">
          <w:rPr>
            <w:noProof/>
            <w:webHidden/>
          </w:rPr>
          <w:t>40</w:t>
        </w:r>
        <w:r w:rsidR="00086DCF">
          <w:rPr>
            <w:noProof/>
            <w:webHidden/>
          </w:rPr>
          <w:fldChar w:fldCharType="end"/>
        </w:r>
      </w:hyperlink>
    </w:p>
    <w:p w14:paraId="0081466D" w14:textId="152BEC4C"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69" w:history="1">
        <w:r w:rsidR="00086DCF" w:rsidRPr="0064313E">
          <w:rPr>
            <w:rStyle w:val="Hyperlink"/>
            <w:noProof/>
          </w:rPr>
          <w:t>3.2</w:t>
        </w:r>
        <w:r w:rsidR="00086DCF">
          <w:rPr>
            <w:rFonts w:asciiTheme="minorHAnsi" w:eastAsiaTheme="minorEastAsia" w:hAnsiTheme="minorHAnsi" w:cstheme="minorBidi"/>
            <w:noProof/>
            <w:szCs w:val="24"/>
          </w:rPr>
          <w:tab/>
        </w:r>
        <w:r w:rsidR="00086DCF" w:rsidRPr="0064313E">
          <w:rPr>
            <w:rStyle w:val="Hyperlink"/>
            <w:noProof/>
          </w:rPr>
          <w:t>Methods</w:t>
        </w:r>
        <w:r w:rsidR="00086DCF">
          <w:rPr>
            <w:noProof/>
            <w:webHidden/>
          </w:rPr>
          <w:tab/>
        </w:r>
        <w:r w:rsidR="00086DCF">
          <w:rPr>
            <w:noProof/>
            <w:webHidden/>
          </w:rPr>
          <w:fldChar w:fldCharType="begin"/>
        </w:r>
        <w:r w:rsidR="00086DCF">
          <w:rPr>
            <w:noProof/>
            <w:webHidden/>
          </w:rPr>
          <w:instrText xml:space="preserve"> PAGEREF _Toc55040069 \h </w:instrText>
        </w:r>
        <w:r w:rsidR="00086DCF">
          <w:rPr>
            <w:noProof/>
            <w:webHidden/>
          </w:rPr>
        </w:r>
        <w:r w:rsidR="00086DCF">
          <w:rPr>
            <w:noProof/>
            <w:webHidden/>
          </w:rPr>
          <w:fldChar w:fldCharType="separate"/>
        </w:r>
        <w:r w:rsidR="00086DCF">
          <w:rPr>
            <w:noProof/>
            <w:webHidden/>
          </w:rPr>
          <w:t>42</w:t>
        </w:r>
        <w:r w:rsidR="00086DCF">
          <w:rPr>
            <w:noProof/>
            <w:webHidden/>
          </w:rPr>
          <w:fldChar w:fldCharType="end"/>
        </w:r>
      </w:hyperlink>
    </w:p>
    <w:p w14:paraId="7A777592" w14:textId="4E7775ED"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0" w:history="1">
        <w:r w:rsidR="00086DCF" w:rsidRPr="0064313E">
          <w:rPr>
            <w:rStyle w:val="Hyperlink"/>
            <w:noProof/>
          </w:rPr>
          <w:t>3.2.1</w:t>
        </w:r>
        <w:r w:rsidR="00086DCF">
          <w:rPr>
            <w:rFonts w:asciiTheme="minorHAnsi" w:eastAsiaTheme="minorEastAsia" w:hAnsiTheme="minorHAnsi" w:cstheme="minorBidi"/>
            <w:noProof/>
            <w:szCs w:val="24"/>
          </w:rPr>
          <w:tab/>
        </w:r>
        <w:r w:rsidR="00086DCF" w:rsidRPr="0064313E">
          <w:rPr>
            <w:rStyle w:val="Hyperlink"/>
            <w:noProof/>
          </w:rPr>
          <w:t>Field sampling</w:t>
        </w:r>
        <w:r w:rsidR="00086DCF">
          <w:rPr>
            <w:noProof/>
            <w:webHidden/>
          </w:rPr>
          <w:tab/>
        </w:r>
        <w:r w:rsidR="00086DCF">
          <w:rPr>
            <w:noProof/>
            <w:webHidden/>
          </w:rPr>
          <w:fldChar w:fldCharType="begin"/>
        </w:r>
        <w:r w:rsidR="00086DCF">
          <w:rPr>
            <w:noProof/>
            <w:webHidden/>
          </w:rPr>
          <w:instrText xml:space="preserve"> PAGEREF _Toc55040070 \h </w:instrText>
        </w:r>
        <w:r w:rsidR="00086DCF">
          <w:rPr>
            <w:noProof/>
            <w:webHidden/>
          </w:rPr>
        </w:r>
        <w:r w:rsidR="00086DCF">
          <w:rPr>
            <w:noProof/>
            <w:webHidden/>
          </w:rPr>
          <w:fldChar w:fldCharType="separate"/>
        </w:r>
        <w:r w:rsidR="00086DCF">
          <w:rPr>
            <w:noProof/>
            <w:webHidden/>
          </w:rPr>
          <w:t>42</w:t>
        </w:r>
        <w:r w:rsidR="00086DCF">
          <w:rPr>
            <w:noProof/>
            <w:webHidden/>
          </w:rPr>
          <w:fldChar w:fldCharType="end"/>
        </w:r>
      </w:hyperlink>
    </w:p>
    <w:p w14:paraId="53E66829" w14:textId="09641176"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1" w:history="1">
        <w:r w:rsidR="00086DCF" w:rsidRPr="0064313E">
          <w:rPr>
            <w:rStyle w:val="Hyperlink"/>
            <w:noProof/>
          </w:rPr>
          <w:t>3.2.2</w:t>
        </w:r>
        <w:r w:rsidR="00086DCF">
          <w:rPr>
            <w:rFonts w:asciiTheme="minorHAnsi" w:eastAsiaTheme="minorEastAsia" w:hAnsiTheme="minorHAnsi" w:cstheme="minorBidi"/>
            <w:noProof/>
            <w:szCs w:val="24"/>
          </w:rPr>
          <w:tab/>
        </w:r>
        <w:r w:rsidR="00086DCF" w:rsidRPr="0064313E">
          <w:rPr>
            <w:rStyle w:val="Hyperlink"/>
            <w:noProof/>
          </w:rPr>
          <w:t>Zooplankton and salmon stomach content analysis</w:t>
        </w:r>
        <w:r w:rsidR="00086DCF">
          <w:rPr>
            <w:noProof/>
            <w:webHidden/>
          </w:rPr>
          <w:tab/>
        </w:r>
        <w:r w:rsidR="00086DCF">
          <w:rPr>
            <w:noProof/>
            <w:webHidden/>
          </w:rPr>
          <w:fldChar w:fldCharType="begin"/>
        </w:r>
        <w:r w:rsidR="00086DCF">
          <w:rPr>
            <w:noProof/>
            <w:webHidden/>
          </w:rPr>
          <w:instrText xml:space="preserve"> PAGEREF _Toc55040071 \h </w:instrText>
        </w:r>
        <w:r w:rsidR="00086DCF">
          <w:rPr>
            <w:noProof/>
            <w:webHidden/>
          </w:rPr>
        </w:r>
        <w:r w:rsidR="00086DCF">
          <w:rPr>
            <w:noProof/>
            <w:webHidden/>
          </w:rPr>
          <w:fldChar w:fldCharType="separate"/>
        </w:r>
        <w:r w:rsidR="00086DCF">
          <w:rPr>
            <w:noProof/>
            <w:webHidden/>
          </w:rPr>
          <w:t>44</w:t>
        </w:r>
        <w:r w:rsidR="00086DCF">
          <w:rPr>
            <w:noProof/>
            <w:webHidden/>
          </w:rPr>
          <w:fldChar w:fldCharType="end"/>
        </w:r>
      </w:hyperlink>
    </w:p>
    <w:p w14:paraId="4936D784" w14:textId="381DC604"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2" w:history="1">
        <w:r w:rsidR="00086DCF" w:rsidRPr="0064313E">
          <w:rPr>
            <w:rStyle w:val="Hyperlink"/>
            <w:noProof/>
          </w:rPr>
          <w:t>3.2.3</w:t>
        </w:r>
        <w:r w:rsidR="00086DCF">
          <w:rPr>
            <w:rFonts w:asciiTheme="minorHAnsi" w:eastAsiaTheme="minorEastAsia" w:hAnsiTheme="minorHAnsi" w:cstheme="minorBidi"/>
            <w:noProof/>
            <w:szCs w:val="24"/>
          </w:rPr>
          <w:tab/>
        </w:r>
        <w:r w:rsidR="00086DCF" w:rsidRPr="0064313E">
          <w:rPr>
            <w:rStyle w:val="Hyperlink"/>
            <w:noProof/>
          </w:rPr>
          <w:t>Data analysis</w:t>
        </w:r>
        <w:r w:rsidR="00086DCF">
          <w:rPr>
            <w:noProof/>
            <w:webHidden/>
          </w:rPr>
          <w:tab/>
        </w:r>
        <w:r w:rsidR="00086DCF">
          <w:rPr>
            <w:noProof/>
            <w:webHidden/>
          </w:rPr>
          <w:fldChar w:fldCharType="begin"/>
        </w:r>
        <w:r w:rsidR="00086DCF">
          <w:rPr>
            <w:noProof/>
            <w:webHidden/>
          </w:rPr>
          <w:instrText xml:space="preserve"> PAGEREF _Toc55040072 \h </w:instrText>
        </w:r>
        <w:r w:rsidR="00086DCF">
          <w:rPr>
            <w:noProof/>
            <w:webHidden/>
          </w:rPr>
        </w:r>
        <w:r w:rsidR="00086DCF">
          <w:rPr>
            <w:noProof/>
            <w:webHidden/>
          </w:rPr>
          <w:fldChar w:fldCharType="separate"/>
        </w:r>
        <w:r w:rsidR="00086DCF">
          <w:rPr>
            <w:noProof/>
            <w:webHidden/>
          </w:rPr>
          <w:t>45</w:t>
        </w:r>
        <w:r w:rsidR="00086DCF">
          <w:rPr>
            <w:noProof/>
            <w:webHidden/>
          </w:rPr>
          <w:fldChar w:fldCharType="end"/>
        </w:r>
      </w:hyperlink>
    </w:p>
    <w:p w14:paraId="57F6CF00" w14:textId="527DB3D9"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73" w:history="1">
        <w:r w:rsidR="00086DCF" w:rsidRPr="0064313E">
          <w:rPr>
            <w:rStyle w:val="Hyperlink"/>
            <w:noProof/>
          </w:rPr>
          <w:t>3.3</w:t>
        </w:r>
        <w:r w:rsidR="00086DCF">
          <w:rPr>
            <w:rFonts w:asciiTheme="minorHAnsi" w:eastAsiaTheme="minorEastAsia" w:hAnsiTheme="minorHAnsi" w:cstheme="minorBidi"/>
            <w:noProof/>
            <w:szCs w:val="24"/>
          </w:rPr>
          <w:tab/>
        </w:r>
        <w:r w:rsidR="00086DCF" w:rsidRPr="0064313E">
          <w:rPr>
            <w:rStyle w:val="Hyperlink"/>
            <w:noProof/>
          </w:rPr>
          <w:t>Results</w:t>
        </w:r>
        <w:r w:rsidR="00086DCF">
          <w:rPr>
            <w:noProof/>
            <w:webHidden/>
          </w:rPr>
          <w:tab/>
        </w:r>
        <w:r w:rsidR="00086DCF">
          <w:rPr>
            <w:noProof/>
            <w:webHidden/>
          </w:rPr>
          <w:fldChar w:fldCharType="begin"/>
        </w:r>
        <w:r w:rsidR="00086DCF">
          <w:rPr>
            <w:noProof/>
            <w:webHidden/>
          </w:rPr>
          <w:instrText xml:space="preserve"> PAGEREF _Toc55040073 \h </w:instrText>
        </w:r>
        <w:r w:rsidR="00086DCF">
          <w:rPr>
            <w:noProof/>
            <w:webHidden/>
          </w:rPr>
        </w:r>
        <w:r w:rsidR="00086DCF">
          <w:rPr>
            <w:noProof/>
            <w:webHidden/>
          </w:rPr>
          <w:fldChar w:fldCharType="separate"/>
        </w:r>
        <w:r w:rsidR="00086DCF">
          <w:rPr>
            <w:noProof/>
            <w:webHidden/>
          </w:rPr>
          <w:t>46</w:t>
        </w:r>
        <w:r w:rsidR="00086DCF">
          <w:rPr>
            <w:noProof/>
            <w:webHidden/>
          </w:rPr>
          <w:fldChar w:fldCharType="end"/>
        </w:r>
      </w:hyperlink>
    </w:p>
    <w:p w14:paraId="327009FE" w14:textId="0405C62B"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4" w:history="1">
        <w:r w:rsidR="00086DCF" w:rsidRPr="0064313E">
          <w:rPr>
            <w:rStyle w:val="Hyperlink"/>
            <w:noProof/>
          </w:rPr>
          <w:t>3.3.1</w:t>
        </w:r>
        <w:r w:rsidR="00086DCF">
          <w:rPr>
            <w:rFonts w:asciiTheme="minorHAnsi" w:eastAsiaTheme="minorEastAsia" w:hAnsiTheme="minorHAnsi" w:cstheme="minorBidi"/>
            <w:noProof/>
            <w:szCs w:val="24"/>
          </w:rPr>
          <w:tab/>
        </w:r>
        <w:r w:rsidR="00086DCF" w:rsidRPr="0064313E">
          <w:rPr>
            <w:rStyle w:val="Hyperlink"/>
            <w:noProof/>
          </w:rPr>
          <w:t>Environmental conditions</w:t>
        </w:r>
        <w:r w:rsidR="00086DCF">
          <w:rPr>
            <w:noProof/>
            <w:webHidden/>
          </w:rPr>
          <w:tab/>
        </w:r>
        <w:r w:rsidR="00086DCF">
          <w:rPr>
            <w:noProof/>
            <w:webHidden/>
          </w:rPr>
          <w:fldChar w:fldCharType="begin"/>
        </w:r>
        <w:r w:rsidR="00086DCF">
          <w:rPr>
            <w:noProof/>
            <w:webHidden/>
          </w:rPr>
          <w:instrText xml:space="preserve"> PAGEREF _Toc55040074 \h </w:instrText>
        </w:r>
        <w:r w:rsidR="00086DCF">
          <w:rPr>
            <w:noProof/>
            <w:webHidden/>
          </w:rPr>
        </w:r>
        <w:r w:rsidR="00086DCF">
          <w:rPr>
            <w:noProof/>
            <w:webHidden/>
          </w:rPr>
          <w:fldChar w:fldCharType="separate"/>
        </w:r>
        <w:r w:rsidR="00086DCF">
          <w:rPr>
            <w:noProof/>
            <w:webHidden/>
          </w:rPr>
          <w:t>46</w:t>
        </w:r>
        <w:r w:rsidR="00086DCF">
          <w:rPr>
            <w:noProof/>
            <w:webHidden/>
          </w:rPr>
          <w:fldChar w:fldCharType="end"/>
        </w:r>
      </w:hyperlink>
    </w:p>
    <w:p w14:paraId="0F3C2AB2" w14:textId="07290A91"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5" w:history="1">
        <w:r w:rsidR="00086DCF" w:rsidRPr="0064313E">
          <w:rPr>
            <w:rStyle w:val="Hyperlink"/>
            <w:noProof/>
          </w:rPr>
          <w:t>3.3.2</w:t>
        </w:r>
        <w:r w:rsidR="00086DCF">
          <w:rPr>
            <w:rFonts w:asciiTheme="minorHAnsi" w:eastAsiaTheme="minorEastAsia" w:hAnsiTheme="minorHAnsi" w:cstheme="minorBidi"/>
            <w:noProof/>
            <w:szCs w:val="24"/>
          </w:rPr>
          <w:tab/>
        </w:r>
        <w:r w:rsidR="00086DCF" w:rsidRPr="0064313E">
          <w:rPr>
            <w:rStyle w:val="Hyperlink"/>
            <w:noProof/>
          </w:rPr>
          <w:t>Zooplankton</w:t>
        </w:r>
        <w:r w:rsidR="00086DCF">
          <w:rPr>
            <w:noProof/>
            <w:webHidden/>
          </w:rPr>
          <w:tab/>
        </w:r>
        <w:r w:rsidR="00086DCF">
          <w:rPr>
            <w:noProof/>
            <w:webHidden/>
          </w:rPr>
          <w:fldChar w:fldCharType="begin"/>
        </w:r>
        <w:r w:rsidR="00086DCF">
          <w:rPr>
            <w:noProof/>
            <w:webHidden/>
          </w:rPr>
          <w:instrText xml:space="preserve"> PAGEREF _Toc55040075 \h </w:instrText>
        </w:r>
        <w:r w:rsidR="00086DCF">
          <w:rPr>
            <w:noProof/>
            <w:webHidden/>
          </w:rPr>
        </w:r>
        <w:r w:rsidR="00086DCF">
          <w:rPr>
            <w:noProof/>
            <w:webHidden/>
          </w:rPr>
          <w:fldChar w:fldCharType="separate"/>
        </w:r>
        <w:r w:rsidR="00086DCF">
          <w:rPr>
            <w:noProof/>
            <w:webHidden/>
          </w:rPr>
          <w:t>47</w:t>
        </w:r>
        <w:r w:rsidR="00086DCF">
          <w:rPr>
            <w:noProof/>
            <w:webHidden/>
          </w:rPr>
          <w:fldChar w:fldCharType="end"/>
        </w:r>
      </w:hyperlink>
    </w:p>
    <w:p w14:paraId="123EA4D7" w14:textId="268BC2E1"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6" w:history="1">
        <w:r w:rsidR="00086DCF" w:rsidRPr="0064313E">
          <w:rPr>
            <w:rStyle w:val="Hyperlink"/>
            <w:noProof/>
          </w:rPr>
          <w:t>3.3.3</w:t>
        </w:r>
        <w:r w:rsidR="00086DCF">
          <w:rPr>
            <w:rFonts w:asciiTheme="minorHAnsi" w:eastAsiaTheme="minorEastAsia" w:hAnsiTheme="minorHAnsi" w:cstheme="minorBidi"/>
            <w:noProof/>
            <w:szCs w:val="24"/>
          </w:rPr>
          <w:tab/>
        </w:r>
        <w:r w:rsidR="00086DCF" w:rsidRPr="0064313E">
          <w:rPr>
            <w:rStyle w:val="Hyperlink"/>
            <w:noProof/>
          </w:rPr>
          <w:t>Salmon diet composition</w:t>
        </w:r>
        <w:r w:rsidR="00086DCF">
          <w:rPr>
            <w:noProof/>
            <w:webHidden/>
          </w:rPr>
          <w:tab/>
        </w:r>
        <w:r w:rsidR="00086DCF">
          <w:rPr>
            <w:noProof/>
            <w:webHidden/>
          </w:rPr>
          <w:fldChar w:fldCharType="begin"/>
        </w:r>
        <w:r w:rsidR="00086DCF">
          <w:rPr>
            <w:noProof/>
            <w:webHidden/>
          </w:rPr>
          <w:instrText xml:space="preserve"> PAGEREF _Toc55040076 \h </w:instrText>
        </w:r>
        <w:r w:rsidR="00086DCF">
          <w:rPr>
            <w:noProof/>
            <w:webHidden/>
          </w:rPr>
        </w:r>
        <w:r w:rsidR="00086DCF">
          <w:rPr>
            <w:noProof/>
            <w:webHidden/>
          </w:rPr>
          <w:fldChar w:fldCharType="separate"/>
        </w:r>
        <w:r w:rsidR="00086DCF">
          <w:rPr>
            <w:noProof/>
            <w:webHidden/>
          </w:rPr>
          <w:t>48</w:t>
        </w:r>
        <w:r w:rsidR="00086DCF">
          <w:rPr>
            <w:noProof/>
            <w:webHidden/>
          </w:rPr>
          <w:fldChar w:fldCharType="end"/>
        </w:r>
      </w:hyperlink>
    </w:p>
    <w:p w14:paraId="08468C19" w14:textId="4E5781A5"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7" w:history="1">
        <w:r w:rsidR="00086DCF" w:rsidRPr="0064313E">
          <w:rPr>
            <w:rStyle w:val="Hyperlink"/>
            <w:noProof/>
          </w:rPr>
          <w:t>3.3.4</w:t>
        </w:r>
        <w:r w:rsidR="00086DCF">
          <w:rPr>
            <w:rFonts w:asciiTheme="minorHAnsi" w:eastAsiaTheme="minorEastAsia" w:hAnsiTheme="minorHAnsi" w:cstheme="minorBidi"/>
            <w:noProof/>
            <w:szCs w:val="24"/>
          </w:rPr>
          <w:tab/>
        </w:r>
        <w:r w:rsidR="00086DCF" w:rsidRPr="0064313E">
          <w:rPr>
            <w:rStyle w:val="Hyperlink"/>
            <w:noProof/>
          </w:rPr>
          <w:t>Salmon health</w:t>
        </w:r>
        <w:r w:rsidR="00086DCF">
          <w:rPr>
            <w:noProof/>
            <w:webHidden/>
          </w:rPr>
          <w:tab/>
        </w:r>
        <w:r w:rsidR="00086DCF">
          <w:rPr>
            <w:noProof/>
            <w:webHidden/>
          </w:rPr>
          <w:fldChar w:fldCharType="begin"/>
        </w:r>
        <w:r w:rsidR="00086DCF">
          <w:rPr>
            <w:noProof/>
            <w:webHidden/>
          </w:rPr>
          <w:instrText xml:space="preserve"> PAGEREF _Toc55040077 \h </w:instrText>
        </w:r>
        <w:r w:rsidR="00086DCF">
          <w:rPr>
            <w:noProof/>
            <w:webHidden/>
          </w:rPr>
        </w:r>
        <w:r w:rsidR="00086DCF">
          <w:rPr>
            <w:noProof/>
            <w:webHidden/>
          </w:rPr>
          <w:fldChar w:fldCharType="separate"/>
        </w:r>
        <w:r w:rsidR="00086DCF">
          <w:rPr>
            <w:noProof/>
            <w:webHidden/>
          </w:rPr>
          <w:t>49</w:t>
        </w:r>
        <w:r w:rsidR="00086DCF">
          <w:rPr>
            <w:noProof/>
            <w:webHidden/>
          </w:rPr>
          <w:fldChar w:fldCharType="end"/>
        </w:r>
      </w:hyperlink>
    </w:p>
    <w:p w14:paraId="15795335" w14:textId="094BCAEA"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8" w:history="1">
        <w:r w:rsidR="00086DCF" w:rsidRPr="0064313E">
          <w:rPr>
            <w:rStyle w:val="Hyperlink"/>
            <w:noProof/>
          </w:rPr>
          <w:t>3.3.5</w:t>
        </w:r>
        <w:r w:rsidR="00086DCF">
          <w:rPr>
            <w:rFonts w:asciiTheme="minorHAnsi" w:eastAsiaTheme="minorEastAsia" w:hAnsiTheme="minorHAnsi" w:cstheme="minorBidi"/>
            <w:noProof/>
            <w:szCs w:val="24"/>
          </w:rPr>
          <w:tab/>
        </w:r>
        <w:r w:rsidR="00086DCF" w:rsidRPr="0064313E">
          <w:rPr>
            <w:rStyle w:val="Hyperlink"/>
            <w:noProof/>
          </w:rPr>
          <w:t>Diet diversity of juvenile salmon</w:t>
        </w:r>
        <w:r w:rsidR="00086DCF">
          <w:rPr>
            <w:noProof/>
            <w:webHidden/>
          </w:rPr>
          <w:tab/>
        </w:r>
        <w:r w:rsidR="00086DCF">
          <w:rPr>
            <w:noProof/>
            <w:webHidden/>
          </w:rPr>
          <w:fldChar w:fldCharType="begin"/>
        </w:r>
        <w:r w:rsidR="00086DCF">
          <w:rPr>
            <w:noProof/>
            <w:webHidden/>
          </w:rPr>
          <w:instrText xml:space="preserve"> PAGEREF _Toc55040078 \h </w:instrText>
        </w:r>
        <w:r w:rsidR="00086DCF">
          <w:rPr>
            <w:noProof/>
            <w:webHidden/>
          </w:rPr>
        </w:r>
        <w:r w:rsidR="00086DCF">
          <w:rPr>
            <w:noProof/>
            <w:webHidden/>
          </w:rPr>
          <w:fldChar w:fldCharType="separate"/>
        </w:r>
        <w:r w:rsidR="00086DCF">
          <w:rPr>
            <w:noProof/>
            <w:webHidden/>
          </w:rPr>
          <w:t>50</w:t>
        </w:r>
        <w:r w:rsidR="00086DCF">
          <w:rPr>
            <w:noProof/>
            <w:webHidden/>
          </w:rPr>
          <w:fldChar w:fldCharType="end"/>
        </w:r>
      </w:hyperlink>
    </w:p>
    <w:p w14:paraId="6A79CD9A" w14:textId="70B3720D"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79" w:history="1">
        <w:r w:rsidR="00086DCF" w:rsidRPr="0064313E">
          <w:rPr>
            <w:rStyle w:val="Hyperlink"/>
            <w:noProof/>
          </w:rPr>
          <w:t>3.3.6</w:t>
        </w:r>
        <w:r w:rsidR="00086DCF">
          <w:rPr>
            <w:rFonts w:asciiTheme="minorHAnsi" w:eastAsiaTheme="minorEastAsia" w:hAnsiTheme="minorHAnsi" w:cstheme="minorBidi"/>
            <w:noProof/>
            <w:szCs w:val="24"/>
          </w:rPr>
          <w:tab/>
        </w:r>
        <w:r w:rsidR="00086DCF" w:rsidRPr="0064313E">
          <w:rPr>
            <w:rStyle w:val="Hyperlink"/>
            <w:noProof/>
          </w:rPr>
          <w:t>Diet overlap between pink and chum salmon</w:t>
        </w:r>
        <w:r w:rsidR="00086DCF">
          <w:rPr>
            <w:noProof/>
            <w:webHidden/>
          </w:rPr>
          <w:tab/>
        </w:r>
        <w:r w:rsidR="00086DCF">
          <w:rPr>
            <w:noProof/>
            <w:webHidden/>
          </w:rPr>
          <w:fldChar w:fldCharType="begin"/>
        </w:r>
        <w:r w:rsidR="00086DCF">
          <w:rPr>
            <w:noProof/>
            <w:webHidden/>
          </w:rPr>
          <w:instrText xml:space="preserve"> PAGEREF _Toc55040079 \h </w:instrText>
        </w:r>
        <w:r w:rsidR="00086DCF">
          <w:rPr>
            <w:noProof/>
            <w:webHidden/>
          </w:rPr>
        </w:r>
        <w:r w:rsidR="00086DCF">
          <w:rPr>
            <w:noProof/>
            <w:webHidden/>
          </w:rPr>
          <w:fldChar w:fldCharType="separate"/>
        </w:r>
        <w:r w:rsidR="00086DCF">
          <w:rPr>
            <w:noProof/>
            <w:webHidden/>
          </w:rPr>
          <w:t>50</w:t>
        </w:r>
        <w:r w:rsidR="00086DCF">
          <w:rPr>
            <w:noProof/>
            <w:webHidden/>
          </w:rPr>
          <w:fldChar w:fldCharType="end"/>
        </w:r>
      </w:hyperlink>
    </w:p>
    <w:p w14:paraId="5DD1735F" w14:textId="3600FECA"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80" w:history="1">
        <w:r w:rsidR="00086DCF" w:rsidRPr="0064313E">
          <w:rPr>
            <w:rStyle w:val="Hyperlink"/>
            <w:noProof/>
          </w:rPr>
          <w:t>3.3.7</w:t>
        </w:r>
        <w:r w:rsidR="00086DCF">
          <w:rPr>
            <w:rFonts w:asciiTheme="minorHAnsi" w:eastAsiaTheme="minorEastAsia" w:hAnsiTheme="minorHAnsi" w:cstheme="minorBidi"/>
            <w:noProof/>
            <w:szCs w:val="24"/>
          </w:rPr>
          <w:tab/>
        </w:r>
        <w:r w:rsidR="00086DCF" w:rsidRPr="0064313E">
          <w:rPr>
            <w:rStyle w:val="Hyperlink"/>
            <w:noProof/>
          </w:rPr>
          <w:t>section on salmon size/timing/etc.???</w:t>
        </w:r>
        <w:r w:rsidR="00086DCF">
          <w:rPr>
            <w:noProof/>
            <w:webHidden/>
          </w:rPr>
          <w:tab/>
        </w:r>
        <w:r w:rsidR="00086DCF">
          <w:rPr>
            <w:noProof/>
            <w:webHidden/>
          </w:rPr>
          <w:fldChar w:fldCharType="begin"/>
        </w:r>
        <w:r w:rsidR="00086DCF">
          <w:rPr>
            <w:noProof/>
            <w:webHidden/>
          </w:rPr>
          <w:instrText xml:space="preserve"> PAGEREF _Toc55040080 \h </w:instrText>
        </w:r>
        <w:r w:rsidR="00086DCF">
          <w:rPr>
            <w:noProof/>
            <w:webHidden/>
          </w:rPr>
        </w:r>
        <w:r w:rsidR="00086DCF">
          <w:rPr>
            <w:noProof/>
            <w:webHidden/>
          </w:rPr>
          <w:fldChar w:fldCharType="separate"/>
        </w:r>
        <w:r w:rsidR="00086DCF">
          <w:rPr>
            <w:noProof/>
            <w:webHidden/>
          </w:rPr>
          <w:t>50</w:t>
        </w:r>
        <w:r w:rsidR="00086DCF">
          <w:rPr>
            <w:noProof/>
            <w:webHidden/>
          </w:rPr>
          <w:fldChar w:fldCharType="end"/>
        </w:r>
      </w:hyperlink>
    </w:p>
    <w:p w14:paraId="4743E8F7" w14:textId="3F72F76E"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81" w:history="1">
        <w:r w:rsidR="00086DCF" w:rsidRPr="0064313E">
          <w:rPr>
            <w:rStyle w:val="Hyperlink"/>
            <w:noProof/>
          </w:rPr>
          <w:t>3.4</w:t>
        </w:r>
        <w:r w:rsidR="00086DCF">
          <w:rPr>
            <w:rFonts w:asciiTheme="minorHAnsi" w:eastAsiaTheme="minorEastAsia" w:hAnsiTheme="minorHAnsi" w:cstheme="minorBidi"/>
            <w:noProof/>
            <w:szCs w:val="24"/>
          </w:rPr>
          <w:tab/>
        </w:r>
        <w:r w:rsidR="00086DCF" w:rsidRPr="0064313E">
          <w:rPr>
            <w:rStyle w:val="Hyperlink"/>
            <w:noProof/>
          </w:rPr>
          <w:t>Discussion</w:t>
        </w:r>
        <w:r w:rsidR="00086DCF">
          <w:rPr>
            <w:noProof/>
            <w:webHidden/>
          </w:rPr>
          <w:tab/>
        </w:r>
        <w:r w:rsidR="00086DCF">
          <w:rPr>
            <w:noProof/>
            <w:webHidden/>
          </w:rPr>
          <w:fldChar w:fldCharType="begin"/>
        </w:r>
        <w:r w:rsidR="00086DCF">
          <w:rPr>
            <w:noProof/>
            <w:webHidden/>
          </w:rPr>
          <w:instrText xml:space="preserve"> PAGEREF _Toc55040081 \h </w:instrText>
        </w:r>
        <w:r w:rsidR="00086DCF">
          <w:rPr>
            <w:noProof/>
            <w:webHidden/>
          </w:rPr>
        </w:r>
        <w:r w:rsidR="00086DCF">
          <w:rPr>
            <w:noProof/>
            <w:webHidden/>
          </w:rPr>
          <w:fldChar w:fldCharType="separate"/>
        </w:r>
        <w:r w:rsidR="00086DCF">
          <w:rPr>
            <w:noProof/>
            <w:webHidden/>
          </w:rPr>
          <w:t>50</w:t>
        </w:r>
        <w:r w:rsidR="00086DCF">
          <w:rPr>
            <w:noProof/>
            <w:webHidden/>
          </w:rPr>
          <w:fldChar w:fldCharType="end"/>
        </w:r>
      </w:hyperlink>
    </w:p>
    <w:p w14:paraId="134D2353" w14:textId="11247558"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82" w:history="1">
        <w:r w:rsidR="00086DCF" w:rsidRPr="0064313E">
          <w:rPr>
            <w:rStyle w:val="Hyperlink"/>
            <w:noProof/>
          </w:rPr>
          <w:t>3.4.1</w:t>
        </w:r>
        <w:r w:rsidR="00086DCF">
          <w:rPr>
            <w:rFonts w:asciiTheme="minorHAnsi" w:eastAsiaTheme="minorEastAsia" w:hAnsiTheme="minorHAnsi" w:cstheme="minorBidi"/>
            <w:noProof/>
            <w:szCs w:val="24"/>
          </w:rPr>
          <w:tab/>
        </w:r>
        <w:r w:rsidR="00086DCF" w:rsidRPr="0064313E">
          <w:rPr>
            <w:rStyle w:val="Hyperlink"/>
            <w:noProof/>
          </w:rPr>
          <w:t>Seasonality and prey phenology</w:t>
        </w:r>
        <w:r w:rsidR="00086DCF">
          <w:rPr>
            <w:noProof/>
            <w:webHidden/>
          </w:rPr>
          <w:tab/>
        </w:r>
        <w:r w:rsidR="00086DCF">
          <w:rPr>
            <w:noProof/>
            <w:webHidden/>
          </w:rPr>
          <w:fldChar w:fldCharType="begin"/>
        </w:r>
        <w:r w:rsidR="00086DCF">
          <w:rPr>
            <w:noProof/>
            <w:webHidden/>
          </w:rPr>
          <w:instrText xml:space="preserve"> PAGEREF _Toc55040082 \h </w:instrText>
        </w:r>
        <w:r w:rsidR="00086DCF">
          <w:rPr>
            <w:noProof/>
            <w:webHidden/>
          </w:rPr>
        </w:r>
        <w:r w:rsidR="00086DCF">
          <w:rPr>
            <w:noProof/>
            <w:webHidden/>
          </w:rPr>
          <w:fldChar w:fldCharType="separate"/>
        </w:r>
        <w:r w:rsidR="00086DCF">
          <w:rPr>
            <w:noProof/>
            <w:webHidden/>
          </w:rPr>
          <w:t>51</w:t>
        </w:r>
        <w:r w:rsidR="00086DCF">
          <w:rPr>
            <w:noProof/>
            <w:webHidden/>
          </w:rPr>
          <w:fldChar w:fldCharType="end"/>
        </w:r>
      </w:hyperlink>
    </w:p>
    <w:p w14:paraId="1150E798" w14:textId="229619D3"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83" w:history="1">
        <w:r w:rsidR="00086DCF" w:rsidRPr="0064313E">
          <w:rPr>
            <w:rStyle w:val="Hyperlink"/>
            <w:noProof/>
          </w:rPr>
          <w:t>3.4.2</w:t>
        </w:r>
        <w:r w:rsidR="00086DCF">
          <w:rPr>
            <w:rFonts w:asciiTheme="minorHAnsi" w:eastAsiaTheme="minorEastAsia" w:hAnsiTheme="minorHAnsi" w:cstheme="minorBidi"/>
            <w:noProof/>
            <w:szCs w:val="24"/>
          </w:rPr>
          <w:tab/>
        </w:r>
        <w:r w:rsidR="00086DCF" w:rsidRPr="0064313E">
          <w:rPr>
            <w:rStyle w:val="Hyperlink"/>
            <w:noProof/>
          </w:rPr>
          <w:t>Interannual variability</w:t>
        </w:r>
        <w:r w:rsidR="00086DCF">
          <w:rPr>
            <w:noProof/>
            <w:webHidden/>
          </w:rPr>
          <w:tab/>
        </w:r>
        <w:r w:rsidR="00086DCF">
          <w:rPr>
            <w:noProof/>
            <w:webHidden/>
          </w:rPr>
          <w:fldChar w:fldCharType="begin"/>
        </w:r>
        <w:r w:rsidR="00086DCF">
          <w:rPr>
            <w:noProof/>
            <w:webHidden/>
          </w:rPr>
          <w:instrText xml:space="preserve"> PAGEREF _Toc55040083 \h </w:instrText>
        </w:r>
        <w:r w:rsidR="00086DCF">
          <w:rPr>
            <w:noProof/>
            <w:webHidden/>
          </w:rPr>
        </w:r>
        <w:r w:rsidR="00086DCF">
          <w:rPr>
            <w:noProof/>
            <w:webHidden/>
          </w:rPr>
          <w:fldChar w:fldCharType="separate"/>
        </w:r>
        <w:r w:rsidR="00086DCF">
          <w:rPr>
            <w:noProof/>
            <w:webHidden/>
          </w:rPr>
          <w:t>51</w:t>
        </w:r>
        <w:r w:rsidR="00086DCF">
          <w:rPr>
            <w:noProof/>
            <w:webHidden/>
          </w:rPr>
          <w:fldChar w:fldCharType="end"/>
        </w:r>
      </w:hyperlink>
    </w:p>
    <w:p w14:paraId="67D16DC9" w14:textId="6FC7F180"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84" w:history="1">
        <w:r w:rsidR="00086DCF" w:rsidRPr="0064313E">
          <w:rPr>
            <w:rStyle w:val="Hyperlink"/>
            <w:noProof/>
          </w:rPr>
          <w:t>3.4.3</w:t>
        </w:r>
        <w:r w:rsidR="00086DCF">
          <w:rPr>
            <w:rFonts w:asciiTheme="minorHAnsi" w:eastAsiaTheme="minorEastAsia" w:hAnsiTheme="minorHAnsi" w:cstheme="minorBidi"/>
            <w:noProof/>
            <w:szCs w:val="24"/>
          </w:rPr>
          <w:tab/>
        </w:r>
        <w:r w:rsidR="00086DCF" w:rsidRPr="0064313E">
          <w:rPr>
            <w:rStyle w:val="Hyperlink"/>
            <w:noProof/>
          </w:rPr>
          <w:t>Predator and prey sizes</w:t>
        </w:r>
        <w:r w:rsidR="00086DCF">
          <w:rPr>
            <w:noProof/>
            <w:webHidden/>
          </w:rPr>
          <w:tab/>
        </w:r>
        <w:r w:rsidR="00086DCF">
          <w:rPr>
            <w:noProof/>
            <w:webHidden/>
          </w:rPr>
          <w:fldChar w:fldCharType="begin"/>
        </w:r>
        <w:r w:rsidR="00086DCF">
          <w:rPr>
            <w:noProof/>
            <w:webHidden/>
          </w:rPr>
          <w:instrText xml:space="preserve"> PAGEREF _Toc55040084 \h </w:instrText>
        </w:r>
        <w:r w:rsidR="00086DCF">
          <w:rPr>
            <w:noProof/>
            <w:webHidden/>
          </w:rPr>
        </w:r>
        <w:r w:rsidR="00086DCF">
          <w:rPr>
            <w:noProof/>
            <w:webHidden/>
          </w:rPr>
          <w:fldChar w:fldCharType="separate"/>
        </w:r>
        <w:r w:rsidR="00086DCF">
          <w:rPr>
            <w:noProof/>
            <w:webHidden/>
          </w:rPr>
          <w:t>51</w:t>
        </w:r>
        <w:r w:rsidR="00086DCF">
          <w:rPr>
            <w:noProof/>
            <w:webHidden/>
          </w:rPr>
          <w:fldChar w:fldCharType="end"/>
        </w:r>
      </w:hyperlink>
    </w:p>
    <w:p w14:paraId="686DA15E" w14:textId="399AD4CF" w:rsidR="00086DCF" w:rsidRDefault="003304B3">
      <w:pPr>
        <w:pStyle w:val="TOC3"/>
        <w:tabs>
          <w:tab w:val="left" w:pos="1440"/>
          <w:tab w:val="right" w:leader="dot" w:pos="9350"/>
        </w:tabs>
        <w:rPr>
          <w:rFonts w:asciiTheme="minorHAnsi" w:eastAsiaTheme="minorEastAsia" w:hAnsiTheme="minorHAnsi" w:cstheme="minorBidi"/>
          <w:noProof/>
          <w:szCs w:val="24"/>
        </w:rPr>
      </w:pPr>
      <w:hyperlink w:anchor="_Toc55040085" w:history="1">
        <w:r w:rsidR="00086DCF" w:rsidRPr="0064313E">
          <w:rPr>
            <w:rStyle w:val="Hyperlink"/>
            <w:noProof/>
          </w:rPr>
          <w:t>3.4.4</w:t>
        </w:r>
        <w:r w:rsidR="00086DCF">
          <w:rPr>
            <w:rFonts w:asciiTheme="minorHAnsi" w:eastAsiaTheme="minorEastAsia" w:hAnsiTheme="minorHAnsi" w:cstheme="minorBidi"/>
            <w:noProof/>
            <w:szCs w:val="24"/>
          </w:rPr>
          <w:tab/>
        </w:r>
        <w:r w:rsidR="00086DCF" w:rsidRPr="0064313E">
          <w:rPr>
            <w:rStyle w:val="Hyperlink"/>
            <w:noProof/>
          </w:rPr>
          <w:t>Salmon trophic interactions</w:t>
        </w:r>
        <w:r w:rsidR="00086DCF">
          <w:rPr>
            <w:noProof/>
            <w:webHidden/>
          </w:rPr>
          <w:tab/>
        </w:r>
        <w:r w:rsidR="00086DCF">
          <w:rPr>
            <w:noProof/>
            <w:webHidden/>
          </w:rPr>
          <w:fldChar w:fldCharType="begin"/>
        </w:r>
        <w:r w:rsidR="00086DCF">
          <w:rPr>
            <w:noProof/>
            <w:webHidden/>
          </w:rPr>
          <w:instrText xml:space="preserve"> PAGEREF _Toc55040085 \h </w:instrText>
        </w:r>
        <w:r w:rsidR="00086DCF">
          <w:rPr>
            <w:noProof/>
            <w:webHidden/>
          </w:rPr>
        </w:r>
        <w:r w:rsidR="00086DCF">
          <w:rPr>
            <w:noProof/>
            <w:webHidden/>
          </w:rPr>
          <w:fldChar w:fldCharType="separate"/>
        </w:r>
        <w:r w:rsidR="00086DCF">
          <w:rPr>
            <w:noProof/>
            <w:webHidden/>
          </w:rPr>
          <w:t>51</w:t>
        </w:r>
        <w:r w:rsidR="00086DCF">
          <w:rPr>
            <w:noProof/>
            <w:webHidden/>
          </w:rPr>
          <w:fldChar w:fldCharType="end"/>
        </w:r>
      </w:hyperlink>
    </w:p>
    <w:p w14:paraId="50D47BD3" w14:textId="5B37C4B2"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86" w:history="1">
        <w:r w:rsidR="00086DCF" w:rsidRPr="0064313E">
          <w:rPr>
            <w:rStyle w:val="Hyperlink"/>
            <w:noProof/>
          </w:rPr>
          <w:t>3.5</w:t>
        </w:r>
        <w:r w:rsidR="00086DCF">
          <w:rPr>
            <w:rFonts w:asciiTheme="minorHAnsi" w:eastAsiaTheme="minorEastAsia" w:hAnsiTheme="minorHAnsi" w:cstheme="minorBidi"/>
            <w:noProof/>
            <w:szCs w:val="24"/>
          </w:rPr>
          <w:tab/>
        </w:r>
        <w:r w:rsidR="00086DCF" w:rsidRPr="0064313E">
          <w:rPr>
            <w:rStyle w:val="Hyperlink"/>
            <w:noProof/>
          </w:rPr>
          <w:t>Conclusion</w:t>
        </w:r>
        <w:r w:rsidR="00086DCF">
          <w:rPr>
            <w:noProof/>
            <w:webHidden/>
          </w:rPr>
          <w:tab/>
        </w:r>
        <w:r w:rsidR="00086DCF">
          <w:rPr>
            <w:noProof/>
            <w:webHidden/>
          </w:rPr>
          <w:fldChar w:fldCharType="begin"/>
        </w:r>
        <w:r w:rsidR="00086DCF">
          <w:rPr>
            <w:noProof/>
            <w:webHidden/>
          </w:rPr>
          <w:instrText xml:space="preserve"> PAGEREF _Toc55040086 \h </w:instrText>
        </w:r>
        <w:r w:rsidR="00086DCF">
          <w:rPr>
            <w:noProof/>
            <w:webHidden/>
          </w:rPr>
        </w:r>
        <w:r w:rsidR="00086DCF">
          <w:rPr>
            <w:noProof/>
            <w:webHidden/>
          </w:rPr>
          <w:fldChar w:fldCharType="separate"/>
        </w:r>
        <w:r w:rsidR="00086DCF">
          <w:rPr>
            <w:noProof/>
            <w:webHidden/>
          </w:rPr>
          <w:t>51</w:t>
        </w:r>
        <w:r w:rsidR="00086DCF">
          <w:rPr>
            <w:noProof/>
            <w:webHidden/>
          </w:rPr>
          <w:fldChar w:fldCharType="end"/>
        </w:r>
      </w:hyperlink>
    </w:p>
    <w:p w14:paraId="029F1DFB" w14:textId="4FC5926E"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87" w:history="1">
        <w:r w:rsidR="00086DCF" w:rsidRPr="0064313E">
          <w:rPr>
            <w:rStyle w:val="Hyperlink"/>
            <w:noProof/>
          </w:rPr>
          <w:t>3.6</w:t>
        </w:r>
        <w:r w:rsidR="00086DCF">
          <w:rPr>
            <w:rFonts w:asciiTheme="minorHAnsi" w:eastAsiaTheme="minorEastAsia" w:hAnsiTheme="minorHAnsi" w:cstheme="minorBidi"/>
            <w:noProof/>
            <w:szCs w:val="24"/>
          </w:rPr>
          <w:tab/>
        </w:r>
        <w:r w:rsidR="00086DCF" w:rsidRPr="0064313E">
          <w:rPr>
            <w:rStyle w:val="Hyperlink"/>
            <w:noProof/>
          </w:rPr>
          <w:t>Tables</w:t>
        </w:r>
        <w:r w:rsidR="00086DCF">
          <w:rPr>
            <w:noProof/>
            <w:webHidden/>
          </w:rPr>
          <w:tab/>
        </w:r>
        <w:r w:rsidR="00086DCF">
          <w:rPr>
            <w:noProof/>
            <w:webHidden/>
          </w:rPr>
          <w:fldChar w:fldCharType="begin"/>
        </w:r>
        <w:r w:rsidR="00086DCF">
          <w:rPr>
            <w:noProof/>
            <w:webHidden/>
          </w:rPr>
          <w:instrText xml:space="preserve"> PAGEREF _Toc55040087 \h </w:instrText>
        </w:r>
        <w:r w:rsidR="00086DCF">
          <w:rPr>
            <w:noProof/>
            <w:webHidden/>
          </w:rPr>
        </w:r>
        <w:r w:rsidR="00086DCF">
          <w:rPr>
            <w:noProof/>
            <w:webHidden/>
          </w:rPr>
          <w:fldChar w:fldCharType="separate"/>
        </w:r>
        <w:r w:rsidR="00086DCF">
          <w:rPr>
            <w:noProof/>
            <w:webHidden/>
          </w:rPr>
          <w:t>53</w:t>
        </w:r>
        <w:r w:rsidR="00086DCF">
          <w:rPr>
            <w:noProof/>
            <w:webHidden/>
          </w:rPr>
          <w:fldChar w:fldCharType="end"/>
        </w:r>
      </w:hyperlink>
    </w:p>
    <w:p w14:paraId="2D4DCEDF" w14:textId="03C9B28C"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88" w:history="1">
        <w:r w:rsidR="00086DCF" w:rsidRPr="0064313E">
          <w:rPr>
            <w:rStyle w:val="Hyperlink"/>
            <w:noProof/>
          </w:rPr>
          <w:t>3.7</w:t>
        </w:r>
        <w:r w:rsidR="00086DCF">
          <w:rPr>
            <w:rFonts w:asciiTheme="minorHAnsi" w:eastAsiaTheme="minorEastAsia" w:hAnsiTheme="minorHAnsi" w:cstheme="minorBidi"/>
            <w:noProof/>
            <w:szCs w:val="24"/>
          </w:rPr>
          <w:tab/>
        </w:r>
        <w:r w:rsidR="00086DCF" w:rsidRPr="0064313E">
          <w:rPr>
            <w:rStyle w:val="Hyperlink"/>
            <w:noProof/>
          </w:rPr>
          <w:t>Figures</w:t>
        </w:r>
        <w:r w:rsidR="00086DCF">
          <w:rPr>
            <w:noProof/>
            <w:webHidden/>
          </w:rPr>
          <w:tab/>
        </w:r>
        <w:r w:rsidR="00086DCF">
          <w:rPr>
            <w:noProof/>
            <w:webHidden/>
          </w:rPr>
          <w:fldChar w:fldCharType="begin"/>
        </w:r>
        <w:r w:rsidR="00086DCF">
          <w:rPr>
            <w:noProof/>
            <w:webHidden/>
          </w:rPr>
          <w:instrText xml:space="preserve"> PAGEREF _Toc55040088 \h </w:instrText>
        </w:r>
        <w:r w:rsidR="00086DCF">
          <w:rPr>
            <w:noProof/>
            <w:webHidden/>
          </w:rPr>
        </w:r>
        <w:r w:rsidR="00086DCF">
          <w:rPr>
            <w:noProof/>
            <w:webHidden/>
          </w:rPr>
          <w:fldChar w:fldCharType="separate"/>
        </w:r>
        <w:r w:rsidR="00086DCF">
          <w:rPr>
            <w:noProof/>
            <w:webHidden/>
          </w:rPr>
          <w:t>57</w:t>
        </w:r>
        <w:r w:rsidR="00086DCF">
          <w:rPr>
            <w:noProof/>
            <w:webHidden/>
          </w:rPr>
          <w:fldChar w:fldCharType="end"/>
        </w:r>
      </w:hyperlink>
    </w:p>
    <w:p w14:paraId="1D060CB2" w14:textId="250E990B" w:rsidR="00086DCF" w:rsidRDefault="003304B3">
      <w:pPr>
        <w:pStyle w:val="TOC1"/>
        <w:rPr>
          <w:rFonts w:asciiTheme="minorHAnsi" w:eastAsiaTheme="minorEastAsia" w:hAnsiTheme="minorHAnsi" w:cstheme="minorBidi"/>
          <w:b w:val="0"/>
          <w:noProof/>
        </w:rPr>
      </w:pPr>
      <w:hyperlink w:anchor="_Toc55040089" w:history="1">
        <w:r w:rsidR="00086DCF" w:rsidRPr="0064313E">
          <w:rPr>
            <w:rStyle w:val="Hyperlink"/>
            <w:noProof/>
          </w:rPr>
          <w:t>Chapter 4: Conclusion</w:t>
        </w:r>
        <w:r w:rsidR="00086DCF">
          <w:rPr>
            <w:noProof/>
            <w:webHidden/>
          </w:rPr>
          <w:tab/>
        </w:r>
        <w:r w:rsidR="00086DCF">
          <w:rPr>
            <w:noProof/>
            <w:webHidden/>
          </w:rPr>
          <w:fldChar w:fldCharType="begin"/>
        </w:r>
        <w:r w:rsidR="00086DCF">
          <w:rPr>
            <w:noProof/>
            <w:webHidden/>
          </w:rPr>
          <w:instrText xml:space="preserve"> PAGEREF _Toc55040089 \h </w:instrText>
        </w:r>
        <w:r w:rsidR="00086DCF">
          <w:rPr>
            <w:noProof/>
            <w:webHidden/>
          </w:rPr>
        </w:r>
        <w:r w:rsidR="00086DCF">
          <w:rPr>
            <w:noProof/>
            <w:webHidden/>
          </w:rPr>
          <w:fldChar w:fldCharType="separate"/>
        </w:r>
        <w:r w:rsidR="00086DCF">
          <w:rPr>
            <w:noProof/>
            <w:webHidden/>
          </w:rPr>
          <w:t>65</w:t>
        </w:r>
        <w:r w:rsidR="00086DCF">
          <w:rPr>
            <w:noProof/>
            <w:webHidden/>
          </w:rPr>
          <w:fldChar w:fldCharType="end"/>
        </w:r>
      </w:hyperlink>
    </w:p>
    <w:p w14:paraId="0C21BE51" w14:textId="2629A73F"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90" w:history="1">
        <w:r w:rsidR="00086DCF" w:rsidRPr="0064313E">
          <w:rPr>
            <w:rStyle w:val="Hyperlink"/>
            <w:noProof/>
          </w:rPr>
          <w:t>4.1</w:t>
        </w:r>
        <w:r w:rsidR="00086DCF">
          <w:rPr>
            <w:rFonts w:asciiTheme="minorHAnsi" w:eastAsiaTheme="minorEastAsia" w:hAnsiTheme="minorHAnsi" w:cstheme="minorBidi"/>
            <w:noProof/>
            <w:szCs w:val="24"/>
          </w:rPr>
          <w:tab/>
        </w:r>
        <w:r w:rsidR="00086DCF" w:rsidRPr="0064313E">
          <w:rPr>
            <w:rStyle w:val="Hyperlink"/>
            <w:noProof/>
          </w:rPr>
          <w:t>Knowledge gap of juvenile pink and chum salmon competition</w:t>
        </w:r>
        <w:r w:rsidR="00086DCF">
          <w:rPr>
            <w:noProof/>
            <w:webHidden/>
          </w:rPr>
          <w:tab/>
        </w:r>
        <w:r w:rsidR="00086DCF">
          <w:rPr>
            <w:noProof/>
            <w:webHidden/>
          </w:rPr>
          <w:fldChar w:fldCharType="begin"/>
        </w:r>
        <w:r w:rsidR="00086DCF">
          <w:rPr>
            <w:noProof/>
            <w:webHidden/>
          </w:rPr>
          <w:instrText xml:space="preserve"> PAGEREF _Toc55040090 \h </w:instrText>
        </w:r>
        <w:r w:rsidR="00086DCF">
          <w:rPr>
            <w:noProof/>
            <w:webHidden/>
          </w:rPr>
        </w:r>
        <w:r w:rsidR="00086DCF">
          <w:rPr>
            <w:noProof/>
            <w:webHidden/>
          </w:rPr>
          <w:fldChar w:fldCharType="separate"/>
        </w:r>
        <w:r w:rsidR="00086DCF">
          <w:rPr>
            <w:noProof/>
            <w:webHidden/>
          </w:rPr>
          <w:t>65</w:t>
        </w:r>
        <w:r w:rsidR="00086DCF">
          <w:rPr>
            <w:noProof/>
            <w:webHidden/>
          </w:rPr>
          <w:fldChar w:fldCharType="end"/>
        </w:r>
      </w:hyperlink>
    </w:p>
    <w:p w14:paraId="058EDF01" w14:textId="7F50EDD3"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91" w:history="1">
        <w:r w:rsidR="00086DCF" w:rsidRPr="0064313E">
          <w:rPr>
            <w:rStyle w:val="Hyperlink"/>
            <w:noProof/>
          </w:rPr>
          <w:t>4.2</w:t>
        </w:r>
        <w:r w:rsidR="00086DCF">
          <w:rPr>
            <w:rFonts w:asciiTheme="minorHAnsi" w:eastAsiaTheme="minorEastAsia" w:hAnsiTheme="minorHAnsi" w:cstheme="minorBidi"/>
            <w:noProof/>
            <w:szCs w:val="24"/>
          </w:rPr>
          <w:tab/>
        </w:r>
        <w:r w:rsidR="00086DCF" w:rsidRPr="0064313E">
          <w:rPr>
            <w:rStyle w:val="Hyperlink"/>
            <w:noProof/>
          </w:rPr>
          <w:t>Diets of juvenile pink and chum salmon in contrasting foraging conditions</w:t>
        </w:r>
        <w:r w:rsidR="00086DCF">
          <w:rPr>
            <w:noProof/>
            <w:webHidden/>
          </w:rPr>
          <w:tab/>
        </w:r>
        <w:r w:rsidR="00086DCF">
          <w:rPr>
            <w:noProof/>
            <w:webHidden/>
          </w:rPr>
          <w:fldChar w:fldCharType="begin"/>
        </w:r>
        <w:r w:rsidR="00086DCF">
          <w:rPr>
            <w:noProof/>
            <w:webHidden/>
          </w:rPr>
          <w:instrText xml:space="preserve"> PAGEREF _Toc55040091 \h </w:instrText>
        </w:r>
        <w:r w:rsidR="00086DCF">
          <w:rPr>
            <w:noProof/>
            <w:webHidden/>
          </w:rPr>
        </w:r>
        <w:r w:rsidR="00086DCF">
          <w:rPr>
            <w:noProof/>
            <w:webHidden/>
          </w:rPr>
          <w:fldChar w:fldCharType="separate"/>
        </w:r>
        <w:r w:rsidR="00086DCF">
          <w:rPr>
            <w:noProof/>
            <w:webHidden/>
          </w:rPr>
          <w:t>65</w:t>
        </w:r>
        <w:r w:rsidR="00086DCF">
          <w:rPr>
            <w:noProof/>
            <w:webHidden/>
          </w:rPr>
          <w:fldChar w:fldCharType="end"/>
        </w:r>
      </w:hyperlink>
    </w:p>
    <w:p w14:paraId="550DD7F8" w14:textId="4FD6D08C"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92" w:history="1">
        <w:r w:rsidR="00086DCF" w:rsidRPr="0064313E">
          <w:rPr>
            <w:rStyle w:val="Hyperlink"/>
            <w:noProof/>
          </w:rPr>
          <w:t>4.3</w:t>
        </w:r>
        <w:r w:rsidR="00086DCF">
          <w:rPr>
            <w:rFonts w:asciiTheme="minorHAnsi" w:eastAsiaTheme="minorEastAsia" w:hAnsiTheme="minorHAnsi" w:cstheme="minorBidi"/>
            <w:noProof/>
            <w:szCs w:val="24"/>
          </w:rPr>
          <w:tab/>
        </w:r>
        <w:r w:rsidR="00086DCF" w:rsidRPr="0064313E">
          <w:rPr>
            <w:rStyle w:val="Hyperlink"/>
            <w:noProof/>
          </w:rPr>
          <w:t>Trophic interactions of pink and chum salmon during outmigration</w:t>
        </w:r>
        <w:r w:rsidR="00086DCF">
          <w:rPr>
            <w:noProof/>
            <w:webHidden/>
          </w:rPr>
          <w:tab/>
        </w:r>
        <w:r w:rsidR="00086DCF">
          <w:rPr>
            <w:noProof/>
            <w:webHidden/>
          </w:rPr>
          <w:fldChar w:fldCharType="begin"/>
        </w:r>
        <w:r w:rsidR="00086DCF">
          <w:rPr>
            <w:noProof/>
            <w:webHidden/>
          </w:rPr>
          <w:instrText xml:space="preserve"> PAGEREF _Toc55040092 \h </w:instrText>
        </w:r>
        <w:r w:rsidR="00086DCF">
          <w:rPr>
            <w:noProof/>
            <w:webHidden/>
          </w:rPr>
        </w:r>
        <w:r w:rsidR="00086DCF">
          <w:rPr>
            <w:noProof/>
            <w:webHidden/>
          </w:rPr>
          <w:fldChar w:fldCharType="separate"/>
        </w:r>
        <w:r w:rsidR="00086DCF">
          <w:rPr>
            <w:noProof/>
            <w:webHidden/>
          </w:rPr>
          <w:t>65</w:t>
        </w:r>
        <w:r w:rsidR="00086DCF">
          <w:rPr>
            <w:noProof/>
            <w:webHidden/>
          </w:rPr>
          <w:fldChar w:fldCharType="end"/>
        </w:r>
      </w:hyperlink>
    </w:p>
    <w:p w14:paraId="0F231E30" w14:textId="45F3285A" w:rsidR="00086DCF" w:rsidRDefault="003304B3">
      <w:pPr>
        <w:pStyle w:val="TOC2"/>
        <w:tabs>
          <w:tab w:val="left" w:pos="960"/>
          <w:tab w:val="right" w:leader="dot" w:pos="9350"/>
        </w:tabs>
        <w:rPr>
          <w:rFonts w:asciiTheme="minorHAnsi" w:eastAsiaTheme="minorEastAsia" w:hAnsiTheme="minorHAnsi" w:cstheme="minorBidi"/>
          <w:noProof/>
          <w:szCs w:val="24"/>
        </w:rPr>
      </w:pPr>
      <w:hyperlink w:anchor="_Toc55040093" w:history="1">
        <w:r w:rsidR="00086DCF" w:rsidRPr="0064313E">
          <w:rPr>
            <w:rStyle w:val="Hyperlink"/>
            <w:noProof/>
          </w:rPr>
          <w:t>4.4</w:t>
        </w:r>
        <w:r w:rsidR="00086DCF">
          <w:rPr>
            <w:rFonts w:asciiTheme="minorHAnsi" w:eastAsiaTheme="minorEastAsia" w:hAnsiTheme="minorHAnsi" w:cstheme="minorBidi"/>
            <w:noProof/>
            <w:szCs w:val="24"/>
          </w:rPr>
          <w:tab/>
        </w:r>
        <w:r w:rsidR="00086DCF" w:rsidRPr="0064313E">
          <w:rPr>
            <w:rStyle w:val="Hyperlink"/>
            <w:noProof/>
          </w:rPr>
          <w:t>Pink and chum salmon as ecosystem indicators</w:t>
        </w:r>
        <w:r w:rsidR="00086DCF">
          <w:rPr>
            <w:noProof/>
            <w:webHidden/>
          </w:rPr>
          <w:tab/>
        </w:r>
        <w:r w:rsidR="00086DCF">
          <w:rPr>
            <w:noProof/>
            <w:webHidden/>
          </w:rPr>
          <w:fldChar w:fldCharType="begin"/>
        </w:r>
        <w:r w:rsidR="00086DCF">
          <w:rPr>
            <w:noProof/>
            <w:webHidden/>
          </w:rPr>
          <w:instrText xml:space="preserve"> PAGEREF _Toc55040093 \h </w:instrText>
        </w:r>
        <w:r w:rsidR="00086DCF">
          <w:rPr>
            <w:noProof/>
            <w:webHidden/>
          </w:rPr>
        </w:r>
        <w:r w:rsidR="00086DCF">
          <w:rPr>
            <w:noProof/>
            <w:webHidden/>
          </w:rPr>
          <w:fldChar w:fldCharType="separate"/>
        </w:r>
        <w:r w:rsidR="00086DCF">
          <w:rPr>
            <w:noProof/>
            <w:webHidden/>
          </w:rPr>
          <w:t>65</w:t>
        </w:r>
        <w:r w:rsidR="00086DCF">
          <w:rPr>
            <w:noProof/>
            <w:webHidden/>
          </w:rPr>
          <w:fldChar w:fldCharType="end"/>
        </w:r>
      </w:hyperlink>
    </w:p>
    <w:p w14:paraId="5149C9CA" w14:textId="5E57CB45" w:rsidR="00086DCF" w:rsidRDefault="003304B3">
      <w:pPr>
        <w:pStyle w:val="TOC1"/>
        <w:rPr>
          <w:rFonts w:asciiTheme="minorHAnsi" w:eastAsiaTheme="minorEastAsia" w:hAnsiTheme="minorHAnsi" w:cstheme="minorBidi"/>
          <w:b w:val="0"/>
          <w:noProof/>
        </w:rPr>
      </w:pPr>
      <w:hyperlink w:anchor="_Toc55040094" w:history="1">
        <w:r w:rsidR="00086DCF" w:rsidRPr="0064313E">
          <w:rPr>
            <w:rStyle w:val="Hyperlink"/>
            <w:noProof/>
          </w:rPr>
          <w:t>References</w:t>
        </w:r>
        <w:r w:rsidR="00086DCF">
          <w:rPr>
            <w:noProof/>
            <w:webHidden/>
          </w:rPr>
          <w:tab/>
        </w:r>
        <w:r w:rsidR="00086DCF">
          <w:rPr>
            <w:noProof/>
            <w:webHidden/>
          </w:rPr>
          <w:fldChar w:fldCharType="begin"/>
        </w:r>
        <w:r w:rsidR="00086DCF">
          <w:rPr>
            <w:noProof/>
            <w:webHidden/>
          </w:rPr>
          <w:instrText xml:space="preserve"> PAGEREF _Toc55040094 \h </w:instrText>
        </w:r>
        <w:r w:rsidR="00086DCF">
          <w:rPr>
            <w:noProof/>
            <w:webHidden/>
          </w:rPr>
        </w:r>
        <w:r w:rsidR="00086DCF">
          <w:rPr>
            <w:noProof/>
            <w:webHidden/>
          </w:rPr>
          <w:fldChar w:fldCharType="separate"/>
        </w:r>
        <w:r w:rsidR="00086DCF">
          <w:rPr>
            <w:noProof/>
            <w:webHidden/>
          </w:rPr>
          <w:t>67</w:t>
        </w:r>
        <w:r w:rsidR="00086DCF">
          <w:rPr>
            <w:noProof/>
            <w:webHidden/>
          </w:rPr>
          <w:fldChar w:fldCharType="end"/>
        </w:r>
      </w:hyperlink>
    </w:p>
    <w:p w14:paraId="16CF269F" w14:textId="00C73667" w:rsidR="00086DCF" w:rsidRDefault="003304B3">
      <w:pPr>
        <w:pStyle w:val="TOC1"/>
        <w:rPr>
          <w:rFonts w:asciiTheme="minorHAnsi" w:eastAsiaTheme="minorEastAsia" w:hAnsiTheme="minorHAnsi" w:cstheme="minorBidi"/>
          <w:b w:val="0"/>
          <w:noProof/>
        </w:rPr>
      </w:pPr>
      <w:hyperlink w:anchor="_Toc55040095" w:history="1">
        <w:r w:rsidR="00086DCF" w:rsidRPr="0064313E">
          <w:rPr>
            <w:rStyle w:val="Hyperlink"/>
            <w:noProof/>
          </w:rPr>
          <w:t>Appendix</w:t>
        </w:r>
        <w:r w:rsidR="00086DCF">
          <w:rPr>
            <w:noProof/>
            <w:webHidden/>
          </w:rPr>
          <w:tab/>
        </w:r>
        <w:r w:rsidR="00086DCF">
          <w:rPr>
            <w:noProof/>
            <w:webHidden/>
          </w:rPr>
          <w:fldChar w:fldCharType="begin"/>
        </w:r>
        <w:r w:rsidR="00086DCF">
          <w:rPr>
            <w:noProof/>
            <w:webHidden/>
          </w:rPr>
          <w:instrText xml:space="preserve"> PAGEREF _Toc55040095 \h </w:instrText>
        </w:r>
        <w:r w:rsidR="00086DCF">
          <w:rPr>
            <w:noProof/>
            <w:webHidden/>
          </w:rPr>
        </w:r>
        <w:r w:rsidR="00086DCF">
          <w:rPr>
            <w:noProof/>
            <w:webHidden/>
          </w:rPr>
          <w:fldChar w:fldCharType="separate"/>
        </w:r>
        <w:r w:rsidR="00086DCF">
          <w:rPr>
            <w:noProof/>
            <w:webHidden/>
          </w:rPr>
          <w:t>77</w:t>
        </w:r>
        <w:r w:rsidR="00086DCF">
          <w:rPr>
            <w:noProof/>
            <w:webHidden/>
          </w:rPr>
          <w:fldChar w:fldCharType="end"/>
        </w:r>
      </w:hyperlink>
    </w:p>
    <w:p w14:paraId="6D086767" w14:textId="24096C3E" w:rsidR="00DB463E" w:rsidRPr="00EB46DF" w:rsidRDefault="00E83CE1">
      <w:pPr>
        <w:rPr>
          <w:rFonts w:cs="Times New Roman"/>
        </w:rPr>
      </w:pPr>
      <w:r>
        <w:rPr>
          <w:rFonts w:eastAsia="Cambria" w:cs="Times New Roman"/>
          <w:b/>
        </w:rPr>
        <w:fldChar w:fldCharType="end"/>
      </w:r>
    </w:p>
    <w:p w14:paraId="1189A9E0" w14:textId="619DE86A" w:rsidR="00EB46DF" w:rsidRDefault="00EB46DF" w:rsidP="00EB46DF">
      <w:pPr>
        <w:pStyle w:val="Heading1"/>
        <w:numPr>
          <w:ilvl w:val="0"/>
          <w:numId w:val="0"/>
        </w:numPr>
      </w:pPr>
      <w:bookmarkStart w:id="8" w:name="_Toc55040038"/>
      <w:r w:rsidRPr="00987FD4">
        <w:t>List of Tables</w:t>
      </w:r>
      <w:bookmarkEnd w:id="8"/>
    </w:p>
    <w:p w14:paraId="67C541EE" w14:textId="75FFD9FC" w:rsidR="00EB46DF" w:rsidRDefault="00EB46DF" w:rsidP="00307975">
      <w:pPr>
        <w:pStyle w:val="TableofFigures"/>
      </w:pPr>
    </w:p>
    <w:p w14:paraId="2AFAF372" w14:textId="75D62760" w:rsidR="00086DCF"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040025" w:history="1">
        <w:r w:rsidR="00086DCF" w:rsidRPr="00FB78CA">
          <w:rPr>
            <w:rStyle w:val="Hyperlink"/>
            <w:noProof/>
          </w:rPr>
          <w:t>Table 2.1 Survey dates, salmon sample sizes, dates, environmental surface data, and zooplankton biomass by size fraction.</w:t>
        </w:r>
        <w:r w:rsidR="00086DCF">
          <w:rPr>
            <w:noProof/>
            <w:webHidden/>
          </w:rPr>
          <w:tab/>
        </w:r>
        <w:r w:rsidR="00086DCF">
          <w:rPr>
            <w:noProof/>
            <w:webHidden/>
          </w:rPr>
          <w:fldChar w:fldCharType="begin"/>
        </w:r>
        <w:r w:rsidR="00086DCF">
          <w:rPr>
            <w:noProof/>
            <w:webHidden/>
          </w:rPr>
          <w:instrText xml:space="preserve"> PAGEREF _Toc55040025 \h </w:instrText>
        </w:r>
        <w:r w:rsidR="00086DCF">
          <w:rPr>
            <w:noProof/>
            <w:webHidden/>
          </w:rPr>
        </w:r>
        <w:r w:rsidR="00086DCF">
          <w:rPr>
            <w:noProof/>
            <w:webHidden/>
          </w:rPr>
          <w:fldChar w:fldCharType="separate"/>
        </w:r>
        <w:r w:rsidR="00086DCF">
          <w:rPr>
            <w:noProof/>
            <w:webHidden/>
          </w:rPr>
          <w:t>27</w:t>
        </w:r>
        <w:r w:rsidR="00086DCF">
          <w:rPr>
            <w:noProof/>
            <w:webHidden/>
          </w:rPr>
          <w:fldChar w:fldCharType="end"/>
        </w:r>
      </w:hyperlink>
    </w:p>
    <w:p w14:paraId="785A1F9F" w14:textId="67770D18"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26" w:history="1">
        <w:r w:rsidR="00086DCF" w:rsidRPr="00FB78CA">
          <w:rPr>
            <w:rStyle w:val="Hyperlink"/>
            <w:noProof/>
          </w:rPr>
          <w:t>Table 2.2 Zooplankton relative abundance (expressed as percent) at each site, summarized by the main groups.</w:t>
        </w:r>
        <w:r w:rsidR="00086DCF">
          <w:rPr>
            <w:noProof/>
            <w:webHidden/>
          </w:rPr>
          <w:tab/>
        </w:r>
        <w:r w:rsidR="00086DCF">
          <w:rPr>
            <w:noProof/>
            <w:webHidden/>
          </w:rPr>
          <w:fldChar w:fldCharType="begin"/>
        </w:r>
        <w:r w:rsidR="00086DCF">
          <w:rPr>
            <w:noProof/>
            <w:webHidden/>
          </w:rPr>
          <w:instrText xml:space="preserve"> PAGEREF _Toc55040026 \h </w:instrText>
        </w:r>
        <w:r w:rsidR="00086DCF">
          <w:rPr>
            <w:noProof/>
            <w:webHidden/>
          </w:rPr>
        </w:r>
        <w:r w:rsidR="00086DCF">
          <w:rPr>
            <w:noProof/>
            <w:webHidden/>
          </w:rPr>
          <w:fldChar w:fldCharType="separate"/>
        </w:r>
        <w:r w:rsidR="00086DCF">
          <w:rPr>
            <w:noProof/>
            <w:webHidden/>
          </w:rPr>
          <w:t>28</w:t>
        </w:r>
        <w:r w:rsidR="00086DCF">
          <w:rPr>
            <w:noProof/>
            <w:webHidden/>
          </w:rPr>
          <w:fldChar w:fldCharType="end"/>
        </w:r>
      </w:hyperlink>
    </w:p>
    <w:p w14:paraId="347C1458" w14:textId="3BBC17AA"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27" w:history="1">
        <w:r w:rsidR="00086DCF" w:rsidRPr="00FB78CA">
          <w:rPr>
            <w:rStyle w:val="Hyperlink"/>
            <w:noProof/>
          </w:rPr>
          <w:t>Table 2.3 Diet composition summary by average relative wet weight (expressed as percent) of the main groups of prey for pink (PI) and chum (CU) salmon at each site.</w:t>
        </w:r>
        <w:r w:rsidR="00086DCF">
          <w:rPr>
            <w:noProof/>
            <w:webHidden/>
          </w:rPr>
          <w:tab/>
        </w:r>
        <w:r w:rsidR="00086DCF">
          <w:rPr>
            <w:noProof/>
            <w:webHidden/>
          </w:rPr>
          <w:fldChar w:fldCharType="begin"/>
        </w:r>
        <w:r w:rsidR="00086DCF">
          <w:rPr>
            <w:noProof/>
            <w:webHidden/>
          </w:rPr>
          <w:instrText xml:space="preserve"> PAGEREF _Toc55040027 \h </w:instrText>
        </w:r>
        <w:r w:rsidR="00086DCF">
          <w:rPr>
            <w:noProof/>
            <w:webHidden/>
          </w:rPr>
        </w:r>
        <w:r w:rsidR="00086DCF">
          <w:rPr>
            <w:noProof/>
            <w:webHidden/>
          </w:rPr>
          <w:fldChar w:fldCharType="separate"/>
        </w:r>
        <w:r w:rsidR="00086DCF">
          <w:rPr>
            <w:noProof/>
            <w:webHidden/>
          </w:rPr>
          <w:t>29</w:t>
        </w:r>
        <w:r w:rsidR="00086DCF">
          <w:rPr>
            <w:noProof/>
            <w:webHidden/>
          </w:rPr>
          <w:fldChar w:fldCharType="end"/>
        </w:r>
      </w:hyperlink>
    </w:p>
    <w:p w14:paraId="172537EE" w14:textId="3AFF0628"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28" w:history="1">
        <w:r w:rsidR="00086DCF" w:rsidRPr="00FB78CA">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086DCF">
          <w:rPr>
            <w:noProof/>
            <w:webHidden/>
          </w:rPr>
          <w:tab/>
        </w:r>
        <w:r w:rsidR="00086DCF">
          <w:rPr>
            <w:noProof/>
            <w:webHidden/>
          </w:rPr>
          <w:fldChar w:fldCharType="begin"/>
        </w:r>
        <w:r w:rsidR="00086DCF">
          <w:rPr>
            <w:noProof/>
            <w:webHidden/>
          </w:rPr>
          <w:instrText xml:space="preserve"> PAGEREF _Toc55040028 \h </w:instrText>
        </w:r>
        <w:r w:rsidR="00086DCF">
          <w:rPr>
            <w:noProof/>
            <w:webHidden/>
          </w:rPr>
        </w:r>
        <w:r w:rsidR="00086DCF">
          <w:rPr>
            <w:noProof/>
            <w:webHidden/>
          </w:rPr>
          <w:fldChar w:fldCharType="separate"/>
        </w:r>
        <w:r w:rsidR="00086DCF">
          <w:rPr>
            <w:noProof/>
            <w:webHidden/>
          </w:rPr>
          <w:t>30</w:t>
        </w:r>
        <w:r w:rsidR="00086DCF">
          <w:rPr>
            <w:noProof/>
            <w:webHidden/>
          </w:rPr>
          <w:fldChar w:fldCharType="end"/>
        </w:r>
      </w:hyperlink>
    </w:p>
    <w:p w14:paraId="09DF75A3" w14:textId="0C4920DD"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29" w:history="1">
        <w:r w:rsidR="00086DCF" w:rsidRPr="00FB78CA">
          <w:rPr>
            <w:rStyle w:val="Hyperlink"/>
            <w:noProof/>
          </w:rPr>
          <w:t>Table 3.1 Sampling during salmon outmigration (May to July) through the Discovery Islands and Johnstone Strait in 2015 and 2016.</w:t>
        </w:r>
        <w:r w:rsidR="00086DCF">
          <w:rPr>
            <w:noProof/>
            <w:webHidden/>
          </w:rPr>
          <w:tab/>
        </w:r>
        <w:r w:rsidR="00086DCF">
          <w:rPr>
            <w:noProof/>
            <w:webHidden/>
          </w:rPr>
          <w:fldChar w:fldCharType="begin"/>
        </w:r>
        <w:r w:rsidR="00086DCF">
          <w:rPr>
            <w:noProof/>
            <w:webHidden/>
          </w:rPr>
          <w:instrText xml:space="preserve"> PAGEREF _Toc55040029 \h </w:instrText>
        </w:r>
        <w:r w:rsidR="00086DCF">
          <w:rPr>
            <w:noProof/>
            <w:webHidden/>
          </w:rPr>
        </w:r>
        <w:r w:rsidR="00086DCF">
          <w:rPr>
            <w:noProof/>
            <w:webHidden/>
          </w:rPr>
          <w:fldChar w:fldCharType="separate"/>
        </w:r>
        <w:r w:rsidR="00086DCF">
          <w:rPr>
            <w:noProof/>
            <w:webHidden/>
          </w:rPr>
          <w:t>53</w:t>
        </w:r>
        <w:r w:rsidR="00086DCF">
          <w:rPr>
            <w:noProof/>
            <w:webHidden/>
          </w:rPr>
          <w:fldChar w:fldCharType="end"/>
        </w:r>
      </w:hyperlink>
    </w:p>
    <w:p w14:paraId="5CB0AF53" w14:textId="5733E1DC"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30" w:history="1">
        <w:r w:rsidR="00086DCF" w:rsidRPr="00FB78CA">
          <w:rPr>
            <w:rStyle w:val="Hyperlink"/>
            <w:noProof/>
          </w:rPr>
          <w:t>Table 3.2 Zooplankton relative abundance (expressed as percent) by major groups.</w:t>
        </w:r>
        <w:r w:rsidR="00086DCF">
          <w:rPr>
            <w:noProof/>
            <w:webHidden/>
          </w:rPr>
          <w:tab/>
        </w:r>
        <w:r w:rsidR="00086DCF">
          <w:rPr>
            <w:noProof/>
            <w:webHidden/>
          </w:rPr>
          <w:fldChar w:fldCharType="begin"/>
        </w:r>
        <w:r w:rsidR="00086DCF">
          <w:rPr>
            <w:noProof/>
            <w:webHidden/>
          </w:rPr>
          <w:instrText xml:space="preserve"> PAGEREF _Toc55040030 \h </w:instrText>
        </w:r>
        <w:r w:rsidR="00086DCF">
          <w:rPr>
            <w:noProof/>
            <w:webHidden/>
          </w:rPr>
        </w:r>
        <w:r w:rsidR="00086DCF">
          <w:rPr>
            <w:noProof/>
            <w:webHidden/>
          </w:rPr>
          <w:fldChar w:fldCharType="separate"/>
        </w:r>
        <w:r w:rsidR="00086DCF">
          <w:rPr>
            <w:noProof/>
            <w:webHidden/>
          </w:rPr>
          <w:t>54</w:t>
        </w:r>
        <w:r w:rsidR="00086DCF">
          <w:rPr>
            <w:noProof/>
            <w:webHidden/>
          </w:rPr>
          <w:fldChar w:fldCharType="end"/>
        </w:r>
      </w:hyperlink>
    </w:p>
    <w:p w14:paraId="0142FD71" w14:textId="6D35ED27"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31" w:history="1">
        <w:r w:rsidR="00086DCF" w:rsidRPr="00FB78CA">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086DCF">
          <w:rPr>
            <w:noProof/>
            <w:webHidden/>
          </w:rPr>
          <w:tab/>
        </w:r>
        <w:r w:rsidR="00086DCF">
          <w:rPr>
            <w:noProof/>
            <w:webHidden/>
          </w:rPr>
          <w:fldChar w:fldCharType="begin"/>
        </w:r>
        <w:r w:rsidR="00086DCF">
          <w:rPr>
            <w:noProof/>
            <w:webHidden/>
          </w:rPr>
          <w:instrText xml:space="preserve"> PAGEREF _Toc55040031 \h </w:instrText>
        </w:r>
        <w:r w:rsidR="00086DCF">
          <w:rPr>
            <w:noProof/>
            <w:webHidden/>
          </w:rPr>
        </w:r>
        <w:r w:rsidR="00086DCF">
          <w:rPr>
            <w:noProof/>
            <w:webHidden/>
          </w:rPr>
          <w:fldChar w:fldCharType="separate"/>
        </w:r>
        <w:r w:rsidR="00086DCF">
          <w:rPr>
            <w:noProof/>
            <w:webHidden/>
          </w:rPr>
          <w:t>55</w:t>
        </w:r>
        <w:r w:rsidR="00086DCF">
          <w:rPr>
            <w:noProof/>
            <w:webHidden/>
          </w:rPr>
          <w:fldChar w:fldCharType="end"/>
        </w:r>
      </w:hyperlink>
    </w:p>
    <w:p w14:paraId="020175F4" w14:textId="31F43EB7"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32" w:history="1">
        <w:r w:rsidR="00086DCF" w:rsidRPr="00FB78CA">
          <w:rPr>
            <w:rStyle w:val="Hyperlink"/>
            <w:noProof/>
          </w:rPr>
          <w:t>Table 3.4 Diet composition summary (% wet weight) of juvenile salmon by site and year.</w:t>
        </w:r>
        <w:r w:rsidR="00086DCF">
          <w:rPr>
            <w:noProof/>
            <w:webHidden/>
          </w:rPr>
          <w:tab/>
        </w:r>
        <w:r w:rsidR="00086DCF">
          <w:rPr>
            <w:noProof/>
            <w:webHidden/>
          </w:rPr>
          <w:fldChar w:fldCharType="begin"/>
        </w:r>
        <w:r w:rsidR="00086DCF">
          <w:rPr>
            <w:noProof/>
            <w:webHidden/>
          </w:rPr>
          <w:instrText xml:space="preserve"> PAGEREF _Toc55040032 \h </w:instrText>
        </w:r>
        <w:r w:rsidR="00086DCF">
          <w:rPr>
            <w:noProof/>
            <w:webHidden/>
          </w:rPr>
        </w:r>
        <w:r w:rsidR="00086DCF">
          <w:rPr>
            <w:noProof/>
            <w:webHidden/>
          </w:rPr>
          <w:fldChar w:fldCharType="separate"/>
        </w:r>
        <w:r w:rsidR="00086DCF">
          <w:rPr>
            <w:noProof/>
            <w:webHidden/>
          </w:rPr>
          <w:t>56</w:t>
        </w:r>
        <w:r w:rsidR="00086DCF">
          <w:rPr>
            <w:noProof/>
            <w:webHidden/>
          </w:rPr>
          <w:fldChar w:fldCharType="end"/>
        </w:r>
      </w:hyperlink>
    </w:p>
    <w:p w14:paraId="0D16B0F7" w14:textId="394EBB57" w:rsidR="00086DCF" w:rsidRDefault="003304B3">
      <w:pPr>
        <w:pStyle w:val="TableofFigures"/>
        <w:tabs>
          <w:tab w:val="right" w:leader="dot" w:pos="9350"/>
        </w:tabs>
        <w:rPr>
          <w:rFonts w:asciiTheme="minorHAnsi" w:eastAsiaTheme="minorEastAsia" w:hAnsiTheme="minorHAnsi" w:cstheme="minorBidi"/>
          <w:iCs w:val="0"/>
          <w:noProof/>
          <w:color w:val="auto"/>
          <w:szCs w:val="24"/>
        </w:rPr>
      </w:pPr>
      <w:hyperlink w:anchor="_Toc55040033" w:history="1">
        <w:r w:rsidR="00086DCF" w:rsidRPr="00FB78CA">
          <w:rPr>
            <w:rStyle w:val="Hyperlink"/>
            <w:noProof/>
          </w:rPr>
          <w:t>Table A.1 Diet composition (% wet weight) summary of juvenile salmon for each sampling date 2015-2016.</w:t>
        </w:r>
        <w:r w:rsidR="00086DCF">
          <w:rPr>
            <w:noProof/>
            <w:webHidden/>
          </w:rPr>
          <w:tab/>
        </w:r>
        <w:r w:rsidR="00086DCF">
          <w:rPr>
            <w:noProof/>
            <w:webHidden/>
          </w:rPr>
          <w:fldChar w:fldCharType="begin"/>
        </w:r>
        <w:r w:rsidR="00086DCF">
          <w:rPr>
            <w:noProof/>
            <w:webHidden/>
          </w:rPr>
          <w:instrText xml:space="preserve"> PAGEREF _Toc55040033 \h </w:instrText>
        </w:r>
        <w:r w:rsidR="00086DCF">
          <w:rPr>
            <w:noProof/>
            <w:webHidden/>
          </w:rPr>
        </w:r>
        <w:r w:rsidR="00086DCF">
          <w:rPr>
            <w:noProof/>
            <w:webHidden/>
          </w:rPr>
          <w:fldChar w:fldCharType="separate"/>
        </w:r>
        <w:r w:rsidR="00086DCF">
          <w:rPr>
            <w:noProof/>
            <w:webHidden/>
          </w:rPr>
          <w:t>77</w:t>
        </w:r>
        <w:r w:rsidR="00086DCF">
          <w:rPr>
            <w:noProof/>
            <w:webHidden/>
          </w:rPr>
          <w:fldChar w:fldCharType="end"/>
        </w:r>
      </w:hyperlink>
    </w:p>
    <w:p w14:paraId="44A764F0" w14:textId="3A8FAFDC"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55040039"/>
      <w:r w:rsidRPr="00987FD4">
        <w:t>List of Figures</w:t>
      </w:r>
      <w:bookmarkEnd w:id="9"/>
      <w:bookmarkEnd w:id="10"/>
      <w:bookmarkEnd w:id="11"/>
    </w:p>
    <w:p w14:paraId="7AA79182" w14:textId="77777777" w:rsidR="00DB463E" w:rsidRPr="00EB46DF" w:rsidRDefault="00DB463E" w:rsidP="00DB463E">
      <w:pPr>
        <w:rPr>
          <w:rFonts w:cs="Times New Roman"/>
        </w:rPr>
      </w:pPr>
    </w:p>
    <w:p w14:paraId="3DAF056D" w14:textId="19226071" w:rsidR="00086DCF"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086DCF">
        <w:rPr>
          <w:noProof/>
        </w:rPr>
        <w:t>Figure 2.1 Map of salmon survey stations in the Discovery Islands and Johnstone Strait. Inset map (left) shows the British Columbia coast with the study region highlighted in red.</w:t>
      </w:r>
      <w:r w:rsidR="00086DCF">
        <w:rPr>
          <w:noProof/>
        </w:rPr>
        <w:tab/>
      </w:r>
      <w:r w:rsidR="00086DCF">
        <w:rPr>
          <w:noProof/>
        </w:rPr>
        <w:fldChar w:fldCharType="begin"/>
      </w:r>
      <w:r w:rsidR="00086DCF">
        <w:rPr>
          <w:noProof/>
        </w:rPr>
        <w:instrText xml:space="preserve"> PAGEREF _Toc55040007 \h </w:instrText>
      </w:r>
      <w:r w:rsidR="00086DCF">
        <w:rPr>
          <w:noProof/>
        </w:rPr>
      </w:r>
      <w:r w:rsidR="00086DCF">
        <w:rPr>
          <w:noProof/>
        </w:rPr>
        <w:fldChar w:fldCharType="separate"/>
      </w:r>
      <w:r w:rsidR="00086DCF">
        <w:rPr>
          <w:noProof/>
        </w:rPr>
        <w:t>31</w:t>
      </w:r>
      <w:r w:rsidR="00086DCF">
        <w:rPr>
          <w:noProof/>
        </w:rPr>
        <w:fldChar w:fldCharType="end"/>
      </w:r>
    </w:p>
    <w:p w14:paraId="7E6FF0C6" w14:textId="7C606825"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_Toc55040008 \h </w:instrText>
      </w:r>
      <w:r>
        <w:rPr>
          <w:noProof/>
        </w:rPr>
      </w:r>
      <w:r>
        <w:rPr>
          <w:noProof/>
        </w:rPr>
        <w:fldChar w:fldCharType="separate"/>
      </w:r>
      <w:r>
        <w:rPr>
          <w:noProof/>
        </w:rPr>
        <w:t>32</w:t>
      </w:r>
      <w:r>
        <w:rPr>
          <w:noProof/>
        </w:rPr>
        <w:fldChar w:fldCharType="end"/>
      </w:r>
    </w:p>
    <w:p w14:paraId="2774D564" w14:textId="4E16FA94"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_Toc55040009 \h </w:instrText>
      </w:r>
      <w:r>
        <w:rPr>
          <w:noProof/>
        </w:rPr>
      </w:r>
      <w:r>
        <w:rPr>
          <w:noProof/>
        </w:rPr>
        <w:fldChar w:fldCharType="separate"/>
      </w:r>
      <w:r>
        <w:rPr>
          <w:noProof/>
        </w:rPr>
        <w:t>33</w:t>
      </w:r>
      <w:r>
        <w:rPr>
          <w:noProof/>
        </w:rPr>
        <w:fldChar w:fldCharType="end"/>
      </w:r>
    </w:p>
    <w:p w14:paraId="482B21BD" w14:textId="015A4AF3"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_Toc55040010 \h </w:instrText>
      </w:r>
      <w:r>
        <w:rPr>
          <w:noProof/>
        </w:rPr>
      </w:r>
      <w:r>
        <w:rPr>
          <w:noProof/>
        </w:rPr>
        <w:fldChar w:fldCharType="separate"/>
      </w:r>
      <w:r>
        <w:rPr>
          <w:noProof/>
        </w:rPr>
        <w:t>34</w:t>
      </w:r>
      <w:r>
        <w:rPr>
          <w:noProof/>
        </w:rPr>
        <w:fldChar w:fldCharType="end"/>
      </w:r>
    </w:p>
    <w:p w14:paraId="39BA2348" w14:textId="08643EAD"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543F7B">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_Toc55040011 \h </w:instrText>
      </w:r>
      <w:r>
        <w:rPr>
          <w:noProof/>
        </w:rPr>
      </w:r>
      <w:r>
        <w:rPr>
          <w:noProof/>
        </w:rPr>
        <w:fldChar w:fldCharType="separate"/>
      </w:r>
      <w:r>
        <w:rPr>
          <w:noProof/>
        </w:rPr>
        <w:t>35</w:t>
      </w:r>
      <w:r>
        <w:rPr>
          <w:noProof/>
        </w:rPr>
        <w:fldChar w:fldCharType="end"/>
      </w:r>
    </w:p>
    <w:p w14:paraId="34E84FE8" w14:textId="70D3011F"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_Toc55040012 \h </w:instrText>
      </w:r>
      <w:r>
        <w:rPr>
          <w:noProof/>
        </w:rPr>
      </w:r>
      <w:r>
        <w:rPr>
          <w:noProof/>
        </w:rPr>
        <w:fldChar w:fldCharType="separate"/>
      </w:r>
      <w:r>
        <w:rPr>
          <w:noProof/>
        </w:rPr>
        <w:t>36</w:t>
      </w:r>
      <w:r>
        <w:rPr>
          <w:noProof/>
        </w:rPr>
        <w:fldChar w:fldCharType="end"/>
      </w:r>
    </w:p>
    <w:p w14:paraId="4F4E4D73" w14:textId="36FCC085"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_Toc55040013 \h </w:instrText>
      </w:r>
      <w:r>
        <w:rPr>
          <w:noProof/>
        </w:rPr>
      </w:r>
      <w:r>
        <w:rPr>
          <w:noProof/>
        </w:rPr>
        <w:fldChar w:fldCharType="separate"/>
      </w:r>
      <w:r>
        <w:rPr>
          <w:noProof/>
        </w:rPr>
        <w:t>37</w:t>
      </w:r>
      <w:r>
        <w:rPr>
          <w:noProof/>
        </w:rPr>
        <w:fldChar w:fldCharType="end"/>
      </w:r>
    </w:p>
    <w:p w14:paraId="09FE0A46" w14:textId="106795F6"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_Toc55040014 \h </w:instrText>
      </w:r>
      <w:r>
        <w:rPr>
          <w:noProof/>
        </w:rPr>
      </w:r>
      <w:r>
        <w:rPr>
          <w:noProof/>
        </w:rPr>
        <w:fldChar w:fldCharType="separate"/>
      </w:r>
      <w:r>
        <w:rPr>
          <w:noProof/>
        </w:rPr>
        <w:t>38</w:t>
      </w:r>
      <w:r>
        <w:rPr>
          <w:noProof/>
        </w:rPr>
        <w:fldChar w:fldCharType="end"/>
      </w:r>
    </w:p>
    <w:p w14:paraId="71DCDC92" w14:textId="2088E2EE"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_Toc55040015 \h </w:instrText>
      </w:r>
      <w:r>
        <w:rPr>
          <w:noProof/>
        </w:rPr>
      </w:r>
      <w:r>
        <w:rPr>
          <w:noProof/>
        </w:rPr>
        <w:fldChar w:fldCharType="separate"/>
      </w:r>
      <w:r>
        <w:rPr>
          <w:noProof/>
        </w:rPr>
        <w:t>39</w:t>
      </w:r>
      <w:r>
        <w:rPr>
          <w:noProof/>
        </w:rPr>
        <w:fldChar w:fldCharType="end"/>
      </w:r>
    </w:p>
    <w:p w14:paraId="4106AF45" w14:textId="7363FC0D"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_Toc55040016 \h </w:instrText>
      </w:r>
      <w:r>
        <w:rPr>
          <w:noProof/>
        </w:rPr>
      </w:r>
      <w:r>
        <w:rPr>
          <w:noProof/>
        </w:rPr>
        <w:fldChar w:fldCharType="separate"/>
      </w:r>
      <w:r>
        <w:rPr>
          <w:noProof/>
        </w:rPr>
        <w:t>57</w:t>
      </w:r>
      <w:r>
        <w:rPr>
          <w:noProof/>
        </w:rPr>
        <w:fldChar w:fldCharType="end"/>
      </w:r>
    </w:p>
    <w:p w14:paraId="387EC900" w14:textId="60F5C370"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(black) and salinity (red) variables paired with salmon surveys in DI and JS, during the outmigration period in 2015 and 2016.</w:t>
      </w:r>
      <w:r>
        <w:rPr>
          <w:noProof/>
        </w:rPr>
        <w:tab/>
      </w:r>
      <w:r>
        <w:rPr>
          <w:noProof/>
        </w:rPr>
        <w:fldChar w:fldCharType="begin"/>
      </w:r>
      <w:r>
        <w:rPr>
          <w:noProof/>
        </w:rPr>
        <w:instrText xml:space="preserve"> PAGEREF _Toc55040017 \h </w:instrText>
      </w:r>
      <w:r>
        <w:rPr>
          <w:noProof/>
        </w:rPr>
      </w:r>
      <w:r>
        <w:rPr>
          <w:noProof/>
        </w:rPr>
        <w:fldChar w:fldCharType="separate"/>
      </w:r>
      <w:r>
        <w:rPr>
          <w:noProof/>
        </w:rPr>
        <w:t>58</w:t>
      </w:r>
      <w:r>
        <w:rPr>
          <w:noProof/>
        </w:rPr>
        <w:fldChar w:fldCharType="end"/>
      </w:r>
    </w:p>
    <w:p w14:paraId="72F1E428" w14:textId="596971F8"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_Toc55040018 \h </w:instrText>
      </w:r>
      <w:r>
        <w:rPr>
          <w:noProof/>
        </w:rPr>
      </w:r>
      <w:r>
        <w:rPr>
          <w:noProof/>
        </w:rPr>
        <w:fldChar w:fldCharType="separate"/>
      </w:r>
      <w:r>
        <w:rPr>
          <w:noProof/>
        </w:rPr>
        <w:t>59</w:t>
      </w:r>
      <w:r>
        <w:rPr>
          <w:noProof/>
        </w:rPr>
        <w:fldChar w:fldCharType="end"/>
      </w:r>
    </w:p>
    <w:p w14:paraId="44CAC698" w14:textId="3CC1DBD6"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543F7B">
        <w:rPr>
          <w:noProof/>
          <w:vertAlign w:val="superscript"/>
        </w:rPr>
        <w:t>th</w:t>
      </w:r>
      <w:r>
        <w:rPr>
          <w:noProof/>
        </w:rPr>
        <w:t xml:space="preserve"> and 7</w:t>
      </w:r>
      <w:r w:rsidRPr="00543F7B">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_Toc55040019 \h </w:instrText>
      </w:r>
      <w:r>
        <w:rPr>
          <w:noProof/>
        </w:rPr>
      </w:r>
      <w:r>
        <w:rPr>
          <w:noProof/>
        </w:rPr>
        <w:fldChar w:fldCharType="separate"/>
      </w:r>
      <w:r>
        <w:rPr>
          <w:noProof/>
        </w:rPr>
        <w:t>60</w:t>
      </w:r>
      <w:r>
        <w:rPr>
          <w:noProof/>
        </w:rPr>
        <w:fldChar w:fldCharType="end"/>
      </w:r>
    </w:p>
    <w:p w14:paraId="32319CFF" w14:textId="3EBF4974"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_Toc55040020 \h </w:instrText>
      </w:r>
      <w:r>
        <w:rPr>
          <w:noProof/>
        </w:rPr>
      </w:r>
      <w:r>
        <w:rPr>
          <w:noProof/>
        </w:rPr>
        <w:fldChar w:fldCharType="separate"/>
      </w:r>
      <w:r>
        <w:rPr>
          <w:noProof/>
        </w:rPr>
        <w:t>61</w:t>
      </w:r>
      <w:r>
        <w:rPr>
          <w:noProof/>
        </w:rPr>
        <w:fldChar w:fldCharType="end"/>
      </w:r>
    </w:p>
    <w:p w14:paraId="3460AC11" w14:textId="31342A4D"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3.6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_Toc55040021 \h </w:instrText>
      </w:r>
      <w:r>
        <w:rPr>
          <w:noProof/>
        </w:rPr>
      </w:r>
      <w:r>
        <w:rPr>
          <w:noProof/>
        </w:rPr>
        <w:fldChar w:fldCharType="separate"/>
      </w:r>
      <w:r>
        <w:rPr>
          <w:noProof/>
        </w:rPr>
        <w:t>62</w:t>
      </w:r>
      <w:r>
        <w:rPr>
          <w:noProof/>
        </w:rPr>
        <w:fldChar w:fldCharType="end"/>
      </w:r>
    </w:p>
    <w:p w14:paraId="7BB5E250" w14:textId="1649AEF0"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drawing>
          <wp:inline distT="0" distB="0" distL="0" distR="0" wp14:anchorId="6751A138" wp14:editId="41A2CEBD">
            <wp:extent cx="8229600" cy="5236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8229600" cy="5236845"/>
                    </a:xfrm>
                    <a:prstGeom prst="rect">
                      <a:avLst/>
                    </a:prstGeom>
                  </pic:spPr>
                </pic:pic>
              </a:graphicData>
            </a:graphic>
          </wp:inline>
        </w:drawing>
      </w:r>
      <w:r>
        <w:rPr>
          <w:noProof/>
        </w:rPr>
        <w:tab/>
      </w:r>
      <w:r>
        <w:rPr>
          <w:noProof/>
        </w:rPr>
        <w:fldChar w:fldCharType="begin"/>
      </w:r>
      <w:r>
        <w:rPr>
          <w:noProof/>
        </w:rPr>
        <w:instrText xml:space="preserve"> PAGEREF _Toc55040022 \h </w:instrText>
      </w:r>
      <w:r>
        <w:rPr>
          <w:noProof/>
        </w:rPr>
      </w:r>
      <w:r>
        <w:rPr>
          <w:noProof/>
        </w:rPr>
        <w:fldChar w:fldCharType="separate"/>
      </w:r>
      <w:r>
        <w:rPr>
          <w:noProof/>
        </w:rPr>
        <w:t>63</w:t>
      </w:r>
      <w:r>
        <w:rPr>
          <w:noProof/>
        </w:rPr>
        <w:fldChar w:fldCharType="end"/>
      </w:r>
    </w:p>
    <w:p w14:paraId="0BB8049C" w14:textId="7F710810"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 with overlap shown in dark red.</w:t>
      </w:r>
      <w:r>
        <w:rPr>
          <w:noProof/>
        </w:rPr>
        <w:tab/>
      </w:r>
      <w:r>
        <w:rPr>
          <w:noProof/>
        </w:rPr>
        <w:fldChar w:fldCharType="begin"/>
      </w:r>
      <w:r>
        <w:rPr>
          <w:noProof/>
        </w:rPr>
        <w:instrText xml:space="preserve"> PAGEREF _Toc55040023 \h </w:instrText>
      </w:r>
      <w:r>
        <w:rPr>
          <w:noProof/>
        </w:rPr>
      </w:r>
      <w:r>
        <w:rPr>
          <w:noProof/>
        </w:rPr>
        <w:fldChar w:fldCharType="separate"/>
      </w:r>
      <w:r>
        <w:rPr>
          <w:noProof/>
        </w:rPr>
        <w:t>63</w:t>
      </w:r>
      <w:r>
        <w:rPr>
          <w:noProof/>
        </w:rPr>
        <w:fldChar w:fldCharType="end"/>
      </w:r>
    </w:p>
    <w:p w14:paraId="2D959DBA" w14:textId="1412E320" w:rsidR="00086DCF" w:rsidRDefault="00086DCF">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_Toc55040024 \h </w:instrText>
      </w:r>
      <w:r>
        <w:rPr>
          <w:noProof/>
        </w:rPr>
      </w:r>
      <w:r>
        <w:rPr>
          <w:noProof/>
        </w:rPr>
        <w:fldChar w:fldCharType="separate"/>
      </w:r>
      <w:r>
        <w:rPr>
          <w:noProof/>
        </w:rPr>
        <w:t>64</w:t>
      </w:r>
      <w:r>
        <w:rPr>
          <w:noProof/>
        </w:rPr>
        <w:fldChar w:fldCharType="end"/>
      </w:r>
    </w:p>
    <w:p w14:paraId="503EC37A" w14:textId="5FD0C63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55040040"/>
      <w:r w:rsidRPr="00796E23">
        <w:t>List of Illustrations</w:t>
      </w:r>
      <w:bookmarkEnd w:id="14"/>
    </w:p>
    <w:p w14:paraId="24C8DC61" w14:textId="77777777" w:rsidR="003B545F" w:rsidRPr="003B545F" w:rsidRDefault="003B545F" w:rsidP="003B545F"/>
    <w:p w14:paraId="4A1BDAE7" w14:textId="54ABC26B" w:rsidR="00F30363" w:rsidRDefault="001965D6">
      <w:pPr>
        <w:pStyle w:val="TableofFigures"/>
        <w:tabs>
          <w:tab w:val="right" w:leader="dot" w:pos="9350"/>
        </w:tabs>
        <w:rPr>
          <w:rFonts w:asciiTheme="minorHAnsi" w:eastAsiaTheme="minorEastAsia" w:hAnsiTheme="minorHAnsi" w:cstheme="minorBidi"/>
          <w:iCs w:val="0"/>
          <w:noProof/>
          <w:color w:val="auto"/>
          <w:szCs w:val="24"/>
        </w:rPr>
      </w:pPr>
      <w:r>
        <w:rPr>
          <w:b/>
        </w:rPr>
        <w:fldChar w:fldCharType="begin"/>
      </w:r>
      <w:r>
        <w:rPr>
          <w:b/>
        </w:rPr>
        <w:instrText xml:space="preserve"> TOC \h \z \t "Heading 8" \c </w:instrText>
      </w:r>
      <w:r>
        <w:rPr>
          <w:b/>
        </w:rPr>
        <w:fldChar w:fldCharType="separate"/>
      </w:r>
      <w:hyperlink w:anchor="_Toc52016119" w:history="1">
        <w:r w:rsidR="00F30363" w:rsidRPr="00376AC7">
          <w:rPr>
            <w:rStyle w:val="Hyperlink"/>
            <w:noProof/>
          </w:rPr>
          <w:t>Illustration 1: (</w:t>
        </w:r>
        <w:r w:rsidR="00F30363" w:rsidRPr="00376AC7">
          <w:rPr>
            <w:rStyle w:val="Hyperlink"/>
            <w:noProof/>
            <w:highlight w:val="yellow"/>
          </w:rPr>
          <w:t>Placeholder</w:t>
        </w:r>
        <w:r w:rsidR="00F30363" w:rsidRPr="00376AC7">
          <w:rPr>
            <w:rStyle w:val="Hyperlink"/>
            <w:noProof/>
          </w:rPr>
          <w:t xml:space="preserve">) Haida pink and chum salmon by </w:t>
        </w:r>
        <w:r w:rsidR="00F30363" w:rsidRPr="00376AC7">
          <w:rPr>
            <w:rStyle w:val="Hyperlink"/>
            <w:noProof/>
            <w:shd w:val="clear" w:color="auto" w:fill="FAFAFA"/>
          </w:rPr>
          <w:t>SGidGang.Xaal</w:t>
        </w:r>
        <w:r w:rsidR="00F30363" w:rsidRPr="00376AC7">
          <w:rPr>
            <w:rStyle w:val="Hyperlink"/>
            <w:noProof/>
          </w:rPr>
          <w:t xml:space="preserve"> </w:t>
        </w:r>
        <w:r w:rsidR="00F30363" w:rsidRPr="00376AC7">
          <w:rPr>
            <w:rStyle w:val="Hyperlink"/>
            <w:i/>
            <w:noProof/>
          </w:rPr>
          <w:t>Shoshannah Greene</w:t>
        </w:r>
        <w:r w:rsidR="00F30363" w:rsidRPr="00376AC7">
          <w:rPr>
            <w:rStyle w:val="Hyperlink"/>
            <w:noProof/>
          </w:rPr>
          <w:t>.</w:t>
        </w:r>
        <w:r w:rsidR="00F30363">
          <w:rPr>
            <w:noProof/>
            <w:webHidden/>
          </w:rPr>
          <w:tab/>
        </w:r>
        <w:r w:rsidR="00F30363">
          <w:rPr>
            <w:noProof/>
            <w:webHidden/>
          </w:rPr>
          <w:fldChar w:fldCharType="begin"/>
        </w:r>
        <w:r w:rsidR="00F30363">
          <w:rPr>
            <w:noProof/>
            <w:webHidden/>
          </w:rPr>
          <w:instrText xml:space="preserve"> PAGEREF _Toc52016119 \h </w:instrText>
        </w:r>
        <w:r w:rsidR="00F30363">
          <w:rPr>
            <w:noProof/>
            <w:webHidden/>
          </w:rPr>
        </w:r>
        <w:r w:rsidR="00F30363">
          <w:rPr>
            <w:noProof/>
            <w:webHidden/>
          </w:rPr>
          <w:fldChar w:fldCharType="separate"/>
        </w:r>
        <w:r w:rsidR="00F30363">
          <w:rPr>
            <w:noProof/>
            <w:webHidden/>
          </w:rPr>
          <w:t>xix</w:t>
        </w:r>
        <w:r w:rsidR="00F30363">
          <w:rPr>
            <w:noProof/>
            <w:webHidden/>
          </w:rPr>
          <w:fldChar w:fldCharType="end"/>
        </w:r>
      </w:hyperlink>
    </w:p>
    <w:p w14:paraId="5932E0C9" w14:textId="29A9A5B6"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307975">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55040041"/>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55040042"/>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55040043"/>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55040044"/>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55040045"/>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748D5BC7" w14:textId="77777777" w:rsidR="00796E23" w:rsidRPr="00EB46DF" w:rsidRDefault="00796E23" w:rsidP="00EB46DF">
      <w:pPr>
        <w:rPr>
          <w:rFonts w:cs="Times New Roman"/>
        </w:rPr>
      </w:pPr>
    </w:p>
    <w:p w14:paraId="4A14CAB5" w14:textId="2FF41223" w:rsidR="00796E23" w:rsidRDefault="009D2E09" w:rsidP="009D2E09">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7F12C8">
        <w:rPr>
          <w:rFonts w:cs="Times New Roman"/>
          <w:i/>
          <w:iCs/>
          <w:sz w:val="28"/>
          <w:szCs w:val="28"/>
        </w:rPr>
        <w:t>a</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a –</w:t>
      </w:r>
    </w:p>
    <w:p w14:paraId="5CE2CF0D" w14:textId="72726006" w:rsidR="00796E23" w:rsidRPr="00DE200A" w:rsidRDefault="007F12C8" w:rsidP="00DE200A">
      <w:pPr>
        <w:jc w:val="center"/>
        <w:rPr>
          <w:rFonts w:cs="Times New Roman"/>
          <w:i/>
          <w:iCs/>
          <w:sz w:val="28"/>
          <w:szCs w:val="28"/>
        </w:rPr>
      </w:pPr>
      <w:r w:rsidRPr="007F12C8">
        <w:rPr>
          <w:rFonts w:cs="Times New Roman"/>
          <w:i/>
          <w:iCs/>
          <w:sz w:val="28"/>
          <w:szCs w:val="28"/>
        </w:rPr>
        <w:t>Haw’aa dalang ‘waadluwaan ahl kil ‘laagang</w:t>
      </w:r>
    </w:p>
    <w:p w14:paraId="39BB39D1" w14:textId="09A50B88" w:rsidR="00796E23" w:rsidRDefault="00796E23" w:rsidP="00AC7860">
      <w:pPr>
        <w:rPr>
          <w:noProof/>
        </w:rPr>
      </w:pPr>
    </w:p>
    <w:p w14:paraId="5C1ECE3A" w14:textId="67371DFD" w:rsidR="00796E23" w:rsidRDefault="00796E23" w:rsidP="00796E23">
      <w:pPr>
        <w:spacing w:line="240" w:lineRule="auto"/>
        <w:jc w:val="center"/>
        <w:rPr>
          <w:noProof/>
        </w:rPr>
      </w:pPr>
    </w:p>
    <w:p w14:paraId="5875C8EA" w14:textId="48865CDC" w:rsidR="00AC286C" w:rsidRDefault="00AC7860" w:rsidP="009D2E09">
      <w:pPr>
        <w:jc w:val="center"/>
        <w:rPr>
          <w:rFonts w:cs="Times New Roman"/>
          <w:i/>
          <w:iCs/>
          <w:sz w:val="28"/>
          <w:szCs w:val="28"/>
        </w:rPr>
      </w:pPr>
      <w:r>
        <w:rPr>
          <w:noProof/>
        </w:rPr>
        <w:drawing>
          <wp:anchor distT="0" distB="0" distL="114300" distR="114300" simplePos="0" relativeHeight="251658240" behindDoc="0" locked="0" layoutInCell="1" allowOverlap="1" wp14:anchorId="1523D131" wp14:editId="7968E8C1">
            <wp:simplePos x="0" y="0"/>
            <wp:positionH relativeFrom="column">
              <wp:posOffset>181610</wp:posOffset>
            </wp:positionH>
            <wp:positionV relativeFrom="paragraph">
              <wp:posOffset>133782</wp:posOffset>
            </wp:positionV>
            <wp:extent cx="3373793" cy="3737600"/>
            <wp:effectExtent l="0" t="3810" r="635" b="635"/>
            <wp:wrapNone/>
            <wp:docPr id="11" name="Picture 1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text on a whiteboard&#10;&#10;Description automatically generated"/>
                    <pic:cNvPicPr/>
                  </pic:nvPicPr>
                  <pic:blipFill rotWithShape="1">
                    <a:blip r:embed="rId10"/>
                    <a:srcRect l="14789" r="11620" b="38880"/>
                    <a:stretch/>
                  </pic:blipFill>
                  <pic:spPr bwMode="auto">
                    <a:xfrm rot="16200000">
                      <a:off x="0" y="0"/>
                      <a:ext cx="3373793" cy="373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i/>
          <w:iCs/>
          <w:noProof/>
          <w:sz w:val="28"/>
          <w:szCs w:val="28"/>
        </w:rPr>
        <w:drawing>
          <wp:inline distT="0" distB="0" distL="0" distR="0" wp14:anchorId="59AE045C" wp14:editId="3D95838C">
            <wp:extent cx="4472890" cy="6482218"/>
            <wp:effectExtent l="0" t="1587" r="0" b="0"/>
            <wp:docPr id="7" name="Picture 7" descr="A picture containing text, whiteboar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 drawing&#10;&#10;Description automatically generated"/>
                    <pic:cNvPicPr/>
                  </pic:nvPicPr>
                  <pic:blipFill rotWithShape="1">
                    <a:blip r:embed="rId11"/>
                    <a:srcRect t="1" r="7720" b="-302"/>
                    <a:stretch/>
                  </pic:blipFill>
                  <pic:spPr bwMode="auto">
                    <a:xfrm rot="16200000">
                      <a:off x="0" y="0"/>
                      <a:ext cx="4527859" cy="6561881"/>
                    </a:xfrm>
                    <a:prstGeom prst="rect">
                      <a:avLst/>
                    </a:prstGeom>
                    <a:ln>
                      <a:noFill/>
                    </a:ln>
                    <a:extLst>
                      <a:ext uri="{53640926-AAD7-44D8-BBD7-CCE9431645EC}">
                        <a14:shadowObscured xmlns:a14="http://schemas.microsoft.com/office/drawing/2010/main"/>
                      </a:ext>
                    </a:extLst>
                  </pic:spPr>
                </pic:pic>
              </a:graphicData>
            </a:graphic>
          </wp:inline>
        </w:drawing>
      </w:r>
    </w:p>
    <w:p w14:paraId="46119FA1" w14:textId="77777777" w:rsidR="00AC7860" w:rsidRPr="009D2E09" w:rsidRDefault="00AC7860" w:rsidP="009D2E09">
      <w:pPr>
        <w:jc w:val="center"/>
        <w:rPr>
          <w:rFonts w:cs="Times New Roman"/>
          <w:i/>
          <w:iCs/>
          <w:sz w:val="28"/>
          <w:szCs w:val="28"/>
        </w:rPr>
      </w:pPr>
    </w:p>
    <w:p w14:paraId="38652CA9" w14:textId="673CA128" w:rsidR="00AC286C" w:rsidRPr="003B545F" w:rsidRDefault="00796E23" w:rsidP="00B62F8D">
      <w:pPr>
        <w:pStyle w:val="Heading8"/>
      </w:pPr>
      <w:bookmarkStart w:id="26" w:name="_Toc46480218"/>
      <w:bookmarkStart w:id="27" w:name="_Toc52016119"/>
      <w:r>
        <w:t>Illustration 1: (</w:t>
      </w:r>
      <w:r w:rsidRPr="0024436B">
        <w:rPr>
          <w:highlight w:val="yellow"/>
        </w:rPr>
        <w:t>Placeholder</w:t>
      </w:r>
      <w:r w:rsidR="00AC7860">
        <w:t xml:space="preserve"> sketch</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2"/>
          <w:footerReference w:type="default" r:id="rId13"/>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55040046"/>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55040047"/>
      <w:r w:rsidR="009F6DC3">
        <w:t>Historical salmon coexistence</w:t>
      </w:r>
      <w:bookmarkEnd w:id="29"/>
    </w:p>
    <w:p w14:paraId="6D00FD04" w14:textId="59F78640" w:rsidR="0055436C" w:rsidRDefault="0055436C" w:rsidP="009F6DC3"/>
    <w:p w14:paraId="78A31FA9" w14:textId="17985734" w:rsidR="00AF48E0" w:rsidRDefault="0055436C" w:rsidP="009F6DC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9F6DC3"/>
    <w:p w14:paraId="3E7BB2F5" w14:textId="7F3A953B" w:rsidR="009F6DC3" w:rsidRDefault="009F6DC3" w:rsidP="009F6DC3">
      <w:pPr>
        <w:pStyle w:val="Heading3"/>
      </w:pPr>
      <w:bookmarkStart w:id="30" w:name="_Toc55040048"/>
      <w:r>
        <w:t>Salmon species life history</w:t>
      </w:r>
      <w:bookmarkEnd w:id="30"/>
    </w:p>
    <w:p w14:paraId="057BE575" w14:textId="77777777" w:rsidR="00F049CC" w:rsidRPr="00F049CC" w:rsidRDefault="00F049CC" w:rsidP="00F049CC"/>
    <w:p w14:paraId="47167EBA" w14:textId="32F85601" w:rsidR="009F6DC3" w:rsidRDefault="009F6DC3" w:rsidP="009F6DC3">
      <w:r>
        <w:tab/>
      </w:r>
      <w:r w:rsidR="00F049CC">
        <w:t>Pink salmon …</w:t>
      </w:r>
    </w:p>
    <w:p w14:paraId="7C0821A7" w14:textId="77777777" w:rsidR="00F049CC" w:rsidRDefault="00F049CC" w:rsidP="009F6DC3"/>
    <w:p w14:paraId="1C385408" w14:textId="5EFFF3D6" w:rsidR="00F049CC" w:rsidRDefault="00F049CC" w:rsidP="009F6DC3">
      <w:r>
        <w:tab/>
        <w:t>Chum salmon …</w:t>
      </w:r>
    </w:p>
    <w:p w14:paraId="1C3A2F70" w14:textId="77777777" w:rsidR="00F049CC" w:rsidRPr="009F6DC3" w:rsidRDefault="00F049CC" w:rsidP="009F6DC3"/>
    <w:p w14:paraId="19667227" w14:textId="1A61A56D" w:rsidR="009F6DC3" w:rsidRDefault="009F6DC3" w:rsidP="009F6DC3">
      <w:pPr>
        <w:pStyle w:val="Heading3"/>
      </w:pPr>
      <w:r>
        <w:tab/>
      </w:r>
      <w:bookmarkStart w:id="31" w:name="_Toc55040049"/>
      <w:r>
        <w:t>Current state of salmon stocks</w:t>
      </w:r>
      <w:bookmarkEnd w:id="31"/>
    </w:p>
    <w:p w14:paraId="5939849F" w14:textId="14F117B8" w:rsidR="009F6DC3" w:rsidRDefault="009F6DC3" w:rsidP="009F6DC3">
      <w:r>
        <w:tab/>
      </w:r>
    </w:p>
    <w:p w14:paraId="1571DDEB" w14:textId="20FEE0A3" w:rsidR="00F049CC" w:rsidRDefault="00F049CC" w:rsidP="00F049CC">
      <w:pPr>
        <w:ind w:firstLine="720"/>
      </w:pPr>
      <w:r>
        <w:t xml:space="preserve">Many Pacific salmon stocks have been declining since the 1990’s, however due to differing levels of urbanization and salmon habitat loss, </w:t>
      </w:r>
    </w:p>
    <w:p w14:paraId="6CFC7E24" w14:textId="2D801C5F" w:rsidR="00F049CC" w:rsidRDefault="00F049CC" w:rsidP="00F049CC">
      <w:pPr>
        <w:ind w:firstLine="720"/>
      </w:pPr>
    </w:p>
    <w:p w14:paraId="5AAF85E4" w14:textId="0FB8BB54" w:rsidR="00F049CC" w:rsidRDefault="00F049CC" w:rsidP="00F049CC">
      <w:pPr>
        <w:ind w:firstLine="720"/>
      </w:pPr>
      <w:r>
        <w:t>In British Columbia …</w:t>
      </w:r>
    </w:p>
    <w:p w14:paraId="69D53457" w14:textId="77777777" w:rsidR="00F049CC" w:rsidRPr="009F6DC3" w:rsidRDefault="00F049CC" w:rsidP="00F049CC">
      <w:pPr>
        <w:ind w:firstLine="720"/>
      </w:pPr>
    </w:p>
    <w:p w14:paraId="6895342E" w14:textId="4DE3CDB2" w:rsidR="009F6DC3" w:rsidRDefault="009F6DC3" w:rsidP="009F6DC3">
      <w:pPr>
        <w:pStyle w:val="Heading3"/>
      </w:pPr>
      <w:r>
        <w:tab/>
      </w:r>
      <w:bookmarkStart w:id="32" w:name="_Toc55040050"/>
      <w:r>
        <w:t xml:space="preserve">Salmon </w:t>
      </w:r>
      <w:r w:rsidR="00F522E9">
        <w:t>early marine migration</w:t>
      </w:r>
      <w:bookmarkEnd w:id="32"/>
    </w:p>
    <w:p w14:paraId="5C01BCEF" w14:textId="6A0531F9" w:rsidR="009F6DC3" w:rsidRDefault="009F6DC3" w:rsidP="009F6DC3">
      <w:r>
        <w:tab/>
      </w:r>
    </w:p>
    <w:p w14:paraId="645B03CF" w14:textId="22E6F891" w:rsidR="00F049CC" w:rsidRDefault="00F049CC" w:rsidP="00F049CC">
      <w:pPr>
        <w:ind w:left="720"/>
      </w:pPr>
      <w:r>
        <w:t xml:space="preserve">Juvenile salmon migrate through the Discovery Islands and Johnstone Strait area … </w:t>
      </w:r>
    </w:p>
    <w:p w14:paraId="3776E74A" w14:textId="77777777" w:rsidR="00F049CC" w:rsidRPr="009F6DC3" w:rsidRDefault="00F049CC" w:rsidP="009F6DC3"/>
    <w:p w14:paraId="798EA66A" w14:textId="53A9446A" w:rsidR="009F6DC3" w:rsidRDefault="009F6DC3" w:rsidP="009F6DC3">
      <w:pPr>
        <w:pStyle w:val="Heading3"/>
      </w:pPr>
      <w:r>
        <w:tab/>
      </w:r>
      <w:bookmarkStart w:id="33" w:name="_Toc55040051"/>
      <w:r>
        <w:t xml:space="preserve">Pink and chum salmon </w:t>
      </w:r>
      <w:r w:rsidR="001965D6">
        <w:t>feeding</w:t>
      </w:r>
      <w:r>
        <w:t xml:space="preserve"> and competition</w:t>
      </w:r>
      <w:bookmarkEnd w:id="33"/>
    </w:p>
    <w:p w14:paraId="521AAEC8" w14:textId="77777777" w:rsidR="00F049CC" w:rsidRDefault="009F6DC3" w:rsidP="009F6DC3">
      <w:r>
        <w:tab/>
      </w:r>
    </w:p>
    <w:p w14:paraId="7495FD20" w14:textId="18D6870F" w:rsidR="00D37F43" w:rsidRDefault="00F049CC" w:rsidP="00D37F43">
      <w:pPr>
        <w:ind w:firstLine="720"/>
      </w:pPr>
      <w:r>
        <w:t xml:space="preserve">Pink and chum salmon are planktivorous feeders who often overlap in time and space and thus </w:t>
      </w:r>
      <w:r w:rsidR="00D37F43">
        <w:t xml:space="preserve">compete for a limited pool of prey resources. … </w:t>
      </w:r>
    </w:p>
    <w:p w14:paraId="1BC54C9D" w14:textId="77777777" w:rsidR="00D37F43" w:rsidRDefault="00D37F43" w:rsidP="00D37F43">
      <w:pPr>
        <w:ind w:firstLine="720"/>
      </w:pPr>
    </w:p>
    <w:p w14:paraId="5FE13201" w14:textId="07745217" w:rsidR="007720AD" w:rsidRPr="009F6DC3" w:rsidRDefault="00D37F43" w:rsidP="00D37F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7720AD">
      <w:pPr>
        <w:pStyle w:val="Heading2"/>
      </w:pPr>
      <w:bookmarkStart w:id="34" w:name="_Toc55040052"/>
      <w:r w:rsidRPr="00EB46DF">
        <w:t xml:space="preserve">Juvenile pink and chum salmon divide prey resources in response to </w:t>
      </w:r>
      <w:r w:rsidR="001A0DC9">
        <w:t>poor</w:t>
      </w:r>
      <w:r w:rsidRPr="00EB46DF">
        <w:t xml:space="preserve"> foraging</w:t>
      </w:r>
      <w:r w:rsidR="001A0DC9">
        <w:t xml:space="preserve"> conditions</w:t>
      </w:r>
      <w:bookmarkEnd w:id="34"/>
    </w:p>
    <w:p w14:paraId="41545506" w14:textId="77777777" w:rsidR="00372150" w:rsidRPr="00EB46DF" w:rsidRDefault="00372150" w:rsidP="00266C78">
      <w:pPr>
        <w:rPr>
          <w:rFonts w:eastAsia="Times New Roman" w:cs="Times New Roman"/>
        </w:rPr>
      </w:pPr>
    </w:p>
    <w:p w14:paraId="5B4E9029" w14:textId="756D1777" w:rsidR="00372150" w:rsidRDefault="00372150" w:rsidP="007720AD">
      <w:pPr>
        <w:pStyle w:val="Heading3"/>
      </w:pPr>
      <w:bookmarkStart w:id="35" w:name="_Toc55040053"/>
      <w:r w:rsidRPr="00EB46DF">
        <w:t>Introduction</w:t>
      </w:r>
      <w:bookmarkEnd w:id="35"/>
    </w:p>
    <w:p w14:paraId="752A37DA" w14:textId="77777777" w:rsidR="006138DB" w:rsidRPr="006138DB" w:rsidRDefault="006138DB" w:rsidP="006138DB"/>
    <w:p w14:paraId="6FFD4B95" w14:textId="02ECA6F8" w:rsidR="00372150" w:rsidRPr="00EB46DF" w:rsidRDefault="006138DB" w:rsidP="00266C78">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254C3B36" w:rsidR="00BE1091" w:rsidRPr="00EB46DF" w:rsidRDefault="00DF7973" w:rsidP="00266C78">
      <w:pPr>
        <w:rPr>
          <w:rFonts w:eastAsia="Times New Roman" w:cs="Times New Roman"/>
          <w:color w:val="000000"/>
        </w:rPr>
      </w:pP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1F0C9E0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44ABF0A6"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5ADFEC51"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266C78">
      <w:pPr>
        <w:rPr>
          <w:rFonts w:eastAsia="Times New Roman" w:cs="Times New Roman"/>
          <w:color w:val="000000"/>
        </w:rPr>
      </w:pPr>
    </w:p>
    <w:p w14:paraId="1733A2C8" w14:textId="3CC527B2" w:rsidR="007C1E89" w:rsidRPr="00EB46DF" w:rsidRDefault="008E06FB" w:rsidP="00150C0A">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266C78">
      <w:pPr>
        <w:rPr>
          <w:rFonts w:eastAsia="Times New Roman" w:cs="Times New Roman"/>
          <w:color w:val="000000"/>
        </w:rPr>
      </w:pPr>
    </w:p>
    <w:p w14:paraId="5E714821" w14:textId="445F524F"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3AE91519" w14:textId="77777777" w:rsidR="00CB61B8" w:rsidRPr="00EB46DF" w:rsidRDefault="00CB61B8" w:rsidP="00266C78">
      <w:pPr>
        <w:rPr>
          <w:rFonts w:eastAsia="Times New Roman" w:cs="Times New Roman"/>
          <w:color w:val="000000"/>
        </w:rPr>
      </w:pPr>
    </w:p>
    <w:p w14:paraId="1ADB2445" w14:textId="6CB185CA"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JS,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47D05C87" w14:textId="4473DF4E" w:rsidR="00372150" w:rsidRDefault="00BB1CD8" w:rsidP="00266C78">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77777777" w:rsidR="00AC7860" w:rsidRPr="00AC7860" w:rsidRDefault="00AC7860" w:rsidP="00266C78">
      <w:pPr>
        <w:rPr>
          <w:rFonts w:eastAsia="Times New Roman" w:cs="Times New Roman"/>
          <w:color w:val="000000"/>
        </w:rPr>
      </w:pPr>
    </w:p>
    <w:p w14:paraId="1F7A83A8" w14:textId="7C9468D1" w:rsidR="00372150" w:rsidRDefault="00372150" w:rsidP="007720AD">
      <w:pPr>
        <w:pStyle w:val="Heading3"/>
      </w:pPr>
      <w:bookmarkStart w:id="36" w:name="_Toc55040054"/>
      <w:r w:rsidRPr="00EB46DF">
        <w:t>Methods</w:t>
      </w:r>
      <w:bookmarkEnd w:id="36"/>
    </w:p>
    <w:p w14:paraId="6DCBEB8C" w14:textId="43184382" w:rsidR="00A1270A" w:rsidRDefault="00A1270A" w:rsidP="00A1270A"/>
    <w:p w14:paraId="14E2B090" w14:textId="2D8433DD" w:rsidR="00A1270A" w:rsidRPr="00A1270A" w:rsidRDefault="00A1270A" w:rsidP="00A1270A">
      <w:pPr>
        <w:pStyle w:val="Heading4"/>
      </w:pPr>
      <w:bookmarkStart w:id="37" w:name="_Toc55040055"/>
      <w:r>
        <w:t>Field sampling</w:t>
      </w:r>
      <w:bookmarkEnd w:id="37"/>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4E63D44C"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2E001F">
        <w:rPr>
          <w:rFonts w:eastAsia="Times New Roman" w:cs="Times New Roman"/>
          <w:color w:val="000000"/>
        </w:rPr>
      </w:r>
      <w:r w:rsidR="002E001F">
        <w:rPr>
          <w:rFonts w:eastAsia="Times New Roman" w:cs="Times New Roman"/>
          <w:color w:val="000000"/>
        </w:rPr>
        <w:fldChar w:fldCharType="separate"/>
      </w:r>
      <w:r w:rsidR="002E001F">
        <w:t xml:space="preserve">Figure </w:t>
      </w:r>
      <w:r w:rsidR="002E001F">
        <w:rPr>
          <w:noProof/>
        </w:rPr>
        <w:t>2</w:t>
      </w:r>
      <w:r w:rsidR="002E001F">
        <w:t>.</w:t>
      </w:r>
      <w:r w:rsidR="002E001F">
        <w:rPr>
          <w:noProof/>
        </w:rPr>
        <w:t>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38" w:name="_Toc55040056"/>
      <w:r>
        <w:t>Zooplankton and salmon stomach content analysis</w:t>
      </w:r>
      <w:bookmarkEnd w:id="38"/>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39" w:name="_Toc55040057"/>
      <w:r>
        <w:t>Data analysis</w:t>
      </w:r>
      <w:bookmarkEnd w:id="39"/>
    </w:p>
    <w:p w14:paraId="011412CD" w14:textId="77777777" w:rsidR="00C6340E" w:rsidRPr="00EB46DF" w:rsidRDefault="00C6340E" w:rsidP="00266C78">
      <w:pPr>
        <w:rPr>
          <w:rFonts w:eastAsia="Times New Roman" w:cs="Times New Roman"/>
        </w:rPr>
      </w:pPr>
    </w:p>
    <w:p w14:paraId="5D06BFD4" w14:textId="69262F59"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40" w:name="_Toc55040058"/>
      <w:r w:rsidRPr="00EB46DF">
        <w:t>Results</w:t>
      </w:r>
      <w:bookmarkEnd w:id="40"/>
    </w:p>
    <w:p w14:paraId="66AE93BA" w14:textId="5266383C" w:rsidR="00A1270A" w:rsidRDefault="00A1270A" w:rsidP="00A1270A"/>
    <w:p w14:paraId="368844B1" w14:textId="5D1F5ED5" w:rsidR="00A1270A" w:rsidRPr="00A1270A" w:rsidRDefault="00A1270A" w:rsidP="00A1270A">
      <w:pPr>
        <w:pStyle w:val="Heading4"/>
      </w:pPr>
      <w:bookmarkStart w:id="41" w:name="_Toc55040059"/>
      <w:r>
        <w:t>Environmental conditions and zooplankton</w:t>
      </w:r>
      <w:bookmarkEnd w:id="41"/>
    </w:p>
    <w:p w14:paraId="0E693BCA" w14:textId="77777777" w:rsidR="00372150" w:rsidRPr="00EB46DF" w:rsidRDefault="00372150" w:rsidP="00266C78">
      <w:pPr>
        <w:rPr>
          <w:rFonts w:eastAsia="Times New Roman" w:cs="Times New Roman"/>
        </w:rPr>
      </w:pPr>
    </w:p>
    <w:p w14:paraId="55BC8DD1" w14:textId="5119F907" w:rsidR="003B1A9D" w:rsidRDefault="00372150" w:rsidP="00B776B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Figure </w:t>
      </w:r>
      <w:r w:rsidR="00D84B0E">
        <w:rPr>
          <w:noProof/>
        </w:rPr>
        <w:t>2</w:t>
      </w:r>
      <w:r w:rsidR="00D84B0E">
        <w:t>.</w:t>
      </w:r>
      <w:r w:rsidR="00D84B0E">
        <w:rPr>
          <w:noProof/>
        </w:rPr>
        <w:t>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B776B3">
      <w:pPr>
        <w:rPr>
          <w:rFonts w:eastAsia="Times New Roman" w:cs="Times New Roman"/>
          <w:color w:val="000000"/>
        </w:rPr>
      </w:pPr>
    </w:p>
    <w:p w14:paraId="0A4A7D70" w14:textId="73BB0F4B" w:rsidR="00D33C8D" w:rsidRDefault="003B1A9D" w:rsidP="00266C78">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84B0E">
        <w:fldChar w:fldCharType="separate"/>
      </w:r>
      <w:r w:rsidR="00D84B0E">
        <w:t xml:space="preserve">Table </w:t>
      </w:r>
      <w:r w:rsidR="00D84B0E">
        <w:rPr>
          <w:noProof/>
        </w:rPr>
        <w:t>2</w:t>
      </w:r>
      <w:r w:rsidR="00D84B0E">
        <w:t>.</w:t>
      </w:r>
      <w:r w:rsidR="00D84B0E">
        <w:rPr>
          <w:noProof/>
        </w:rPr>
        <w:t>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266C78">
      <w:pPr>
        <w:rPr>
          <w:rFonts w:eastAsia="Times New Roman" w:cs="Times New Roman"/>
          <w:color w:val="000000"/>
        </w:rPr>
      </w:pPr>
    </w:p>
    <w:p w14:paraId="4FA116E7" w14:textId="20BFDB19" w:rsidR="0025513E" w:rsidRDefault="00D33C8D" w:rsidP="00D33C8D">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3</w:t>
      </w:r>
      <w:r w:rsidR="00A00136">
        <w:rPr>
          <w:rFonts w:eastAsia="Times New Roman" w:cs="Times New Roman"/>
          <w:color w:val="000000"/>
        </w:rPr>
        <w:fldChar w:fldCharType="end"/>
      </w:r>
      <w:r w:rsidR="00D7519F">
        <w:rPr>
          <w:rFonts w:eastAsia="Times New Roman" w:cs="Times New Roman"/>
          <w:color w:val="000000"/>
        </w:rPr>
        <w:t>).</w:t>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42" w:name="_Toc55040060"/>
      <w:r>
        <w:t>Salmon diet composition</w:t>
      </w:r>
      <w:bookmarkEnd w:id="42"/>
    </w:p>
    <w:p w14:paraId="19028536" w14:textId="10BD284F" w:rsidR="00FF38F4" w:rsidRDefault="00FF38F4" w:rsidP="00266C78">
      <w:pPr>
        <w:rPr>
          <w:rFonts w:eastAsia="Times New Roman" w:cs="Times New Roman"/>
          <w:color w:val="000000"/>
        </w:rPr>
      </w:pPr>
    </w:p>
    <w:p w14:paraId="43C02150" w14:textId="5CBA2296"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84B0E">
        <w:rPr>
          <w:rFonts w:eastAsia="Times New Roman" w:cs="Times New Roman"/>
          <w:color w:val="000000"/>
        </w:rPr>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266C78">
      <w:pPr>
        <w:rPr>
          <w:rFonts w:eastAsia="Times New Roman" w:cs="Times New Roman"/>
          <w:color w:val="000000"/>
        </w:rPr>
      </w:pPr>
    </w:p>
    <w:p w14:paraId="598DC806" w14:textId="3B04F86C"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727B3F78" w14:textId="59287D58" w:rsidR="00E54C78" w:rsidRDefault="00B6444D" w:rsidP="00E54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1B0A0A">
        <w:rPr>
          <w:rFonts w:eastAsia="Times New Roman" w:cs="Times New Roman"/>
          <w:color w:val="000000"/>
        </w:rPr>
      </w:r>
      <w:r w:rsidR="001B0A0A">
        <w:rPr>
          <w:rFonts w:eastAsia="Times New Roman" w:cs="Times New Roman"/>
          <w:color w:val="000000"/>
        </w:rPr>
        <w:fldChar w:fldCharType="separate"/>
      </w:r>
      <w:r w:rsidR="00A00136">
        <w:t xml:space="preserve">Figure </w:t>
      </w:r>
      <w:r w:rsidR="00A00136">
        <w:rPr>
          <w:noProof/>
        </w:rPr>
        <w:t>2</w:t>
      </w:r>
      <w:r w:rsidR="00A00136">
        <w:t>.</w:t>
      </w:r>
      <w:r w:rsidR="00A00136">
        <w:rPr>
          <w:noProof/>
        </w:rPr>
        <w:t>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A00136">
        <w:t xml:space="preserve">Figure </w:t>
      </w:r>
      <w:r w:rsidR="00A00136">
        <w:rPr>
          <w:noProof/>
        </w:rPr>
        <w:t>2</w:t>
      </w:r>
      <w:r w:rsidR="00A00136">
        <w:t>.</w:t>
      </w:r>
      <w:r w:rsidR="00A00136">
        <w:rPr>
          <w:noProof/>
        </w:rPr>
        <w:t>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266C78">
      <w:pPr>
        <w:rPr>
          <w:rFonts w:eastAsia="Times New Roman" w:cs="Times New Roman"/>
          <w:color w:val="000000"/>
        </w:rPr>
      </w:pPr>
    </w:p>
    <w:p w14:paraId="6FB1A022" w14:textId="2B63B8F2" w:rsidR="007F12C8" w:rsidRDefault="00FA59E5" w:rsidP="00266C78">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E1B27">
        <w:rPr>
          <w:rFonts w:eastAsia="Times New Roman" w:cs="Times New Roman"/>
          <w:color w:val="000000"/>
        </w:rPr>
      </w:r>
      <w:r w:rsidR="00DE1B27">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43"/>
      <w:r w:rsidR="00F723BA">
        <w:rPr>
          <w:rFonts w:eastAsia="Times New Roman" w:cs="Times New Roman"/>
          <w:color w:val="000000"/>
        </w:rPr>
        <w:t>one cluster for both pink and chum diets in J02</w:t>
      </w:r>
      <w:commentRangeEnd w:id="43"/>
      <w:r w:rsidR="00F723BA">
        <w:rPr>
          <w:rStyle w:val="CommentReference"/>
        </w:rPr>
        <w:commentReference w:id="43"/>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266C78">
      <w:pPr>
        <w:rPr>
          <w:rFonts w:eastAsia="Times New Roman" w:cs="Times New Roman"/>
          <w:color w:val="000000"/>
        </w:rPr>
      </w:pPr>
    </w:p>
    <w:p w14:paraId="16AF7B81" w14:textId="4B28117B" w:rsidR="007F12C8" w:rsidRDefault="007F12C8" w:rsidP="007F12C8">
      <w:pPr>
        <w:pStyle w:val="Heading4"/>
      </w:pPr>
      <w:bookmarkStart w:id="44" w:name="_Toc55040061"/>
      <w:r>
        <w:t>Salmon health</w:t>
      </w:r>
      <w:bookmarkEnd w:id="44"/>
    </w:p>
    <w:p w14:paraId="6521CA72" w14:textId="77777777" w:rsidR="007F12C8" w:rsidRDefault="007F12C8" w:rsidP="007F12C8"/>
    <w:p w14:paraId="20CAAC02" w14:textId="401A8CDA" w:rsidR="007F12C8" w:rsidRPr="00A64878" w:rsidRDefault="007F12C8" w:rsidP="007F12C8">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Table </w:t>
      </w:r>
      <w:r w:rsidR="00A00136">
        <w:rPr>
          <w:noProof/>
        </w:rPr>
        <w:t>2</w:t>
      </w:r>
      <w:r w:rsidR="00A00136">
        <w:t>.</w:t>
      </w:r>
      <w:r w:rsidR="00A00136">
        <w:rPr>
          <w:noProof/>
        </w:rPr>
        <w:t>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A00136">
        <w:rPr>
          <w:rFonts w:eastAsia="Times New Roman" w:cs="Times New Roman"/>
          <w:color w:val="000000"/>
        </w:rPr>
      </w:r>
      <w:r w:rsidR="00A00136">
        <w:rPr>
          <w:rFonts w:eastAsia="Times New Roman" w:cs="Times New Roman"/>
          <w:color w:val="000000"/>
        </w:rPr>
        <w:fldChar w:fldCharType="separate"/>
      </w:r>
      <w:r w:rsidR="00A00136">
        <w:t xml:space="preserve">Table </w:t>
      </w:r>
      <w:r w:rsidR="00A00136">
        <w:rPr>
          <w:noProof/>
        </w:rPr>
        <w:t>2</w:t>
      </w:r>
      <w:r w:rsidR="00A00136">
        <w:t>.</w:t>
      </w:r>
      <w:r w:rsidR="00A00136">
        <w:rPr>
          <w:noProof/>
        </w:rPr>
        <w:t>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 xml:space="preserve">Juvenile salmon condition was poor throughout most of the </w:t>
      </w:r>
      <w:commentRangeStart w:id="45"/>
      <w:r>
        <w:t>region</w:t>
      </w:r>
      <w:commentRangeEnd w:id="45"/>
      <w:r>
        <w:rPr>
          <w:rStyle w:val="CommentReference"/>
        </w:rPr>
        <w:commentReference w:id="45"/>
      </w:r>
      <w:r>
        <w:t>, for pink salmon the mean K value was &lt;1 for every site except J02, near Queen Charlotte Strait (</w:t>
      </w:r>
      <w:r>
        <w:fldChar w:fldCharType="begin"/>
      </w:r>
      <w:r>
        <w:instrText xml:space="preserve"> REF _Ref47176181 \h </w:instrText>
      </w:r>
      <w:r>
        <w:fldChar w:fldCharType="separate"/>
      </w:r>
      <w:r w:rsidR="00A00136">
        <w:t xml:space="preserve">Figure </w:t>
      </w:r>
      <w:r w:rsidR="00A00136">
        <w:rPr>
          <w:noProof/>
        </w:rPr>
        <w:t>2</w:t>
      </w:r>
      <w:r w:rsidR="00A00136">
        <w:t>.</w:t>
      </w:r>
      <w:r w:rsidR="00A00136">
        <w:rPr>
          <w:noProof/>
        </w:rPr>
        <w:t>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A00136">
        <w:fldChar w:fldCharType="separate"/>
      </w:r>
      <w:r w:rsidR="00A00136">
        <w:t xml:space="preserve">Figure </w:t>
      </w:r>
      <w:r w:rsidR="00A00136">
        <w:rPr>
          <w:noProof/>
        </w:rPr>
        <w:t>2</w:t>
      </w:r>
      <w:r w:rsidR="00A00136">
        <w:t>.</w:t>
      </w:r>
      <w:r w:rsidR="00A00136">
        <w:rPr>
          <w:noProof/>
        </w:rPr>
        <w:t>7</w:t>
      </w:r>
      <w:r w:rsidR="00A00136">
        <w:fldChar w:fldCharType="end"/>
      </w:r>
      <w:r w:rsidR="00A00136">
        <w:t>)</w:t>
      </w:r>
      <w:r>
        <w:t xml:space="preserve">. </w:t>
      </w:r>
    </w:p>
    <w:p w14:paraId="61805B20" w14:textId="77777777" w:rsidR="00A1270A" w:rsidRPr="00A1270A" w:rsidRDefault="00A1270A" w:rsidP="00A1270A"/>
    <w:p w14:paraId="1E7B7A6B" w14:textId="7B9BF33E"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A00136">
        <w:t xml:space="preserve">Figure </w:t>
      </w:r>
      <w:r w:rsidR="00A00136">
        <w:rPr>
          <w:noProof/>
        </w:rPr>
        <w:t>2</w:t>
      </w:r>
      <w:r w:rsidR="00A00136">
        <w:t>.</w:t>
      </w:r>
      <w:r w:rsidR="00A00136">
        <w:rPr>
          <w:noProof/>
        </w:rPr>
        <w:t>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3426EBA5"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46" w:name="_Toc55040062"/>
      <w:r>
        <w:t>Diet overlap between pink and chum salmon</w:t>
      </w:r>
      <w:bookmarkEnd w:id="46"/>
    </w:p>
    <w:p w14:paraId="65B67E29" w14:textId="77777777" w:rsidR="00A1270A" w:rsidRPr="00EB46DF" w:rsidRDefault="00A1270A" w:rsidP="00266C78">
      <w:pPr>
        <w:rPr>
          <w:rFonts w:eastAsia="Times New Roman" w:cs="Times New Roman"/>
        </w:rPr>
      </w:pPr>
    </w:p>
    <w:p w14:paraId="1814358A" w14:textId="3DD088DD"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8B29D2">
        <w:rPr>
          <w:rFonts w:eastAsia="Times New Roman" w:cs="Times New Roman"/>
          <w:color w:val="000000"/>
        </w:rPr>
      </w:r>
      <w:r w:rsidR="008B29D2">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8F3081">
      <w:pPr>
        <w:rPr>
          <w:rFonts w:eastAsia="Times New Roman" w:cs="Times New Roman"/>
          <w:color w:val="000000"/>
        </w:rPr>
      </w:pPr>
    </w:p>
    <w:p w14:paraId="5A56B0C5" w14:textId="5D3049EA" w:rsidR="00372150" w:rsidRPr="00EB46DF" w:rsidRDefault="00281A8D" w:rsidP="00266C78">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B29D2">
        <w:t xml:space="preserve">Figure </w:t>
      </w:r>
      <w:r w:rsidR="008B29D2">
        <w:rPr>
          <w:noProof/>
        </w:rPr>
        <w:t>2</w:t>
      </w:r>
      <w:r w:rsidR="008B29D2">
        <w:t>.</w:t>
      </w:r>
      <w:r w:rsidR="008B29D2">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08DDD135" w14:textId="77777777" w:rsidR="00537AE3" w:rsidRDefault="00537AE3" w:rsidP="00537AE3">
      <w:pPr>
        <w:pStyle w:val="Heading3"/>
      </w:pPr>
      <w:bookmarkStart w:id="47" w:name="_Toc47442039"/>
      <w:bookmarkStart w:id="48" w:name="_Toc55040063"/>
      <w:r w:rsidRPr="00EB46DF">
        <w:t>Discussion</w:t>
      </w:r>
      <w:bookmarkEnd w:id="47"/>
      <w:bookmarkEnd w:id="48"/>
    </w:p>
    <w:p w14:paraId="3138CB9E" w14:textId="77777777" w:rsidR="002303C4" w:rsidRDefault="002303C4" w:rsidP="002303C4"/>
    <w:p w14:paraId="6AE8396C" w14:textId="659F38DE" w:rsidR="002303C4" w:rsidRPr="004435AE" w:rsidRDefault="002303C4" w:rsidP="002303C4">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2303C4"/>
    <w:p w14:paraId="3189008B" w14:textId="77777777" w:rsidR="002303C4" w:rsidRPr="001C4975" w:rsidRDefault="002303C4" w:rsidP="002303C4">
      <w:r w:rsidRPr="001C4975">
        <w:t>2.4.1 Pink and chum salmon feeding strategies</w:t>
      </w:r>
    </w:p>
    <w:p w14:paraId="6FE68FFD" w14:textId="77777777" w:rsidR="002303C4" w:rsidRPr="001C4975" w:rsidRDefault="002303C4" w:rsidP="002303C4"/>
    <w:p w14:paraId="1A31639C" w14:textId="648D97CF" w:rsidR="002303C4" w:rsidRPr="002303C4" w:rsidRDefault="002303C4" w:rsidP="002303C4">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2303C4"/>
    <w:p w14:paraId="37E38CE1" w14:textId="0FEA9C93" w:rsidR="002303C4" w:rsidRDefault="002303C4" w:rsidP="002303C4">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2303C4">
      <w:pPr>
        <w:rPr>
          <w:rFonts w:eastAsia="Times New Roman" w:cs="Times New Roman"/>
          <w:color w:val="000000"/>
        </w:rPr>
      </w:pPr>
    </w:p>
    <w:p w14:paraId="30A724C4" w14:textId="59D1262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2303C4">
      <w:pPr>
        <w:rPr>
          <w:rFonts w:eastAsia="Times New Roman" w:cs="Times New Roman"/>
          <w:color w:val="000000"/>
        </w:rPr>
      </w:pPr>
    </w:p>
    <w:p w14:paraId="2E54E297"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2303C4"/>
    <w:p w14:paraId="6181668C" w14:textId="77777777" w:rsidR="002303C4" w:rsidRPr="001C4975" w:rsidRDefault="002303C4" w:rsidP="002303C4">
      <w:r w:rsidRPr="001C4975">
        <w:t>2.4.2 Feast or famine: salmon feeding and condition</w:t>
      </w:r>
    </w:p>
    <w:p w14:paraId="3C47E53F" w14:textId="77777777" w:rsidR="002303C4" w:rsidRPr="001C4975" w:rsidRDefault="002303C4" w:rsidP="002303C4">
      <w:pPr>
        <w:rPr>
          <w:rFonts w:eastAsia="Times New Roman" w:cs="Times New Roman"/>
          <w:color w:val="000000"/>
        </w:rPr>
      </w:pPr>
    </w:p>
    <w:p w14:paraId="2D327A4E" w14:textId="6EDDC99F" w:rsidR="002303C4" w:rsidRDefault="002303C4" w:rsidP="002303C4">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2303C4">
      <w:pPr>
        <w:rPr>
          <w:rFonts w:eastAsia="Times New Roman" w:cs="Times New Roman"/>
        </w:rPr>
      </w:pPr>
    </w:p>
    <w:p w14:paraId="5A5C27FD" w14:textId="69B1C7D3" w:rsidR="002303C4" w:rsidRDefault="002303C4" w:rsidP="002303C4">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w:t>
      </w:r>
      <w:del w:id="49" w:author="evgeny" w:date="2020-10-09T17:54:00Z">
        <w:r w:rsidDel="006B5553">
          <w:rPr>
            <w:rFonts w:eastAsia="Times New Roman" w:cs="Times New Roman"/>
          </w:rPr>
          <w:delText>O</w:delText>
        </w:r>
      </w:del>
      <w:del w:id="50" w:author="evgeny" w:date="2020-10-09T17:55:00Z">
        <w:r w:rsidDel="006B5553">
          <w:rPr>
            <w:rFonts w:eastAsia="Times New Roman" w:cs="Times New Roman"/>
          </w:rPr>
          <w:delText xml:space="preserve">rlov, </w:delText>
        </w:r>
      </w:del>
      <w:r>
        <w:rPr>
          <w:rFonts w:eastAsia="Times New Roman" w:cs="Times New Roman"/>
        </w:rPr>
        <w:t>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Pr>
          <w:rFonts w:eastAsia="Times New Roman" w:cs="Times New Roman"/>
          <w:color w:val="000000"/>
        </w:rPr>
        <w:t>, unpublished data).</w:t>
      </w:r>
    </w:p>
    <w:p w14:paraId="1C770262" w14:textId="77777777" w:rsidR="002303C4" w:rsidRDefault="002303C4" w:rsidP="002303C4">
      <w:pPr>
        <w:rPr>
          <w:rFonts w:eastAsia="Times New Roman" w:cs="Times New Roman"/>
          <w:color w:val="000000"/>
        </w:rPr>
      </w:pPr>
    </w:p>
    <w:p w14:paraId="1CA32B8A" w14:textId="22636B55" w:rsidR="002303C4" w:rsidRDefault="002303C4" w:rsidP="002303C4">
      <w:pPr>
        <w:rPr>
          <w:rFonts w:eastAsia="Times New Roman" w:cs="Times New Roman"/>
          <w:color w:val="000000"/>
        </w:rPr>
      </w:pPr>
      <w:r>
        <w:rPr>
          <w:rFonts w:eastAsia="Times New Roman" w:cs="Times New Roman"/>
          <w:color w:val="000000"/>
        </w:rPr>
        <w:tab/>
        <w:t xml:space="preserve">The migration time to get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haven’t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2303C4">
      <w:pPr>
        <w:rPr>
          <w:rFonts w:eastAsia="Times New Roman" w:cs="Times New Roman"/>
          <w:color w:val="000000"/>
        </w:rPr>
      </w:pPr>
    </w:p>
    <w:p w14:paraId="775FFA79" w14:textId="4154F4A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proofErr w:type="spellStart"/>
      <w:r w:rsidRPr="001C4975">
        <w:rPr>
          <w:rFonts w:eastAsia="Times New Roman" w:cs="Times New Roman"/>
          <w:color w:val="000000"/>
        </w:rPr>
        <w:t>SoG</w:t>
      </w:r>
      <w:proofErr w:type="spellEnd"/>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proofErr w:type="spellStart"/>
      <w:r w:rsidRPr="001C4975">
        <w:rPr>
          <w:rFonts w:eastAsia="Times New Roman" w:cs="Times New Roman"/>
          <w:color w:val="000000"/>
        </w:rPr>
        <w:t>NSoG</w:t>
      </w:r>
      <w:proofErr w:type="spellEnd"/>
      <w:r w:rsidRPr="001C4975">
        <w:rPr>
          <w:rFonts w:eastAsia="Times New Roman" w:cs="Times New Roman"/>
          <w:color w:val="000000"/>
        </w:rPr>
        <w:t xml:space="preserve">,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2303C4"/>
    <w:p w14:paraId="2DF47652" w14:textId="77777777" w:rsidR="002303C4" w:rsidRPr="001C4975" w:rsidRDefault="002303C4" w:rsidP="002303C4">
      <w:r w:rsidRPr="001C4975">
        <w:t>2.4.3 Species competition or coexistence?</w:t>
      </w:r>
    </w:p>
    <w:p w14:paraId="166BE156" w14:textId="77777777" w:rsidR="002303C4" w:rsidRPr="001C4975" w:rsidRDefault="002303C4" w:rsidP="002303C4"/>
    <w:p w14:paraId="43B066E6" w14:textId="0166B67B" w:rsidR="002303C4" w:rsidRPr="001C4975" w:rsidRDefault="002303C4" w:rsidP="002303C4">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sidR="008B29D2">
        <w:rPr>
          <w:rFonts w:eastAsia="Times New Roman" w:cs="Times New Roman"/>
        </w:rPr>
        <w:fldChar w:fldCharType="begin" w:fldLock="1"/>
      </w:r>
      <w:r w:rsidR="00006881">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(Graham, 2020)</w:t>
      </w:r>
      <w:r w:rsidR="008B29D2">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2303C4">
      <w:pPr>
        <w:rPr>
          <w:rFonts w:eastAsia="Times New Roman" w:cs="Times New Roman"/>
        </w:rPr>
      </w:pPr>
    </w:p>
    <w:p w14:paraId="7DC70459"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2303C4"/>
    <w:p w14:paraId="08CF0E62" w14:textId="23188ACA" w:rsidR="002303C4" w:rsidRPr="000D3A5F" w:rsidRDefault="002303C4" w:rsidP="002303C4">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sidR="008B29D2">
        <w:rPr>
          <w:rFonts w:eastAsia="Times New Roman" w:cs="Times New Roman"/>
        </w:rPr>
        <w:fldChar w:fldCharType="begin" w:fldLock="1"/>
      </w:r>
      <w:r w:rsidR="008B29D2">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(Batten et al., 2018)</w:t>
      </w:r>
      <w:r w:rsidR="008B29D2">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sidR="008B29D2">
        <w:rPr>
          <w:rFonts w:eastAsia="Times New Roman" w:cs="Times New Roman"/>
        </w:rPr>
        <w:fldChar w:fldCharType="begin" w:fldLock="1"/>
      </w:r>
      <w:r w:rsidR="008B29D2">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(Johnson et al., 2019)</w:t>
      </w:r>
      <w:r w:rsidR="008B29D2">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0A677E67" w14:textId="77777777" w:rsidR="002303C4" w:rsidRPr="001C4975" w:rsidRDefault="002303C4" w:rsidP="002303C4"/>
    <w:p w14:paraId="3F68DCC1" w14:textId="053381CC" w:rsidR="002303C4" w:rsidRDefault="002303C4" w:rsidP="002303C4">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2303C4">
      <w:pPr>
        <w:rPr>
          <w:rFonts w:eastAsia="Times New Roman" w:cs="Times New Roman"/>
          <w:color w:val="000000"/>
        </w:rPr>
      </w:pPr>
    </w:p>
    <w:p w14:paraId="2B1F685B" w14:textId="3B751D69" w:rsidR="00A64878" w:rsidRDefault="002303C4" w:rsidP="00266C78">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266C78">
      <w:pPr>
        <w:rPr>
          <w:rFonts w:eastAsia="Times New Roman" w:cs="Times New Roman"/>
          <w:color w:val="000000"/>
        </w:rPr>
      </w:pPr>
    </w:p>
    <w:p w14:paraId="532E4780" w14:textId="1BFEE89E" w:rsidR="00372150" w:rsidRPr="00EB46DF" w:rsidRDefault="00372150" w:rsidP="007720AD">
      <w:pPr>
        <w:pStyle w:val="Heading3"/>
      </w:pPr>
      <w:bookmarkStart w:id="51" w:name="_Toc55040064"/>
      <w:r w:rsidRPr="00EB46DF">
        <w:t>Conclusion</w:t>
      </w:r>
      <w:bookmarkEnd w:id="51"/>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52" w:name="_Toc55040065"/>
      <w:r>
        <w:t>Tables</w:t>
      </w:r>
      <w:bookmarkEnd w:id="52"/>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53" w:name="_Ref51599934"/>
      <w:bookmarkStart w:id="54" w:name="_Toc55040025"/>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bookmarkEnd w:id="53"/>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4"/>
    </w:p>
    <w:p w14:paraId="4609A588" w14:textId="768C44B3" w:rsidR="00FA03B1" w:rsidRDefault="00FA03B1" w:rsidP="00307975">
      <w:pPr>
        <w:pStyle w:val="Caption"/>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55" w:name="_Ref47176143"/>
      <w:bookmarkStart w:id="56" w:name="_Toc55040026"/>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55"/>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6"/>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57" w:name="_Ref47176619"/>
      <w:bookmarkStart w:id="58" w:name="_Toc55040027"/>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57"/>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58"/>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6BE1B9D3" w:rsidR="00EA3021" w:rsidRDefault="00FA03B1" w:rsidP="00EA3021">
      <w:pPr>
        <w:pStyle w:val="Heading9"/>
      </w:pPr>
      <w:r>
        <w:rPr>
          <w:b/>
          <w:bCs/>
        </w:rPr>
        <w:br w:type="page"/>
      </w:r>
      <w:bookmarkStart w:id="59" w:name="_Ref47176589"/>
      <w:bookmarkStart w:id="60" w:name="_Toc55040028"/>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59"/>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0"/>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61" w:name="_Toc55040066"/>
      <w:r w:rsidRPr="00EB46DF">
        <w:t>Figures</w:t>
      </w:r>
      <w:bookmarkEnd w:id="61"/>
    </w:p>
    <w:p w14:paraId="03E3A563" w14:textId="77777777" w:rsidR="00FA03B1" w:rsidRPr="00EB46DF" w:rsidRDefault="00FA03B1" w:rsidP="00FA03B1">
      <w:pPr>
        <w:rPr>
          <w:rFonts w:eastAsia="Times New Roman" w:cs="Times New Roman"/>
          <w:b/>
          <w:bCs/>
        </w:rPr>
      </w:pPr>
    </w:p>
    <w:p w14:paraId="4F4C7917" w14:textId="463E7EBB" w:rsidR="00FA03B1" w:rsidRPr="00EB46DF" w:rsidRDefault="000E2B0D" w:rsidP="00FA03B1">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71E3E541" w:rsidR="00FA03B1" w:rsidRPr="00EB46DF" w:rsidRDefault="002E001F" w:rsidP="002E001F">
      <w:pPr>
        <w:pStyle w:val="Caption"/>
        <w:rPr>
          <w:rFonts w:eastAsia="Times New Roman" w:cs="Times New Roman"/>
        </w:rPr>
      </w:pPr>
      <w:bookmarkStart w:id="62" w:name="_Ref55035113"/>
      <w:bookmarkStart w:id="63" w:name="_Toc55040007"/>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1</w:t>
      </w:r>
      <w:r w:rsidR="00360D10">
        <w:fldChar w:fldCharType="end"/>
      </w:r>
      <w:bookmarkEnd w:id="62"/>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3"/>
    </w:p>
    <w:p w14:paraId="4A58974F" w14:textId="25C2C7B5" w:rsidR="006B6933" w:rsidRDefault="006B6933" w:rsidP="00FA03B1">
      <w:pPr>
        <w:rPr>
          <w:rFonts w:eastAsia="Times New Roman" w:cs="Times New Roman"/>
        </w:rPr>
      </w:pPr>
      <w:r>
        <w:rPr>
          <w:rFonts w:eastAsia="Times New Roman" w:cs="Times New Roman"/>
        </w:rPr>
        <w:br w:type="page"/>
      </w:r>
    </w:p>
    <w:p w14:paraId="7F64EF0E" w14:textId="4F1F58C5" w:rsidR="00FA03B1" w:rsidRPr="00EB46DF" w:rsidRDefault="00FA03B1" w:rsidP="00307975">
      <w:pPr>
        <w:pStyle w:val="Caption"/>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22F922C7" w:rsidR="00FA03B1" w:rsidRPr="00EB46DF" w:rsidRDefault="00307C83" w:rsidP="00307975">
      <w:pPr>
        <w:pStyle w:val="Caption"/>
      </w:pPr>
      <w:bookmarkStart w:id="64" w:name="_Ref47176120"/>
      <w:bookmarkStart w:id="65" w:name="_Toc55040008"/>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2</w:t>
      </w:r>
      <w:r w:rsidR="00360D10">
        <w:fldChar w:fldCharType="end"/>
      </w:r>
      <w:bookmarkEnd w:id="64"/>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5"/>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6FFAC93F" w:rsidR="00FA03B1" w:rsidRDefault="00307C83" w:rsidP="00307975">
      <w:pPr>
        <w:pStyle w:val="Caption"/>
      </w:pPr>
      <w:bookmarkStart w:id="66" w:name="_Ref47176131"/>
      <w:bookmarkStart w:id="67" w:name="_Toc55040009"/>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3</w:t>
      </w:r>
      <w:r w:rsidR="00360D10">
        <w:fldChar w:fldCharType="end"/>
      </w:r>
      <w:bookmarkEnd w:id="66"/>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7"/>
    </w:p>
    <w:p w14:paraId="33D30A39" w14:textId="013BEB2D" w:rsidR="007D0F73" w:rsidRPr="007F1E58" w:rsidRDefault="007D0F73" w:rsidP="002E001F">
      <w:pPr>
        <w:spacing w:line="240" w:lineRule="auto"/>
      </w:pPr>
      <w:r>
        <w:br w:type="page"/>
      </w:r>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6A5644E9" w:rsidR="00175A92" w:rsidRDefault="00307C83" w:rsidP="00307975">
      <w:pPr>
        <w:pStyle w:val="Caption"/>
      </w:pPr>
      <w:bookmarkStart w:id="68" w:name="_Ref47176229"/>
      <w:bookmarkStart w:id="69" w:name="_Toc55040010"/>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4</w:t>
      </w:r>
      <w:r w:rsidR="00360D10">
        <w:fldChar w:fldCharType="end"/>
      </w:r>
      <w:bookmarkEnd w:id="68"/>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69"/>
    </w:p>
    <w:p w14:paraId="1519B663" w14:textId="65A18047" w:rsidR="00175A92" w:rsidRDefault="00175A92">
      <w:pPr>
        <w:spacing w:line="240" w:lineRule="auto"/>
        <w:rPr>
          <w:iCs/>
          <w:color w:val="000000" w:themeColor="text1"/>
          <w:szCs w:val="18"/>
        </w:rPr>
      </w:pPr>
    </w:p>
    <w:p w14:paraId="7D9A052E" w14:textId="044204DF" w:rsidR="0015282A" w:rsidRPr="0015282A" w:rsidRDefault="001965D6" w:rsidP="0015282A">
      <w:bookmarkStart w:id="70"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6B19ED2" w:rsidR="00FA03B1" w:rsidRPr="00EB46DF" w:rsidRDefault="00307C83" w:rsidP="00307975">
      <w:pPr>
        <w:pStyle w:val="Caption"/>
      </w:pPr>
      <w:bookmarkStart w:id="71" w:name="_Ref47176267"/>
      <w:bookmarkStart w:id="72" w:name="_Toc55040011"/>
      <w:bookmarkEnd w:id="70"/>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5</w:t>
      </w:r>
      <w:r w:rsidR="00360D10">
        <w:fldChar w:fldCharType="end"/>
      </w:r>
      <w:bookmarkEnd w:id="71"/>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2"/>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15282A">
      <w:pPr>
        <w:rPr>
          <w:rFonts w:eastAsia="Times New Roman" w:cs="Times New Roman"/>
        </w:rPr>
      </w:pPr>
      <w:bookmarkStart w:id="73"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7801C221" w:rsidR="00653C56" w:rsidRPr="0015282A" w:rsidRDefault="00307C83" w:rsidP="00307975">
      <w:pPr>
        <w:pStyle w:val="Caption"/>
        <w:sectPr w:rsidR="00653C56" w:rsidRPr="0015282A" w:rsidSect="00653C56">
          <w:pgSz w:w="15840" w:h="12240" w:orient="landscape"/>
          <w:pgMar w:top="1440" w:right="1440" w:bottom="1440" w:left="1440" w:header="708" w:footer="708" w:gutter="0"/>
          <w:cols w:space="708"/>
          <w:docGrid w:linePitch="360"/>
        </w:sectPr>
      </w:pPr>
      <w:bookmarkStart w:id="74" w:name="_Ref47176289"/>
      <w:bookmarkStart w:id="75" w:name="_Toc55040012"/>
      <w:bookmarkEnd w:id="73"/>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6</w:t>
      </w:r>
      <w:r w:rsidR="00360D10">
        <w:fldChar w:fldCharType="end"/>
      </w:r>
      <w:bookmarkEnd w:id="74"/>
      <w:r w:rsidRPr="00307C83">
        <w:t xml:space="preserve"> </w:t>
      </w:r>
      <w:r w:rsidRPr="00EB46DF">
        <w:t>Cluster analysis of juvenile pink and chum diet composition</w:t>
      </w:r>
      <w:r w:rsidR="00D33C8D">
        <w:t xml:space="preserve"> (average linkage clustering and Bray-Curtis dissimilarity)</w:t>
      </w:r>
      <w:r w:rsidR="002E001F">
        <w:t>.</w:t>
      </w:r>
      <w:bookmarkEnd w:id="75"/>
    </w:p>
    <w:p w14:paraId="5FFDF80F" w14:textId="15DD8594" w:rsidR="002E001F" w:rsidRDefault="002E001F" w:rsidP="002E001F">
      <w:pPr>
        <w:spacing w:line="240" w:lineRule="auto"/>
      </w:pPr>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Default="002E001F" w:rsidP="002E001F"/>
    <w:p w14:paraId="16507876" w14:textId="3B5DBB28" w:rsidR="002E001F" w:rsidRPr="007F1E58" w:rsidRDefault="002E001F" w:rsidP="002E001F">
      <w:pPr>
        <w:pStyle w:val="Caption"/>
      </w:pPr>
      <w:bookmarkStart w:id="76" w:name="_Ref47176181"/>
      <w:bookmarkStart w:id="77" w:name="_Toc55040013"/>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7</w:t>
      </w:r>
      <w:r w:rsidR="00360D10">
        <w:fldChar w:fldCharType="end"/>
      </w:r>
      <w:bookmarkEnd w:id="76"/>
      <w:r w:rsidRPr="00307C83">
        <w:t xml:space="preserve"> </w:t>
      </w:r>
      <w:r>
        <w:t>Salmon condition factor K, the red dotted line separates fish in good condition (high weight relative to length, &gt;1) and fish in poor condition (low weight relative to length, &lt;1).</w:t>
      </w:r>
      <w:bookmarkEnd w:id="77"/>
    </w:p>
    <w:p w14:paraId="0060E81D" w14:textId="2829F360" w:rsidR="002E001F" w:rsidRDefault="002E001F" w:rsidP="00FA03B1">
      <w:pPr>
        <w:rPr>
          <w:rFonts w:eastAsia="Times New Roman" w:cs="Times New Roman"/>
        </w:rPr>
      </w:pPr>
    </w:p>
    <w:p w14:paraId="39C89B63" w14:textId="77777777"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3A8125FC" w:rsidR="00C629DB" w:rsidRDefault="00307C83" w:rsidP="00307975">
      <w:pPr>
        <w:pStyle w:val="Caption"/>
      </w:pPr>
      <w:bookmarkStart w:id="78" w:name="_Ref47176309"/>
      <w:bookmarkStart w:id="79" w:name="_Toc55040014"/>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8</w:t>
      </w:r>
      <w:r w:rsidR="00360D10">
        <w:fldChar w:fldCharType="end"/>
      </w:r>
      <w:bookmarkEnd w:id="78"/>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79"/>
    </w:p>
    <w:p w14:paraId="68E5D720" w14:textId="3C1E4C0B" w:rsidR="00C629DB" w:rsidRDefault="00C629DB" w:rsidP="005A6088">
      <w:pPr>
        <w:spacing w:line="240" w:lineRule="auto"/>
      </w:pPr>
    </w:p>
    <w:p w14:paraId="06898323" w14:textId="2747B347" w:rsidR="00C629DB" w:rsidRDefault="005A6088" w:rsidP="00C629DB">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Default="005A6088" w:rsidP="00307975">
      <w:pPr>
        <w:pStyle w:val="Caption"/>
      </w:pPr>
    </w:p>
    <w:p w14:paraId="022ACC56" w14:textId="38B4A140" w:rsidR="00C629DB" w:rsidRPr="00C629DB" w:rsidRDefault="00307C83" w:rsidP="00307975">
      <w:pPr>
        <w:pStyle w:val="Caption"/>
      </w:pPr>
      <w:bookmarkStart w:id="80" w:name="_Ref47176369"/>
      <w:bookmarkStart w:id="81" w:name="_Toc55040015"/>
      <w:r>
        <w:t xml:space="preserve">Figure </w:t>
      </w:r>
      <w:r w:rsidR="00360D10">
        <w:fldChar w:fldCharType="begin"/>
      </w:r>
      <w:r w:rsidR="00360D10">
        <w:instrText xml:space="preserve"> STYLEREF 2 \s </w:instrText>
      </w:r>
      <w:r w:rsidR="00360D10">
        <w:fldChar w:fldCharType="separate"/>
      </w:r>
      <w:r w:rsidR="00360D10">
        <w:rPr>
          <w:noProof/>
        </w:rPr>
        <w:t>2</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9</w:t>
      </w:r>
      <w:r w:rsidR="00360D10">
        <w:fldChar w:fldCharType="end"/>
      </w:r>
      <w:bookmarkEnd w:id="80"/>
      <w:r w:rsidRPr="00307C83">
        <w:t xml:space="preserve"> </w:t>
      </w:r>
      <w:r>
        <w:t>Cumulative prey abundance curves for juvenile salmon at each site location. Note: All sampling events included 10 salmon, but empty stomachs detract from total number of stomachs.</w:t>
      </w:r>
      <w:bookmarkEnd w:id="81"/>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82" w:name="_Toc55040067"/>
      <w:r>
        <w:t>Salmon trophic interactions shift with prey phenology and migration timing</w:t>
      </w:r>
      <w:bookmarkEnd w:id="82"/>
    </w:p>
    <w:p w14:paraId="40BE0C11" w14:textId="77777777" w:rsidR="00BA5705" w:rsidRPr="00BA5705" w:rsidRDefault="00BA5705" w:rsidP="00BA5705"/>
    <w:p w14:paraId="1FDB63AD" w14:textId="77F165E3" w:rsidR="00C67B23" w:rsidRDefault="005917B2" w:rsidP="00BA5705">
      <w:pPr>
        <w:pStyle w:val="Heading3"/>
      </w:pPr>
      <w:bookmarkStart w:id="83" w:name="_Toc55040068"/>
      <w:r>
        <w:t>Introduction</w:t>
      </w:r>
      <w:bookmarkEnd w:id="83"/>
    </w:p>
    <w:p w14:paraId="02DEB393" w14:textId="349BB67D" w:rsidR="00E52030" w:rsidRDefault="00E52030" w:rsidP="00E52030"/>
    <w:p w14:paraId="56C8A1A3" w14:textId="57E8C695" w:rsidR="00E52030" w:rsidRDefault="00E52030" w:rsidP="00E52030">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r w:rsidR="00054E32">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77777777" w:rsidR="00C303C9" w:rsidRDefault="00C303C9" w:rsidP="00E52030"/>
    <w:p w14:paraId="650B220D" w14:textId="478A955C" w:rsidR="00B776B3" w:rsidRDefault="00B776B3" w:rsidP="00E52030">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E52030">
      <w:pPr>
        <w:rPr>
          <w:rFonts w:eastAsia="Times New Roman" w:cstheme="minorHAnsi"/>
          <w:color w:val="000000"/>
        </w:rPr>
      </w:pPr>
    </w:p>
    <w:p w14:paraId="10248526" w14:textId="362DBBBB" w:rsidR="00FF5945" w:rsidRDefault="00FF5945" w:rsidP="00E52030">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Juvenile pink and chum salmon diets in the Broughton Archipelago were shown to shift between high and low overlap due to ocean conditions and prey availability (</w:t>
      </w:r>
      <w:proofErr w:type="spellStart"/>
      <w:r w:rsidR="006C156C">
        <w:rPr>
          <w:rFonts w:eastAsia="Times New Roman" w:cstheme="minorHAnsi"/>
          <w:color w:val="000000"/>
        </w:rPr>
        <w:t>Gulbransen</w:t>
      </w:r>
      <w:proofErr w:type="spellEnd"/>
      <w:r w:rsidR="006C156C">
        <w:rPr>
          <w:rFonts w:eastAsia="Times New Roman" w:cstheme="minorHAnsi"/>
          <w:color w:val="000000"/>
        </w:rPr>
        <w:t xml:space="preserve">, 2014).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(James, 2019). </w:t>
      </w:r>
    </w:p>
    <w:p w14:paraId="066B1338" w14:textId="54CCFC92" w:rsidR="005D1771" w:rsidRDefault="005D1771" w:rsidP="00E52030">
      <w:pPr>
        <w:rPr>
          <w:rFonts w:eastAsia="Times New Roman" w:cstheme="minorHAnsi"/>
          <w:color w:val="000000"/>
        </w:rPr>
      </w:pPr>
    </w:p>
    <w:p w14:paraId="45BEC618" w14:textId="04CF450E" w:rsidR="005D1771" w:rsidRDefault="005D1771" w:rsidP="005D1771">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5D1771">
      <w:pPr>
        <w:rPr>
          <w:rFonts w:eastAsia="Times New Roman" w:cstheme="minorHAnsi"/>
          <w:color w:val="000000"/>
        </w:rPr>
      </w:pPr>
    </w:p>
    <w:p w14:paraId="6B09412F" w14:textId="7935F426" w:rsidR="005D1771" w:rsidRPr="00B776B3" w:rsidRDefault="005D1771" w:rsidP="00E52030">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E52030"/>
    <w:p w14:paraId="5A6BC0F1" w14:textId="648CFB8E" w:rsidR="00571ABD" w:rsidRDefault="00571ABD" w:rsidP="00E52030">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p>
    <w:p w14:paraId="0F9B6B41" w14:textId="17E7DF04" w:rsidR="00054E32" w:rsidRPr="00571ABD" w:rsidRDefault="00054E32" w:rsidP="00E52030">
      <w:pPr>
        <w:rPr>
          <w:rFonts w:eastAsia="Times New Roman" w:cstheme="minorHAnsi"/>
        </w:rPr>
      </w:pPr>
      <w:r>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CD6C2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p>
    <w:p w14:paraId="32A192F7" w14:textId="77777777" w:rsidR="00571ABD" w:rsidRPr="00E52030" w:rsidRDefault="00571ABD" w:rsidP="00E52030"/>
    <w:p w14:paraId="31A4591E" w14:textId="356353C0" w:rsidR="00BA5705" w:rsidRDefault="0011224E" w:rsidP="00BA5705">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84" w:name="_Toc55040069"/>
      <w:r>
        <w:t>Methods</w:t>
      </w:r>
      <w:bookmarkEnd w:id="84"/>
    </w:p>
    <w:p w14:paraId="6033B463" w14:textId="77777777" w:rsidR="00F54990" w:rsidRDefault="00F54990" w:rsidP="00F54990"/>
    <w:p w14:paraId="3A9C34C6" w14:textId="77777777" w:rsidR="00F54990" w:rsidRPr="00A1270A" w:rsidRDefault="00F54990" w:rsidP="00F54990">
      <w:pPr>
        <w:pStyle w:val="Heading4"/>
      </w:pPr>
      <w:bookmarkStart w:id="85" w:name="_Toc55040070"/>
      <w:r>
        <w:t>Field sampling</w:t>
      </w:r>
      <w:bookmarkEnd w:id="85"/>
    </w:p>
    <w:p w14:paraId="15A15E9B" w14:textId="77777777" w:rsidR="00F54990" w:rsidRPr="00EB46DF" w:rsidRDefault="00F54990" w:rsidP="00F54990">
      <w:pPr>
        <w:rPr>
          <w:rFonts w:eastAsia="Times New Roman" w:cs="Times New Roman"/>
        </w:rPr>
      </w:pPr>
    </w:p>
    <w:p w14:paraId="176EAB5E" w14:textId="66F8F728" w:rsidR="00F54990" w:rsidRPr="00971358" w:rsidRDefault="00F54990" w:rsidP="00F54990">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F54990">
      <w:pPr>
        <w:rPr>
          <w:rFonts w:eastAsia="Times New Roman" w:cs="Times New Roman"/>
          <w:color w:val="000000"/>
        </w:rPr>
      </w:pPr>
    </w:p>
    <w:p w14:paraId="2087E961" w14:textId="27B8682F" w:rsidR="00F54990" w:rsidRPr="00EB46DF" w:rsidRDefault="00F54990" w:rsidP="00F54990">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767C8C">
        <w:rPr>
          <w:rFonts w:eastAsia="Times New Roman" w:cs="Times New Roman"/>
          <w:color w:val="000000"/>
        </w:rPr>
        <w:t xml:space="preserve">; </w:t>
      </w:r>
      <w:r w:rsidR="00971358">
        <w:rPr>
          <w:rFonts w:eastAsia="Times New Roman" w:cs="Times New Roman"/>
          <w:color w:val="000000"/>
        </w:rPr>
        <w:fldChar w:fldCharType="begin"/>
      </w:r>
      <w:r w:rsidR="00971358">
        <w:rPr>
          <w:rFonts w:eastAsia="Times New Roman" w:cs="Times New Roman"/>
          <w:color w:val="000000"/>
        </w:rPr>
        <w:instrText xml:space="preserve"> REF _Ref47176005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Figure </w:t>
      </w:r>
      <w:r w:rsidR="00971358">
        <w:rPr>
          <w:noProof/>
        </w:rPr>
        <w:t>2</w:t>
      </w:r>
      <w:r w:rsidR="00971358">
        <w:t>.</w:t>
      </w:r>
      <w:r w:rsidR="00971358">
        <w:rPr>
          <w:noProof/>
        </w:rPr>
        <w:t>1</w:t>
      </w:r>
      <w:r w:rsidR="00971358">
        <w:rPr>
          <w:rFonts w:eastAsia="Times New Roman" w:cs="Times New Roman"/>
          <w:color w:val="000000"/>
        </w:rPr>
        <w:fldChar w:fldCharType="end"/>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971358">
        <w:rPr>
          <w:rFonts w:eastAsia="Times New Roman" w:cs="Times New Roman"/>
          <w:color w:val="000000"/>
        </w:rPr>
        <w:fldChar w:fldCharType="begin"/>
      </w:r>
      <w:r w:rsidR="00971358">
        <w:rPr>
          <w:rFonts w:eastAsia="Times New Roman" w:cs="Times New Roman"/>
          <w:color w:val="000000"/>
        </w:rPr>
        <w:instrText xml:space="preserve"> REF _Ref47175905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Table </w:t>
      </w:r>
      <w:r w:rsidR="00971358">
        <w:rPr>
          <w:noProof/>
        </w:rPr>
        <w:t>2</w:t>
      </w:r>
      <w:r w:rsidR="00971358">
        <w:t>.</w:t>
      </w:r>
      <w:r w:rsidR="00971358">
        <w:rPr>
          <w:noProof/>
        </w:rPr>
        <w:t>1</w:t>
      </w:r>
      <w:r w:rsidR="0097135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F54990">
      <w:pPr>
        <w:rPr>
          <w:rFonts w:eastAsia="Times New Roman" w:cs="Times New Roman"/>
          <w:color w:val="000000"/>
        </w:rPr>
      </w:pPr>
    </w:p>
    <w:p w14:paraId="3C05893C"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F54990">
      <w:pPr>
        <w:rPr>
          <w:rFonts w:eastAsia="Times New Roman" w:cs="Times New Roman"/>
          <w:color w:val="000000"/>
        </w:rPr>
      </w:pPr>
    </w:p>
    <w:p w14:paraId="1ABE8A72" w14:textId="77777777" w:rsidR="00F54990" w:rsidRDefault="00F54990" w:rsidP="00F54990">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F54990">
      <w:pPr>
        <w:rPr>
          <w:rFonts w:eastAsia="Times New Roman" w:cs="Times New Roman"/>
        </w:rPr>
      </w:pPr>
    </w:p>
    <w:p w14:paraId="03523150" w14:textId="77777777" w:rsidR="00F54990" w:rsidRDefault="00F54990" w:rsidP="00F54990">
      <w:pPr>
        <w:pStyle w:val="Heading4"/>
      </w:pPr>
      <w:bookmarkStart w:id="86" w:name="_Toc55040071"/>
      <w:r>
        <w:t>Zooplankton and salmon stomach content analysis</w:t>
      </w:r>
      <w:bookmarkEnd w:id="86"/>
    </w:p>
    <w:p w14:paraId="033A7EBE" w14:textId="77777777" w:rsidR="00F54990" w:rsidRDefault="00F54990" w:rsidP="00F54990">
      <w:pPr>
        <w:rPr>
          <w:rFonts w:eastAsia="Times New Roman" w:cs="Times New Roman"/>
          <w:color w:val="000000"/>
        </w:rPr>
      </w:pPr>
    </w:p>
    <w:p w14:paraId="761CE6BC" w14:textId="77777777" w:rsidR="00F54990" w:rsidRPr="00EB46DF" w:rsidRDefault="00F54990" w:rsidP="00F54990">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F54990">
      <w:pPr>
        <w:rPr>
          <w:rFonts w:eastAsia="Times New Roman" w:cs="Times New Roman"/>
        </w:rPr>
      </w:pPr>
      <w:r>
        <w:rPr>
          <w:rFonts w:eastAsia="Times New Roman" w:cs="Times New Roman"/>
        </w:rPr>
        <w:tab/>
      </w:r>
    </w:p>
    <w:p w14:paraId="415ACCFB" w14:textId="77777777" w:rsidR="00F54990" w:rsidRPr="00D0733D" w:rsidRDefault="00F54990" w:rsidP="00F54990">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F54990">
      <w:pPr>
        <w:rPr>
          <w:rFonts w:eastAsia="Times New Roman" w:cs="Times New Roman"/>
          <w:color w:val="000000"/>
        </w:rPr>
      </w:pPr>
    </w:p>
    <w:p w14:paraId="0712BD6F" w14:textId="77777777" w:rsidR="00F54990" w:rsidRPr="00EB46DF" w:rsidRDefault="00F54990" w:rsidP="00F54990">
      <w:pPr>
        <w:pStyle w:val="Heading4"/>
      </w:pPr>
      <w:bookmarkStart w:id="87" w:name="_Toc55040072"/>
      <w:r>
        <w:t>Data analysis</w:t>
      </w:r>
      <w:bookmarkEnd w:id="87"/>
    </w:p>
    <w:p w14:paraId="74F9F761" w14:textId="77777777" w:rsidR="00F54990" w:rsidRPr="00EB46DF" w:rsidRDefault="00F54990" w:rsidP="00F54990">
      <w:pPr>
        <w:rPr>
          <w:rFonts w:eastAsia="Times New Roman" w:cs="Times New Roman"/>
        </w:rPr>
      </w:pPr>
    </w:p>
    <w:p w14:paraId="34943CF3" w14:textId="45873F88" w:rsidR="00F54990" w:rsidRPr="00F9754A" w:rsidRDefault="00F54990" w:rsidP="00F54990">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p>
    <w:p w14:paraId="35F301BB" w14:textId="77777777" w:rsidR="00F54990" w:rsidRPr="00EB46DF" w:rsidRDefault="00F54990" w:rsidP="00F54990">
      <w:pPr>
        <w:rPr>
          <w:rFonts w:eastAsia="Times New Roman" w:cs="Times New Roman"/>
        </w:rPr>
      </w:pPr>
    </w:p>
    <w:p w14:paraId="46963967" w14:textId="77777777" w:rsidR="00F54990" w:rsidRPr="00F522E9" w:rsidRDefault="00F54990" w:rsidP="00F54990">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F54990">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F54990">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F54990">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E52030">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E52030"/>
    <w:p w14:paraId="375BE96A" w14:textId="50097EEA" w:rsidR="00C67B23" w:rsidRDefault="005917B2" w:rsidP="00C67B23">
      <w:pPr>
        <w:pStyle w:val="Heading3"/>
      </w:pPr>
      <w:bookmarkStart w:id="88" w:name="_Toc55040073"/>
      <w:r>
        <w:t>Results</w:t>
      </w:r>
      <w:bookmarkEnd w:id="88"/>
    </w:p>
    <w:p w14:paraId="1756B98B" w14:textId="77777777" w:rsidR="00E52030" w:rsidRPr="00E52030" w:rsidRDefault="00E52030" w:rsidP="00E52030"/>
    <w:p w14:paraId="4C8EAD28" w14:textId="79F8579F" w:rsidR="00BA5705" w:rsidRDefault="0031258B" w:rsidP="00BA5705">
      <w:pPr>
        <w:pStyle w:val="Heading4"/>
      </w:pPr>
      <w:bookmarkStart w:id="89" w:name="_Toc55040074"/>
      <w:r>
        <w:t>Environmental conditions</w:t>
      </w:r>
      <w:bookmarkEnd w:id="89"/>
    </w:p>
    <w:p w14:paraId="643AE977" w14:textId="77777777" w:rsidR="00767C8C" w:rsidRDefault="00767C8C" w:rsidP="00767C8C"/>
    <w:p w14:paraId="60F67C8E" w14:textId="05FFF2F7" w:rsidR="00767C8C" w:rsidRDefault="00767C8C" w:rsidP="00767C8C">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fldChar w:fldCharType="begin"/>
      </w:r>
      <w:r>
        <w:instrText xml:space="preserve"> REF _Ref53908998 \h </w:instrText>
      </w:r>
      <w:r>
        <w:fldChar w:fldCharType="separate"/>
      </w:r>
      <w:r>
        <w:t xml:space="preserve">Table </w:t>
      </w:r>
      <w:r>
        <w:rPr>
          <w:noProof/>
        </w:rPr>
        <w:t>3</w:t>
      </w:r>
      <w:r>
        <w:t>.</w:t>
      </w:r>
      <w:r>
        <w:rPr>
          <w:noProof/>
        </w:rPr>
        <w:t>1</w:t>
      </w:r>
      <w:r>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E52030"/>
    <w:p w14:paraId="0955DB53" w14:textId="37C381E2" w:rsidR="00A44D10" w:rsidRDefault="0031258B" w:rsidP="00A44D10">
      <w:pPr>
        <w:pStyle w:val="Heading4"/>
      </w:pPr>
      <w:bookmarkStart w:id="90" w:name="_Toc55040075"/>
      <w:r>
        <w:t>Zooplankton</w:t>
      </w:r>
      <w:bookmarkEnd w:id="90"/>
      <w:r>
        <w:t xml:space="preserve"> </w:t>
      </w:r>
    </w:p>
    <w:p w14:paraId="6FC67588" w14:textId="4718A76D" w:rsidR="00E52030" w:rsidRDefault="00E52030" w:rsidP="00A64878"/>
    <w:p w14:paraId="3D816B74" w14:textId="77777777" w:rsidR="00767C8C" w:rsidRDefault="00767C8C" w:rsidP="00767C8C">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 </w:t>
      </w:r>
      <w:r>
        <w:fldChar w:fldCharType="begin"/>
      </w:r>
      <w:r>
        <w:instrText xml:space="preserve"> REF _Ref53908998 \h </w:instrText>
      </w:r>
      <w:r>
        <w:fldChar w:fldCharType="separate"/>
      </w:r>
      <w:r>
        <w:t xml:space="preserve">Table </w:t>
      </w:r>
      <w:r>
        <w:rPr>
          <w:noProof/>
        </w:rPr>
        <w:t>3</w:t>
      </w:r>
      <w:r>
        <w:t>.</w:t>
      </w:r>
      <w:r>
        <w:rPr>
          <w:noProof/>
        </w:rPr>
        <w:t>1</w:t>
      </w:r>
      <w:r>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w:t>
      </w:r>
      <w:r>
        <w:fldChar w:fldCharType="begin"/>
      </w:r>
      <w:r>
        <w:instrText xml:space="preserve"> REF _Ref53908959 \h </w:instrText>
      </w:r>
      <w:r>
        <w:fldChar w:fldCharType="separate"/>
      </w:r>
      <w:r>
        <w:t xml:space="preserve">Figure </w:t>
      </w:r>
      <w:r>
        <w:rPr>
          <w:noProof/>
        </w:rPr>
        <w:t>3</w:t>
      </w:r>
      <w:r>
        <w:t>.</w:t>
      </w:r>
      <w:r>
        <w:rPr>
          <w:noProof/>
        </w:rPr>
        <w:t>3</w:t>
      </w:r>
      <w:r>
        <w:fldChar w:fldCharType="end"/>
      </w:r>
      <w:r>
        <w:t>).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767C8C"/>
    <w:p w14:paraId="17DBD532" w14:textId="223946A7" w:rsidR="00767C8C" w:rsidRDefault="00767C8C" w:rsidP="00A64878">
      <w:r>
        <w:tab/>
        <w:t xml:space="preserve">In the Discovery Islands, there was a high prevalence of cladocerans captured early and mid-season in both 2015 and 2016 (ranging from 32.3-75.1% relative abundance), shifting to more numerous calanoid composition in mid-June (40.1-52.9%; </w:t>
      </w:r>
      <w:r>
        <w:fldChar w:fldCharType="begin"/>
      </w:r>
      <w:r>
        <w:instrText xml:space="preserve"> REF _Ref53910015 \h </w:instrText>
      </w:r>
      <w:r>
        <w:fldChar w:fldCharType="separate"/>
      </w:r>
      <w:r>
        <w:t xml:space="preserve">Table </w:t>
      </w:r>
      <w:r>
        <w:rPr>
          <w:noProof/>
        </w:rPr>
        <w:t>3</w:t>
      </w:r>
      <w:r>
        <w:t>.</w:t>
      </w:r>
      <w:r>
        <w:rPr>
          <w:noProof/>
        </w:rPr>
        <w:t>2</w:t>
      </w:r>
      <w:r>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t xml:space="preserve">Figure </w:t>
      </w:r>
      <w:r>
        <w:rPr>
          <w:noProof/>
        </w:rPr>
        <w:t>3</w:t>
      </w:r>
      <w:r>
        <w:t>.</w:t>
      </w:r>
      <w:r>
        <w:rPr>
          <w:noProof/>
        </w:rPr>
        <w:t>4</w:t>
      </w:r>
      <w:r>
        <w:fldChar w:fldCharType="end"/>
      </w:r>
      <w:r>
        <w:t>). Cladocerans (27.3%) and `other` (Cyclopoida, 15.8% and Pteropoda, 10.8%) were also prominent in early June 2016 in Johnstone Strait (</w:t>
      </w:r>
      <w:r>
        <w:fldChar w:fldCharType="begin"/>
      </w:r>
      <w:r>
        <w:instrText xml:space="preserve"> REF _Ref53910015 \h </w:instrText>
      </w:r>
      <w:r>
        <w:fldChar w:fldCharType="separate"/>
      </w:r>
      <w:r>
        <w:t xml:space="preserve">Table </w:t>
      </w:r>
      <w:r>
        <w:rPr>
          <w:noProof/>
        </w:rPr>
        <w:t>3</w:t>
      </w:r>
      <w:r>
        <w:t>.</w:t>
      </w:r>
      <w:r>
        <w:rPr>
          <w:noProof/>
        </w:rPr>
        <w:t>2</w:t>
      </w:r>
      <w:r>
        <w:fldChar w:fldCharType="end"/>
      </w:r>
      <w:r>
        <w:t xml:space="preserve">). </w:t>
      </w:r>
    </w:p>
    <w:p w14:paraId="6406CA77" w14:textId="77777777" w:rsidR="00767C8C" w:rsidRPr="00E52030" w:rsidRDefault="00767C8C" w:rsidP="00A64878"/>
    <w:p w14:paraId="4FDE44D0" w14:textId="210582D4" w:rsidR="00772B3C" w:rsidRDefault="00C3611D" w:rsidP="00A64878">
      <w:pPr>
        <w:pStyle w:val="Heading4"/>
      </w:pPr>
      <w:bookmarkStart w:id="91" w:name="_Toc55040076"/>
      <w:r>
        <w:t>Salmon diet composition</w:t>
      </w:r>
      <w:bookmarkEnd w:id="91"/>
    </w:p>
    <w:p w14:paraId="479616F7" w14:textId="6297599C" w:rsidR="00772B3C" w:rsidRDefault="00772B3C" w:rsidP="00E52030"/>
    <w:p w14:paraId="7D9AEF68" w14:textId="77777777" w:rsidR="00767C8C" w:rsidRDefault="00767C8C" w:rsidP="00767C8C">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fldChar w:fldCharType="begin"/>
      </w:r>
      <w:r>
        <w:instrText xml:space="preserve"> REF _Ref53918192 \h </w:instrText>
      </w:r>
      <w:r>
        <w:fldChar w:fldCharType="separate"/>
      </w:r>
      <w:r>
        <w:t>Table A.</w:t>
      </w:r>
      <w:r>
        <w:rPr>
          <w:noProof/>
        </w:rPr>
        <w:t>1</w:t>
      </w:r>
      <w:r>
        <w:fldChar w:fldCharType="end"/>
      </w:r>
      <w:r>
        <w:t xml:space="preserve">). Later in June 2015, the Discovery Islands salmon diets shifted and both species consumed Calanoida (53.4% pink; 33.4% chum) and Chaetognatha (39.3% pink; 46.4% chum;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xml:space="preserve">). </w:t>
      </w:r>
    </w:p>
    <w:p w14:paraId="3BDF63F7" w14:textId="77777777" w:rsidR="00767C8C" w:rsidRDefault="00767C8C" w:rsidP="00767C8C">
      <w:pPr>
        <w:ind w:firstLine="720"/>
      </w:pPr>
    </w:p>
    <w:p w14:paraId="040AC5E3" w14:textId="77777777" w:rsidR="00767C8C" w:rsidRDefault="00767C8C" w:rsidP="00767C8C">
      <w:pPr>
        <w:ind w:firstLine="720"/>
      </w:pPr>
      <w:r>
        <w:t>Subsequently, the 2016 diets of salmon in the Discovery Islands were comprised of different prey than in 2015. Oikopleura were still common prey in 2016 for both pink (18.2-27.7%) and chum (34.4-91%) salmon throughout the outmigration season (</w:t>
      </w:r>
      <w:r>
        <w:fldChar w:fldCharType="begin"/>
      </w:r>
      <w:r>
        <w:instrText xml:space="preserve"> REF _Ref53918192 \h </w:instrText>
      </w:r>
      <w:r>
        <w:fldChar w:fldCharType="separate"/>
      </w:r>
      <w:r>
        <w:t>Table A.</w:t>
      </w:r>
      <w:r>
        <w:rPr>
          <w:noProof/>
        </w:rPr>
        <w:t>1</w:t>
      </w:r>
      <w:r>
        <w:fldChar w:fldCharType="end"/>
      </w:r>
      <w:r>
        <w:t xml:space="preserve">). However, in late May Euphausiidae eggs were the main prey (44.2% pink; 55.3%), and in early June Echinodermata larvae was the most dominant prey for pink salmon (36.1%; 6.8% for chum;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767C8C">
      <w:pPr>
        <w:ind w:firstLine="720"/>
      </w:pPr>
    </w:p>
    <w:p w14:paraId="064A2AF1" w14:textId="77777777" w:rsidR="00767C8C" w:rsidRDefault="00767C8C" w:rsidP="00767C8C">
      <w:pPr>
        <w:ind w:firstLine="720"/>
      </w:pPr>
      <w:r>
        <w:t>In the Johnstone Strait, the diets of pink and chum salmon were incredibly consistent in main groups of prey consumed, with chum salmon consuming gelatinous and pink salmon calanoids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The clear partitioning of species feeding in the Johnstone Strait region is also reflected in the NMDS ordination of diets, where pink and chum salmon occupy separate groups (</w:t>
      </w:r>
      <w:r>
        <w:fldChar w:fldCharType="begin"/>
      </w:r>
      <w:r>
        <w:instrText xml:space="preserve"> REF _Ref53919688 \h </w:instrText>
      </w:r>
      <w:r>
        <w:fldChar w:fldCharType="separate"/>
      </w:r>
      <w:r>
        <w:t xml:space="preserve">Figure </w:t>
      </w:r>
      <w:r>
        <w:rPr>
          <w:noProof/>
        </w:rPr>
        <w:t>3</w:t>
      </w:r>
      <w:r>
        <w:t>.</w:t>
      </w:r>
      <w:r>
        <w:rPr>
          <w:noProof/>
        </w:rPr>
        <w:t>6</w:t>
      </w:r>
      <w:r>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fldChar w:fldCharType="begin"/>
      </w:r>
      <w:r>
        <w:instrText xml:space="preserve"> REF _Ref53919688 \h </w:instrText>
      </w:r>
      <w:r>
        <w:fldChar w:fldCharType="separate"/>
      </w:r>
      <w:r>
        <w:t xml:space="preserve">Figure </w:t>
      </w:r>
      <w:r>
        <w:rPr>
          <w:noProof/>
        </w:rPr>
        <w:t>3</w:t>
      </w:r>
      <w:r>
        <w:t>.</w:t>
      </w:r>
      <w:r>
        <w:rPr>
          <w:noProof/>
        </w:rPr>
        <w:t>6</w:t>
      </w:r>
      <w:r>
        <w:fldChar w:fldCharType="end"/>
      </w:r>
      <w:r>
        <w:t>).</w:t>
      </w:r>
    </w:p>
    <w:p w14:paraId="665E0AB5" w14:textId="6A030762" w:rsidR="00767C8C" w:rsidRDefault="00767C8C" w:rsidP="00767C8C">
      <w:pPr>
        <w:ind w:firstLine="720"/>
      </w:pPr>
    </w:p>
    <w:p w14:paraId="113F2441" w14:textId="70B3FEC3" w:rsidR="004E5A89" w:rsidRDefault="004E5A89" w:rsidP="00767C8C">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p>
    <w:p w14:paraId="44416365" w14:textId="1B8EEA8B" w:rsidR="009C313A" w:rsidRDefault="009C313A" w:rsidP="00767C8C">
      <w:pPr>
        <w:ind w:firstLine="720"/>
      </w:pPr>
    </w:p>
    <w:p w14:paraId="671AD211" w14:textId="45C262CA" w:rsidR="009C5822" w:rsidRDefault="009C313A" w:rsidP="009C5822">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Table TBD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E52030"/>
    <w:p w14:paraId="05F60566" w14:textId="4E86F1B8" w:rsidR="00767C8C" w:rsidRDefault="00C3611D" w:rsidP="008036CA">
      <w:pPr>
        <w:pStyle w:val="Heading4"/>
      </w:pPr>
      <w:bookmarkStart w:id="92" w:name="_Toc55040077"/>
      <w:r>
        <w:t xml:space="preserve">Salmon </w:t>
      </w:r>
      <w:r w:rsidR="008036CA">
        <w:t>health</w:t>
      </w:r>
      <w:bookmarkEnd w:id="92"/>
    </w:p>
    <w:p w14:paraId="29F3F783" w14:textId="0F6B2400" w:rsidR="008036CA" w:rsidRDefault="008036CA" w:rsidP="008036CA"/>
    <w:p w14:paraId="1C50CB73" w14:textId="4D54A6DD" w:rsidR="008036CA" w:rsidRDefault="008036CA" w:rsidP="008036CA">
      <w:pPr>
        <w:ind w:left="720"/>
      </w:pPr>
      <w:r>
        <w:t>GFI + K …</w:t>
      </w:r>
      <w:r w:rsidR="00BF0190">
        <w:t xml:space="preserve"> empties.</w:t>
      </w:r>
    </w:p>
    <w:p w14:paraId="43925110" w14:textId="5F3CB86A" w:rsidR="009C5822" w:rsidRDefault="009C5822" w:rsidP="008036CA">
      <w:pPr>
        <w:ind w:left="720"/>
      </w:pPr>
    </w:p>
    <w:p w14:paraId="377BA009" w14:textId="0D67E7E5" w:rsidR="009C5822" w:rsidRPr="008036CA" w:rsidRDefault="009C5822" w:rsidP="008036CA">
      <w:pPr>
        <w:ind w:left="720"/>
      </w:pPr>
      <w:r>
        <w:t xml:space="preserve">Salmon gut fullness indices (GFI) were consistently low </w:t>
      </w:r>
      <w:proofErr w:type="gramStart"/>
      <w:r>
        <w:t>( %</w:t>
      </w:r>
      <w:proofErr w:type="gramEnd"/>
      <w:r>
        <w:t>) in Johnstone Strait during the 2015 and 2016 outmigration. In the Discovery Islands, the amount of food present in the stomachs was highly variable, fluctuating between 1-3% body weight GFI in 2015 and decreasing from X to Y % in 2016</w:t>
      </w:r>
    </w:p>
    <w:p w14:paraId="34B5EB60" w14:textId="77777777" w:rsidR="00767C8C" w:rsidRPr="00E52030" w:rsidRDefault="00767C8C" w:rsidP="00E52030"/>
    <w:p w14:paraId="5135CC1C" w14:textId="6E031FF0" w:rsidR="00A44D10" w:rsidRDefault="00A44D10" w:rsidP="00A44D10">
      <w:pPr>
        <w:pStyle w:val="Heading4"/>
      </w:pPr>
      <w:bookmarkStart w:id="93" w:name="_Toc55040078"/>
      <w:r>
        <w:t>Diet diversity of juvenile salmon</w:t>
      </w:r>
      <w:bookmarkEnd w:id="93"/>
    </w:p>
    <w:p w14:paraId="026AD98D" w14:textId="14CBB38C" w:rsidR="00E52030" w:rsidRDefault="00E52030" w:rsidP="00E52030"/>
    <w:p w14:paraId="65B3CA2A" w14:textId="68506951" w:rsidR="00767C8C" w:rsidRDefault="008036CA" w:rsidP="00767C8C">
      <w:pPr>
        <w:ind w:left="720"/>
      </w:pPr>
      <w:r>
        <w:t xml:space="preserve">… need figure of prey </w:t>
      </w:r>
      <w:proofErr w:type="spellStart"/>
      <w:r>
        <w:t>accum</w:t>
      </w:r>
      <w:proofErr w:type="spellEnd"/>
      <w:r>
        <w:t xml:space="preserve"> curves *</w:t>
      </w:r>
    </w:p>
    <w:p w14:paraId="6FE541E2" w14:textId="491D65CD" w:rsidR="009E5CBC" w:rsidRDefault="009E5CBC" w:rsidP="00767C8C">
      <w:pPr>
        <w:ind w:left="720"/>
      </w:pPr>
    </w:p>
    <w:p w14:paraId="5EF0A8E6" w14:textId="0160E21F" w:rsidR="007044EA" w:rsidRDefault="009E5CBC" w:rsidP="007044EA">
      <w:pPr>
        <w:ind w:left="720"/>
      </w:pPr>
      <w:r>
        <w:t xml:space="preserve">To do: </w:t>
      </w:r>
      <w:r w:rsidR="00EF3E46">
        <w:t>ANOSIM</w:t>
      </w:r>
      <w:r>
        <w:t xml:space="preserve">, </w:t>
      </w:r>
      <w:r w:rsidR="0024767C">
        <w:t xml:space="preserve">simper, </w:t>
      </w:r>
      <w:r w:rsidR="0024767C" w:rsidRPr="00EF3E46">
        <w:rPr>
          <w:strike/>
        </w:rPr>
        <w:t>bio-env,</w:t>
      </w:r>
      <w:r w:rsidR="00EF3E46">
        <w:t xml:space="preserve"> GFI</w:t>
      </w:r>
      <w:r w:rsidR="0024767C">
        <w:t>,</w:t>
      </w:r>
      <w:r w:rsidR="007044EA">
        <w:t xml:space="preserve"> overlap,</w:t>
      </w:r>
      <w:r w:rsidR="0024767C">
        <w:t xml:space="preserve"> k, richness</w:t>
      </w:r>
      <w:r w:rsidR="00EF3E46">
        <w:t>, size/timing/etc.</w:t>
      </w:r>
    </w:p>
    <w:p w14:paraId="51AE44DD" w14:textId="2594A502" w:rsidR="007044EA" w:rsidRDefault="007044EA" w:rsidP="007044EA"/>
    <w:p w14:paraId="528B0595" w14:textId="1958A7B9" w:rsidR="007044EA" w:rsidRDefault="007044EA" w:rsidP="007044EA">
      <w:pPr>
        <w:pStyle w:val="Heading4"/>
      </w:pPr>
      <w:bookmarkStart w:id="94" w:name="_Toc55040079"/>
      <w:r>
        <w:t>Diet overlap between pink and chum salmon</w:t>
      </w:r>
      <w:bookmarkEnd w:id="94"/>
    </w:p>
    <w:p w14:paraId="1494539F" w14:textId="759338EE" w:rsidR="007044EA" w:rsidRDefault="007044EA" w:rsidP="007044EA"/>
    <w:p w14:paraId="2BFBEFEF" w14:textId="6A32B388" w:rsidR="007044EA" w:rsidRDefault="007044EA" w:rsidP="007044EA">
      <w:pPr>
        <w:ind w:left="720"/>
      </w:pPr>
      <w:r>
        <w:t xml:space="preserve">… </w:t>
      </w:r>
    </w:p>
    <w:p w14:paraId="75B50557" w14:textId="3C9AD8C9" w:rsidR="00EF3E46" w:rsidRDefault="00EF3E46" w:rsidP="007044EA">
      <w:pPr>
        <w:ind w:left="720"/>
      </w:pPr>
    </w:p>
    <w:p w14:paraId="1B7B6C5E" w14:textId="6F05FA3C" w:rsidR="00EF3E46" w:rsidRDefault="00EF3E46" w:rsidP="00EF3E46">
      <w:pPr>
        <w:pStyle w:val="Heading4"/>
      </w:pPr>
      <w:bookmarkStart w:id="95" w:name="_Toc55040080"/>
      <w:r>
        <w:t>section on salmon size/timing/etc.???</w:t>
      </w:r>
      <w:bookmarkEnd w:id="95"/>
    </w:p>
    <w:p w14:paraId="17994C04" w14:textId="12A862B0" w:rsidR="00EF3E46" w:rsidRDefault="00EF3E46" w:rsidP="00EF3E46"/>
    <w:p w14:paraId="60DEC6D0" w14:textId="3A52F192" w:rsidR="00EF3E46" w:rsidRDefault="00EF3E46" w:rsidP="00EF3E46">
      <w:pPr>
        <w:ind w:left="720"/>
      </w:pPr>
      <w:r>
        <w:t>…</w:t>
      </w:r>
    </w:p>
    <w:p w14:paraId="166F6901" w14:textId="77777777" w:rsidR="00767C8C" w:rsidRPr="00E52030" w:rsidRDefault="00767C8C" w:rsidP="00E52030"/>
    <w:p w14:paraId="3DCEB7EB" w14:textId="46B9B6D6" w:rsidR="005917B2" w:rsidRDefault="005917B2" w:rsidP="005917B2">
      <w:pPr>
        <w:pStyle w:val="Heading3"/>
      </w:pPr>
      <w:bookmarkStart w:id="96" w:name="_Toc55040081"/>
      <w:r>
        <w:t>Discussion</w:t>
      </w:r>
      <w:bookmarkEnd w:id="96"/>
    </w:p>
    <w:p w14:paraId="5DA80BC1" w14:textId="12D7C70E" w:rsidR="009C5822" w:rsidRDefault="009C5822" w:rsidP="009C5822"/>
    <w:p w14:paraId="7AFC12B0" w14:textId="0F40D89B" w:rsidR="009C5822" w:rsidRPr="009C5822" w:rsidRDefault="009C5822" w:rsidP="009C5822">
      <w:pPr>
        <w:ind w:left="720"/>
      </w:pPr>
      <w:r>
        <w:t>…</w:t>
      </w:r>
    </w:p>
    <w:p w14:paraId="2A0EB4B2" w14:textId="77777777" w:rsidR="00E52030" w:rsidRPr="00E52030" w:rsidRDefault="00E52030" w:rsidP="00E52030"/>
    <w:p w14:paraId="79C78D78" w14:textId="7E3164A1" w:rsidR="00BA5705" w:rsidRDefault="0031258B" w:rsidP="00BA5705">
      <w:pPr>
        <w:pStyle w:val="Heading4"/>
      </w:pPr>
      <w:bookmarkStart w:id="97" w:name="_Toc55040082"/>
      <w:r>
        <w:t>Seasonality and prey phenology</w:t>
      </w:r>
      <w:bookmarkEnd w:id="97"/>
    </w:p>
    <w:p w14:paraId="47EE7EF5" w14:textId="23894A42" w:rsidR="009C5822" w:rsidRDefault="009C5822" w:rsidP="009C5822"/>
    <w:p w14:paraId="64F283DE" w14:textId="77777777" w:rsidR="009C5822" w:rsidRPr="009C5822" w:rsidRDefault="009C5822" w:rsidP="009C5822">
      <w:pPr>
        <w:ind w:left="720"/>
      </w:pPr>
    </w:p>
    <w:p w14:paraId="01313B2A" w14:textId="77777777" w:rsidR="00E52030" w:rsidRPr="00E52030" w:rsidRDefault="00E52030" w:rsidP="00E52030"/>
    <w:p w14:paraId="0CDA7AED" w14:textId="3746D5D6" w:rsidR="00E52030" w:rsidRDefault="0031258B" w:rsidP="00A64878">
      <w:pPr>
        <w:pStyle w:val="Heading4"/>
      </w:pPr>
      <w:bookmarkStart w:id="98" w:name="_Toc55040083"/>
      <w:r>
        <w:t xml:space="preserve">Interannual </w:t>
      </w:r>
      <w:r w:rsidR="0011224E">
        <w:t>variability</w:t>
      </w:r>
      <w:bookmarkEnd w:id="98"/>
    </w:p>
    <w:p w14:paraId="3DCA8114" w14:textId="77777777" w:rsidR="00A64878" w:rsidRPr="00E52030" w:rsidRDefault="00A64878" w:rsidP="00A64878">
      <w:pPr>
        <w:ind w:left="720"/>
      </w:pPr>
    </w:p>
    <w:p w14:paraId="0DE7C992" w14:textId="5C6F7F67" w:rsidR="00772B3C" w:rsidRDefault="0031258B" w:rsidP="00A64878">
      <w:pPr>
        <w:pStyle w:val="Heading4"/>
      </w:pPr>
      <w:bookmarkStart w:id="99" w:name="_Toc55040084"/>
      <w:r>
        <w:t>Predator and prey sizes</w:t>
      </w:r>
      <w:bookmarkEnd w:id="99"/>
    </w:p>
    <w:p w14:paraId="1AB3D280" w14:textId="77777777" w:rsidR="00772B3C" w:rsidRPr="00E52030" w:rsidRDefault="00772B3C" w:rsidP="00E52030"/>
    <w:p w14:paraId="538576B0" w14:textId="573429F6" w:rsidR="00264B0C" w:rsidRDefault="0011224E" w:rsidP="00264B0C">
      <w:pPr>
        <w:pStyle w:val="Heading4"/>
      </w:pPr>
      <w:bookmarkStart w:id="100" w:name="_Toc55040085"/>
      <w:r>
        <w:t>Salmon trophic interactions</w:t>
      </w:r>
      <w:bookmarkEnd w:id="100"/>
    </w:p>
    <w:p w14:paraId="073AB77C" w14:textId="1A0909E9" w:rsidR="009C5822" w:rsidRDefault="009C5822" w:rsidP="009C5822"/>
    <w:p w14:paraId="67CDE1D8" w14:textId="7E690A21" w:rsidR="009C5822" w:rsidRDefault="009C5822" w:rsidP="009C5822">
      <w:r>
        <w:t>~ not sure where this should go yet:</w:t>
      </w:r>
    </w:p>
    <w:p w14:paraId="139DBB13" w14:textId="77777777" w:rsidR="009C5822" w:rsidRDefault="009C5822" w:rsidP="009C5822"/>
    <w:p w14:paraId="28D5E3B1" w14:textId="21DC4328" w:rsidR="009C5822" w:rsidRPr="009C5822" w:rsidRDefault="009C5822" w:rsidP="009C5822">
      <w:pPr>
        <w:ind w:firstLine="720"/>
      </w:pPr>
      <w:r>
        <w:rPr>
          <w:rFonts w:eastAsia="Times New Roman" w:cstheme="minorHAnsi"/>
          <w:color w:val="000000"/>
        </w:rPr>
        <w:t>Microplastics were not the focus of this study but they were found in 8.5% of juvenile salmon stomachs, and one macroplastic was found to be 45% weight of a pink salmon stomach. That 6 mm macroplastic had the shape, color and texture of a broken straw piece and appeared larger than the sphincter could potentially pass, which would likely reduce survival for that fish. Impacts of plastics on salmon and occurrence in empty stomachs, with potential for cumulative effects, should be researched further to better understand the multiple threats salmon face.</w:t>
      </w:r>
    </w:p>
    <w:p w14:paraId="5F19E315" w14:textId="77777777" w:rsidR="00E52030" w:rsidRPr="00E52030" w:rsidRDefault="00E52030" w:rsidP="00E52030"/>
    <w:p w14:paraId="3D38BF44" w14:textId="74403700" w:rsidR="00BA5705" w:rsidRDefault="005917B2" w:rsidP="00BA5705">
      <w:pPr>
        <w:pStyle w:val="Heading3"/>
      </w:pPr>
      <w:bookmarkStart w:id="101" w:name="_Toc55040086"/>
      <w:r>
        <w:t>Conclusion</w:t>
      </w:r>
      <w:bookmarkEnd w:id="101"/>
      <w:r w:rsidR="00BA5705">
        <w:tab/>
      </w:r>
    </w:p>
    <w:p w14:paraId="5E8AF355" w14:textId="77777777" w:rsidR="00264B0C" w:rsidRPr="00264B0C" w:rsidRDefault="00264B0C" w:rsidP="00264B0C"/>
    <w:p w14:paraId="55978D2D" w14:textId="77777777" w:rsidR="009C5822" w:rsidRPr="00555DA9" w:rsidRDefault="0031258B" w:rsidP="009C5822">
      <w:pPr>
        <w:ind w:left="360"/>
      </w:pPr>
      <w:r>
        <w:tab/>
      </w:r>
      <w:r w:rsidR="009C5822" w:rsidRPr="00555DA9">
        <w:t>Differences by region (DI diets variable, JS divergence by salmon sp.)</w:t>
      </w:r>
    </w:p>
    <w:p w14:paraId="320FC8CC" w14:textId="77777777" w:rsidR="009C5822" w:rsidRPr="00555DA9" w:rsidRDefault="009C5822" w:rsidP="009C5822">
      <w:pPr>
        <w:ind w:left="360"/>
      </w:pPr>
      <w:r w:rsidRPr="00555DA9">
        <w:t>Johnstone Strait low fullness throughout, Discovery Islands seasonal</w:t>
      </w:r>
    </w:p>
    <w:p w14:paraId="2296FE99" w14:textId="77777777" w:rsidR="009C5822" w:rsidRPr="00555DA9" w:rsidRDefault="009C5822" w:rsidP="009C5822">
      <w:pPr>
        <w:ind w:left="360"/>
      </w:pPr>
      <w:r w:rsidRPr="00555DA9">
        <w:t>2015 appears to have improved foraging relative to 2016 (growth?)</w:t>
      </w:r>
    </w:p>
    <w:p w14:paraId="15B1E7CF" w14:textId="77777777" w:rsidR="009C5822" w:rsidRPr="00555DA9" w:rsidRDefault="009C5822" w:rsidP="009C5822">
      <w:pPr>
        <w:ind w:left="360"/>
      </w:pPr>
      <w:r w:rsidRPr="00555DA9">
        <w:t>Migration timing, size and match-mismatch of prey crucial for survival</w:t>
      </w:r>
    </w:p>
    <w:p w14:paraId="669ADFCB" w14:textId="6516BAD3" w:rsidR="0007690A" w:rsidRDefault="0007690A" w:rsidP="0007690A">
      <w:pPr>
        <w:spacing w:line="240" w:lineRule="auto"/>
        <w:sectPr w:rsidR="0007690A" w:rsidSect="001210AF">
          <w:pgSz w:w="12240" w:h="15840"/>
          <w:pgMar w:top="1440" w:right="1440" w:bottom="1440" w:left="1440" w:header="708" w:footer="708" w:gutter="0"/>
          <w:cols w:space="708"/>
          <w:docGrid w:linePitch="360"/>
        </w:sectPr>
      </w:pPr>
    </w:p>
    <w:p w14:paraId="18721164" w14:textId="34E6AF37" w:rsidR="005917B2" w:rsidRDefault="005917B2" w:rsidP="0007690A">
      <w:pPr>
        <w:pStyle w:val="Heading3"/>
      </w:pPr>
      <w:bookmarkStart w:id="102" w:name="_Toc55040087"/>
      <w:r>
        <w:t>Tables</w:t>
      </w:r>
      <w:bookmarkEnd w:id="102"/>
    </w:p>
    <w:p w14:paraId="7CB3B68C" w14:textId="77777777" w:rsidR="007F1E58" w:rsidRPr="007F1E58" w:rsidRDefault="007F1E58" w:rsidP="007F1E58"/>
    <w:p w14:paraId="067BE38E" w14:textId="5F207172" w:rsidR="007F1E58" w:rsidRDefault="00E52030" w:rsidP="00E52030">
      <w:pPr>
        <w:pStyle w:val="Heading9"/>
      </w:pPr>
      <w:bookmarkStart w:id="103" w:name="_Toc55040029"/>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3"/>
    </w:p>
    <w:p w14:paraId="62625CA9" w14:textId="77777777" w:rsidR="0011224E" w:rsidRPr="0011224E" w:rsidRDefault="0011224E" w:rsidP="0011224E"/>
    <w:p w14:paraId="62311531" w14:textId="4BF800FD" w:rsidR="0007690A" w:rsidRPr="0007690A" w:rsidRDefault="0007690A" w:rsidP="0007690A">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104" w:name="_Toc55040030"/>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104"/>
    </w:p>
    <w:p w14:paraId="0F0ADFAB" w14:textId="77777777" w:rsidR="0011224E" w:rsidRPr="0011224E" w:rsidRDefault="0011224E" w:rsidP="0011224E"/>
    <w:p w14:paraId="3A5FCD2C" w14:textId="1F2D9183" w:rsidR="007F1E58" w:rsidRDefault="0007690A" w:rsidP="007F1E58">
      <w:r>
        <w:rPr>
          <w:noProof/>
          <w:lang w:eastAsia="en-CA"/>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105" w:name="_Toc5504003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05"/>
    </w:p>
    <w:p w14:paraId="4FB841A0" w14:textId="77777777" w:rsidR="0011224E" w:rsidRPr="0011224E" w:rsidRDefault="0011224E" w:rsidP="0011224E"/>
    <w:p w14:paraId="54E165DA" w14:textId="7B33586B" w:rsidR="007F1E58" w:rsidRDefault="0007690A" w:rsidP="007F1E58">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106" w:name="_Toc55040032"/>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106"/>
    </w:p>
    <w:p w14:paraId="6F96A2D4" w14:textId="77777777" w:rsidR="0011224E" w:rsidRPr="0011224E" w:rsidRDefault="0011224E" w:rsidP="0011224E"/>
    <w:p w14:paraId="25125B1B" w14:textId="5C144A1D" w:rsidR="007F1E58" w:rsidRPr="007F1E58" w:rsidRDefault="0007690A" w:rsidP="007F1E58">
      <w:r>
        <w:rPr>
          <w:noProof/>
          <w:lang w:eastAsia="en-CA"/>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107" w:name="_Toc55040088"/>
      <w:r>
        <w:t>Figures</w:t>
      </w:r>
      <w:bookmarkEnd w:id="107"/>
    </w:p>
    <w:p w14:paraId="7A02D985" w14:textId="02920007" w:rsidR="007F1E58" w:rsidRDefault="007F1E58" w:rsidP="007F1E58"/>
    <w:p w14:paraId="3617AC9D" w14:textId="5FB26527" w:rsidR="003B545F" w:rsidRDefault="00232862" w:rsidP="007F1E58">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5"/>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7B34BE49" w:rsidR="007F1E58" w:rsidRDefault="00E52030" w:rsidP="00307975">
      <w:pPr>
        <w:pStyle w:val="Caption"/>
      </w:pPr>
      <w:bookmarkStart w:id="108" w:name="_Toc55040016"/>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1</w:t>
      </w:r>
      <w:r w:rsidR="00360D10">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08"/>
    </w:p>
    <w:p w14:paraId="2818C8D7" w14:textId="4F1D8F61" w:rsidR="007F1E58" w:rsidRDefault="007F1E58" w:rsidP="007F1E58"/>
    <w:p w14:paraId="3C12533B" w14:textId="70CAEEBC" w:rsidR="003B545F" w:rsidRDefault="003B545F" w:rsidP="007F1E58"/>
    <w:p w14:paraId="367321E1" w14:textId="19D9F02E" w:rsidR="0011224E" w:rsidDel="003304B3" w:rsidRDefault="002E5476" w:rsidP="0011224E">
      <w:pPr>
        <w:rPr>
          <w:del w:id="109" w:author="Vanessa Zahner" w:date="2020-11-01T09:37:00Z"/>
        </w:rPr>
      </w:pPr>
      <w:del w:id="110" w:author="Vanessa Zahner" w:date="2020-11-01T09:37:00Z">
        <w:r w:rsidDel="003304B3">
          <w:rPr>
            <w:noProof/>
            <w:lang w:eastAsia="en-CA"/>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stretch>
                        <a:fillRect/>
                      </a:stretch>
                    </pic:blipFill>
                    <pic:spPr>
                      <a:xfrm>
                        <a:off x="0" y="0"/>
                        <a:ext cx="5943600" cy="5943600"/>
                      </a:xfrm>
                      <a:prstGeom prst="rect">
                        <a:avLst/>
                      </a:prstGeom>
                    </pic:spPr>
                  </pic:pic>
                </a:graphicData>
              </a:graphic>
            </wp:inline>
          </w:drawing>
        </w:r>
      </w:del>
    </w:p>
    <w:p w14:paraId="06495577" w14:textId="58DFDCDE" w:rsidR="005C6176" w:rsidDel="003304B3" w:rsidRDefault="005C6176" w:rsidP="0011224E">
      <w:pPr>
        <w:rPr>
          <w:del w:id="111" w:author="Vanessa Zahner" w:date="2020-11-01T09:37:00Z"/>
        </w:rPr>
      </w:pPr>
    </w:p>
    <w:p w14:paraId="21A0D717" w14:textId="783BF933" w:rsidR="002E5476" w:rsidDel="003304B3" w:rsidRDefault="00E52030" w:rsidP="002E5476">
      <w:pPr>
        <w:pStyle w:val="Caption"/>
        <w:rPr>
          <w:del w:id="112" w:author="Vanessa Zahner" w:date="2020-11-01T09:37:00Z"/>
        </w:rPr>
      </w:pPr>
      <w:bookmarkStart w:id="113" w:name="_Toc55040017"/>
      <w:del w:id="114" w:author="Vanessa Zahner" w:date="2020-11-01T09:37:00Z">
        <w:r w:rsidDel="003304B3">
          <w:delText xml:space="preserve">Figure </w:delText>
        </w:r>
        <w:r w:rsidR="002E001F" w:rsidDel="003304B3">
          <w:fldChar w:fldCharType="begin"/>
        </w:r>
        <w:r w:rsidR="002E001F" w:rsidRPr="003304B3" w:rsidDel="003304B3">
          <w:rPr>
            <w:rPrChange w:id="115" w:author="Vanessa Zahner" w:date="2020-11-01T09:37:00Z">
              <w:rPr/>
            </w:rPrChange>
          </w:rPr>
          <w:delInstrText xml:space="preserve"> STYLEREF 2 \s </w:delInstrText>
        </w:r>
        <w:r w:rsidR="002E001F" w:rsidDel="003304B3">
          <w:fldChar w:fldCharType="separate"/>
        </w:r>
        <w:r w:rsidR="002E001F" w:rsidRPr="003304B3" w:rsidDel="003304B3">
          <w:rPr>
            <w:noProof/>
            <w:rPrChange w:id="116" w:author="Vanessa Zahner" w:date="2020-11-01T09:37:00Z">
              <w:rPr>
                <w:noProof/>
              </w:rPr>
            </w:rPrChange>
          </w:rPr>
          <w:delText>3</w:delText>
        </w:r>
        <w:r w:rsidR="002E001F" w:rsidDel="003304B3">
          <w:fldChar w:fldCharType="end"/>
        </w:r>
        <w:r w:rsidR="002E001F" w:rsidDel="003304B3">
          <w:delText>.</w:delText>
        </w:r>
        <w:r w:rsidR="002E001F" w:rsidDel="003304B3">
          <w:fldChar w:fldCharType="begin"/>
        </w:r>
        <w:r w:rsidR="002E001F" w:rsidDel="003304B3">
          <w:delInstrText xml:space="preserve"> SEQ Figure \* ARABIC \s 2 </w:delInstrText>
        </w:r>
        <w:r w:rsidR="002E001F" w:rsidDel="003304B3">
          <w:fldChar w:fldCharType="separate"/>
        </w:r>
        <w:r w:rsidR="002E001F" w:rsidDel="003304B3">
          <w:rPr>
            <w:noProof/>
          </w:rPr>
          <w:delText>2</w:delText>
        </w:r>
        <w:r w:rsidR="002E001F" w:rsidDel="003304B3">
          <w:fldChar w:fldCharType="end"/>
        </w:r>
        <w:r w:rsidR="007F1E58" w:rsidDel="003304B3">
          <w:delText xml:space="preserve"> </w:delText>
        </w:r>
        <w:r w:rsidR="002E5476" w:rsidDel="003304B3">
          <w:delText>Temperature (black) and salinity (red) variables paired with salmon surveys in DI and JS, during the outmigration period in 2015 and 2016.</w:delText>
        </w:r>
        <w:commentRangeStart w:id="117"/>
        <w:commentRangeEnd w:id="117"/>
        <w:r w:rsidR="002E5476" w:rsidDel="003304B3">
          <w:rPr>
            <w:rStyle w:val="CommentReference"/>
            <w:iCs w:val="0"/>
            <w:color w:val="auto"/>
          </w:rPr>
          <w:commentReference w:id="117"/>
        </w:r>
        <w:bookmarkEnd w:id="113"/>
      </w:del>
    </w:p>
    <w:p w14:paraId="267BD565" w14:textId="32685510" w:rsidR="007F1E58" w:rsidRDefault="007F1E58" w:rsidP="002E5476">
      <w:pPr>
        <w:pStyle w:val="Caption"/>
      </w:pPr>
    </w:p>
    <w:p w14:paraId="71907AE3" w14:textId="69D07CF1" w:rsidR="003B545F" w:rsidRDefault="00373BAB" w:rsidP="007F1E58">
      <w:r>
        <w:rPr>
          <w:noProof/>
          <w:lang w:eastAsia="en-CA"/>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466917F9" w:rsidR="007F1E58" w:rsidRDefault="00E52030" w:rsidP="00307975">
      <w:pPr>
        <w:pStyle w:val="Caption"/>
      </w:pPr>
      <w:bookmarkStart w:id="118" w:name="_Toc55040018"/>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2</w:t>
      </w:r>
      <w:r w:rsidR="00360D10">
        <w:fldChar w:fldCharType="end"/>
      </w:r>
      <w:r>
        <w:t xml:space="preserve"> </w:t>
      </w:r>
      <w:r w:rsidR="007F1E58">
        <w:t>Zooplankton biomass by size fraction</w:t>
      </w:r>
      <w:r w:rsidR="006E0CC9">
        <w:t xml:space="preserve"> for 2015-2016. “X” indicates missing data.</w:t>
      </w:r>
      <w:bookmarkEnd w:id="118"/>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stretch>
                      <a:fillRect/>
                    </a:stretch>
                  </pic:blipFill>
                  <pic:spPr>
                    <a:xfrm>
                      <a:off x="0" y="0"/>
                      <a:ext cx="5943600" cy="5943600"/>
                    </a:xfrm>
                    <a:prstGeom prst="rect">
                      <a:avLst/>
                    </a:prstGeom>
                  </pic:spPr>
                </pic:pic>
              </a:graphicData>
            </a:graphic>
          </wp:inline>
        </w:drawing>
      </w:r>
    </w:p>
    <w:p w14:paraId="6CE85B1B" w14:textId="09810A86" w:rsidR="007F1E58" w:rsidRDefault="00E52030" w:rsidP="00307975">
      <w:pPr>
        <w:pStyle w:val="Caption"/>
      </w:pPr>
      <w:bookmarkStart w:id="119" w:name="_Ref51685434"/>
      <w:bookmarkStart w:id="120" w:name="_Toc55040019"/>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3</w:t>
      </w:r>
      <w:r w:rsidR="00360D10">
        <w:fldChar w:fldCharType="end"/>
      </w:r>
      <w:bookmarkEnd w:id="119"/>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20"/>
    </w:p>
    <w:p w14:paraId="1C752FE3" w14:textId="3D3D46E8" w:rsidR="007F1E58" w:rsidRDefault="007F1E58" w:rsidP="007F1E58"/>
    <w:p w14:paraId="72D60659" w14:textId="04FB15BA" w:rsidR="003B545F" w:rsidRDefault="003B545F" w:rsidP="007F1E58">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7296A6FA" w:rsidR="007F1E58" w:rsidRDefault="00E52030" w:rsidP="00307975">
      <w:pPr>
        <w:pStyle w:val="Caption"/>
      </w:pPr>
      <w:bookmarkStart w:id="121" w:name="_Toc55040020"/>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4</w:t>
      </w:r>
      <w:r w:rsidR="00360D10">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21"/>
    </w:p>
    <w:p w14:paraId="5689D6E9" w14:textId="0CA02859" w:rsidR="007F1E58" w:rsidRDefault="007F1E58" w:rsidP="007F1E58"/>
    <w:p w14:paraId="75E4B162" w14:textId="7073BA18" w:rsidR="007F1E58" w:rsidRDefault="007F1E58" w:rsidP="007F1E58"/>
    <w:p w14:paraId="22B72F0B" w14:textId="3DFB1C63" w:rsidR="003B545F" w:rsidRDefault="00C40679" w:rsidP="007F1E58">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Default="006E0CC9" w:rsidP="007F1E58"/>
    <w:p w14:paraId="46D91ACD" w14:textId="539287D0" w:rsidR="00D708D5" w:rsidRDefault="00E52030" w:rsidP="00D708D5">
      <w:pPr>
        <w:pStyle w:val="Caption"/>
      </w:pPr>
      <w:bookmarkStart w:id="122" w:name="_Toc55040021"/>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5</w:t>
      </w:r>
      <w:r w:rsidR="00360D10">
        <w:fldChar w:fldCharType="end"/>
      </w:r>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22"/>
    </w:p>
    <w:p w14:paraId="4D327CE0" w14:textId="77777777" w:rsidR="00741797" w:rsidRDefault="00741797" w:rsidP="00D708D5">
      <w:pPr>
        <w:pStyle w:val="Caption"/>
        <w:sectPr w:rsidR="00741797" w:rsidSect="001210AF">
          <w:pgSz w:w="12240" w:h="15840"/>
          <w:pgMar w:top="1440" w:right="1440" w:bottom="1440" w:left="1440" w:header="708" w:footer="708" w:gutter="0"/>
          <w:cols w:space="708"/>
          <w:docGrid w:linePitch="360"/>
        </w:sectPr>
      </w:pPr>
    </w:p>
    <w:p w14:paraId="760E2001" w14:textId="77777777" w:rsidR="00D708D5" w:rsidRDefault="00D708D5" w:rsidP="00D708D5">
      <w:pPr>
        <w:pStyle w:val="Caption"/>
      </w:pPr>
    </w:p>
    <w:p w14:paraId="5F1113C5" w14:textId="77777777" w:rsidR="00741797" w:rsidRDefault="00741797" w:rsidP="00741797"/>
    <w:p w14:paraId="31546695" w14:textId="1A32E4BA" w:rsidR="00741797" w:rsidRDefault="00741797" w:rsidP="00741797">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2F17EC64" w:rsidR="00741797" w:rsidRPr="00741797" w:rsidRDefault="00741797" w:rsidP="00360D10">
      <w:pPr>
        <w:pStyle w:val="Caption"/>
        <w:sectPr w:rsidR="00741797" w:rsidRPr="00741797" w:rsidSect="00741797">
          <w:pgSz w:w="15840" w:h="12240" w:orient="landscape"/>
          <w:pgMar w:top="1440" w:right="1440" w:bottom="1440" w:left="1440" w:header="708" w:footer="708" w:gutter="0"/>
          <w:cols w:space="708"/>
          <w:docGrid w:linePitch="360"/>
        </w:sectPr>
      </w:pPr>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6</w:t>
      </w:r>
      <w:r w:rsidR="00360D10">
        <w:fldChar w:fldCharType="end"/>
      </w:r>
      <w:r>
        <w:t xml:space="preserve"> Cluster dendrogram of temporal data (will color by red and blue for two main clusters, leaving three outliers as grey).</w:t>
      </w:r>
    </w:p>
    <w:p w14:paraId="26361CC9" w14:textId="3E8E30BD" w:rsidR="0011224E" w:rsidRDefault="00D708D5" w:rsidP="00D708D5">
      <w:pPr>
        <w:pStyle w:val="Caption"/>
      </w:pPr>
      <w:bookmarkStart w:id="123" w:name="_Toc55040022"/>
      <w:r>
        <w:rPr>
          <w:noProof/>
        </w:rPr>
        <w:drawing>
          <wp:inline distT="0" distB="0" distL="0" distR="0" wp14:anchorId="6FF0A4F7" wp14:editId="725690F5">
            <wp:extent cx="8229600" cy="5236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8229600" cy="5236845"/>
                    </a:xfrm>
                    <a:prstGeom prst="rect">
                      <a:avLst/>
                    </a:prstGeom>
                  </pic:spPr>
                </pic:pic>
              </a:graphicData>
            </a:graphic>
          </wp:inline>
        </w:drawing>
      </w:r>
      <w:bookmarkEnd w:id="123"/>
    </w:p>
    <w:p w14:paraId="5D1C150B" w14:textId="0E41D478" w:rsidR="00D708D5" w:rsidRDefault="00E52030" w:rsidP="00D708D5">
      <w:pPr>
        <w:pStyle w:val="Caption"/>
        <w:sectPr w:rsidR="00D708D5" w:rsidSect="00D708D5">
          <w:pgSz w:w="15840" w:h="12240" w:orient="landscape"/>
          <w:pgMar w:top="1440" w:right="1440" w:bottom="1440" w:left="1440" w:header="708" w:footer="708" w:gutter="0"/>
          <w:cols w:space="708"/>
          <w:docGrid w:linePitch="360"/>
        </w:sectPr>
      </w:pPr>
      <w:bookmarkStart w:id="124" w:name="_Toc55040023"/>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7</w:t>
      </w:r>
      <w:r w:rsidR="00360D10">
        <w:fldChar w:fldCharType="end"/>
      </w:r>
      <w:r>
        <w:t xml:space="preserve"> </w:t>
      </w:r>
      <w:r w:rsidR="00D708D5">
        <w:t>Gut fullness indices (GFI) for juvenile pink and chum salmon in DI-JS, 2015-2016, with overlap shown in dark red.</w:t>
      </w:r>
      <w:bookmarkEnd w:id="124"/>
      <w:r w:rsidR="0011224E">
        <w:br w:type="page"/>
      </w:r>
    </w:p>
    <w:p w14:paraId="6DF3D384" w14:textId="39145C0C" w:rsidR="0011224E" w:rsidRDefault="0011224E">
      <w:pPr>
        <w:spacing w:line="240" w:lineRule="auto"/>
      </w:pPr>
    </w:p>
    <w:p w14:paraId="1D6B7862" w14:textId="77777777" w:rsidR="00C3611D" w:rsidRDefault="00C3611D">
      <w:pPr>
        <w:spacing w:line="240" w:lineRule="auto"/>
      </w:pPr>
    </w:p>
    <w:p w14:paraId="131A9A60" w14:textId="449A9E22" w:rsidR="00C3611D" w:rsidRPr="00C3611D" w:rsidRDefault="00C3611D" w:rsidP="00C3611D">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4A4E9D00" w:rsidR="007F1E58" w:rsidRDefault="00E52030" w:rsidP="00307975">
      <w:pPr>
        <w:pStyle w:val="Caption"/>
      </w:pPr>
      <w:bookmarkStart w:id="125" w:name="_Toc55040024"/>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8</w:t>
      </w:r>
      <w:r w:rsidR="00360D10">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5"/>
    </w:p>
    <w:p w14:paraId="4F4AF3E5" w14:textId="58671476" w:rsidR="003304B3" w:rsidRDefault="003304B3">
      <w:pPr>
        <w:spacing w:line="240" w:lineRule="auto"/>
      </w:pPr>
      <w:r>
        <w:br w:type="page"/>
      </w:r>
    </w:p>
    <w:p w14:paraId="0588D95F" w14:textId="682FE333" w:rsidR="003304B3" w:rsidRDefault="003304B3" w:rsidP="003304B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3"/>
                    <a:stretch>
                      <a:fillRect/>
                    </a:stretch>
                  </pic:blipFill>
                  <pic:spPr>
                    <a:xfrm>
                      <a:off x="0" y="0"/>
                      <a:ext cx="5943600" cy="4379595"/>
                    </a:xfrm>
                    <a:prstGeom prst="rect">
                      <a:avLst/>
                    </a:prstGeom>
                  </pic:spPr>
                </pic:pic>
              </a:graphicData>
            </a:graphic>
          </wp:inline>
        </w:drawing>
      </w:r>
    </w:p>
    <w:p w14:paraId="102BFDE9" w14:textId="22507196" w:rsidR="003304B3" w:rsidRDefault="003304B3" w:rsidP="003304B3"/>
    <w:p w14:paraId="03224889" w14:textId="04E9A2A2" w:rsidR="003304B3" w:rsidRPr="003304B3" w:rsidRDefault="003304B3" w:rsidP="003304B3">
      <w:pPr>
        <w:pStyle w:val="Caption"/>
      </w:pPr>
      <w:r>
        <w:t xml:space="preserve">Figure </w:t>
      </w:r>
      <w:r w:rsidR="00360D10">
        <w:fldChar w:fldCharType="begin"/>
      </w:r>
      <w:r w:rsidR="00360D10">
        <w:instrText xml:space="preserve"> STYLEREF 2 \s </w:instrText>
      </w:r>
      <w:r w:rsidR="00360D10">
        <w:fldChar w:fldCharType="separate"/>
      </w:r>
      <w:r w:rsidR="00360D10">
        <w:rPr>
          <w:noProof/>
        </w:rPr>
        <w:t>3</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9</w:t>
      </w:r>
      <w:r w:rsidR="00360D10">
        <w:fldChar w:fldCharType="end"/>
      </w:r>
      <w:r>
        <w:t xml:space="preserve"> Juvenile salmon diet composition by prey size class (mm). Only digestive state 1 “fresh” zooplankton prey were included to calculate the mean relative biomass by date and species. For each sampling event, “PI” is pink on the left, and “CU” is chum on the right.</w:t>
      </w:r>
    </w:p>
    <w:p w14:paraId="1DFCA4E7" w14:textId="129F4E1C" w:rsidR="005917B2" w:rsidRDefault="005917B2" w:rsidP="005917B2">
      <w:pPr>
        <w:pStyle w:val="Heading2"/>
      </w:pPr>
      <w:bookmarkStart w:id="126" w:name="_Toc55040089"/>
      <w:r>
        <w:t>Conclusion</w:t>
      </w:r>
      <w:bookmarkEnd w:id="126"/>
    </w:p>
    <w:p w14:paraId="0593FE89" w14:textId="77777777" w:rsidR="006E0CC9" w:rsidRPr="006E0CC9" w:rsidRDefault="006E0CC9" w:rsidP="006E0CC9"/>
    <w:p w14:paraId="40D95692" w14:textId="479A6889" w:rsidR="00926601" w:rsidRDefault="00926601" w:rsidP="00926601">
      <w:pPr>
        <w:pStyle w:val="Heading3"/>
      </w:pPr>
      <w:bookmarkStart w:id="127" w:name="_Toc55040090"/>
      <w:r>
        <w:t>Knowledge gap of juvenile pink and chum salmon competition</w:t>
      </w:r>
      <w:bookmarkEnd w:id="127"/>
    </w:p>
    <w:p w14:paraId="78B6DE1E" w14:textId="346D62AF" w:rsidR="00926601" w:rsidRPr="00926601" w:rsidRDefault="00926601" w:rsidP="00926601">
      <w:r>
        <w:tab/>
        <w:t>…</w:t>
      </w:r>
    </w:p>
    <w:p w14:paraId="2504B4DE" w14:textId="61383783" w:rsidR="00926601" w:rsidRDefault="00C3611D" w:rsidP="006E0CC9">
      <w:pPr>
        <w:pStyle w:val="Heading3"/>
      </w:pPr>
      <w:bookmarkStart w:id="128" w:name="_Toc55040091"/>
      <w:r>
        <w:t>Diets of j</w:t>
      </w:r>
      <w:r w:rsidR="00926601">
        <w:t>uvenile pink and chum salmon in contrasting foraging conditions</w:t>
      </w:r>
      <w:bookmarkEnd w:id="128"/>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129" w:name="_Toc55040092"/>
      <w:r>
        <w:t>T</w:t>
      </w:r>
      <w:r w:rsidR="00926601">
        <w:t>rophic interactions</w:t>
      </w:r>
      <w:r>
        <w:t xml:space="preserve"> of pink and chum salmon</w:t>
      </w:r>
      <w:r w:rsidR="00926601">
        <w:t xml:space="preserve"> during outmigration</w:t>
      </w:r>
      <w:bookmarkEnd w:id="129"/>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130" w:name="_Toc55040093"/>
      <w:r>
        <w:t>Pink and chum salmon as ecosystem indicators</w:t>
      </w:r>
      <w:bookmarkEnd w:id="130"/>
    </w:p>
    <w:p w14:paraId="4D33B8A6" w14:textId="06CFD50C" w:rsidR="00C43189" w:rsidRDefault="00926601" w:rsidP="00926601">
      <w:r>
        <w:tab/>
        <w:t>…</w:t>
      </w:r>
    </w:p>
    <w:p w14:paraId="22B54E6D" w14:textId="3C6D10D5" w:rsidR="00C43189" w:rsidRDefault="00C43189" w:rsidP="00926601">
      <w:r>
        <w:t>Updated version –</w:t>
      </w:r>
      <w:r w:rsidR="006D0743">
        <w:t xml:space="preserve"> </w:t>
      </w:r>
      <w:r>
        <w:t xml:space="preserve">Reiterate importance of salmon for health and wellbeing of people </w:t>
      </w:r>
      <w:r w:rsidR="00EA14E7">
        <w:t xml:space="preserve">and </w:t>
      </w:r>
      <w:proofErr w:type="spellStart"/>
      <w:r>
        <w:t>ecosys</w:t>
      </w:r>
      <w:proofErr w:type="spellEnd"/>
    </w:p>
    <w:p w14:paraId="4B506DE8" w14:textId="6402DFD3" w:rsidR="00C43189" w:rsidRDefault="00C43189" w:rsidP="00926601">
      <w:r>
        <w:t>Juvenile salmon feeding important for survival, study found low feeding (time + space)</w:t>
      </w:r>
    </w:p>
    <w:p w14:paraId="3ED9C16C" w14:textId="241EB110" w:rsidR="00C43189" w:rsidRDefault="00C43189" w:rsidP="00926601">
      <w:r>
        <w:t xml:space="preserve">Consistent feeding </w:t>
      </w:r>
      <w:proofErr w:type="spellStart"/>
      <w:r>
        <w:t>strats</w:t>
      </w:r>
      <w:proofErr w:type="spellEnd"/>
      <w:r>
        <w:t>. due to competition. Pink small/nearshore/mero-, chum gelatinous.</w:t>
      </w:r>
    </w:p>
    <w:p w14:paraId="7896C59E" w14:textId="77777777" w:rsidR="00C43189" w:rsidRDefault="00C43189" w:rsidP="00926601">
      <w:r>
        <w:t>Periods/locations where feeding improves, and pink chum more easily coexist (improve survival)</w:t>
      </w:r>
    </w:p>
    <w:p w14:paraId="76F7CFE9" w14:textId="77777777" w:rsidR="00C43189" w:rsidRDefault="00C43189" w:rsidP="00926601">
      <w:r>
        <w:t>Lessons of salmon: flexible / adaptable, using strengths to coexist, let good times fuel resilience</w:t>
      </w:r>
    </w:p>
    <w:p w14:paraId="241D9429" w14:textId="77777777" w:rsidR="004B644E" w:rsidRDefault="00C43189" w:rsidP="00926601">
      <w:r>
        <w:t xml:space="preserve">(somewhere) pink chum unique but respond to env/prey firstly. Understanding trends + nuance = crucial. Research species/stock responses to env needed for conservation and healthy societies who live for salmon. </w:t>
      </w:r>
    </w:p>
    <w:p w14:paraId="0162DBC9" w14:textId="166ABA60" w:rsidR="00F845B9" w:rsidRDefault="004B644E" w:rsidP="00926601">
      <w:r>
        <w:t xml:space="preserve">(somewhere) </w:t>
      </w:r>
      <w:r w:rsidR="00F845B9">
        <w:t>Salmon conservation = local + global. Migrate international; help where we can!</w:t>
      </w:r>
    </w:p>
    <w:p w14:paraId="39F61838" w14:textId="77777777" w:rsidR="005675BF" w:rsidRDefault="004B644E" w:rsidP="00926601">
      <w:r>
        <w:t xml:space="preserve">Recommendation: study precontact DI-JS with </w:t>
      </w:r>
      <w:proofErr w:type="spellStart"/>
      <w:r>
        <w:t>Kwakw</w:t>
      </w:r>
      <w:r w:rsidRPr="004B644E">
        <w:rPr>
          <w:u w:val="single"/>
        </w:rPr>
        <w:t>a</w:t>
      </w:r>
      <w:r>
        <w:t>k</w:t>
      </w:r>
      <w:r w:rsidRPr="004B644E">
        <w:rPr>
          <w:u w:val="single"/>
        </w:rPr>
        <w:t>a</w:t>
      </w:r>
      <w:r>
        <w:t>’wakw</w:t>
      </w:r>
      <w:proofErr w:type="spellEnd"/>
      <w:r w:rsidR="00F845B9">
        <w:t xml:space="preserve"> to compare now with TEK </w:t>
      </w:r>
      <w:r w:rsidR="00F845B9">
        <w:sym w:font="Wingdings" w:char="F0E0"/>
      </w:r>
      <w:r w:rsidR="00F845B9">
        <w:t xml:space="preserve"> use to inform habitat restoration projects that would benefit juvenile salmon + other animals too!</w:t>
      </w:r>
    </w:p>
    <w:p w14:paraId="0DDB7AAD" w14:textId="77777777" w:rsidR="00EA14E7" w:rsidRDefault="005675BF" w:rsidP="00926601">
      <w:proofErr w:type="spellStart"/>
      <w:r>
        <w:t>Alsooo</w:t>
      </w:r>
      <w:proofErr w:type="spellEnd"/>
      <w:r>
        <w:t xml:space="preserve"> (somewhere) DI-JS eelgrass decline (</w:t>
      </w:r>
      <w:proofErr w:type="spellStart"/>
      <w:r>
        <w:t>Cullis</w:t>
      </w:r>
      <w:proofErr w:type="spellEnd"/>
      <w:r>
        <w:t>-Suzuki thesis), restore or mitigate pollution and Indigenous sovereignty would improve salmon life (fish farm parasite impacts future study?)</w:t>
      </w:r>
      <w:r w:rsidR="00EA14E7">
        <w:br w:type="page"/>
      </w:r>
    </w:p>
    <w:p w14:paraId="24E164D8" w14:textId="77777777" w:rsidR="00EA14E7" w:rsidRDefault="00EA14E7" w:rsidP="00926601"/>
    <w:p w14:paraId="23F5BA2C" w14:textId="78A0CD0C" w:rsidR="00EA14E7" w:rsidRDefault="00EA14E7" w:rsidP="00926601">
      <w:r>
        <w:rPr>
          <w:noProof/>
        </w:rPr>
        <w:drawing>
          <wp:inline distT="0" distB="0" distL="0" distR="0" wp14:anchorId="4BE72BC9" wp14:editId="1574BBB4">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stretch>
                      <a:fillRect/>
                    </a:stretch>
                  </pic:blipFill>
                  <pic:spPr>
                    <a:xfrm>
                      <a:off x="0" y="0"/>
                      <a:ext cx="5943600" cy="4457700"/>
                    </a:xfrm>
                    <a:prstGeom prst="rect">
                      <a:avLst/>
                    </a:prstGeom>
                  </pic:spPr>
                </pic:pic>
              </a:graphicData>
            </a:graphic>
          </wp:inline>
        </w:drawing>
      </w:r>
    </w:p>
    <w:p w14:paraId="3E570337" w14:textId="5A4BABBD" w:rsidR="00FA03B1" w:rsidRDefault="00EA14E7" w:rsidP="00EA14E7">
      <w:pPr>
        <w:pStyle w:val="Caption"/>
      </w:pPr>
      <w:r>
        <w:t xml:space="preserve">Figure </w:t>
      </w:r>
      <w:r w:rsidR="00360D10">
        <w:fldChar w:fldCharType="begin"/>
      </w:r>
      <w:r w:rsidR="00360D10">
        <w:instrText xml:space="preserve"> STYLEREF 2 \s </w:instrText>
      </w:r>
      <w:r w:rsidR="00360D10">
        <w:fldChar w:fldCharType="separate"/>
      </w:r>
      <w:r w:rsidR="00360D10">
        <w:rPr>
          <w:noProof/>
        </w:rPr>
        <w:t>4</w:t>
      </w:r>
      <w:r w:rsidR="00360D10">
        <w:fldChar w:fldCharType="end"/>
      </w:r>
      <w:r w:rsidR="00360D10">
        <w:t>.</w:t>
      </w:r>
      <w:r w:rsidR="00360D10">
        <w:fldChar w:fldCharType="begin"/>
      </w:r>
      <w:r w:rsidR="00360D10">
        <w:instrText xml:space="preserve"> SEQ Figure \* ARABIC \s 2 </w:instrText>
      </w:r>
      <w:r w:rsidR="00360D10">
        <w:fldChar w:fldCharType="separate"/>
      </w:r>
      <w:r w:rsidR="00360D10">
        <w:rPr>
          <w:noProof/>
        </w:rPr>
        <w:t>1</w:t>
      </w:r>
      <w:r w:rsidR="00360D10">
        <w:fldChar w:fldCharType="end"/>
      </w:r>
      <w:r>
        <w:t xml:space="preserve"> Conceptual diagram of combined thesis results on juvenile salmon diet variability. “Sp.” indicated salmon species, and stratified surface conditions is labelled as “Strat.” </w:t>
      </w:r>
      <w:r w:rsidR="00FA03B1">
        <w:br w:type="page"/>
      </w:r>
    </w:p>
    <w:p w14:paraId="2B232ED2" w14:textId="67C43FE0" w:rsidR="00FA03B1" w:rsidRDefault="00FA03B1" w:rsidP="00FA03B1">
      <w:pPr>
        <w:pStyle w:val="Heading1"/>
      </w:pPr>
      <w:bookmarkStart w:id="131" w:name="_Toc55040094"/>
      <w:r>
        <w:t>References</w:t>
      </w:r>
      <w:bookmarkEnd w:id="131"/>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3154E042" w14:textId="44EFCA6B" w:rsidR="00CD6C22" w:rsidRPr="00CD6C22" w:rsidRDefault="00FA03B1" w:rsidP="00CD6C22">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D6C22" w:rsidRPr="00CD6C22">
        <w:rPr>
          <w:rFonts w:cs="Times New Roman"/>
          <w:noProof/>
          <w:lang w:val="en-US"/>
        </w:rPr>
        <w:t xml:space="preserve">Batten, S. D., Ruggerone, G. T., &amp; Ortiz, I. (2018). Pink Salmon induce a trophic cascade in plankton populations in the southern Bering Sea and around the Aleutian Islands. </w:t>
      </w:r>
      <w:r w:rsidR="00CD6C22" w:rsidRPr="00CD6C22">
        <w:rPr>
          <w:rFonts w:cs="Times New Roman"/>
          <w:i/>
          <w:iCs/>
          <w:noProof/>
          <w:lang w:val="en-US"/>
        </w:rPr>
        <w:t>Fisheries Oceanography</w:t>
      </w:r>
      <w:r w:rsidR="00CD6C22" w:rsidRPr="00CD6C22">
        <w:rPr>
          <w:rFonts w:cs="Times New Roman"/>
          <w:noProof/>
          <w:lang w:val="en-US"/>
        </w:rPr>
        <w:t xml:space="preserve">, </w:t>
      </w:r>
      <w:r w:rsidR="00CD6C22" w:rsidRPr="00CD6C22">
        <w:rPr>
          <w:rFonts w:cs="Times New Roman"/>
          <w:i/>
          <w:iCs/>
          <w:noProof/>
          <w:lang w:val="en-US"/>
        </w:rPr>
        <w:t>27</w:t>
      </w:r>
      <w:r w:rsidR="00CD6C22" w:rsidRPr="00CD6C22">
        <w:rPr>
          <w:rFonts w:cs="Times New Roman"/>
          <w:noProof/>
          <w:lang w:val="en-US"/>
        </w:rPr>
        <w:t>(6), 548–559. https://doi.org/10.1111/fog.12276</w:t>
      </w:r>
    </w:p>
    <w:p w14:paraId="202C1846"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Beamish, R. J. (2017). What the past tells us about the future of Pacific salmon research. </w:t>
      </w:r>
      <w:r w:rsidRPr="00CD6C22">
        <w:rPr>
          <w:rFonts w:cs="Times New Roman"/>
          <w:i/>
          <w:iCs/>
          <w:noProof/>
          <w:lang w:val="en-US"/>
        </w:rPr>
        <w:t>Fish and Fisheries</w:t>
      </w:r>
      <w:r w:rsidRPr="00CD6C22">
        <w:rPr>
          <w:rFonts w:cs="Times New Roman"/>
          <w:noProof/>
          <w:lang w:val="en-US"/>
        </w:rPr>
        <w:t xml:space="preserve">, </w:t>
      </w:r>
      <w:r w:rsidRPr="00CD6C22">
        <w:rPr>
          <w:rFonts w:cs="Times New Roman"/>
          <w:i/>
          <w:iCs/>
          <w:noProof/>
          <w:lang w:val="en-US"/>
        </w:rPr>
        <w:t>18</w:t>
      </w:r>
      <w:r w:rsidRPr="00CD6C22">
        <w:rPr>
          <w:rFonts w:cs="Times New Roman"/>
          <w:noProof/>
          <w:lang w:val="en-US"/>
        </w:rPr>
        <w:t>(6), 1161–1175. https://doi.org/10.1111/faf.12231</w:t>
      </w:r>
    </w:p>
    <w:p w14:paraId="56ABF62B"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Beamish, R. J., &amp; Mahnken, C. (2001). A critical size and period hypothesis to explain natural regulation of salmon abundance and the linkage to climate and climate change. </w:t>
      </w:r>
      <w:r w:rsidRPr="00CD6C22">
        <w:rPr>
          <w:rFonts w:cs="Times New Roman"/>
          <w:i/>
          <w:iCs/>
          <w:noProof/>
          <w:lang w:val="en-US"/>
        </w:rPr>
        <w:t>Progress in Oceanography</w:t>
      </w:r>
      <w:r w:rsidRPr="00CD6C22">
        <w:rPr>
          <w:rFonts w:cs="Times New Roman"/>
          <w:noProof/>
          <w:lang w:val="en-US"/>
        </w:rPr>
        <w:t xml:space="preserve">, </w:t>
      </w:r>
      <w:r w:rsidRPr="00CD6C22">
        <w:rPr>
          <w:rFonts w:cs="Times New Roman"/>
          <w:i/>
          <w:iCs/>
          <w:noProof/>
          <w:lang w:val="en-US"/>
        </w:rPr>
        <w:t>49</w:t>
      </w:r>
      <w:r w:rsidRPr="00CD6C22">
        <w:rPr>
          <w:rFonts w:cs="Times New Roman"/>
          <w:noProof/>
          <w:lang w:val="en-US"/>
        </w:rPr>
        <w:t>(1–4), 423–437. https://doi.org/10.1016/S0079-6611(01)00034-9</w:t>
      </w:r>
    </w:p>
    <w:p w14:paraId="1E0FA711"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D6C22">
        <w:rPr>
          <w:rFonts w:cs="Times New Roman"/>
          <w:i/>
          <w:iCs/>
          <w:noProof/>
          <w:lang w:val="en-US"/>
        </w:rPr>
        <w:t>Marine and Coastal Fisheries</w:t>
      </w:r>
      <w:r w:rsidRPr="00CD6C22">
        <w:rPr>
          <w:rFonts w:cs="Times New Roman"/>
          <w:noProof/>
          <w:lang w:val="en-US"/>
        </w:rPr>
        <w:t xml:space="preserve">, </w:t>
      </w:r>
      <w:r w:rsidRPr="00CD6C22">
        <w:rPr>
          <w:rFonts w:cs="Times New Roman"/>
          <w:i/>
          <w:iCs/>
          <w:noProof/>
          <w:lang w:val="en-US"/>
        </w:rPr>
        <w:t>4</w:t>
      </w:r>
      <w:r w:rsidRPr="00CD6C22">
        <w:rPr>
          <w:rFonts w:cs="Times New Roman"/>
          <w:noProof/>
          <w:lang w:val="en-US"/>
        </w:rPr>
        <w:t>(1), 403–414. https://doi.org/10.1080/19425120.2012.676607</w:t>
      </w:r>
    </w:p>
    <w:p w14:paraId="5988E9AD"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Beamish, R. J., Pearsall, I. a, &amp; Healey, M. C. (2003). A history of the research on the early marine life of Pacific salmon off Canada’s Pacific coast. </w:t>
      </w:r>
      <w:r w:rsidRPr="00CD6C22">
        <w:rPr>
          <w:rFonts w:cs="Times New Roman"/>
          <w:i/>
          <w:iCs/>
          <w:noProof/>
          <w:lang w:val="en-US"/>
        </w:rPr>
        <w:t>NPAFC Bulletin</w:t>
      </w:r>
      <w:r w:rsidRPr="00CD6C22">
        <w:rPr>
          <w:rFonts w:cs="Times New Roman"/>
          <w:noProof/>
          <w:lang w:val="en-US"/>
        </w:rPr>
        <w:t xml:space="preserve">, </w:t>
      </w:r>
      <w:r w:rsidRPr="00CD6C22">
        <w:rPr>
          <w:rFonts w:cs="Times New Roman"/>
          <w:i/>
          <w:iCs/>
          <w:noProof/>
          <w:lang w:val="en-US"/>
        </w:rPr>
        <w:t>3</w:t>
      </w:r>
      <w:r w:rsidRPr="00CD6C22">
        <w:rPr>
          <w:rFonts w:cs="Times New Roman"/>
          <w:noProof/>
          <w:lang w:val="en-US"/>
        </w:rPr>
        <w:t>(3), 1–40.</w:t>
      </w:r>
    </w:p>
    <w:p w14:paraId="74797C05"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Beamish, R. J., Sweeting, R. M., Neville, C. M., &amp; Lange, K. L. (2010). Competitive Interactions Between Pink Salmon and Other Juvenile Pacific Salmon in the Strait of Georgia. </w:t>
      </w:r>
      <w:r w:rsidRPr="00CD6C22">
        <w:rPr>
          <w:rFonts w:cs="Times New Roman"/>
          <w:i/>
          <w:iCs/>
          <w:noProof/>
          <w:lang w:val="en-US"/>
        </w:rPr>
        <w:t>NPAFC Doc. 1284</w:t>
      </w:r>
      <w:r w:rsidRPr="00CD6C22">
        <w:rPr>
          <w:rFonts w:cs="Times New Roman"/>
          <w:noProof/>
          <w:lang w:val="en-US"/>
        </w:rPr>
        <w:t xml:space="preserve">, </w:t>
      </w:r>
      <w:r w:rsidRPr="00CD6C22">
        <w:rPr>
          <w:rFonts w:cs="Times New Roman"/>
          <w:i/>
          <w:iCs/>
          <w:noProof/>
          <w:lang w:val="en-US"/>
        </w:rPr>
        <w:t>January</w:t>
      </w:r>
      <w:r w:rsidRPr="00CD6C22">
        <w:rPr>
          <w:rFonts w:cs="Times New Roman"/>
          <w:noProof/>
          <w:lang w:val="en-US"/>
        </w:rPr>
        <w:t>.</w:t>
      </w:r>
    </w:p>
    <w:p w14:paraId="7397B46A"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Boldt, J. L. (2001). </w:t>
      </w:r>
      <w:r w:rsidRPr="00CD6C22">
        <w:rPr>
          <w:rFonts w:cs="Times New Roman"/>
          <w:i/>
          <w:iCs/>
          <w:noProof/>
          <w:lang w:val="en-US"/>
        </w:rPr>
        <w:t>Ecology of juvenile pink salmon in the North Gulf of Alaska and Prince William Sound</w:t>
      </w:r>
      <w:r w:rsidRPr="00CD6C22">
        <w:rPr>
          <w:rFonts w:cs="Times New Roman"/>
          <w:noProof/>
          <w:lang w:val="en-US"/>
        </w:rPr>
        <w:t xml:space="preserve"> [University of Alaska Fairbanks]. http://hdl.handle.net/11122/8602</w:t>
      </w:r>
    </w:p>
    <w:p w14:paraId="1DF1363A"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Brodeur, R. D. (1990). </w:t>
      </w:r>
      <w:r w:rsidRPr="00CD6C22">
        <w:rPr>
          <w:rFonts w:cs="Times New Roman"/>
          <w:i/>
          <w:iCs/>
          <w:noProof/>
          <w:lang w:val="en-US"/>
        </w:rPr>
        <w:t>A synthesis of the food habits and feeding ecoloy of salmonids in marine waters of the North Pacific</w:t>
      </w:r>
      <w:r w:rsidRPr="00CD6C22">
        <w:rPr>
          <w:rFonts w:cs="Times New Roman"/>
          <w:noProof/>
          <w:lang w:val="en-US"/>
        </w:rPr>
        <w:t xml:space="preserve">. </w:t>
      </w:r>
      <w:r w:rsidRPr="00CD6C22">
        <w:rPr>
          <w:rFonts w:cs="Times New Roman"/>
          <w:i/>
          <w:iCs/>
          <w:noProof/>
          <w:lang w:val="en-US"/>
        </w:rPr>
        <w:t>(INPFC Doc.) FRI</w:t>
      </w:r>
      <w:r w:rsidRPr="00CD6C22">
        <w:rPr>
          <w:rFonts w:cs="Times New Roman"/>
          <w:noProof/>
          <w:lang w:val="en-US"/>
        </w:rPr>
        <w:t>-</w:t>
      </w:r>
      <w:r w:rsidRPr="00CD6C22">
        <w:rPr>
          <w:rFonts w:cs="Times New Roman"/>
          <w:i/>
          <w:iCs/>
          <w:noProof/>
          <w:lang w:val="en-US"/>
        </w:rPr>
        <w:t>UW</w:t>
      </w:r>
      <w:r w:rsidRPr="00CD6C22">
        <w:rPr>
          <w:rFonts w:cs="Times New Roman"/>
          <w:noProof/>
          <w:lang w:val="en-US"/>
        </w:rPr>
        <w:t>-</w:t>
      </w:r>
      <w:r w:rsidRPr="00CD6C22">
        <w:rPr>
          <w:rFonts w:cs="Times New Roman"/>
          <w:i/>
          <w:iCs/>
          <w:noProof/>
          <w:lang w:val="en-US"/>
        </w:rPr>
        <w:t>9016</w:t>
      </w:r>
      <w:r w:rsidRPr="00CD6C22">
        <w:rPr>
          <w:rFonts w:cs="Times New Roman"/>
          <w:noProof/>
          <w:lang w:val="en-US"/>
        </w:rPr>
        <w:t>, 38 p. https://doi.org/FRI-UW-9016</w:t>
      </w:r>
    </w:p>
    <w:p w14:paraId="49BA2251"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D6C22">
        <w:rPr>
          <w:rFonts w:cs="Times New Roman"/>
          <w:i/>
          <w:iCs/>
          <w:noProof/>
          <w:lang w:val="en-US"/>
        </w:rPr>
        <w:t>American Fisheries Society Symposium</w:t>
      </w:r>
      <w:r w:rsidRPr="00CD6C22">
        <w:rPr>
          <w:rFonts w:cs="Times New Roman"/>
          <w:noProof/>
          <w:lang w:val="en-US"/>
        </w:rPr>
        <w:t xml:space="preserve">, </w:t>
      </w:r>
      <w:r w:rsidRPr="00CD6C22">
        <w:rPr>
          <w:rFonts w:cs="Times New Roman"/>
          <w:i/>
          <w:iCs/>
          <w:noProof/>
          <w:lang w:val="en-US"/>
        </w:rPr>
        <w:t>57</w:t>
      </w:r>
      <w:r w:rsidRPr="00CD6C22">
        <w:rPr>
          <w:rFonts w:cs="Times New Roman"/>
          <w:noProof/>
          <w:lang w:val="en-US"/>
        </w:rPr>
        <w:t>(February 2015), 183.</w:t>
      </w:r>
    </w:p>
    <w:p w14:paraId="04C34FB3"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Chase, J. M., &amp; Leibold, M. A. (2003). Introduction: History, context, and purpose. In </w:t>
      </w:r>
      <w:r w:rsidRPr="00CD6C22">
        <w:rPr>
          <w:rFonts w:cs="Times New Roman"/>
          <w:i/>
          <w:iCs/>
          <w:noProof/>
          <w:lang w:val="en-US"/>
        </w:rPr>
        <w:t>Ecological Niches: Linking Classical and Contemporary Approaches</w:t>
      </w:r>
      <w:r w:rsidRPr="00CD6C22">
        <w:rPr>
          <w:rFonts w:cs="Times New Roman"/>
          <w:noProof/>
          <w:lang w:val="en-US"/>
        </w:rPr>
        <w:t xml:space="preserve"> (pp. 1–18).</w:t>
      </w:r>
    </w:p>
    <w:p w14:paraId="53D54A7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D6C22">
        <w:rPr>
          <w:rFonts w:cs="Times New Roman"/>
          <w:i/>
          <w:iCs/>
          <w:noProof/>
          <w:lang w:val="en-US"/>
        </w:rPr>
        <w:t>Journal of Ichthyology</w:t>
      </w:r>
      <w:r w:rsidRPr="00CD6C22">
        <w:rPr>
          <w:rFonts w:cs="Times New Roman"/>
          <w:noProof/>
          <w:lang w:val="en-US"/>
        </w:rPr>
        <w:t xml:space="preserve">, </w:t>
      </w:r>
      <w:r w:rsidRPr="00CD6C22">
        <w:rPr>
          <w:rFonts w:cs="Times New Roman"/>
          <w:i/>
          <w:iCs/>
          <w:noProof/>
          <w:lang w:val="en-US"/>
        </w:rPr>
        <w:t>58</w:t>
      </w:r>
      <w:r w:rsidRPr="00CD6C22">
        <w:rPr>
          <w:rFonts w:cs="Times New Roman"/>
          <w:noProof/>
          <w:lang w:val="en-US"/>
        </w:rPr>
        <w:t>(5), 741–750. https://doi.org/10.1134/s0032945218050041</w:t>
      </w:r>
    </w:p>
    <w:p w14:paraId="38957E4F"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Chipps, S. R., &amp; Garvey, J. E. (2006). Assessment of Food Habits and Feeding Patterns. </w:t>
      </w:r>
      <w:r w:rsidRPr="00CD6C22">
        <w:rPr>
          <w:rFonts w:cs="Times New Roman"/>
          <w:i/>
          <w:iCs/>
          <w:noProof/>
          <w:lang w:val="en-US"/>
        </w:rPr>
        <w:t>American Fischery Society</w:t>
      </w:r>
      <w:r w:rsidRPr="00CD6C22">
        <w:rPr>
          <w:rFonts w:cs="Times New Roman"/>
          <w:noProof/>
          <w:lang w:val="en-US"/>
        </w:rPr>
        <w:t xml:space="preserve">, </w:t>
      </w:r>
      <w:r w:rsidRPr="00CD6C22">
        <w:rPr>
          <w:rFonts w:cs="Times New Roman"/>
          <w:i/>
          <w:iCs/>
          <w:noProof/>
          <w:lang w:val="en-US"/>
        </w:rPr>
        <w:t>May</w:t>
      </w:r>
      <w:r w:rsidRPr="00CD6C22">
        <w:rPr>
          <w:rFonts w:cs="Times New Roman"/>
          <w:noProof/>
          <w:lang w:val="en-US"/>
        </w:rPr>
        <w:t>, 42.</w:t>
      </w:r>
    </w:p>
    <w:p w14:paraId="5A1B6B73"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D6C22">
        <w:rPr>
          <w:rFonts w:cs="Times New Roman"/>
          <w:i/>
          <w:iCs/>
          <w:noProof/>
          <w:lang w:val="en-US"/>
        </w:rPr>
        <w:t>Marine Pollution Bulletin</w:t>
      </w:r>
      <w:r w:rsidRPr="00CD6C22">
        <w:rPr>
          <w:rFonts w:cs="Times New Roman"/>
          <w:noProof/>
          <w:lang w:val="en-US"/>
        </w:rPr>
        <w:t xml:space="preserve">, </w:t>
      </w:r>
      <w:r w:rsidRPr="00CD6C22">
        <w:rPr>
          <w:rFonts w:cs="Times New Roman"/>
          <w:i/>
          <w:iCs/>
          <w:noProof/>
          <w:lang w:val="en-US"/>
        </w:rPr>
        <w:t>129</w:t>
      </w:r>
      <w:r w:rsidRPr="00CD6C22">
        <w:rPr>
          <w:rFonts w:cs="Times New Roman"/>
          <w:noProof/>
          <w:lang w:val="en-US"/>
        </w:rPr>
        <w:t>(1), 231–240. https://doi.org/10.1016/j.marpolbul.2018.02.039</w:t>
      </w:r>
    </w:p>
    <w:p w14:paraId="68F5F0F1"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Collicutt, B., Juanes, F., &amp; Dudas, S. E. (2019). Microplastics in juvenile Chinook salmon and their nearshore environments on the east coast of Vancouver Island. </w:t>
      </w:r>
      <w:r w:rsidRPr="00CD6C22">
        <w:rPr>
          <w:rFonts w:cs="Times New Roman"/>
          <w:i/>
          <w:iCs/>
          <w:noProof/>
          <w:lang w:val="en-US"/>
        </w:rPr>
        <w:t>Environmental Pollution</w:t>
      </w:r>
      <w:r w:rsidRPr="00CD6C22">
        <w:rPr>
          <w:rFonts w:cs="Times New Roman"/>
          <w:noProof/>
          <w:lang w:val="en-US"/>
        </w:rPr>
        <w:t xml:space="preserve">, </w:t>
      </w:r>
      <w:r w:rsidRPr="00CD6C22">
        <w:rPr>
          <w:rFonts w:cs="Times New Roman"/>
          <w:i/>
          <w:iCs/>
          <w:noProof/>
          <w:lang w:val="en-US"/>
        </w:rPr>
        <w:t>244</w:t>
      </w:r>
      <w:r w:rsidRPr="00CD6C22">
        <w:rPr>
          <w:rFonts w:cs="Times New Roman"/>
          <w:noProof/>
          <w:lang w:val="en-US"/>
        </w:rPr>
        <w:t>, 135–142. https://doi.org/10.1016/j.envpol.2018.09.137</w:t>
      </w:r>
    </w:p>
    <w:p w14:paraId="3E29496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D6C22">
        <w:rPr>
          <w:rFonts w:cs="Times New Roman"/>
          <w:i/>
          <w:iCs/>
          <w:noProof/>
          <w:lang w:val="en-US"/>
        </w:rPr>
        <w:t>Scientific Reports</w:t>
      </w:r>
      <w:r w:rsidRPr="00CD6C22">
        <w:rPr>
          <w:rFonts w:cs="Times New Roman"/>
          <w:noProof/>
          <w:lang w:val="en-US"/>
        </w:rPr>
        <w:t xml:space="preserve">, </w:t>
      </w:r>
      <w:r w:rsidRPr="00CD6C22">
        <w:rPr>
          <w:rFonts w:cs="Times New Roman"/>
          <w:i/>
          <w:iCs/>
          <w:noProof/>
          <w:lang w:val="en-US"/>
        </w:rPr>
        <w:t>10</w:t>
      </w:r>
      <w:r w:rsidRPr="00CD6C22">
        <w:rPr>
          <w:rFonts w:cs="Times New Roman"/>
          <w:noProof/>
          <w:lang w:val="en-US"/>
        </w:rPr>
        <w:t>(1), 1–12. https://doi.org/10.1038/s41598-020-65557-1</w:t>
      </w:r>
    </w:p>
    <w:p w14:paraId="50F1FE4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Daly, E. A., Moss, J. H., Fergusson, E., &amp; Debenham, C. (2019). Feeding ecology of salmon in eastern and central Gulf of Alaska. </w:t>
      </w:r>
      <w:r w:rsidRPr="00CD6C22">
        <w:rPr>
          <w:rFonts w:cs="Times New Roman"/>
          <w:i/>
          <w:iCs/>
          <w:noProof/>
          <w:lang w:val="en-US"/>
        </w:rPr>
        <w:t>Deep-Sea Research Part II: Topical Studies in Oceanography</w:t>
      </w:r>
      <w:r w:rsidRPr="00CD6C22">
        <w:rPr>
          <w:rFonts w:cs="Times New Roman"/>
          <w:noProof/>
          <w:lang w:val="en-US"/>
        </w:rPr>
        <w:t xml:space="preserve">, </w:t>
      </w:r>
      <w:r w:rsidRPr="00CD6C22">
        <w:rPr>
          <w:rFonts w:cs="Times New Roman"/>
          <w:i/>
          <w:iCs/>
          <w:noProof/>
          <w:lang w:val="en-US"/>
        </w:rPr>
        <w:t>165</w:t>
      </w:r>
      <w:r w:rsidRPr="00CD6C22">
        <w:rPr>
          <w:rFonts w:cs="Times New Roman"/>
          <w:noProof/>
          <w:lang w:val="en-US"/>
        </w:rPr>
        <w:t>(June), 329–339. https://doi.org/10.1016/j.dsr2.2019.06.006</w:t>
      </w:r>
    </w:p>
    <w:p w14:paraId="6EB518BF"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DFO. (2020). </w:t>
      </w:r>
      <w:r w:rsidRPr="00CD6C22">
        <w:rPr>
          <w:rFonts w:cs="Times New Roman"/>
          <w:i/>
          <w:iCs/>
          <w:noProof/>
          <w:lang w:val="en-US"/>
        </w:rPr>
        <w:t>Salmon Southern BC Integrated Fisheries Management Plan</w:t>
      </w:r>
      <w:r w:rsidRPr="00CD6C22">
        <w:rPr>
          <w:rFonts w:cs="Times New Roman"/>
          <w:noProof/>
          <w:lang w:val="en-US"/>
        </w:rPr>
        <w:t>. http://www2.mar.dfo-mpo.gc.ca/fisheries/res/imp/2000grndfish.htm</w:t>
      </w:r>
    </w:p>
    <w:p w14:paraId="34835C9C"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Duffy, E. J., Beauchamp, D. A., &amp; Buckley, R. M. (2005). Early marine life history of juvenile Pacific salmon in two regions of Puget Sound. </w:t>
      </w:r>
      <w:r w:rsidRPr="00CD6C22">
        <w:rPr>
          <w:rFonts w:cs="Times New Roman"/>
          <w:i/>
          <w:iCs/>
          <w:noProof/>
          <w:lang w:val="en-US"/>
        </w:rPr>
        <w:t>Estuarine, Coastal and Shelf Science</w:t>
      </w:r>
      <w:r w:rsidRPr="00CD6C22">
        <w:rPr>
          <w:rFonts w:cs="Times New Roman"/>
          <w:noProof/>
          <w:lang w:val="en-US"/>
        </w:rPr>
        <w:t>. https://doi.org/10.1016/j.ecss.2005.02.009</w:t>
      </w:r>
    </w:p>
    <w:p w14:paraId="2E84A504"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Franks, P. J. S. (1992). Sink or swim: accumulation of biomass at fronts. </w:t>
      </w:r>
      <w:r w:rsidRPr="00CD6C22">
        <w:rPr>
          <w:rFonts w:cs="Times New Roman"/>
          <w:i/>
          <w:iCs/>
          <w:noProof/>
          <w:lang w:val="en-US"/>
        </w:rPr>
        <w:t>Marine Eco</w:t>
      </w:r>
      <w:r w:rsidRPr="00CD6C22">
        <w:rPr>
          <w:rFonts w:cs="Times New Roman"/>
          <w:noProof/>
          <w:lang w:val="en-US"/>
        </w:rPr>
        <w:t xml:space="preserve">, </w:t>
      </w:r>
      <w:r w:rsidRPr="00CD6C22">
        <w:rPr>
          <w:rFonts w:cs="Times New Roman"/>
          <w:i/>
          <w:iCs/>
          <w:noProof/>
          <w:lang w:val="en-US"/>
        </w:rPr>
        <w:t>82</w:t>
      </w:r>
      <w:r w:rsidRPr="00CD6C22">
        <w:rPr>
          <w:rFonts w:cs="Times New Roman"/>
          <w:noProof/>
          <w:lang w:val="en-US"/>
        </w:rPr>
        <w:t>, 1–12.</w:t>
      </w:r>
    </w:p>
    <w:p w14:paraId="31BB43D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Garner, K., &amp; Parfitt, B. (2006). First Nations, Salmon Fisheries and the Rising Importance of Conservation. In </w:t>
      </w:r>
      <w:r w:rsidRPr="00CD6C22">
        <w:rPr>
          <w:rFonts w:cs="Times New Roman"/>
          <w:i/>
          <w:iCs/>
          <w:noProof/>
          <w:lang w:val="en-US"/>
        </w:rPr>
        <w:t>Report to the Pacific Fisheries Resource Conservation Council</w:t>
      </w:r>
      <w:r w:rsidRPr="00CD6C22">
        <w:rPr>
          <w:rFonts w:cs="Times New Roman"/>
          <w:noProof/>
          <w:lang w:val="en-US"/>
        </w:rPr>
        <w:t>.</w:t>
      </w:r>
    </w:p>
    <w:p w14:paraId="7826BAEA"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Gill, A. B. (2003). The dynamics of prey choice in fish: The importance of prey size and satiation. </w:t>
      </w:r>
      <w:r w:rsidRPr="00CD6C22">
        <w:rPr>
          <w:rFonts w:cs="Times New Roman"/>
          <w:i/>
          <w:iCs/>
          <w:noProof/>
          <w:lang w:val="en-US"/>
        </w:rPr>
        <w:t>Journal of Fish Biology</w:t>
      </w:r>
      <w:r w:rsidRPr="00CD6C22">
        <w:rPr>
          <w:rFonts w:cs="Times New Roman"/>
          <w:noProof/>
          <w:lang w:val="en-US"/>
        </w:rPr>
        <w:t xml:space="preserve">, </w:t>
      </w:r>
      <w:r w:rsidRPr="00CD6C22">
        <w:rPr>
          <w:rFonts w:cs="Times New Roman"/>
          <w:i/>
          <w:iCs/>
          <w:noProof/>
          <w:lang w:val="en-US"/>
        </w:rPr>
        <w:t>63</w:t>
      </w:r>
      <w:r w:rsidRPr="00CD6C22">
        <w:rPr>
          <w:rFonts w:cs="Times New Roman"/>
          <w:noProof/>
          <w:lang w:val="en-US"/>
        </w:rPr>
        <w:t>(SUPPL. A), 105–116. https://doi.org/10.1111/j.1095-8649.2003.00214.x</w:t>
      </w:r>
    </w:p>
    <w:p w14:paraId="00DD901C"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Godin, J. G. J. (1981). Daily patterns of feeding behavior, daily rations, and diets of juvenile pink salmon (oncorhynchus gorbuscha) in two marine bays of british columbia. </w:t>
      </w:r>
      <w:r w:rsidRPr="00CD6C22">
        <w:rPr>
          <w:rFonts w:cs="Times New Roman"/>
          <w:i/>
          <w:iCs/>
          <w:noProof/>
          <w:lang w:val="en-US"/>
        </w:rPr>
        <w:t>Canadian Journal of Fisheries and Aquatic Sciences</w:t>
      </w:r>
      <w:r w:rsidRPr="00CD6C22">
        <w:rPr>
          <w:rFonts w:cs="Times New Roman"/>
          <w:noProof/>
          <w:lang w:val="en-US"/>
        </w:rPr>
        <w:t xml:space="preserve">, </w:t>
      </w:r>
      <w:r w:rsidRPr="00CD6C22">
        <w:rPr>
          <w:rFonts w:cs="Times New Roman"/>
          <w:i/>
          <w:iCs/>
          <w:noProof/>
          <w:lang w:val="en-US"/>
        </w:rPr>
        <w:t>38</w:t>
      </w:r>
      <w:r w:rsidRPr="00CD6C22">
        <w:rPr>
          <w:rFonts w:cs="Times New Roman"/>
          <w:noProof/>
          <w:lang w:val="en-US"/>
        </w:rPr>
        <w:t>(1), 10–15. https://doi.org/10.1139/f81-002</w:t>
      </w:r>
    </w:p>
    <w:p w14:paraId="4EEE2144"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Graham, C. (2020). </w:t>
      </w:r>
      <w:r w:rsidRPr="00CD6C22">
        <w:rPr>
          <w:rFonts w:cs="Times New Roman"/>
          <w:i/>
          <w:iCs/>
          <w:noProof/>
          <w:lang w:val="en-US"/>
        </w:rPr>
        <w:t>A compilation and meta-analysis of salmon diet data from the North Pacific Ocean</w:t>
      </w:r>
      <w:r w:rsidRPr="00CD6C22">
        <w:rPr>
          <w:rFonts w:cs="Times New Roman"/>
          <w:noProof/>
          <w:lang w:val="en-US"/>
        </w:rPr>
        <w:t xml:space="preserve"> [University of British Columbia]. https://doi.org/10.14288/1.0394116</w:t>
      </w:r>
    </w:p>
    <w:p w14:paraId="207F162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Groot, C., &amp; Margolis, L. (1991). </w:t>
      </w:r>
      <w:r w:rsidRPr="00CD6C22">
        <w:rPr>
          <w:rFonts w:cs="Times New Roman"/>
          <w:i/>
          <w:iCs/>
          <w:noProof/>
          <w:lang w:val="en-US"/>
        </w:rPr>
        <w:t>Pacific salmon life histories</w:t>
      </w:r>
      <w:r w:rsidRPr="00CD6C22">
        <w:rPr>
          <w:rFonts w:cs="Times New Roman"/>
          <w:noProof/>
          <w:lang w:val="en-US"/>
        </w:rPr>
        <w:t>. University of British Columbia Press.</w:t>
      </w:r>
    </w:p>
    <w:p w14:paraId="4681C36A"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Gulbransen, C. O. M. (2014). </w:t>
      </w:r>
      <w:r w:rsidRPr="00CD6C22">
        <w:rPr>
          <w:rFonts w:cs="Times New Roman"/>
          <w:i/>
          <w:iCs/>
          <w:noProof/>
          <w:lang w:val="en-US"/>
        </w:rPr>
        <w:t>Feeding in troubled waters: a comparative diet analysis of pink (Oncorhynchus gorbuscha) and chum (O. keta) salmon during their first months at sea in the Broughton Archipelago, British Columbia</w:t>
      </w:r>
      <w:r w:rsidRPr="00CD6C22">
        <w:rPr>
          <w:rFonts w:cs="Times New Roman"/>
          <w:noProof/>
          <w:lang w:val="en-US"/>
        </w:rPr>
        <w:t xml:space="preserve"> [Simon Fraser University]. https://summit.sfu.ca/item/14264</w:t>
      </w:r>
    </w:p>
    <w:p w14:paraId="7B328CE6"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Hardin, G. (1960). The Competitive Exclusion Principle. </w:t>
      </w:r>
      <w:r w:rsidRPr="00CD6C22">
        <w:rPr>
          <w:rFonts w:cs="Times New Roman"/>
          <w:i/>
          <w:iCs/>
          <w:noProof/>
          <w:lang w:val="en-US"/>
        </w:rPr>
        <w:t>Science</w:t>
      </w:r>
      <w:r w:rsidRPr="00CD6C22">
        <w:rPr>
          <w:rFonts w:cs="Times New Roman"/>
          <w:noProof/>
          <w:lang w:val="en-US"/>
        </w:rPr>
        <w:t xml:space="preserve">, </w:t>
      </w:r>
      <w:r w:rsidRPr="00CD6C22">
        <w:rPr>
          <w:rFonts w:cs="Times New Roman"/>
          <w:i/>
          <w:iCs/>
          <w:noProof/>
          <w:lang w:val="en-US"/>
        </w:rPr>
        <w:t>131</w:t>
      </w:r>
      <w:r w:rsidRPr="00CD6C22">
        <w:rPr>
          <w:rFonts w:cs="Times New Roman"/>
          <w:noProof/>
          <w:lang w:val="en-US"/>
        </w:rPr>
        <w:t>, 1292–1297.</w:t>
      </w:r>
    </w:p>
    <w:p w14:paraId="5D545A2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Harrison, P. J., Fulton, J. D., Taylor, F. J. R., &amp; Parsons, T. R. (1983). Review of the biological oceanography of the Strait of Georgia: pelagic environment. </w:t>
      </w:r>
      <w:r w:rsidRPr="00CD6C22">
        <w:rPr>
          <w:rFonts w:cs="Times New Roman"/>
          <w:i/>
          <w:iCs/>
          <w:noProof/>
          <w:lang w:val="en-US"/>
        </w:rPr>
        <w:t>Canadian Journal of Fisheries and Aquatic Sciences</w:t>
      </w:r>
      <w:r w:rsidRPr="00CD6C22">
        <w:rPr>
          <w:rFonts w:cs="Times New Roman"/>
          <w:noProof/>
          <w:lang w:val="en-US"/>
        </w:rPr>
        <w:t xml:space="preserve">, </w:t>
      </w:r>
      <w:r w:rsidRPr="00CD6C22">
        <w:rPr>
          <w:rFonts w:cs="Times New Roman"/>
          <w:i/>
          <w:iCs/>
          <w:noProof/>
          <w:lang w:val="en-US"/>
        </w:rPr>
        <w:t>40</w:t>
      </w:r>
      <w:r w:rsidRPr="00CD6C22">
        <w:rPr>
          <w:rFonts w:cs="Times New Roman"/>
          <w:noProof/>
          <w:lang w:val="en-US"/>
        </w:rPr>
        <w:t>(7), 1064–1094. https://doi.org/10.1139/f83-129</w:t>
      </w:r>
    </w:p>
    <w:p w14:paraId="0812602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Healey, M.C. (1991). Diets and Feeding Rates of Juvenile Pink, Chum, and Sockeye Salmon in Hecate Strait, British Columbia. </w:t>
      </w:r>
      <w:r w:rsidRPr="00CD6C22">
        <w:rPr>
          <w:rFonts w:cs="Times New Roman"/>
          <w:i/>
          <w:iCs/>
          <w:noProof/>
          <w:lang w:val="en-US"/>
        </w:rPr>
        <w:t>Transactions of the American Fisheries Society</w:t>
      </w:r>
      <w:r w:rsidRPr="00CD6C22">
        <w:rPr>
          <w:rFonts w:cs="Times New Roman"/>
          <w:noProof/>
          <w:lang w:val="en-US"/>
        </w:rPr>
        <w:t xml:space="preserve">, </w:t>
      </w:r>
      <w:r w:rsidRPr="00CD6C22">
        <w:rPr>
          <w:rFonts w:cs="Times New Roman"/>
          <w:i/>
          <w:iCs/>
          <w:noProof/>
          <w:lang w:val="en-US"/>
        </w:rPr>
        <w:t>120</w:t>
      </w:r>
      <w:r w:rsidRPr="00CD6C22">
        <w:rPr>
          <w:rFonts w:cs="Times New Roman"/>
          <w:noProof/>
          <w:lang w:val="en-US"/>
        </w:rPr>
        <w:t>, 303–318. https://doi.org/10.1577/1548-8659(1991)120</w:t>
      </w:r>
    </w:p>
    <w:p w14:paraId="43FFB2E7"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Healey, Michael C. (1979). Detritus and Juvenile Salmon Production in the Nanaimo Estuary: II. Meiofauna Available as Food to Juvenile Chum Salmon (Oncorhynchus keta). </w:t>
      </w:r>
      <w:r w:rsidRPr="00CD6C22">
        <w:rPr>
          <w:rFonts w:cs="Times New Roman"/>
          <w:i/>
          <w:iCs/>
          <w:noProof/>
          <w:lang w:val="en-US"/>
        </w:rPr>
        <w:t>Journal of the Fisheries Research Board of Canada</w:t>
      </w:r>
      <w:r w:rsidRPr="00CD6C22">
        <w:rPr>
          <w:rFonts w:cs="Times New Roman"/>
          <w:noProof/>
          <w:lang w:val="en-US"/>
        </w:rPr>
        <w:t xml:space="preserve">, </w:t>
      </w:r>
      <w:r w:rsidRPr="00CD6C22">
        <w:rPr>
          <w:rFonts w:cs="Times New Roman"/>
          <w:i/>
          <w:iCs/>
          <w:noProof/>
          <w:lang w:val="en-US"/>
        </w:rPr>
        <w:t>36</w:t>
      </w:r>
      <w:r w:rsidRPr="00CD6C22">
        <w:rPr>
          <w:rFonts w:cs="Times New Roman"/>
          <w:noProof/>
          <w:lang w:val="en-US"/>
        </w:rPr>
        <w:t>(5), 497–503. https://doi.org/10.1139/f79-073</w:t>
      </w:r>
    </w:p>
    <w:p w14:paraId="437F0FA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Healey, Michael C. (2009). Resilient salmon, resilient fisheries for British Columbia, Canada. </w:t>
      </w:r>
      <w:r w:rsidRPr="00CD6C22">
        <w:rPr>
          <w:rFonts w:cs="Times New Roman"/>
          <w:i/>
          <w:iCs/>
          <w:noProof/>
          <w:lang w:val="en-US"/>
        </w:rPr>
        <w:t>Ecology and Society</w:t>
      </w:r>
      <w:r w:rsidRPr="00CD6C22">
        <w:rPr>
          <w:rFonts w:cs="Times New Roman"/>
          <w:noProof/>
          <w:lang w:val="en-US"/>
        </w:rPr>
        <w:t xml:space="preserve">, </w:t>
      </w:r>
      <w:r w:rsidRPr="00CD6C22">
        <w:rPr>
          <w:rFonts w:cs="Times New Roman"/>
          <w:i/>
          <w:iCs/>
          <w:noProof/>
          <w:lang w:val="en-US"/>
        </w:rPr>
        <w:t>14</w:t>
      </w:r>
      <w:r w:rsidRPr="00CD6C22">
        <w:rPr>
          <w:rFonts w:cs="Times New Roman"/>
          <w:noProof/>
          <w:lang w:val="en-US"/>
        </w:rPr>
        <w:t>(1). https://doi.org/10.5751/ES-02619-140102</w:t>
      </w:r>
    </w:p>
    <w:p w14:paraId="7C874071"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D6C22">
        <w:rPr>
          <w:rFonts w:cs="Times New Roman"/>
          <w:i/>
          <w:iCs/>
          <w:noProof/>
          <w:lang w:val="en-US"/>
        </w:rPr>
        <w:t>North Pacific Anadromous Fish Commission</w:t>
      </w:r>
      <w:r w:rsidRPr="00CD6C22">
        <w:rPr>
          <w:rFonts w:cs="Times New Roman"/>
          <w:noProof/>
          <w:lang w:val="en-US"/>
        </w:rPr>
        <w:t>, 14.</w:t>
      </w:r>
    </w:p>
    <w:p w14:paraId="6BC02EA7"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James, S. E. (2019). </w:t>
      </w:r>
      <w:r w:rsidRPr="00CD6C22">
        <w:rPr>
          <w:rFonts w:cs="Times New Roman"/>
          <w:i/>
          <w:iCs/>
          <w:noProof/>
          <w:lang w:val="en-US"/>
        </w:rPr>
        <w:t>Foraging Ecology of Juvenile Fraser River Sockeye Salmon Across Mixed and Stratified Regions of the Early Marine Migration</w:t>
      </w:r>
      <w:r w:rsidRPr="00CD6C22">
        <w:rPr>
          <w:rFonts w:cs="Times New Roman"/>
          <w:noProof/>
          <w:lang w:val="en-US"/>
        </w:rPr>
        <w:t xml:space="preserve"> [University of British Columbia]. https://doi.org/10.1017/CBO9781107415324.004</w:t>
      </w:r>
    </w:p>
    <w:p w14:paraId="46CAA365"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D6C22">
        <w:rPr>
          <w:rFonts w:cs="Times New Roman"/>
          <w:i/>
          <w:iCs/>
          <w:noProof/>
          <w:lang w:val="en-US"/>
        </w:rPr>
        <w:t>Fisheries Oceanography</w:t>
      </w:r>
      <w:r w:rsidRPr="00CD6C22">
        <w:rPr>
          <w:rFonts w:cs="Times New Roman"/>
          <w:noProof/>
          <w:lang w:val="en-US"/>
        </w:rPr>
        <w:t xml:space="preserve">, </w:t>
      </w:r>
      <w:r w:rsidRPr="00CD6C22">
        <w:rPr>
          <w:rFonts w:cs="Times New Roman"/>
          <w:i/>
          <w:iCs/>
          <w:noProof/>
          <w:lang w:val="en-US"/>
        </w:rPr>
        <w:t>29</w:t>
      </w:r>
      <w:r w:rsidRPr="00CD6C22">
        <w:rPr>
          <w:rFonts w:cs="Times New Roman"/>
          <w:noProof/>
          <w:lang w:val="en-US"/>
        </w:rPr>
        <w:t>(3), 0–2. https://doi.org/10.1111/fog.12471</w:t>
      </w:r>
    </w:p>
    <w:p w14:paraId="66EB34BA"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Jenkins, E. (2011). </w:t>
      </w:r>
      <w:r w:rsidRPr="00CD6C22">
        <w:rPr>
          <w:rFonts w:cs="Times New Roman"/>
          <w:i/>
          <w:iCs/>
          <w:noProof/>
          <w:lang w:val="en-US"/>
        </w:rPr>
        <w:t>Trophic niche and foodweb dynamics within and among juvenile salmon species in years of contrasting ocean conditions</w:t>
      </w:r>
      <w:r w:rsidRPr="00CD6C22">
        <w:rPr>
          <w:rFonts w:cs="Times New Roman"/>
          <w:noProof/>
          <w:lang w:val="en-US"/>
        </w:rPr>
        <w:t xml:space="preserve"> [University of Victoria]. http://dspace.library.uvic.ca/bitstream/handle/1828/3582/Jenkins_Erica_MSc_2011.pdf</w:t>
      </w:r>
    </w:p>
    <w:p w14:paraId="6852B802"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Johnson, B., Gan, J., Godwin, S., Krkosek, M., &amp; Hunt, B. (2019). Juvenile Salmon Migration Observations in the Discovery Islands and Johnstone Strait in 2018 Compared to 2015–2017. </w:t>
      </w:r>
      <w:r w:rsidRPr="00CD6C22">
        <w:rPr>
          <w:rFonts w:cs="Times New Roman"/>
          <w:i/>
          <w:iCs/>
          <w:noProof/>
          <w:lang w:val="en-US"/>
        </w:rPr>
        <w:t>Technical Report</w:t>
      </w:r>
      <w:r w:rsidRPr="00CD6C22">
        <w:rPr>
          <w:rFonts w:cs="Times New Roman"/>
          <w:noProof/>
          <w:lang w:val="en-US"/>
        </w:rPr>
        <w:t xml:space="preserve">, </w:t>
      </w:r>
      <w:r w:rsidRPr="00CD6C22">
        <w:rPr>
          <w:rFonts w:cs="Times New Roman"/>
          <w:i/>
          <w:iCs/>
          <w:noProof/>
          <w:lang w:val="en-US"/>
        </w:rPr>
        <w:t>15</w:t>
      </w:r>
      <w:r w:rsidRPr="00CD6C22">
        <w:rPr>
          <w:rFonts w:cs="Times New Roman"/>
          <w:noProof/>
          <w:lang w:val="en-US"/>
        </w:rPr>
        <w:t>, 31–39. https://doi.org/10.23849/npafctr15/31.39.</w:t>
      </w:r>
    </w:p>
    <w:p w14:paraId="486A08E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Johnson, S. P., &amp; Schindler, D. E. (2009). Trophic ecology of Pacific salmon (Oncorhynchus spp.) in the ocean: A synthesis of stable isotope research. </w:t>
      </w:r>
      <w:r w:rsidRPr="00CD6C22">
        <w:rPr>
          <w:rFonts w:cs="Times New Roman"/>
          <w:i/>
          <w:iCs/>
          <w:noProof/>
          <w:lang w:val="en-US"/>
        </w:rPr>
        <w:t>Ecological Research</w:t>
      </w:r>
      <w:r w:rsidRPr="00CD6C22">
        <w:rPr>
          <w:rFonts w:cs="Times New Roman"/>
          <w:noProof/>
          <w:lang w:val="en-US"/>
        </w:rPr>
        <w:t xml:space="preserve">, </w:t>
      </w:r>
      <w:r w:rsidRPr="00CD6C22">
        <w:rPr>
          <w:rFonts w:cs="Times New Roman"/>
          <w:i/>
          <w:iCs/>
          <w:noProof/>
          <w:lang w:val="en-US"/>
        </w:rPr>
        <w:t>24</w:t>
      </w:r>
      <w:r w:rsidRPr="00CD6C22">
        <w:rPr>
          <w:rFonts w:cs="Times New Roman"/>
          <w:noProof/>
          <w:lang w:val="en-US"/>
        </w:rPr>
        <w:t>(4), 855–863. https://doi.org/10.1007/s11284-008-0559-0</w:t>
      </w:r>
    </w:p>
    <w:p w14:paraId="26E48081"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Jones, R. E., Petrell, R. J., &amp; Pauly, D. (1999). Using modified length-weight relationships to assess the condition of fish. </w:t>
      </w:r>
      <w:r w:rsidRPr="00CD6C22">
        <w:rPr>
          <w:rFonts w:cs="Times New Roman"/>
          <w:i/>
          <w:iCs/>
          <w:noProof/>
          <w:lang w:val="en-US"/>
        </w:rPr>
        <w:t>Aquacultural Engineering</w:t>
      </w:r>
      <w:r w:rsidRPr="00CD6C22">
        <w:rPr>
          <w:rFonts w:cs="Times New Roman"/>
          <w:noProof/>
          <w:lang w:val="en-US"/>
        </w:rPr>
        <w:t xml:space="preserve">, </w:t>
      </w:r>
      <w:r w:rsidRPr="00CD6C22">
        <w:rPr>
          <w:rFonts w:cs="Times New Roman"/>
          <w:i/>
          <w:iCs/>
          <w:noProof/>
          <w:lang w:val="en-US"/>
        </w:rPr>
        <w:t>20</w:t>
      </w:r>
      <w:r w:rsidRPr="00CD6C22">
        <w:rPr>
          <w:rFonts w:cs="Times New Roman"/>
          <w:noProof/>
          <w:lang w:val="en-US"/>
        </w:rPr>
        <w:t>(4), 261–276. https://doi.org/10.1016/S0144-8609(99)00020-5</w:t>
      </w:r>
    </w:p>
    <w:p w14:paraId="27228EA3"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Journey, M. L., Trudel, M., Young, G., &amp; Beckman, B. R. (2018). Evidence for depressed growth of juvenile Pacific salmon (Oncorhynchus) in Johnstone and Queen Charlotte Straits, British Columbia. </w:t>
      </w:r>
      <w:r w:rsidRPr="00CD6C22">
        <w:rPr>
          <w:rFonts w:cs="Times New Roman"/>
          <w:i/>
          <w:iCs/>
          <w:noProof/>
          <w:lang w:val="en-US"/>
        </w:rPr>
        <w:t>Fisheries Oceanography</w:t>
      </w:r>
      <w:r w:rsidRPr="00CD6C22">
        <w:rPr>
          <w:rFonts w:cs="Times New Roman"/>
          <w:noProof/>
          <w:lang w:val="en-US"/>
        </w:rPr>
        <w:t xml:space="preserve">, </w:t>
      </w:r>
      <w:r w:rsidRPr="00CD6C22">
        <w:rPr>
          <w:rFonts w:cs="Times New Roman"/>
          <w:i/>
          <w:iCs/>
          <w:noProof/>
          <w:lang w:val="en-US"/>
        </w:rPr>
        <w:t>27</w:t>
      </w:r>
      <w:r w:rsidRPr="00CD6C22">
        <w:rPr>
          <w:rFonts w:cs="Times New Roman"/>
          <w:noProof/>
          <w:lang w:val="en-US"/>
        </w:rPr>
        <w:t>(2), 174–183. https://doi.org/10.1111/fog.12243</w:t>
      </w:r>
    </w:p>
    <w:p w14:paraId="73C6B86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Khangaonkar, T., Long, W., &amp; Xu, W. (2017). Assessment of circulation and inter-basin transport in the Salish Sea including Johnstone Strait and Discovery Islands pathways. </w:t>
      </w:r>
      <w:r w:rsidRPr="00CD6C22">
        <w:rPr>
          <w:rFonts w:cs="Times New Roman"/>
          <w:i/>
          <w:iCs/>
          <w:noProof/>
          <w:lang w:val="en-US"/>
        </w:rPr>
        <w:t>Ocean Modelling</w:t>
      </w:r>
      <w:r w:rsidRPr="00CD6C22">
        <w:rPr>
          <w:rFonts w:cs="Times New Roman"/>
          <w:noProof/>
          <w:lang w:val="en-US"/>
        </w:rPr>
        <w:t xml:space="preserve">, </w:t>
      </w:r>
      <w:r w:rsidRPr="00CD6C22">
        <w:rPr>
          <w:rFonts w:cs="Times New Roman"/>
          <w:i/>
          <w:iCs/>
          <w:noProof/>
          <w:lang w:val="en-US"/>
        </w:rPr>
        <w:t>109</w:t>
      </w:r>
      <w:r w:rsidRPr="00CD6C22">
        <w:rPr>
          <w:rFonts w:cs="Times New Roman"/>
          <w:noProof/>
          <w:lang w:val="en-US"/>
        </w:rPr>
        <w:t>, 11–32. https://doi.org/10.1016/j.ocemod.2016.11.004</w:t>
      </w:r>
    </w:p>
    <w:p w14:paraId="299D930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Krebs, C. J. (2013). Niche measures and resource preferences. In </w:t>
      </w:r>
      <w:r w:rsidRPr="00CD6C22">
        <w:rPr>
          <w:rFonts w:cs="Times New Roman"/>
          <w:i/>
          <w:iCs/>
          <w:noProof/>
          <w:lang w:val="en-US"/>
        </w:rPr>
        <w:t>Ecological Methodology</w:t>
      </w:r>
      <w:r w:rsidRPr="00CD6C22">
        <w:rPr>
          <w:rFonts w:cs="Times New Roman"/>
          <w:noProof/>
          <w:lang w:val="en-US"/>
        </w:rPr>
        <w:t xml:space="preserve"> (pp. 597–651).</w:t>
      </w:r>
    </w:p>
    <w:p w14:paraId="1D1D2E6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LeBrasseur, R. J., &amp; Parker, R. R. (1964). Growth Rate of Central British Columbia Pink Salmon (Oncorhynchus gorbuscha). </w:t>
      </w:r>
      <w:r w:rsidRPr="00CD6C22">
        <w:rPr>
          <w:rFonts w:cs="Times New Roman"/>
          <w:i/>
          <w:iCs/>
          <w:noProof/>
          <w:lang w:val="en-US"/>
        </w:rPr>
        <w:t>Journal of the Fisheries Research Board of Canada</w:t>
      </w:r>
      <w:r w:rsidRPr="00CD6C22">
        <w:rPr>
          <w:rFonts w:cs="Times New Roman"/>
          <w:noProof/>
          <w:lang w:val="en-US"/>
        </w:rPr>
        <w:t xml:space="preserve">, </w:t>
      </w:r>
      <w:r w:rsidRPr="00CD6C22">
        <w:rPr>
          <w:rFonts w:cs="Times New Roman"/>
          <w:i/>
          <w:iCs/>
          <w:noProof/>
          <w:lang w:val="en-US"/>
        </w:rPr>
        <w:t>21</w:t>
      </w:r>
      <w:r w:rsidRPr="00CD6C22">
        <w:rPr>
          <w:rFonts w:cs="Times New Roman"/>
          <w:noProof/>
          <w:lang w:val="en-US"/>
        </w:rPr>
        <w:t>(5), 1101–1128. https://doi.org/10.1139/f64-100</w:t>
      </w:r>
    </w:p>
    <w:p w14:paraId="038A299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Levings, C. D. (2016). </w:t>
      </w:r>
      <w:r w:rsidRPr="00CD6C22">
        <w:rPr>
          <w:rFonts w:cs="Times New Roman"/>
          <w:i/>
          <w:iCs/>
          <w:noProof/>
          <w:lang w:val="en-US"/>
        </w:rPr>
        <w:t>Ecology of salmonids in estuaries around the world: adaptations, habitats, and conservation</w:t>
      </w:r>
      <w:r w:rsidRPr="00CD6C22">
        <w:rPr>
          <w:rFonts w:cs="Times New Roman"/>
          <w:noProof/>
          <w:lang w:val="en-US"/>
        </w:rPr>
        <w:t>. University of British Columbia Press.</w:t>
      </w:r>
    </w:p>
    <w:p w14:paraId="666A6F94"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D6C22">
        <w:rPr>
          <w:rFonts w:cs="Times New Roman"/>
          <w:i/>
          <w:iCs/>
          <w:noProof/>
          <w:lang w:val="en-US"/>
        </w:rPr>
        <w:t>Canadian Journal of Fisheries and Aquatic Sciences</w:t>
      </w:r>
      <w:r w:rsidRPr="00CD6C22">
        <w:rPr>
          <w:rFonts w:cs="Times New Roman"/>
          <w:noProof/>
          <w:lang w:val="en-US"/>
        </w:rPr>
        <w:t xml:space="preserve">, </w:t>
      </w:r>
      <w:r w:rsidRPr="00CD6C22">
        <w:rPr>
          <w:rFonts w:cs="Times New Roman"/>
          <w:i/>
          <w:iCs/>
          <w:noProof/>
          <w:lang w:val="en-US"/>
        </w:rPr>
        <w:t>58</w:t>
      </w:r>
      <w:r w:rsidRPr="00CD6C22">
        <w:rPr>
          <w:rFonts w:cs="Times New Roman"/>
          <w:noProof/>
          <w:lang w:val="en-US"/>
        </w:rPr>
        <w:t>(4), 685–702. https://search.proquest.com/docview/219273927?pq-origsite=summon&amp;accountid=14656</w:t>
      </w:r>
    </w:p>
    <w:p w14:paraId="1C4765EC"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Mahara, N. (2018). </w:t>
      </w:r>
      <w:r w:rsidRPr="00CD6C22">
        <w:rPr>
          <w:rFonts w:cs="Times New Roman"/>
          <w:i/>
          <w:iCs/>
          <w:noProof/>
          <w:lang w:val="en-US"/>
        </w:rPr>
        <w:t>Zooplankton Community Composition Across a Range of Productivity Regimes in Coastal British Columbia</w:t>
      </w:r>
      <w:r w:rsidRPr="00CD6C22">
        <w:rPr>
          <w:rFonts w:cs="Times New Roman"/>
          <w:noProof/>
          <w:lang w:val="en-US"/>
        </w:rPr>
        <w:t xml:space="preserve"> [University of British Columbia]. https://dx.doi.org/10.14288/1.0367779</w:t>
      </w:r>
    </w:p>
    <w:p w14:paraId="7A1DCA73"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Malick, M. J., &amp; Cox, S. P. (2016). Regional-scale declines in productivity of pink and chum salmon stocks in western North America. </w:t>
      </w:r>
      <w:r w:rsidRPr="00CD6C22">
        <w:rPr>
          <w:rFonts w:cs="Times New Roman"/>
          <w:i/>
          <w:iCs/>
          <w:noProof/>
          <w:lang w:val="en-US"/>
        </w:rPr>
        <w:t>PLoS ONE</w:t>
      </w:r>
      <w:r w:rsidRPr="00CD6C22">
        <w:rPr>
          <w:rFonts w:cs="Times New Roman"/>
          <w:noProof/>
          <w:lang w:val="en-US"/>
        </w:rPr>
        <w:t xml:space="preserve">, </w:t>
      </w:r>
      <w:r w:rsidRPr="00CD6C22">
        <w:rPr>
          <w:rFonts w:cs="Times New Roman"/>
          <w:i/>
          <w:iCs/>
          <w:noProof/>
          <w:lang w:val="en-US"/>
        </w:rPr>
        <w:t>11</w:t>
      </w:r>
      <w:r w:rsidRPr="00CD6C22">
        <w:rPr>
          <w:rFonts w:cs="Times New Roman"/>
          <w:noProof/>
          <w:lang w:val="en-US"/>
        </w:rPr>
        <w:t>(1), 1–23. https://doi.org/10.1371/journal.pone.0146009</w:t>
      </w:r>
    </w:p>
    <w:p w14:paraId="63EC951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Manzer, J. I. (1969). Stomach Contents of Juvenile Pacific Salmon in Chatham Sound and Adjacent Waters. </w:t>
      </w:r>
      <w:r w:rsidRPr="00CD6C22">
        <w:rPr>
          <w:rFonts w:cs="Times New Roman"/>
          <w:i/>
          <w:iCs/>
          <w:noProof/>
          <w:lang w:val="en-US"/>
        </w:rPr>
        <w:t>Fisheries Research Board of Canada</w:t>
      </w:r>
      <w:r w:rsidRPr="00CD6C22">
        <w:rPr>
          <w:rFonts w:cs="Times New Roman"/>
          <w:noProof/>
          <w:lang w:val="en-US"/>
        </w:rPr>
        <w:t xml:space="preserve">, </w:t>
      </w:r>
      <w:r w:rsidRPr="00CD6C22">
        <w:rPr>
          <w:rFonts w:cs="Times New Roman"/>
          <w:i/>
          <w:iCs/>
          <w:noProof/>
          <w:lang w:val="en-US"/>
        </w:rPr>
        <w:t>26</w:t>
      </w:r>
      <w:r w:rsidRPr="00CD6C22">
        <w:rPr>
          <w:rFonts w:cs="Times New Roman"/>
          <w:noProof/>
          <w:lang w:val="en-US"/>
        </w:rPr>
        <w:t>, 2219–2223.</w:t>
      </w:r>
    </w:p>
    <w:p w14:paraId="061F674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CD6C22">
        <w:rPr>
          <w:rFonts w:cs="Times New Roman"/>
          <w:i/>
          <w:iCs/>
          <w:noProof/>
          <w:lang w:val="en-US"/>
        </w:rPr>
        <w:t>Public Health Nutrition</w:t>
      </w:r>
      <w:r w:rsidRPr="00CD6C22">
        <w:rPr>
          <w:rFonts w:cs="Times New Roman"/>
          <w:noProof/>
          <w:lang w:val="en-US"/>
        </w:rPr>
        <w:t xml:space="preserve">, </w:t>
      </w:r>
      <w:r w:rsidRPr="00CD6C22">
        <w:rPr>
          <w:rFonts w:cs="Times New Roman"/>
          <w:i/>
          <w:iCs/>
          <w:noProof/>
          <w:lang w:val="en-US"/>
        </w:rPr>
        <w:t>21</w:t>
      </w:r>
      <w:r w:rsidRPr="00CD6C22">
        <w:rPr>
          <w:rFonts w:cs="Times New Roman"/>
          <w:noProof/>
          <w:lang w:val="en-US"/>
        </w:rPr>
        <w:t>(17), 3223–3236. https://doi.org/10.1017/S136898001800215X</w:t>
      </w:r>
    </w:p>
    <w:p w14:paraId="7DC8ACF5"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D6C22">
        <w:rPr>
          <w:rFonts w:cs="Times New Roman"/>
          <w:i/>
          <w:iCs/>
          <w:noProof/>
          <w:lang w:val="en-US"/>
        </w:rPr>
        <w:t>PLoS ONE</w:t>
      </w:r>
      <w:r w:rsidRPr="00CD6C22">
        <w:rPr>
          <w:rFonts w:cs="Times New Roman"/>
          <w:noProof/>
          <w:lang w:val="en-US"/>
        </w:rPr>
        <w:t xml:space="preserve">, </w:t>
      </w:r>
      <w:r w:rsidRPr="00CD6C22">
        <w:rPr>
          <w:rFonts w:cs="Times New Roman"/>
          <w:i/>
          <w:iCs/>
          <w:noProof/>
          <w:lang w:val="en-US"/>
        </w:rPr>
        <w:t>14</w:t>
      </w:r>
      <w:r w:rsidRPr="00CD6C22">
        <w:rPr>
          <w:rFonts w:cs="Times New Roman"/>
          <w:noProof/>
          <w:lang w:val="en-US"/>
        </w:rPr>
        <w:t>(2), 1–24. https://doi.org/10.1371/journal.pone.0211473</w:t>
      </w:r>
    </w:p>
    <w:p w14:paraId="16A0216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D6C22">
        <w:rPr>
          <w:rFonts w:cs="Times New Roman"/>
          <w:i/>
          <w:iCs/>
          <w:noProof/>
          <w:lang w:val="en-US"/>
        </w:rPr>
        <w:t>Fisheries Oceanography</w:t>
      </w:r>
      <w:r w:rsidRPr="00CD6C22">
        <w:rPr>
          <w:rFonts w:cs="Times New Roman"/>
          <w:noProof/>
          <w:lang w:val="en-US"/>
        </w:rPr>
        <w:t xml:space="preserve">, </w:t>
      </w:r>
      <w:r w:rsidRPr="00CD6C22">
        <w:rPr>
          <w:rFonts w:cs="Times New Roman"/>
          <w:i/>
          <w:iCs/>
          <w:noProof/>
          <w:lang w:val="en-US"/>
        </w:rPr>
        <w:t>23</w:t>
      </w:r>
      <w:r w:rsidRPr="00CD6C22">
        <w:rPr>
          <w:rFonts w:cs="Times New Roman"/>
          <w:noProof/>
          <w:lang w:val="en-US"/>
        </w:rPr>
        <w:t>(4), 322–341. https://doi.org/10.1111/fog.12063</w:t>
      </w:r>
    </w:p>
    <w:p w14:paraId="182D28C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Mcqueen, D., &amp; Ware, D. (2006). Handbook of Physical, Chemical, Phytoplankton, and Zooplankton Data from Hecate Strait, Dixon Entrance, Goose Island Bank and Queen Charlotte Sound. </w:t>
      </w:r>
      <w:r w:rsidRPr="00CD6C22">
        <w:rPr>
          <w:rFonts w:cs="Times New Roman"/>
          <w:i/>
          <w:iCs/>
          <w:noProof/>
          <w:lang w:val="en-US"/>
        </w:rPr>
        <w:t>Canadian Data Report of Fisheries and Aquatic Sciences</w:t>
      </w:r>
      <w:r w:rsidRPr="00CD6C22">
        <w:rPr>
          <w:rFonts w:cs="Times New Roman"/>
          <w:noProof/>
          <w:lang w:val="en-US"/>
        </w:rPr>
        <w:t>, 133. http://skeenasalmonprogram.ca/libraryfiles/lib_236.pdf</w:t>
      </w:r>
    </w:p>
    <w:p w14:paraId="17825062"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Oksanen, J., Guillaume Blanchet, F., Friendly, M., Kindt, R., Legendre, P., McGlinn, D., Minchin, P. R., O’Hara, R. B., Simpson, G. L., Solymos, P., Stevens, M. H. H., Szoecs, E., &amp; Wagner, H. (2019). </w:t>
      </w:r>
      <w:r w:rsidRPr="00CD6C22">
        <w:rPr>
          <w:rFonts w:cs="Times New Roman"/>
          <w:i/>
          <w:iCs/>
          <w:noProof/>
          <w:lang w:val="en-US"/>
        </w:rPr>
        <w:t>vegan: Community Ecology Package</w:t>
      </w:r>
      <w:r w:rsidRPr="00CD6C22">
        <w:rPr>
          <w:rFonts w:cs="Times New Roman"/>
          <w:noProof/>
          <w:lang w:val="en-US"/>
        </w:rPr>
        <w:t>. R package version 2.5-6. https://cran.r-project.org/web/packages/vegan/index.html</w:t>
      </w:r>
    </w:p>
    <w:p w14:paraId="7D527D44"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D6C22">
        <w:rPr>
          <w:rFonts w:cs="Times New Roman"/>
          <w:i/>
          <w:iCs/>
          <w:noProof/>
          <w:lang w:val="en-US"/>
        </w:rPr>
        <w:t>Reviews in Fish Biology and Fisheries</w:t>
      </w:r>
      <w:r w:rsidRPr="00CD6C22">
        <w:rPr>
          <w:rFonts w:cs="Times New Roman"/>
          <w:noProof/>
          <w:lang w:val="en-US"/>
        </w:rPr>
        <w:t xml:space="preserve">, </w:t>
      </w:r>
      <w:r w:rsidRPr="00CD6C22">
        <w:rPr>
          <w:rFonts w:cs="Times New Roman"/>
          <w:i/>
          <w:iCs/>
          <w:noProof/>
          <w:lang w:val="en-US"/>
        </w:rPr>
        <w:t>14</w:t>
      </w:r>
      <w:r w:rsidRPr="00CD6C22">
        <w:rPr>
          <w:rFonts w:cs="Times New Roman"/>
          <w:noProof/>
          <w:lang w:val="en-US"/>
        </w:rPr>
        <w:t>(3), 335–359. https://doi.org/10.1007/s11160-004-3813-8</w:t>
      </w:r>
    </w:p>
    <w:p w14:paraId="609C865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Osgood, G. J., Kennedy, L. A., Holden, J. J., Hertz, E., McKinnell, S., &amp; Juanes, F. (2016). Historical diets of forage fish and juvenile pacific salmon in the strait of Georgia, 1966-1968. </w:t>
      </w:r>
      <w:r w:rsidRPr="00CD6C22">
        <w:rPr>
          <w:rFonts w:cs="Times New Roman"/>
          <w:i/>
          <w:iCs/>
          <w:noProof/>
          <w:lang w:val="en-US"/>
        </w:rPr>
        <w:t>Marine and Coastal Fisheries</w:t>
      </w:r>
      <w:r w:rsidRPr="00CD6C22">
        <w:rPr>
          <w:rFonts w:cs="Times New Roman"/>
          <w:noProof/>
          <w:lang w:val="en-US"/>
        </w:rPr>
        <w:t xml:space="preserve">, </w:t>
      </w:r>
      <w:r w:rsidRPr="00CD6C22">
        <w:rPr>
          <w:rFonts w:cs="Times New Roman"/>
          <w:i/>
          <w:iCs/>
          <w:noProof/>
          <w:lang w:val="en-US"/>
        </w:rPr>
        <w:t>8</w:t>
      </w:r>
      <w:r w:rsidRPr="00CD6C22">
        <w:rPr>
          <w:rFonts w:cs="Times New Roman"/>
          <w:noProof/>
          <w:lang w:val="en-US"/>
        </w:rPr>
        <w:t>(1), 580–594. https://doi.org/10.1080/19425120.2016.1223231</w:t>
      </w:r>
    </w:p>
    <w:p w14:paraId="6FDAECDB"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Pearsall, I. A. (2008). </w:t>
      </w:r>
      <w:r w:rsidRPr="00CD6C22">
        <w:rPr>
          <w:rFonts w:cs="Times New Roman"/>
          <w:i/>
          <w:iCs/>
          <w:noProof/>
          <w:lang w:val="en-US"/>
        </w:rPr>
        <w:t>Broughton Archipelago: A State of Knowledge - 2008</w:t>
      </w:r>
      <w:r w:rsidRPr="00CD6C22">
        <w:rPr>
          <w:rFonts w:cs="Times New Roman"/>
          <w:noProof/>
          <w:lang w:val="en-US"/>
        </w:rPr>
        <w:t>. 651. http://www.llbc.leg.bc.ca/public/PubDocs/bcdocs/438283/BroughtonStateofKnowledgeReport.pdf</w:t>
      </w:r>
    </w:p>
    <w:p w14:paraId="3CBD764F"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Pearson, W. H., Deriso, R. B., Elston, R. A., Hook, S. E., Parker, K. R., &amp; Anderson, J. W. (2012). Hypotheses concerning the decline and poor recovery of Pacific herring in Prince William Sound, Alaska. </w:t>
      </w:r>
      <w:r w:rsidRPr="00CD6C22">
        <w:rPr>
          <w:rFonts w:cs="Times New Roman"/>
          <w:i/>
          <w:iCs/>
          <w:noProof/>
          <w:lang w:val="en-US"/>
        </w:rPr>
        <w:t>Reviews in Fish Biology and Fisheries</w:t>
      </w:r>
      <w:r w:rsidRPr="00CD6C22">
        <w:rPr>
          <w:rFonts w:cs="Times New Roman"/>
          <w:noProof/>
          <w:lang w:val="en-US"/>
        </w:rPr>
        <w:t xml:space="preserve">, </w:t>
      </w:r>
      <w:r w:rsidRPr="00CD6C22">
        <w:rPr>
          <w:rFonts w:cs="Times New Roman"/>
          <w:i/>
          <w:iCs/>
          <w:noProof/>
          <w:lang w:val="en-US"/>
        </w:rPr>
        <w:t>22</w:t>
      </w:r>
      <w:r w:rsidRPr="00CD6C22">
        <w:rPr>
          <w:rFonts w:cs="Times New Roman"/>
          <w:noProof/>
          <w:lang w:val="en-US"/>
        </w:rPr>
        <w:t>(1), 95–135. https://doi.org/10.1007/s11160-011-9225-7</w:t>
      </w:r>
    </w:p>
    <w:p w14:paraId="4B708C24"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Perry, R. I., Dilke, B. R., &amp; Parsons, T. R. (1983). Tidal mixing and summer plankton distributions in Hecate Strait, British Columbia (Queens Charlotte Islands). </w:t>
      </w:r>
      <w:r w:rsidRPr="00CD6C22">
        <w:rPr>
          <w:rFonts w:cs="Times New Roman"/>
          <w:i/>
          <w:iCs/>
          <w:noProof/>
          <w:lang w:val="en-US"/>
        </w:rPr>
        <w:t>Canadian Journal of Fisheries and Aquatic Sciences</w:t>
      </w:r>
      <w:r w:rsidRPr="00CD6C22">
        <w:rPr>
          <w:rFonts w:cs="Times New Roman"/>
          <w:noProof/>
          <w:lang w:val="en-US"/>
        </w:rPr>
        <w:t xml:space="preserve">, </w:t>
      </w:r>
      <w:r w:rsidRPr="00CD6C22">
        <w:rPr>
          <w:rFonts w:cs="Times New Roman"/>
          <w:i/>
          <w:iCs/>
          <w:noProof/>
          <w:lang w:val="en-US"/>
        </w:rPr>
        <w:t>21</w:t>
      </w:r>
      <w:r w:rsidRPr="00CD6C22">
        <w:rPr>
          <w:rFonts w:cs="Times New Roman"/>
          <w:noProof/>
          <w:lang w:val="en-US"/>
        </w:rPr>
        <w:t>(4), 871–887.</w:t>
      </w:r>
    </w:p>
    <w:p w14:paraId="37BD19F2"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Perry, R. Ian, Hargreaves, N. B., Waddell, B. J., &amp; Mackas, D. L. (1996). Spatial variations in feeding and condition of juvenile pink and chum salmon off Vancouver Island, British Columbia. </w:t>
      </w:r>
      <w:r w:rsidRPr="00CD6C22">
        <w:rPr>
          <w:rFonts w:cs="Times New Roman"/>
          <w:i/>
          <w:iCs/>
          <w:noProof/>
          <w:lang w:val="en-US"/>
        </w:rPr>
        <w:t>Fisheries Oceanography</w:t>
      </w:r>
      <w:r w:rsidRPr="00CD6C22">
        <w:rPr>
          <w:rFonts w:cs="Times New Roman"/>
          <w:noProof/>
          <w:lang w:val="en-US"/>
        </w:rPr>
        <w:t xml:space="preserve">, </w:t>
      </w:r>
      <w:r w:rsidRPr="00CD6C22">
        <w:rPr>
          <w:rFonts w:cs="Times New Roman"/>
          <w:i/>
          <w:iCs/>
          <w:noProof/>
          <w:lang w:val="en-US"/>
        </w:rPr>
        <w:t>5</w:t>
      </w:r>
      <w:r w:rsidRPr="00CD6C22">
        <w:rPr>
          <w:rFonts w:cs="Times New Roman"/>
          <w:noProof/>
          <w:lang w:val="en-US"/>
        </w:rPr>
        <w:t>(2), 73–88. https://doi.org/10.1111/j.1365-2419.1996.tb00107.x</w:t>
      </w:r>
    </w:p>
    <w:p w14:paraId="6C991CB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Pocheville, A. (2015). The ecological niche: History and recent controversies. In </w:t>
      </w:r>
      <w:r w:rsidRPr="00CD6C22">
        <w:rPr>
          <w:rFonts w:cs="Times New Roman"/>
          <w:i/>
          <w:iCs/>
          <w:noProof/>
          <w:lang w:val="en-US"/>
        </w:rPr>
        <w:t>Handbook of Evolutionary Thinking in the Sciences</w:t>
      </w:r>
      <w:r w:rsidRPr="00CD6C22">
        <w:rPr>
          <w:rFonts w:cs="Times New Roman"/>
          <w:noProof/>
          <w:lang w:val="en-US"/>
        </w:rPr>
        <w:t xml:space="preserve"> (Issue January). https://doi.org/10.1007/978-94-017-9014-7_26</w:t>
      </w:r>
    </w:p>
    <w:p w14:paraId="48EFCDCF"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Quinn, T. P. (2018). </w:t>
      </w:r>
      <w:r w:rsidRPr="00CD6C22">
        <w:rPr>
          <w:rFonts w:cs="Times New Roman"/>
          <w:i/>
          <w:iCs/>
          <w:noProof/>
          <w:lang w:val="en-US"/>
        </w:rPr>
        <w:t>The behaviour and ecology of Pacific salmon and trout</w:t>
      </w:r>
      <w:r w:rsidRPr="00CD6C22">
        <w:rPr>
          <w:rFonts w:cs="Times New Roman"/>
          <w:noProof/>
          <w:lang w:val="en-US"/>
        </w:rPr>
        <w:t xml:space="preserve"> (Second). University of Washington Press.</w:t>
      </w:r>
    </w:p>
    <w:p w14:paraId="32B7478E"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R Core Team. (2020). </w:t>
      </w:r>
      <w:r w:rsidRPr="00CD6C22">
        <w:rPr>
          <w:rFonts w:cs="Times New Roman"/>
          <w:i/>
          <w:iCs/>
          <w:noProof/>
          <w:lang w:val="en-US"/>
        </w:rPr>
        <w:t>R: A Language and Environment for Statistical Computing</w:t>
      </w:r>
      <w:r w:rsidRPr="00CD6C22">
        <w:rPr>
          <w:rFonts w:cs="Times New Roman"/>
          <w:noProof/>
          <w:lang w:val="en-US"/>
        </w:rPr>
        <w:t>. R Foundation for Statistical Computing. Vienna, Austria. https://www.r-project.org/</w:t>
      </w:r>
    </w:p>
    <w:p w14:paraId="3C40E5C2"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Ruggerone, G. T., &amp; Irvine, J. R. (2018). Numbers and Biomass of Natural- and Hatchery-Origin Pink Salmon, Chum Salmon, and Sockeye Salmon in the North Pacific Ocean, 1925–2015. </w:t>
      </w:r>
      <w:r w:rsidRPr="00CD6C22">
        <w:rPr>
          <w:rFonts w:cs="Times New Roman"/>
          <w:i/>
          <w:iCs/>
          <w:noProof/>
          <w:lang w:val="en-US"/>
        </w:rPr>
        <w:t>Marine and Coastal Fisheries</w:t>
      </w:r>
      <w:r w:rsidRPr="00CD6C22">
        <w:rPr>
          <w:rFonts w:cs="Times New Roman"/>
          <w:noProof/>
          <w:lang w:val="en-US"/>
        </w:rPr>
        <w:t xml:space="preserve">, </w:t>
      </w:r>
      <w:r w:rsidRPr="00CD6C22">
        <w:rPr>
          <w:rFonts w:cs="Times New Roman"/>
          <w:i/>
          <w:iCs/>
          <w:noProof/>
          <w:lang w:val="en-US"/>
        </w:rPr>
        <w:t>10</w:t>
      </w:r>
      <w:r w:rsidRPr="00CD6C22">
        <w:rPr>
          <w:rFonts w:cs="Times New Roman"/>
          <w:noProof/>
          <w:lang w:val="en-US"/>
        </w:rPr>
        <w:t>(2), 152–168. https://doi.org/10.1002/mcf2.10023</w:t>
      </w:r>
    </w:p>
    <w:p w14:paraId="20BB0EC8"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Ruggerone, G. T., &amp; Nielsen, J. L. (2004). Evidence for competitive dominance of Pink salmon (Oncorhynchus gorbuscha) over other Salmonids in the North Pacific Ocean. </w:t>
      </w:r>
      <w:r w:rsidRPr="00CD6C22">
        <w:rPr>
          <w:rFonts w:cs="Times New Roman"/>
          <w:i/>
          <w:iCs/>
          <w:noProof/>
          <w:lang w:val="en-US"/>
        </w:rPr>
        <w:t>Reviews in Fish Biology and Fisheries</w:t>
      </w:r>
      <w:r w:rsidRPr="00CD6C22">
        <w:rPr>
          <w:rFonts w:cs="Times New Roman"/>
          <w:noProof/>
          <w:lang w:val="en-US"/>
        </w:rPr>
        <w:t xml:space="preserve">, </w:t>
      </w:r>
      <w:r w:rsidRPr="00CD6C22">
        <w:rPr>
          <w:rFonts w:cs="Times New Roman"/>
          <w:i/>
          <w:iCs/>
          <w:noProof/>
          <w:lang w:val="en-US"/>
        </w:rPr>
        <w:t>14</w:t>
      </w:r>
      <w:r w:rsidRPr="00CD6C22">
        <w:rPr>
          <w:rFonts w:cs="Times New Roman"/>
          <w:noProof/>
          <w:lang w:val="en-US"/>
        </w:rPr>
        <w:t>(3), 371–390. https://doi.org/10.1007/s11160-004-6927-0</w:t>
      </w:r>
    </w:p>
    <w:p w14:paraId="4332D73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D6C22">
        <w:rPr>
          <w:rFonts w:cs="Times New Roman"/>
          <w:i/>
          <w:iCs/>
          <w:noProof/>
          <w:lang w:val="en-US"/>
        </w:rPr>
        <w:t>Marine Ecology Progress Series</w:t>
      </w:r>
      <w:r w:rsidRPr="00CD6C22">
        <w:rPr>
          <w:rFonts w:cs="Times New Roman"/>
          <w:noProof/>
          <w:lang w:val="en-US"/>
        </w:rPr>
        <w:t xml:space="preserve">, </w:t>
      </w:r>
      <w:r w:rsidRPr="00CD6C22">
        <w:rPr>
          <w:rFonts w:cs="Times New Roman"/>
          <w:i/>
          <w:iCs/>
          <w:noProof/>
          <w:lang w:val="en-US"/>
        </w:rPr>
        <w:t>608</w:t>
      </w:r>
      <w:r w:rsidRPr="00CD6C22">
        <w:rPr>
          <w:rFonts w:cs="Times New Roman"/>
          <w:noProof/>
          <w:lang w:val="en-US"/>
        </w:rPr>
        <w:t>(1), 291–296. https://doi.org/10.3354/meps12835</w:t>
      </w:r>
    </w:p>
    <w:p w14:paraId="10761FB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D6C22">
        <w:rPr>
          <w:rFonts w:cs="Times New Roman"/>
          <w:i/>
          <w:iCs/>
          <w:noProof/>
          <w:lang w:val="en-US"/>
        </w:rPr>
        <w:t>Proceedings of the National Academy of Sciences of the United States of America</w:t>
      </w:r>
      <w:r w:rsidRPr="00CD6C22">
        <w:rPr>
          <w:rFonts w:cs="Times New Roman"/>
          <w:noProof/>
          <w:lang w:val="en-US"/>
        </w:rPr>
        <w:t xml:space="preserve">, </w:t>
      </w:r>
      <w:r w:rsidRPr="00CD6C22">
        <w:rPr>
          <w:rFonts w:cs="Times New Roman"/>
          <w:i/>
          <w:iCs/>
          <w:noProof/>
          <w:lang w:val="en-US"/>
        </w:rPr>
        <w:t>115</w:t>
      </w:r>
      <w:r w:rsidRPr="00CD6C22">
        <w:rPr>
          <w:rFonts w:cs="Times New Roman"/>
          <w:noProof/>
          <w:lang w:val="en-US"/>
        </w:rPr>
        <w:t>(22), E5038–E5045. https://doi.org/10.1073/pnas.1720577115</w:t>
      </w:r>
    </w:p>
    <w:p w14:paraId="1EAA4ED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D6C22">
        <w:rPr>
          <w:rFonts w:cs="Times New Roman"/>
          <w:i/>
          <w:iCs/>
          <w:noProof/>
          <w:lang w:val="en-US"/>
        </w:rPr>
        <w:t>North Pacific Anadromous Fish Commission Technical Report</w:t>
      </w:r>
      <w:r w:rsidRPr="00CD6C22">
        <w:rPr>
          <w:rFonts w:cs="Times New Roman"/>
          <w:noProof/>
          <w:lang w:val="en-US"/>
        </w:rPr>
        <w:t xml:space="preserve">, </w:t>
      </w:r>
      <w:r w:rsidRPr="00CD6C22">
        <w:rPr>
          <w:rFonts w:cs="Times New Roman"/>
          <w:i/>
          <w:iCs/>
          <w:noProof/>
          <w:lang w:val="en-US"/>
        </w:rPr>
        <w:t>5</w:t>
      </w:r>
      <w:r w:rsidRPr="00CD6C22">
        <w:rPr>
          <w:rFonts w:cs="Times New Roman"/>
          <w:noProof/>
          <w:lang w:val="en-US"/>
        </w:rPr>
        <w:t>(5), 107–109.</w:t>
      </w:r>
    </w:p>
    <w:p w14:paraId="069F9F3F"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Sturdevant, M. V, Fergusson, E. A., Orsi, J. A., &amp; Wertheimer, A. C. (2002). Diel Feeding of Juvenile Pink, Chum, and Coho Salmon in Icy Strait, Southeastern Alaska, May–September 2001. </w:t>
      </w:r>
      <w:r w:rsidRPr="00CD6C22">
        <w:rPr>
          <w:rFonts w:cs="Times New Roman"/>
          <w:i/>
          <w:iCs/>
          <w:noProof/>
          <w:lang w:val="en-US"/>
        </w:rPr>
        <w:t>North Pacific Anadromous Fish Commission</w:t>
      </w:r>
      <w:r w:rsidRPr="00CD6C22">
        <w:rPr>
          <w:rFonts w:cs="Times New Roman"/>
          <w:noProof/>
          <w:lang w:val="en-US"/>
        </w:rPr>
        <w:t>.</w:t>
      </w:r>
    </w:p>
    <w:p w14:paraId="34ACE125"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D6C22">
        <w:rPr>
          <w:rFonts w:cs="Times New Roman"/>
          <w:i/>
          <w:iCs/>
          <w:noProof/>
          <w:lang w:val="en-US"/>
        </w:rPr>
        <w:t>Fisheries Oceanography</w:t>
      </w:r>
      <w:r w:rsidRPr="00CD6C22">
        <w:rPr>
          <w:rFonts w:cs="Times New Roman"/>
          <w:noProof/>
          <w:lang w:val="en-US"/>
        </w:rPr>
        <w:t xml:space="preserve">, </w:t>
      </w:r>
      <w:r w:rsidRPr="00CD6C22">
        <w:rPr>
          <w:rFonts w:cs="Times New Roman"/>
          <w:i/>
          <w:iCs/>
          <w:noProof/>
          <w:lang w:val="en-US"/>
        </w:rPr>
        <w:t>5</w:t>
      </w:r>
      <w:r w:rsidRPr="00CD6C22">
        <w:rPr>
          <w:rFonts w:cs="Times New Roman"/>
          <w:noProof/>
          <w:lang w:val="en-US"/>
        </w:rPr>
        <w:t>(2), 89–99. https://doi.org/10.1111/j.1365-2419.1996.tb00108.x</w:t>
      </w:r>
    </w:p>
    <w:p w14:paraId="67461730"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CD6C22">
        <w:rPr>
          <w:rFonts w:cs="Times New Roman"/>
          <w:i/>
          <w:iCs/>
          <w:noProof/>
          <w:lang w:val="en-US"/>
        </w:rPr>
        <w:t>Journal of Applied Ecology</w:t>
      </w:r>
      <w:r w:rsidRPr="00CD6C22">
        <w:rPr>
          <w:rFonts w:cs="Times New Roman"/>
          <w:noProof/>
          <w:lang w:val="en-US"/>
        </w:rPr>
        <w:t xml:space="preserve">, </w:t>
      </w:r>
      <w:r w:rsidRPr="00CD6C22">
        <w:rPr>
          <w:rFonts w:cs="Times New Roman"/>
          <w:i/>
          <w:iCs/>
          <w:noProof/>
          <w:lang w:val="en-US"/>
        </w:rPr>
        <w:t>March</w:t>
      </w:r>
      <w:r w:rsidRPr="00CD6C22">
        <w:rPr>
          <w:rFonts w:cs="Times New Roman"/>
          <w:noProof/>
          <w:lang w:val="en-US"/>
        </w:rPr>
        <w:t>, 1–12. https://doi.org/10.1111/1365-2664.13646</w:t>
      </w:r>
    </w:p>
    <w:p w14:paraId="06F488F9"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Weingartner, T., Eisner, L., Eckert, G. L., &amp; Danielson, S. (2009). Southeast Alaska: Oceanographic habitats and linkages. </w:t>
      </w:r>
      <w:r w:rsidRPr="00CD6C22">
        <w:rPr>
          <w:rFonts w:cs="Times New Roman"/>
          <w:i/>
          <w:iCs/>
          <w:noProof/>
          <w:lang w:val="en-US"/>
        </w:rPr>
        <w:t>Journal of Biogeography</w:t>
      </w:r>
      <w:r w:rsidRPr="00CD6C22">
        <w:rPr>
          <w:rFonts w:cs="Times New Roman"/>
          <w:noProof/>
          <w:lang w:val="en-US"/>
        </w:rPr>
        <w:t xml:space="preserve">, </w:t>
      </w:r>
      <w:r w:rsidRPr="00CD6C22">
        <w:rPr>
          <w:rFonts w:cs="Times New Roman"/>
          <w:i/>
          <w:iCs/>
          <w:noProof/>
          <w:lang w:val="en-US"/>
        </w:rPr>
        <w:t>36</w:t>
      </w:r>
      <w:r w:rsidRPr="00CD6C22">
        <w:rPr>
          <w:rFonts w:cs="Times New Roman"/>
          <w:noProof/>
          <w:lang w:val="en-US"/>
        </w:rPr>
        <w:t>(3), 387–400. https://doi.org/10.1111/j.1365-2699.2008.01994.x</w:t>
      </w:r>
    </w:p>
    <w:p w14:paraId="6E376796" w14:textId="77777777" w:rsidR="00CD6C22" w:rsidRPr="00CD6C22" w:rsidRDefault="00CD6C22" w:rsidP="00CD6C22">
      <w:pPr>
        <w:widowControl w:val="0"/>
        <w:autoSpaceDE w:val="0"/>
        <w:autoSpaceDN w:val="0"/>
        <w:adjustRightInd w:val="0"/>
        <w:ind w:left="480" w:hanging="480"/>
        <w:rPr>
          <w:rFonts w:cs="Times New Roman"/>
          <w:noProof/>
          <w:lang w:val="en-US"/>
        </w:rPr>
      </w:pPr>
      <w:r w:rsidRPr="00CD6C22">
        <w:rPr>
          <w:rFonts w:cs="Times New Roman"/>
          <w:noProof/>
          <w:lang w:val="en-US"/>
        </w:rPr>
        <w:t xml:space="preserve">Welch, D. W. (1997). Anatomical specialization in the gut of Pacific salmon (Oncorhynchus): Evidence for oceanic limits to salmon production? </w:t>
      </w:r>
      <w:r w:rsidRPr="00CD6C22">
        <w:rPr>
          <w:rFonts w:cs="Times New Roman"/>
          <w:i/>
          <w:iCs/>
          <w:noProof/>
          <w:lang w:val="en-US"/>
        </w:rPr>
        <w:t>Canadian Journal of Zoology</w:t>
      </w:r>
      <w:r w:rsidRPr="00CD6C22">
        <w:rPr>
          <w:rFonts w:cs="Times New Roman"/>
          <w:noProof/>
          <w:lang w:val="en-US"/>
        </w:rPr>
        <w:t xml:space="preserve">, </w:t>
      </w:r>
      <w:r w:rsidRPr="00CD6C22">
        <w:rPr>
          <w:rFonts w:cs="Times New Roman"/>
          <w:i/>
          <w:iCs/>
          <w:noProof/>
          <w:lang w:val="en-US"/>
        </w:rPr>
        <w:t>75</w:t>
      </w:r>
      <w:r w:rsidRPr="00CD6C22">
        <w:rPr>
          <w:rFonts w:cs="Times New Roman"/>
          <w:noProof/>
          <w:lang w:val="en-US"/>
        </w:rPr>
        <w:t>(6), 936–942. https://doi.org/10.1139/z97-112</w:t>
      </w:r>
    </w:p>
    <w:p w14:paraId="5E8DC8FF" w14:textId="77777777" w:rsidR="00CD6C22" w:rsidRPr="00CD6C22" w:rsidRDefault="00CD6C22" w:rsidP="00CD6C22">
      <w:pPr>
        <w:widowControl w:val="0"/>
        <w:autoSpaceDE w:val="0"/>
        <w:autoSpaceDN w:val="0"/>
        <w:adjustRightInd w:val="0"/>
        <w:ind w:left="480" w:hanging="480"/>
        <w:rPr>
          <w:rFonts w:cs="Times New Roman"/>
          <w:noProof/>
        </w:rPr>
      </w:pPr>
      <w:r w:rsidRPr="00CD6C22">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D6C22">
        <w:rPr>
          <w:rFonts w:cs="Times New Roman"/>
          <w:i/>
          <w:iCs/>
          <w:noProof/>
          <w:lang w:val="en-US"/>
        </w:rPr>
        <w:t>Ambio</w:t>
      </w:r>
      <w:r w:rsidRPr="00CD6C22">
        <w:rPr>
          <w:rFonts w:cs="Times New Roman"/>
          <w:noProof/>
          <w:lang w:val="en-US"/>
        </w:rPr>
        <w:t xml:space="preserve">, </w:t>
      </w:r>
      <w:r w:rsidRPr="00CD6C22">
        <w:rPr>
          <w:rFonts w:cs="Times New Roman"/>
          <w:i/>
          <w:iCs/>
          <w:noProof/>
          <w:lang w:val="en-US"/>
        </w:rPr>
        <w:t>48</w:t>
      </w:r>
      <w:r w:rsidRPr="00CD6C22">
        <w:rPr>
          <w:rFonts w:cs="Times New Roman"/>
          <w:noProof/>
          <w:lang w:val="en-US"/>
        </w:rPr>
        <w:t>(12), 1447–1469. https://doi.org/10.1007/s13280-019-01218-6</w:t>
      </w:r>
    </w:p>
    <w:p w14:paraId="7E56FF4D" w14:textId="0064C0DF" w:rsidR="001210AF" w:rsidRDefault="00FA03B1" w:rsidP="00CD6C22">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32" w:name="_Toc55040095"/>
      <w:r>
        <w:t>Appendix</w:t>
      </w:r>
      <w:bookmarkEnd w:id="132"/>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133" w:name="_Toc55040033"/>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133"/>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lang w:eastAsia="en-CA"/>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stretch>
                      <a:fillRect/>
                    </a:stretch>
                  </pic:blipFill>
                  <pic:spPr>
                    <a:xfrm>
                      <a:off x="0" y="0"/>
                      <a:ext cx="9036384" cy="3538285"/>
                    </a:xfrm>
                    <a:prstGeom prst="rect">
                      <a:avLst/>
                    </a:prstGeom>
                  </pic:spPr>
                </pic:pic>
              </a:graphicData>
            </a:graphic>
          </wp:inline>
        </w:drawing>
      </w:r>
    </w:p>
    <w:p w14:paraId="7A2F750F" w14:textId="488A177C" w:rsidR="007F1E58" w:rsidRDefault="00741797" w:rsidP="00FA03B1">
      <w:pPr>
        <w:rPr>
          <w:rFonts w:eastAsia="Times New Roman" w:cs="Times New Roman"/>
        </w:rPr>
      </w:pPr>
      <w:r>
        <w:rPr>
          <w:rFonts w:eastAsia="Times New Roman" w:cs="Times New Roman"/>
        </w:rPr>
        <w:br w:type="page"/>
      </w:r>
    </w:p>
    <w:p w14:paraId="74C7CE58" w14:textId="7FBD0F63" w:rsidR="00741797" w:rsidRDefault="00360D10" w:rsidP="00FA03B1">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6"/>
                    <a:stretch>
                      <a:fillRect/>
                    </a:stretch>
                  </pic:blipFill>
                  <pic:spPr>
                    <a:xfrm>
                      <a:off x="0" y="0"/>
                      <a:ext cx="8229600" cy="5422900"/>
                    </a:xfrm>
                    <a:prstGeom prst="rect">
                      <a:avLst/>
                    </a:prstGeom>
                  </pic:spPr>
                </pic:pic>
              </a:graphicData>
            </a:graphic>
          </wp:inline>
        </w:drawing>
      </w:r>
    </w:p>
    <w:p w14:paraId="790F6ED5" w14:textId="7589F508" w:rsidR="00702758" w:rsidRPr="00360D10" w:rsidRDefault="00741797" w:rsidP="00360D10">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r>
        <w:t>Figure A.</w:t>
      </w:r>
      <w:r>
        <w:fldChar w:fldCharType="begin"/>
      </w:r>
      <w:r>
        <w:instrText xml:space="preserve"> SEQ Figure_A. \* ARABIC </w:instrText>
      </w:r>
      <w:r>
        <w:fldChar w:fldCharType="separate"/>
      </w:r>
      <w:r w:rsidR="00702758">
        <w:rPr>
          <w:noProof/>
        </w:rPr>
        <w:t>1</w:t>
      </w:r>
      <w:r>
        <w:fldChar w:fldCharType="end"/>
      </w:r>
      <w:r>
        <w:t xml:space="preserve"> </w:t>
      </w:r>
      <w:r>
        <w:rPr>
          <w:rFonts w:eastAsia="Times New Roman" w:cs="Times New Roman"/>
        </w:rPr>
        <w:t>Discovery Islands subcluster for temporal juvenile salmon diets, labelled and colored with survey date.</w:t>
      </w:r>
    </w:p>
    <w:p w14:paraId="298CF8BC" w14:textId="1E64ECBC" w:rsidR="00702758" w:rsidRDefault="00360D10" w:rsidP="00741797">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7"/>
                    <a:stretch>
                      <a:fillRect/>
                    </a:stretch>
                  </pic:blipFill>
                  <pic:spPr>
                    <a:xfrm>
                      <a:off x="0" y="0"/>
                      <a:ext cx="8229600" cy="5302885"/>
                    </a:xfrm>
                    <a:prstGeom prst="rect">
                      <a:avLst/>
                    </a:prstGeom>
                  </pic:spPr>
                </pic:pic>
              </a:graphicData>
            </a:graphic>
          </wp:inline>
        </w:drawing>
      </w:r>
    </w:p>
    <w:p w14:paraId="5A0F4B2A" w14:textId="671EE359" w:rsidR="00741797" w:rsidRPr="00741797" w:rsidRDefault="00702758" w:rsidP="00702758">
      <w:pPr>
        <w:pStyle w:val="Caption"/>
      </w:pPr>
      <w:r>
        <w:t>Figure A.</w:t>
      </w:r>
      <w:r>
        <w:fldChar w:fldCharType="begin"/>
      </w:r>
      <w:r>
        <w:instrText xml:space="preserve"> SEQ Figure_A. \* ARABIC </w:instrText>
      </w:r>
      <w:r>
        <w:fldChar w:fldCharType="separate"/>
      </w:r>
      <w:r>
        <w:rPr>
          <w:noProof/>
        </w:rPr>
        <w:t>2</w:t>
      </w:r>
      <w:r>
        <w:fldChar w:fldCharType="end"/>
      </w:r>
      <w:r>
        <w:t xml:space="preserve"> </w:t>
      </w:r>
      <w:r w:rsidR="00741797">
        <w:t>Johnstone Strait subcluster for temporal juvenile salmon diets, labelled and colored with survey date.</w:t>
      </w:r>
    </w:p>
    <w:sectPr w:rsidR="00741797" w:rsidRPr="00741797"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3" w:author="Brian" w:date="2020-09-08T22:04:00Z" w:initials="%">
    <w:p w14:paraId="4A328155" w14:textId="77777777" w:rsidR="003304B3" w:rsidRDefault="003304B3" w:rsidP="00F723BA">
      <w:pPr>
        <w:pStyle w:val="CommentText"/>
      </w:pPr>
      <w:r>
        <w:rPr>
          <w:rStyle w:val="CommentReference"/>
        </w:rPr>
        <w:annotationRef/>
      </w:r>
      <w:r>
        <w:t xml:space="preserve">This is noteworthy as it shows their similarity. </w:t>
      </w:r>
    </w:p>
  </w:comment>
  <w:comment w:id="45" w:author="Colin Levings" w:date="2020-09-02T20:00:00Z" w:initials="CL">
    <w:p w14:paraId="1A3584E6" w14:textId="77777777" w:rsidR="003304B3" w:rsidRDefault="003304B3" w:rsidP="007F12C8">
      <w:pPr>
        <w:pStyle w:val="CommentText"/>
      </w:pPr>
      <w:r>
        <w:rPr>
          <w:rStyle w:val="CommentReference"/>
        </w:rPr>
        <w:annotationRef/>
      </w:r>
      <w:r>
        <w:t>Interesting that K does not seem to improve even when better feeding in JS</w:t>
      </w:r>
    </w:p>
  </w:comment>
  <w:comment w:id="117" w:author="Brian" w:date="2020-09-07T22:52:00Z" w:initials="%">
    <w:p w14:paraId="67941A21" w14:textId="77777777" w:rsidR="003304B3" w:rsidRDefault="003304B3" w:rsidP="002E5476">
      <w:pPr>
        <w:pStyle w:val="CommentText"/>
      </w:pPr>
      <w:r>
        <w:rPr>
          <w:rStyle w:val="CommentReference"/>
        </w:rPr>
        <w:annotationRef/>
      </w:r>
      <w:r>
        <w:t xml:space="preserve">I am not sure that you need this figure given that you have the data clearly in Table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328155" w15:done="1"/>
  <w15:commentEx w15:paraId="1A3584E6" w15:done="1"/>
  <w15:commentEx w15:paraId="67941A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1C601" w16cex:dateUtc="2020-09-03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328155" w16cid:durableId="230331E4"/>
  <w16cid:commentId w16cid:paraId="1A3584E6" w16cid:durableId="2321C601"/>
  <w16cid:commentId w16cid:paraId="67941A21" w16cid:durableId="23033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DD78B6" w14:textId="77777777" w:rsidR="00C13930" w:rsidRDefault="00C13930" w:rsidP="003A2A0A">
      <w:r>
        <w:separator/>
      </w:r>
    </w:p>
  </w:endnote>
  <w:endnote w:type="continuationSeparator" w:id="0">
    <w:p w14:paraId="28B16E8B" w14:textId="77777777" w:rsidR="00C13930" w:rsidRDefault="00C13930"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3304B3" w:rsidRDefault="003304B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3304B3" w:rsidRDefault="003304B3"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3304B3" w:rsidRDefault="003304B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3304B3" w:rsidRDefault="003304B3"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53EC2" w14:textId="77777777" w:rsidR="00C13930" w:rsidRDefault="00C13930" w:rsidP="003A2A0A">
      <w:r>
        <w:separator/>
      </w:r>
    </w:p>
  </w:footnote>
  <w:footnote w:type="continuationSeparator" w:id="0">
    <w:p w14:paraId="0C067906" w14:textId="77777777" w:rsidR="00C13930" w:rsidRDefault="00C13930"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8"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7"/>
  </w:num>
  <w:num w:numId="3">
    <w:abstractNumId w:val="18"/>
  </w:num>
  <w:num w:numId="4">
    <w:abstractNumId w:val="14"/>
  </w:num>
  <w:num w:numId="5">
    <w:abstractNumId w:val="15"/>
  </w:num>
  <w:num w:numId="6">
    <w:abstractNumId w:val="20"/>
  </w:num>
  <w:num w:numId="7">
    <w:abstractNumId w:val="10"/>
  </w:num>
  <w:num w:numId="8">
    <w:abstractNumId w:val="19"/>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1"/>
  </w:num>
  <w:num w:numId="21">
    <w:abstractNumId w:val="13"/>
  </w:num>
  <w:num w:numId="2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w15:presenceInfo w15:providerId="None" w15:userId="Brian"/>
  </w15:person>
  <w15:person w15:author="Colin Levings">
    <w15:presenceInfo w15:providerId="Windows Live" w15:userId="0c3e47f0ed7f0782"/>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5A51"/>
    <w:rsid w:val="00017EC8"/>
    <w:rsid w:val="000205D4"/>
    <w:rsid w:val="00020732"/>
    <w:rsid w:val="00024A60"/>
    <w:rsid w:val="00026B90"/>
    <w:rsid w:val="000374C3"/>
    <w:rsid w:val="0003790E"/>
    <w:rsid w:val="00040479"/>
    <w:rsid w:val="0004162A"/>
    <w:rsid w:val="00042E3D"/>
    <w:rsid w:val="00050ACA"/>
    <w:rsid w:val="00052533"/>
    <w:rsid w:val="00054E32"/>
    <w:rsid w:val="00060858"/>
    <w:rsid w:val="00063820"/>
    <w:rsid w:val="00063D72"/>
    <w:rsid w:val="00070B49"/>
    <w:rsid w:val="000721C6"/>
    <w:rsid w:val="00072E9D"/>
    <w:rsid w:val="00074F72"/>
    <w:rsid w:val="00075DEF"/>
    <w:rsid w:val="0007690A"/>
    <w:rsid w:val="000820FE"/>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65FF"/>
    <w:rsid w:val="000C742C"/>
    <w:rsid w:val="000D21C1"/>
    <w:rsid w:val="000D2776"/>
    <w:rsid w:val="000E2B0D"/>
    <w:rsid w:val="000F1000"/>
    <w:rsid w:val="000F1487"/>
    <w:rsid w:val="000F367D"/>
    <w:rsid w:val="001005FA"/>
    <w:rsid w:val="00107517"/>
    <w:rsid w:val="0011224E"/>
    <w:rsid w:val="0011316F"/>
    <w:rsid w:val="00116555"/>
    <w:rsid w:val="001210AF"/>
    <w:rsid w:val="001215CF"/>
    <w:rsid w:val="00121E35"/>
    <w:rsid w:val="0012504D"/>
    <w:rsid w:val="00130CA0"/>
    <w:rsid w:val="0014191B"/>
    <w:rsid w:val="00143051"/>
    <w:rsid w:val="00150C0A"/>
    <w:rsid w:val="00151721"/>
    <w:rsid w:val="00152183"/>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E3056"/>
    <w:rsid w:val="001E360F"/>
    <w:rsid w:val="001E3EBB"/>
    <w:rsid w:val="001E4D0E"/>
    <w:rsid w:val="001F09ED"/>
    <w:rsid w:val="001F0B67"/>
    <w:rsid w:val="001F37CC"/>
    <w:rsid w:val="001F521B"/>
    <w:rsid w:val="00203274"/>
    <w:rsid w:val="00204A98"/>
    <w:rsid w:val="00215A25"/>
    <w:rsid w:val="00221C19"/>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E48"/>
    <w:rsid w:val="002C4A5C"/>
    <w:rsid w:val="002C5909"/>
    <w:rsid w:val="002C5E03"/>
    <w:rsid w:val="002C77C0"/>
    <w:rsid w:val="002D4529"/>
    <w:rsid w:val="002D5C0C"/>
    <w:rsid w:val="002E001F"/>
    <w:rsid w:val="002E41ED"/>
    <w:rsid w:val="002E5476"/>
    <w:rsid w:val="002F56A0"/>
    <w:rsid w:val="002F6E95"/>
    <w:rsid w:val="00305A13"/>
    <w:rsid w:val="00307975"/>
    <w:rsid w:val="00307C83"/>
    <w:rsid w:val="0031258B"/>
    <w:rsid w:val="00321D25"/>
    <w:rsid w:val="00325F59"/>
    <w:rsid w:val="00327172"/>
    <w:rsid w:val="003304B3"/>
    <w:rsid w:val="003424A0"/>
    <w:rsid w:val="0034386C"/>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852C1"/>
    <w:rsid w:val="0038685D"/>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7560"/>
    <w:rsid w:val="00400564"/>
    <w:rsid w:val="00400B2C"/>
    <w:rsid w:val="00404F0D"/>
    <w:rsid w:val="00405176"/>
    <w:rsid w:val="00405545"/>
    <w:rsid w:val="004074B1"/>
    <w:rsid w:val="00407993"/>
    <w:rsid w:val="00412FFA"/>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DD4"/>
    <w:rsid w:val="004C2951"/>
    <w:rsid w:val="004C64DC"/>
    <w:rsid w:val="004C6B79"/>
    <w:rsid w:val="004C7CA4"/>
    <w:rsid w:val="004D4459"/>
    <w:rsid w:val="004D7B50"/>
    <w:rsid w:val="004E5A89"/>
    <w:rsid w:val="004E5D64"/>
    <w:rsid w:val="004F586B"/>
    <w:rsid w:val="004F5C82"/>
    <w:rsid w:val="004F7921"/>
    <w:rsid w:val="00500BFD"/>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455CD"/>
    <w:rsid w:val="00646E55"/>
    <w:rsid w:val="00652E48"/>
    <w:rsid w:val="006533DE"/>
    <w:rsid w:val="00653C56"/>
    <w:rsid w:val="00655CBC"/>
    <w:rsid w:val="00663B82"/>
    <w:rsid w:val="006648E5"/>
    <w:rsid w:val="00670143"/>
    <w:rsid w:val="00674289"/>
    <w:rsid w:val="00676457"/>
    <w:rsid w:val="00677CC7"/>
    <w:rsid w:val="00680BD2"/>
    <w:rsid w:val="006A4D87"/>
    <w:rsid w:val="006A527D"/>
    <w:rsid w:val="006A6E3F"/>
    <w:rsid w:val="006B5553"/>
    <w:rsid w:val="006B6933"/>
    <w:rsid w:val="006C156C"/>
    <w:rsid w:val="006C6555"/>
    <w:rsid w:val="006D0743"/>
    <w:rsid w:val="006D268C"/>
    <w:rsid w:val="006D65D3"/>
    <w:rsid w:val="006D704B"/>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6E07"/>
    <w:rsid w:val="00741797"/>
    <w:rsid w:val="00756674"/>
    <w:rsid w:val="00762062"/>
    <w:rsid w:val="00766C29"/>
    <w:rsid w:val="00767845"/>
    <w:rsid w:val="00767C8C"/>
    <w:rsid w:val="00771B10"/>
    <w:rsid w:val="007720AD"/>
    <w:rsid w:val="00772B3C"/>
    <w:rsid w:val="00776754"/>
    <w:rsid w:val="0078230D"/>
    <w:rsid w:val="0078618D"/>
    <w:rsid w:val="0079210F"/>
    <w:rsid w:val="00796E23"/>
    <w:rsid w:val="007976AC"/>
    <w:rsid w:val="007A02D2"/>
    <w:rsid w:val="007B4C06"/>
    <w:rsid w:val="007B6291"/>
    <w:rsid w:val="007C14AC"/>
    <w:rsid w:val="007C1E89"/>
    <w:rsid w:val="007D0D96"/>
    <w:rsid w:val="007D0F73"/>
    <w:rsid w:val="007D1086"/>
    <w:rsid w:val="007D229C"/>
    <w:rsid w:val="007D34FA"/>
    <w:rsid w:val="007F01FE"/>
    <w:rsid w:val="007F12C8"/>
    <w:rsid w:val="007F1E58"/>
    <w:rsid w:val="007F2629"/>
    <w:rsid w:val="007F2F83"/>
    <w:rsid w:val="007F46BB"/>
    <w:rsid w:val="007F7936"/>
    <w:rsid w:val="0080304D"/>
    <w:rsid w:val="008036CA"/>
    <w:rsid w:val="00803D2A"/>
    <w:rsid w:val="008040F2"/>
    <w:rsid w:val="00804ABE"/>
    <w:rsid w:val="00810FDA"/>
    <w:rsid w:val="00814F85"/>
    <w:rsid w:val="00830B94"/>
    <w:rsid w:val="00845F13"/>
    <w:rsid w:val="00855245"/>
    <w:rsid w:val="00855CF6"/>
    <w:rsid w:val="00864AFD"/>
    <w:rsid w:val="00864DB4"/>
    <w:rsid w:val="00871813"/>
    <w:rsid w:val="0087469C"/>
    <w:rsid w:val="00875D51"/>
    <w:rsid w:val="0087627C"/>
    <w:rsid w:val="0088742C"/>
    <w:rsid w:val="00892667"/>
    <w:rsid w:val="00892EC7"/>
    <w:rsid w:val="00893A55"/>
    <w:rsid w:val="00893DEA"/>
    <w:rsid w:val="008A342C"/>
    <w:rsid w:val="008B29D2"/>
    <w:rsid w:val="008C0658"/>
    <w:rsid w:val="008D09C8"/>
    <w:rsid w:val="008D1DFE"/>
    <w:rsid w:val="008D286A"/>
    <w:rsid w:val="008D2E0A"/>
    <w:rsid w:val="008D6D7B"/>
    <w:rsid w:val="008E06FB"/>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6601"/>
    <w:rsid w:val="009305BF"/>
    <w:rsid w:val="00940CC8"/>
    <w:rsid w:val="009524B2"/>
    <w:rsid w:val="00963331"/>
    <w:rsid w:val="00971358"/>
    <w:rsid w:val="0098154C"/>
    <w:rsid w:val="009827BE"/>
    <w:rsid w:val="00987FD4"/>
    <w:rsid w:val="00991F3B"/>
    <w:rsid w:val="009A0A4E"/>
    <w:rsid w:val="009A291C"/>
    <w:rsid w:val="009A44D9"/>
    <w:rsid w:val="009A4741"/>
    <w:rsid w:val="009A5968"/>
    <w:rsid w:val="009A7C9E"/>
    <w:rsid w:val="009B1135"/>
    <w:rsid w:val="009C0199"/>
    <w:rsid w:val="009C15B6"/>
    <w:rsid w:val="009C313A"/>
    <w:rsid w:val="009C36C9"/>
    <w:rsid w:val="009C420C"/>
    <w:rsid w:val="009C536E"/>
    <w:rsid w:val="009C5822"/>
    <w:rsid w:val="009D2E09"/>
    <w:rsid w:val="009E2312"/>
    <w:rsid w:val="009E3332"/>
    <w:rsid w:val="009E5CBC"/>
    <w:rsid w:val="009F0B0F"/>
    <w:rsid w:val="009F55E3"/>
    <w:rsid w:val="009F5D27"/>
    <w:rsid w:val="009F6DC3"/>
    <w:rsid w:val="00A00136"/>
    <w:rsid w:val="00A0573F"/>
    <w:rsid w:val="00A1270A"/>
    <w:rsid w:val="00A12A2C"/>
    <w:rsid w:val="00A12EDC"/>
    <w:rsid w:val="00A1523C"/>
    <w:rsid w:val="00A1562B"/>
    <w:rsid w:val="00A16692"/>
    <w:rsid w:val="00A350A0"/>
    <w:rsid w:val="00A357F0"/>
    <w:rsid w:val="00A37BBE"/>
    <w:rsid w:val="00A43ACF"/>
    <w:rsid w:val="00A43EB6"/>
    <w:rsid w:val="00A44D10"/>
    <w:rsid w:val="00A47833"/>
    <w:rsid w:val="00A6129A"/>
    <w:rsid w:val="00A62AC0"/>
    <w:rsid w:val="00A64878"/>
    <w:rsid w:val="00A714CC"/>
    <w:rsid w:val="00A74E6E"/>
    <w:rsid w:val="00A90378"/>
    <w:rsid w:val="00A91C85"/>
    <w:rsid w:val="00A94526"/>
    <w:rsid w:val="00A954F8"/>
    <w:rsid w:val="00A96B6C"/>
    <w:rsid w:val="00A97739"/>
    <w:rsid w:val="00AA5306"/>
    <w:rsid w:val="00AA5C3C"/>
    <w:rsid w:val="00AC0522"/>
    <w:rsid w:val="00AC0B65"/>
    <w:rsid w:val="00AC2652"/>
    <w:rsid w:val="00AC286C"/>
    <w:rsid w:val="00AC3D53"/>
    <w:rsid w:val="00AC5BFE"/>
    <w:rsid w:val="00AC7860"/>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97243"/>
    <w:rsid w:val="00BA28AC"/>
    <w:rsid w:val="00BA5652"/>
    <w:rsid w:val="00BA5705"/>
    <w:rsid w:val="00BB115A"/>
    <w:rsid w:val="00BB1569"/>
    <w:rsid w:val="00BB1CD8"/>
    <w:rsid w:val="00BB6DA0"/>
    <w:rsid w:val="00BC5F78"/>
    <w:rsid w:val="00BD0276"/>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3189"/>
    <w:rsid w:val="00C538A9"/>
    <w:rsid w:val="00C629DB"/>
    <w:rsid w:val="00C6340E"/>
    <w:rsid w:val="00C67B23"/>
    <w:rsid w:val="00C71BDC"/>
    <w:rsid w:val="00C74CEF"/>
    <w:rsid w:val="00C82218"/>
    <w:rsid w:val="00C842F9"/>
    <w:rsid w:val="00C92CF7"/>
    <w:rsid w:val="00C94C52"/>
    <w:rsid w:val="00C96E76"/>
    <w:rsid w:val="00CA2D11"/>
    <w:rsid w:val="00CA5A4D"/>
    <w:rsid w:val="00CA6BD3"/>
    <w:rsid w:val="00CB23BF"/>
    <w:rsid w:val="00CB3022"/>
    <w:rsid w:val="00CB420E"/>
    <w:rsid w:val="00CB4B17"/>
    <w:rsid w:val="00CB61B8"/>
    <w:rsid w:val="00CD2F09"/>
    <w:rsid w:val="00CD6C22"/>
    <w:rsid w:val="00CD7AB4"/>
    <w:rsid w:val="00CE1947"/>
    <w:rsid w:val="00CE7AC8"/>
    <w:rsid w:val="00CF0ED8"/>
    <w:rsid w:val="00CF3DCD"/>
    <w:rsid w:val="00D0151E"/>
    <w:rsid w:val="00D0733D"/>
    <w:rsid w:val="00D07B96"/>
    <w:rsid w:val="00D1190D"/>
    <w:rsid w:val="00D124F8"/>
    <w:rsid w:val="00D14926"/>
    <w:rsid w:val="00D16766"/>
    <w:rsid w:val="00D16F11"/>
    <w:rsid w:val="00D26BA2"/>
    <w:rsid w:val="00D33C8D"/>
    <w:rsid w:val="00D37F43"/>
    <w:rsid w:val="00D42931"/>
    <w:rsid w:val="00D43811"/>
    <w:rsid w:val="00D472CE"/>
    <w:rsid w:val="00D50544"/>
    <w:rsid w:val="00D50622"/>
    <w:rsid w:val="00D648A4"/>
    <w:rsid w:val="00D67A2E"/>
    <w:rsid w:val="00D708D5"/>
    <w:rsid w:val="00D7189C"/>
    <w:rsid w:val="00D7519F"/>
    <w:rsid w:val="00D751BB"/>
    <w:rsid w:val="00D8035C"/>
    <w:rsid w:val="00D84B0E"/>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E1B27"/>
    <w:rsid w:val="00DE200A"/>
    <w:rsid w:val="00DE54CD"/>
    <w:rsid w:val="00DE7EC1"/>
    <w:rsid w:val="00DF030F"/>
    <w:rsid w:val="00DF245A"/>
    <w:rsid w:val="00DF2860"/>
    <w:rsid w:val="00DF5176"/>
    <w:rsid w:val="00DF7973"/>
    <w:rsid w:val="00E027CA"/>
    <w:rsid w:val="00E02EAA"/>
    <w:rsid w:val="00E10448"/>
    <w:rsid w:val="00E12A34"/>
    <w:rsid w:val="00E23601"/>
    <w:rsid w:val="00E2369C"/>
    <w:rsid w:val="00E23A22"/>
    <w:rsid w:val="00E25B86"/>
    <w:rsid w:val="00E32C78"/>
    <w:rsid w:val="00E402EC"/>
    <w:rsid w:val="00E43902"/>
    <w:rsid w:val="00E511DA"/>
    <w:rsid w:val="00E51FC4"/>
    <w:rsid w:val="00E52030"/>
    <w:rsid w:val="00E53991"/>
    <w:rsid w:val="00E54626"/>
    <w:rsid w:val="00E54C78"/>
    <w:rsid w:val="00E56BF9"/>
    <w:rsid w:val="00E57F38"/>
    <w:rsid w:val="00E62560"/>
    <w:rsid w:val="00E6446A"/>
    <w:rsid w:val="00E65C9F"/>
    <w:rsid w:val="00E74639"/>
    <w:rsid w:val="00E74AF6"/>
    <w:rsid w:val="00E83CE1"/>
    <w:rsid w:val="00E8443E"/>
    <w:rsid w:val="00E84A54"/>
    <w:rsid w:val="00E87138"/>
    <w:rsid w:val="00E95B0B"/>
    <w:rsid w:val="00E97378"/>
    <w:rsid w:val="00EA125D"/>
    <w:rsid w:val="00EA14E7"/>
    <w:rsid w:val="00EA3021"/>
    <w:rsid w:val="00EA52BB"/>
    <w:rsid w:val="00EA7DF5"/>
    <w:rsid w:val="00EB46DF"/>
    <w:rsid w:val="00EB4A87"/>
    <w:rsid w:val="00EC2911"/>
    <w:rsid w:val="00EC3E04"/>
    <w:rsid w:val="00EC4917"/>
    <w:rsid w:val="00EC5DAE"/>
    <w:rsid w:val="00EC6FB4"/>
    <w:rsid w:val="00EC7D5B"/>
    <w:rsid w:val="00ED3845"/>
    <w:rsid w:val="00ED501A"/>
    <w:rsid w:val="00ED6720"/>
    <w:rsid w:val="00EE0173"/>
    <w:rsid w:val="00EE08B1"/>
    <w:rsid w:val="00EE12FD"/>
    <w:rsid w:val="00EE17C2"/>
    <w:rsid w:val="00EE43A3"/>
    <w:rsid w:val="00EF046A"/>
    <w:rsid w:val="00EF264A"/>
    <w:rsid w:val="00EF2740"/>
    <w:rsid w:val="00EF3E46"/>
    <w:rsid w:val="00EF4C3F"/>
    <w:rsid w:val="00F049CC"/>
    <w:rsid w:val="00F100B0"/>
    <w:rsid w:val="00F16D11"/>
    <w:rsid w:val="00F179CF"/>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38F4"/>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5.png"/><Relationship Id="rId11" Type="http://schemas.openxmlformats.org/officeDocument/2006/relationships/image" Target="media/image3.jpg"/><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microsoft.com/office/2011/relationships/people" Target="people.xml"/><Relationship Id="rId10" Type="http://schemas.openxmlformats.org/officeDocument/2006/relationships/image" Target="media/image2.jpg"/><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101</Pages>
  <Words>53685</Words>
  <Characters>306007</Characters>
  <Application>Microsoft Office Word</Application>
  <DocSecurity>0</DocSecurity>
  <Lines>2550</Lines>
  <Paragraphs>717</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358975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17</cp:revision>
  <dcterms:created xsi:type="dcterms:W3CDTF">2020-10-10T00:17:00Z</dcterms:created>
  <dcterms:modified xsi:type="dcterms:W3CDTF">2020-11-03T00:11:00Z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