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DF2943">
      <w:pPr>
        <w:jc w:val="center"/>
        <w:rPr>
          <w:rFonts w:eastAsia="Times New Roman" w:cs="Times New Roman"/>
          <w:b/>
          <w:bCs/>
          <w:color w:val="000000"/>
        </w:rPr>
      </w:pPr>
    </w:p>
    <w:p w14:paraId="2DA13041" w14:textId="479D9ECC" w:rsidR="0011316F" w:rsidRPr="0011316F" w:rsidRDefault="005917B2" w:rsidP="00DF2943">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DF2943">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DF2943">
      <w:pPr>
        <w:jc w:val="center"/>
        <w:rPr>
          <w:rFonts w:eastAsia="Times New Roman" w:cs="Times New Roman"/>
        </w:rPr>
      </w:pPr>
    </w:p>
    <w:p w14:paraId="7207E53E" w14:textId="7A235CAC" w:rsidR="00BE1091" w:rsidRPr="00EB46DF" w:rsidRDefault="00BE1091" w:rsidP="00DF2943">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DF2943">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DF2943">
      <w:pPr>
        <w:jc w:val="center"/>
        <w:rPr>
          <w:rFonts w:eastAsia="Times New Roman" w:cs="Times New Roman"/>
          <w:color w:val="000000"/>
        </w:rPr>
      </w:pPr>
    </w:p>
    <w:p w14:paraId="168A106C" w14:textId="77777777" w:rsidR="00425B53" w:rsidRPr="00EB46DF" w:rsidRDefault="00425B53" w:rsidP="00DF2943">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DF2943">
      <w:pPr>
        <w:jc w:val="center"/>
        <w:rPr>
          <w:rFonts w:eastAsia="Times New Roman" w:cs="Times New Roman"/>
          <w:color w:val="000000"/>
        </w:rPr>
      </w:pPr>
    </w:p>
    <w:p w14:paraId="0D40C803" w14:textId="51856313" w:rsidR="00425B53" w:rsidRPr="00EB46DF" w:rsidRDefault="00425B53" w:rsidP="00DF2943">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DF2943">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DF2943">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DF2943">
      <w:pPr>
        <w:jc w:val="center"/>
        <w:rPr>
          <w:rFonts w:eastAsia="Times New Roman" w:cs="Times New Roman"/>
          <w:color w:val="000000"/>
        </w:rPr>
      </w:pPr>
    </w:p>
    <w:p w14:paraId="6A26CDFB" w14:textId="3C38483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DF2943">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DF2943">
      <w:pPr>
        <w:jc w:val="center"/>
        <w:rPr>
          <w:rFonts w:eastAsia="Times New Roman" w:cs="Times New Roman"/>
          <w:color w:val="000000"/>
        </w:rPr>
      </w:pPr>
    </w:p>
    <w:p w14:paraId="59B3D814" w14:textId="53AAE3D1" w:rsidR="00425B53" w:rsidRPr="00EB46DF" w:rsidRDefault="00425B53" w:rsidP="00DF2943">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xml:space="preserve">: </w:t>
      </w:r>
      <w:proofErr w:type="gramStart"/>
      <w:r w:rsidR="00A714CC">
        <w:rPr>
          <w:rFonts w:eastAsia="Times New Roman" w:cs="Times New Roman"/>
          <w:color w:val="000000"/>
          <w:highlight w:val="yellow"/>
        </w:rPr>
        <w:t>November</w:t>
      </w:r>
      <w:r w:rsidR="00356159">
        <w:rPr>
          <w:rFonts w:eastAsia="Times New Roman" w:cs="Times New Roman"/>
          <w:color w:val="000000"/>
          <w:highlight w:val="yellow"/>
        </w:rPr>
        <w:t xml:space="preserve"> ,</w:t>
      </w:r>
      <w:proofErr w:type="gramEnd"/>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DF2943">
      <w:pPr>
        <w:jc w:val="center"/>
        <w:rPr>
          <w:rFonts w:eastAsia="Times New Roman" w:cs="Times New Roman"/>
          <w:color w:val="000000"/>
        </w:rPr>
      </w:pPr>
    </w:p>
    <w:p w14:paraId="22726D1B" w14:textId="2C5C2FEF" w:rsidR="00BE1091" w:rsidRPr="00EB46DF" w:rsidRDefault="00425B53" w:rsidP="00DF2943">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DF2943">
      <w:pPr>
        <w:rPr>
          <w:rFonts w:eastAsia="Times New Roman" w:cs="Times New Roman"/>
          <w:b/>
          <w:bCs/>
          <w:color w:val="000000"/>
        </w:rPr>
      </w:pPr>
    </w:p>
    <w:p w14:paraId="0EC835E3" w14:textId="77777777" w:rsidR="00AE7F76" w:rsidRPr="00EB46DF" w:rsidRDefault="00AE7F76" w:rsidP="00DF2943">
      <w:pPr>
        <w:rPr>
          <w:rFonts w:cs="Times New Roman"/>
        </w:rPr>
      </w:pPr>
    </w:p>
    <w:p w14:paraId="2DEEA1F4" w14:textId="77777777" w:rsidR="00194981" w:rsidRPr="00EB46DF" w:rsidRDefault="00194981" w:rsidP="00DF2943">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DF2943">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DF2943">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33FFDE75" w:rsidR="0011316F" w:rsidRPr="0011316F" w:rsidRDefault="0011316F" w:rsidP="00DF2943">
            <w:pPr>
              <w:jc w:val="center"/>
              <w:rPr>
                <w:rFonts w:eastAsia="Times New Roman"/>
                <w:b/>
                <w:bCs/>
                <w:color w:val="000000"/>
              </w:rPr>
            </w:pPr>
          </w:p>
        </w:tc>
      </w:tr>
    </w:tbl>
    <w:p w14:paraId="0E5D493D" w14:textId="77777777" w:rsidR="00194981" w:rsidRPr="00EB46DF" w:rsidRDefault="00194981" w:rsidP="00DF2943">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DF2943">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DF2943">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DF2943">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DF2943">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DF2943">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DF2943">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DF2943">
            <w:pPr>
              <w:rPr>
                <w:sz w:val="24"/>
                <w:szCs w:val="24"/>
              </w:rPr>
            </w:pPr>
            <w:r w:rsidRPr="00EB46DF">
              <w:rPr>
                <w:sz w:val="24"/>
                <w:szCs w:val="24"/>
              </w:rPr>
              <w:t>Oceanography</w:t>
            </w:r>
          </w:p>
        </w:tc>
      </w:tr>
    </w:tbl>
    <w:p w14:paraId="675C9802" w14:textId="77777777" w:rsidR="00194981" w:rsidRPr="00EB46DF" w:rsidRDefault="00194981" w:rsidP="00DF2943">
      <w:pPr>
        <w:rPr>
          <w:rFonts w:eastAsia="Cambria" w:cs="Times New Roman"/>
          <w:b/>
        </w:rPr>
      </w:pPr>
    </w:p>
    <w:p w14:paraId="6640733E" w14:textId="77777777" w:rsidR="00194981" w:rsidRPr="00EB46DF" w:rsidRDefault="00194981" w:rsidP="00DF2943">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DF2943">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DF2943">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DF2943">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DF2943">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DF2943">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DF2943">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DF2943">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DF2943">
            <w:pPr>
              <w:rPr>
                <w:sz w:val="24"/>
                <w:szCs w:val="24"/>
              </w:rPr>
            </w:pPr>
            <w:r w:rsidRPr="00EB46DF">
              <w:rPr>
                <w:sz w:val="24"/>
                <w:szCs w:val="24"/>
              </w:rPr>
              <w:t>Additional Examiner</w:t>
            </w:r>
          </w:p>
        </w:tc>
      </w:tr>
    </w:tbl>
    <w:p w14:paraId="5A65B157" w14:textId="77777777" w:rsidR="00B00DD1" w:rsidRPr="00EB46DF" w:rsidRDefault="00B00DD1" w:rsidP="00DF2943">
      <w:pPr>
        <w:rPr>
          <w:rFonts w:eastAsia="Times New Roman" w:cs="Times New Roman"/>
          <w:b/>
          <w:bCs/>
          <w:color w:val="000000"/>
        </w:rPr>
      </w:pPr>
    </w:p>
    <w:p w14:paraId="53D46BD0" w14:textId="77777777" w:rsidR="00AE7F76" w:rsidRPr="00EB46DF" w:rsidRDefault="00AE7F76" w:rsidP="00DF2943">
      <w:pPr>
        <w:rPr>
          <w:rFonts w:eastAsia="Times New Roman" w:cs="Times New Roman"/>
          <w:b/>
          <w:bCs/>
          <w:color w:val="000000"/>
        </w:rPr>
      </w:pPr>
    </w:p>
    <w:p w14:paraId="382BC68B" w14:textId="77777777" w:rsidR="00AE7F76" w:rsidRPr="001612F9" w:rsidRDefault="00AE7F76" w:rsidP="00DF2943">
      <w:pPr>
        <w:pStyle w:val="Heading1"/>
        <w:rPr>
          <w:szCs w:val="28"/>
        </w:rPr>
      </w:pPr>
      <w:bookmarkStart w:id="0" w:name="_Toc55574034"/>
      <w:r w:rsidRPr="001612F9">
        <w:rPr>
          <w:szCs w:val="28"/>
        </w:rPr>
        <w:t>Abstract</w:t>
      </w:r>
      <w:bookmarkEnd w:id="0"/>
    </w:p>
    <w:p w14:paraId="346151DE" w14:textId="148E7A8F" w:rsidR="00AC2652" w:rsidRDefault="00AC2652" w:rsidP="00DF2943">
      <w:pPr>
        <w:rPr>
          <w:rFonts w:eastAsia="Cambria" w:cs="Times New Roman"/>
        </w:rPr>
      </w:pPr>
    </w:p>
    <w:p w14:paraId="785D5015" w14:textId="0EA1CE58" w:rsidR="004B644E" w:rsidRDefault="00AC2652" w:rsidP="00DF2943">
      <w:pPr>
        <w:rPr>
          <w:rFonts w:eastAsia="Cambria" w:cs="Times New Roman"/>
        </w:rPr>
      </w:pPr>
      <w:r>
        <w:rPr>
          <w:rFonts w:eastAsia="Cambria" w:cs="Times New Roman"/>
        </w:rPr>
        <w:tab/>
        <w:t>The cultural and ecological value</w:t>
      </w:r>
      <w:r w:rsidR="000B642D">
        <w:rPr>
          <w:rFonts w:eastAsia="Cambria" w:cs="Times New Roman"/>
        </w:rPr>
        <w:t>s</w:t>
      </w:r>
      <w:r>
        <w:rPr>
          <w:rFonts w:eastAsia="Cambria" w:cs="Times New Roman"/>
        </w:rPr>
        <w:t xml:space="preserve"> of salmon cannot be understated, with these multiple keystone species underpinning coastal ecosystems and human societies from time immemorial.</w:t>
      </w:r>
    </w:p>
    <w:p w14:paraId="2EB76187" w14:textId="13BED669" w:rsidR="001D3C14" w:rsidRDefault="004B644E" w:rsidP="00DF2943">
      <w:pPr>
        <w:rPr>
          <w:rFonts w:eastAsia="Cambria" w:cs="Times New Roman"/>
        </w:rPr>
      </w:pPr>
      <w:r>
        <w:rPr>
          <w:rFonts w:eastAsia="Cambria" w:cs="Times New Roman"/>
        </w:rPr>
        <w:t xml:space="preserve">Despite this millennia-long intimate relationship with Pacific salmon, </w:t>
      </w:r>
      <w:r w:rsidR="00A714CC">
        <w:rPr>
          <w:rFonts w:eastAsia="Cambria" w:cs="Times New Roman"/>
        </w:rPr>
        <w:t>knowledge about species-specific interactions and early marine survival remains elusive to scientists and conservationists. Research has shown that juvenile salmon feeding is a crucial factor for growth and recruitment</w:t>
      </w:r>
      <w:r w:rsidR="001D3C14">
        <w:rPr>
          <w:rFonts w:eastAsia="Cambria" w:cs="Times New Roman"/>
        </w:rPr>
        <w:t xml:space="preserve">, and the ocean conditions that drive prey availability are tightly coupled with survival of salmon. </w:t>
      </w:r>
    </w:p>
    <w:p w14:paraId="6CC2288F" w14:textId="78E6B874" w:rsidR="00E13C75" w:rsidRDefault="00B55B40" w:rsidP="00DF2943">
      <w:pPr>
        <w:rPr>
          <w:rFonts w:eastAsia="Cambria" w:cs="Times New Roman"/>
        </w:rPr>
      </w:pPr>
      <w:r>
        <w:rPr>
          <w:rFonts w:eastAsia="Cambria" w:cs="Times New Roman"/>
        </w:rPr>
        <w:t xml:space="preserve">Competition for food resources between co-migrating species such as pink and chum salmon has been studied in-depth for adult fish, demonstrating a competitive dominance of pink salmon for zooplankton prey, where chum salmon growth and survival suffers. Alternatively, chum salmon evolved foraging strategies to shift prey types in response to competition, consuming gelatinous zooplankton in periods of low feeding opportunities. However, these competitive interactions and prey-switching of young chum and pink salmon in the early marine phase are understudied. This research aimed to fill a gap in understanding of juvenile pink and chum foraging strategies and interactions in areas of high and low foraging conditions during their coastal outmigration. </w:t>
      </w:r>
      <w:r w:rsidR="00502E6B">
        <w:rPr>
          <w:rFonts w:eastAsia="Cambria" w:cs="Times New Roman"/>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Pr>
          <w:rFonts w:eastAsia="Cambria" w:cs="Times New Roman"/>
        </w:rPr>
        <w:t xml:space="preserve">In the Discovery Islands and Johnstone Strait regions, there were foraging deserts and hot spots, with </w:t>
      </w:r>
      <w:r w:rsidR="001553DC">
        <w:rPr>
          <w:rFonts w:eastAsia="Cambria" w:cs="Times New Roman"/>
        </w:rPr>
        <w:t xml:space="preserve">juvenile salmon </w:t>
      </w:r>
      <w:r w:rsidR="005F0025">
        <w:rPr>
          <w:rFonts w:eastAsia="Cambria" w:cs="Times New Roman"/>
        </w:rPr>
        <w:t xml:space="preserve">mean stomach fullness values </w:t>
      </w:r>
      <w:r w:rsidR="001553DC">
        <w:rPr>
          <w:rFonts w:eastAsia="Cambria" w:cs="Times New Roman"/>
        </w:rPr>
        <w:t>ranging from</w:t>
      </w:r>
      <w:r w:rsidR="005F0025">
        <w:rPr>
          <w:rFonts w:eastAsia="Cambria" w:cs="Times New Roman"/>
        </w:rPr>
        <w:t xml:space="preserve"> &lt; 0.5%</w:t>
      </w:r>
      <w:r w:rsidR="001553DC">
        <w:rPr>
          <w:rFonts w:eastAsia="Cambria" w:cs="Times New Roman"/>
        </w:rPr>
        <w:t xml:space="preserve"> to &gt; 5 %</w:t>
      </w:r>
      <w:r w:rsidR="005F0025">
        <w:rPr>
          <w:rFonts w:eastAsia="Cambria" w:cs="Times New Roman"/>
        </w:rPr>
        <w:t xml:space="preserve"> body weight</w:t>
      </w:r>
      <w:r w:rsidR="001553DC">
        <w:rPr>
          <w:rFonts w:eastAsia="Cambria" w:cs="Times New Roman"/>
        </w:rPr>
        <w:t>.</w:t>
      </w:r>
      <w:r w:rsidR="00C4174B">
        <w:rPr>
          <w:rFonts w:eastAsia="Cambria" w:cs="Times New Roman"/>
        </w:rPr>
        <w:t xml:space="preserve"> </w:t>
      </w:r>
      <w:r w:rsidR="00E13C75">
        <w:rPr>
          <w:rFonts w:eastAsia="Cambria" w:cs="Times New Roman"/>
        </w:rPr>
        <w:t xml:space="preserve">In high foraging conditions, juvenile pink and chum salmon both consumed the same high-quality prey with limited competition, but under low foraging scenarios, </w:t>
      </w:r>
      <w:r w:rsidR="00C4174B">
        <w:rPr>
          <w:rFonts w:eastAsia="Cambria" w:cs="Times New Roman"/>
        </w:rPr>
        <w:t>salmon</w:t>
      </w:r>
      <w:r w:rsidR="00E13C75">
        <w:rPr>
          <w:rFonts w:eastAsia="Cambria" w:cs="Times New Roman"/>
        </w:rPr>
        <w:t xml:space="preserve"> diets differed. Chum salmon would consistently consume gelatinous prey and pink salmon relied more heavily on copepods and small zooplankton, differing in niche in response to competitive interactions. This research agrees with comparative studies on adult pink and chum salmon, but during a</w:t>
      </w:r>
      <w:r w:rsidR="00B77012">
        <w:rPr>
          <w:rFonts w:eastAsia="Cambria" w:cs="Times New Roman"/>
        </w:rPr>
        <w:t xml:space="preserve"> very</w:t>
      </w:r>
      <w:r w:rsidR="00E13C75">
        <w:rPr>
          <w:rFonts w:eastAsia="Cambria" w:cs="Times New Roman"/>
        </w:rPr>
        <w:t xml:space="preserve"> crucial period of the salmon life cycle, in an area that indicates difficult conditions for survival. </w:t>
      </w:r>
      <w:r w:rsidR="00B77012">
        <w:rPr>
          <w:rFonts w:eastAsia="Cambria" w:cs="Times New Roman"/>
        </w:rPr>
        <w:t xml:space="preserve">These findings highlight the importance of studying juvenile salmon diets, whereby pink and chum salmon can be monitored as indicators for ecosystem health and plankton prey availability. Furthermore, this study discovered areas that should continue to be researched, such as the foraging hot spot in the Queen Charlotte Strait, and areas for potential future habitat restoration. </w:t>
      </w:r>
      <w:r w:rsidR="00C4174B">
        <w:rPr>
          <w:rFonts w:eastAsia="Cambria" w:cs="Times New Roman"/>
        </w:rPr>
        <w:t xml:space="preserve">Conservation projects such as rehabilitating eelgrass meadows in these areas of poor feeding could foster improved conditions for invertebrates, salmon, herring, whales, birds, and people. </w:t>
      </w:r>
      <w:r w:rsidR="00B77012">
        <w:rPr>
          <w:rFonts w:eastAsia="Cambria" w:cs="Times New Roman"/>
        </w:rPr>
        <w:t>Salmon live at the heart of the Pacific Northwest</w:t>
      </w:r>
      <w:r w:rsidR="00C4174B">
        <w:rPr>
          <w:rFonts w:eastAsia="Cambria" w:cs="Times New Roman"/>
        </w:rPr>
        <w:t xml:space="preserve">, where both deep knowledge and reciprocal relationships are required to properly manage these species to continue into the changing future. </w:t>
      </w:r>
    </w:p>
    <w:p w14:paraId="62F8B3FF" w14:textId="7A1E2B1B" w:rsidR="00A714CC" w:rsidRDefault="00A714CC" w:rsidP="00DF2943">
      <w:pPr>
        <w:rPr>
          <w:rFonts w:eastAsia="Cambria" w:cs="Times New Roman"/>
        </w:rPr>
      </w:pPr>
    </w:p>
    <w:p w14:paraId="7F21BC94" w14:textId="1AA2AFFF" w:rsidR="00C4174B" w:rsidRDefault="00C4174B" w:rsidP="00DF2943">
      <w:pPr>
        <w:rPr>
          <w:rFonts w:eastAsia="Cambria" w:cs="Times New Roman"/>
        </w:rPr>
      </w:pPr>
      <w:r>
        <w:rPr>
          <w:rFonts w:eastAsia="Cambria" w:cs="Times New Roman"/>
        </w:rPr>
        <w:t xml:space="preserve">* </w:t>
      </w:r>
      <w:r w:rsidR="00502E6B">
        <w:rPr>
          <w:rFonts w:eastAsia="Cambria" w:cs="Times New Roman"/>
        </w:rPr>
        <w:t xml:space="preserve">1 </w:t>
      </w:r>
      <w:r w:rsidR="005F0025">
        <w:rPr>
          <w:rFonts w:eastAsia="Cambria" w:cs="Times New Roman"/>
        </w:rPr>
        <w:t xml:space="preserve">(2?) </w:t>
      </w:r>
      <w:r w:rsidR="00026B90">
        <w:rPr>
          <w:rFonts w:eastAsia="Cambria" w:cs="Times New Roman"/>
        </w:rPr>
        <w:t>main results; 2-3 main result compare to lit; 1-2 general context; 2-3 broader perspective</w:t>
      </w:r>
    </w:p>
    <w:p w14:paraId="2D998949" w14:textId="2068BCA6" w:rsidR="00C4174B" w:rsidRPr="00502E6B" w:rsidRDefault="00C4174B" w:rsidP="00DF2943">
      <w:pPr>
        <w:rPr>
          <w:rFonts w:eastAsia="Cambria" w:cs="Times New Roman"/>
        </w:rPr>
      </w:pPr>
      <w:r w:rsidRPr="00C4174B">
        <w:rPr>
          <w:rFonts w:eastAsia="Cambria" w:cs="Times New Roman"/>
        </w:rPr>
        <w:sym w:font="Wingdings" w:char="F0E0"/>
      </w:r>
      <w:r>
        <w:rPr>
          <w:rFonts w:eastAsia="Cambria" w:cs="Times New Roman"/>
        </w:rPr>
        <w:t xml:space="preserve"> Currently at 471 words. Need to trim it down to 350 (later). *</w:t>
      </w:r>
    </w:p>
    <w:p w14:paraId="5EC0EE1B" w14:textId="1DC4914F" w:rsidR="00AE7F76" w:rsidRPr="00EB46DF" w:rsidRDefault="00AE7F76" w:rsidP="00DF2943">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DF2943">
      <w:pPr>
        <w:pStyle w:val="Heading1"/>
      </w:pPr>
      <w:bookmarkStart w:id="1" w:name="_Toc55574035"/>
      <w:r w:rsidRPr="001612F9">
        <w:t>Lay Summary</w:t>
      </w:r>
      <w:bookmarkEnd w:id="1"/>
    </w:p>
    <w:p w14:paraId="1973563D" w14:textId="78C01E53" w:rsidR="00C4174B" w:rsidRDefault="00C4174B" w:rsidP="00DF2943">
      <w:pPr>
        <w:rPr>
          <w:rFonts w:eastAsia="Cambria" w:cs="Times New Roman"/>
        </w:rPr>
      </w:pPr>
    </w:p>
    <w:p w14:paraId="22D67544" w14:textId="426DCA44" w:rsidR="00397F70" w:rsidRDefault="00C4174B" w:rsidP="00DF2943">
      <w:pPr>
        <w:ind w:firstLine="720"/>
        <w:rPr>
          <w:rFonts w:eastAsia="Cambria" w:cs="Times New Roman"/>
        </w:rPr>
      </w:pPr>
      <w:r>
        <w:rPr>
          <w:rFonts w:eastAsia="Cambria" w:cs="Times New Roman"/>
        </w:rPr>
        <w:t>Salmon are born in freshwater, then swim to the ocean where they grow big and strong before coming back</w:t>
      </w:r>
      <w:r w:rsidR="00996F84">
        <w:rPr>
          <w:rFonts w:eastAsia="Cambria" w:cs="Times New Roman"/>
        </w:rPr>
        <w:t xml:space="preserve"> home</w:t>
      </w:r>
      <w:r>
        <w:rPr>
          <w:rFonts w:eastAsia="Cambria" w:cs="Times New Roman"/>
        </w:rPr>
        <w:t xml:space="preserve"> to </w:t>
      </w:r>
      <w:r w:rsidR="00996F84">
        <w:rPr>
          <w:rFonts w:eastAsia="Cambria" w:cs="Times New Roman"/>
        </w:rPr>
        <w:t xml:space="preserve">lay eggs in the river. Salmon are important to ocean, land, and river environments because lots of other animals love to eat them and they’re very high in nutrients. Similar to people, the experiences salmon have when they’re young is really important for their adulthood. When they are first in the ocean, they need to eat a lot of plankton to grow quickly. All species of salmon are different, and scientists still don’t quite understand the young </w:t>
      </w:r>
      <w:r w:rsidR="00397F70">
        <w:rPr>
          <w:rFonts w:eastAsia="Cambria" w:cs="Times New Roman"/>
        </w:rPr>
        <w:t>period</w:t>
      </w:r>
      <w:r w:rsidR="00996F84">
        <w:rPr>
          <w:rFonts w:eastAsia="Cambria" w:cs="Times New Roman"/>
        </w:rPr>
        <w:t xml:space="preserve"> </w:t>
      </w:r>
      <w:r w:rsidR="0037730F">
        <w:rPr>
          <w:rFonts w:eastAsia="Cambria" w:cs="Times New Roman"/>
        </w:rPr>
        <w:t>in</w:t>
      </w:r>
      <w:r w:rsidR="00996F84">
        <w:rPr>
          <w:rFonts w:eastAsia="Cambria" w:cs="Times New Roman"/>
        </w:rPr>
        <w:t xml:space="preserve"> the life of salmon and how different species may fight over food or not get enough to survive. This study looked at young pink and chum salmon to see how they were different in what they ate and how </w:t>
      </w:r>
      <w:r w:rsidR="0037730F">
        <w:rPr>
          <w:rFonts w:eastAsia="Cambria" w:cs="Times New Roman"/>
        </w:rPr>
        <w:t>that</w:t>
      </w:r>
      <w:r w:rsidR="00996F84">
        <w:rPr>
          <w:rFonts w:eastAsia="Cambria" w:cs="Times New Roman"/>
        </w:rPr>
        <w:t xml:space="preserve"> changed over time as salmon swam through the</w:t>
      </w:r>
      <w:r w:rsidR="00397F70">
        <w:rPr>
          <w:rFonts w:eastAsia="Cambria" w:cs="Times New Roman"/>
        </w:rPr>
        <w:t xml:space="preserve"> Inside</w:t>
      </w:r>
      <w:r w:rsidR="00996F84">
        <w:rPr>
          <w:rFonts w:eastAsia="Cambria" w:cs="Times New Roman"/>
        </w:rPr>
        <w:t xml:space="preserve"> </w:t>
      </w:r>
      <w:r w:rsidR="00397F70">
        <w:rPr>
          <w:rFonts w:eastAsia="Cambria" w:cs="Times New Roman"/>
        </w:rPr>
        <w:t>P</w:t>
      </w:r>
      <w:r w:rsidR="00996F84">
        <w:rPr>
          <w:rFonts w:eastAsia="Cambria" w:cs="Times New Roman"/>
        </w:rPr>
        <w:t xml:space="preserve">assage of southern B.C. </w:t>
      </w:r>
      <w:r w:rsidR="0037730F">
        <w:rPr>
          <w:rFonts w:eastAsia="Cambria" w:cs="Times New Roman"/>
        </w:rPr>
        <w:t>As i</w:t>
      </w:r>
      <w:r w:rsidR="00996F84">
        <w:rPr>
          <w:rFonts w:eastAsia="Cambria" w:cs="Times New Roman"/>
        </w:rPr>
        <w:t xml:space="preserve">t turns out, pink and chum salmon are </w:t>
      </w:r>
      <w:r w:rsidR="0037730F">
        <w:rPr>
          <w:rFonts w:eastAsia="Cambria" w:cs="Times New Roman"/>
        </w:rPr>
        <w:t>quite</w:t>
      </w:r>
      <w:r w:rsidR="00996F84">
        <w:rPr>
          <w:rFonts w:eastAsia="Cambria" w:cs="Times New Roman"/>
        </w:rPr>
        <w:t xml:space="preserve"> different! Chum salmon eat a lot of jellyfish and pink salmon eat small animals near the shorelines when there’s not enough food to be shared. But in some areas, both pink and chum</w:t>
      </w:r>
      <w:r w:rsidR="00397F70">
        <w:rPr>
          <w:rFonts w:eastAsia="Cambria" w:cs="Times New Roman"/>
        </w:rPr>
        <w:t xml:space="preserve"> salmon stuffed themselves on lots of</w:t>
      </w:r>
      <w:r w:rsidR="00996F84">
        <w:rPr>
          <w:rFonts w:eastAsia="Cambria" w:cs="Times New Roman"/>
        </w:rPr>
        <w:t xml:space="preserve"> </w:t>
      </w:r>
      <w:r w:rsidR="00397F70">
        <w:rPr>
          <w:rFonts w:eastAsia="Cambria" w:cs="Times New Roman"/>
        </w:rPr>
        <w:t xml:space="preserve">big plankton, which means that salmon will </w:t>
      </w:r>
      <w:r w:rsidR="0037730F">
        <w:rPr>
          <w:rFonts w:eastAsia="Cambria" w:cs="Times New Roman"/>
        </w:rPr>
        <w:t>change</w:t>
      </w:r>
      <w:r w:rsidR="00397F70">
        <w:rPr>
          <w:rFonts w:eastAsia="Cambria" w:cs="Times New Roman"/>
        </w:rPr>
        <w:t xml:space="preserve"> according to what food is available for them to eat in the ocean. It’s </w:t>
      </w:r>
      <w:r w:rsidR="0037730F">
        <w:rPr>
          <w:rFonts w:eastAsia="Cambria" w:cs="Times New Roman"/>
        </w:rPr>
        <w:t>always</w:t>
      </w:r>
      <w:r w:rsidR="00397F70">
        <w:rPr>
          <w:rFonts w:eastAsia="Cambria" w:cs="Times New Roman"/>
        </w:rPr>
        <w:t xml:space="preserve"> important to learn and think about more than one species since ecosystems are so big and animals are</w:t>
      </w:r>
      <w:r w:rsidR="0037730F">
        <w:rPr>
          <w:rFonts w:eastAsia="Cambria" w:cs="Times New Roman"/>
        </w:rPr>
        <w:t xml:space="preserve"> so</w:t>
      </w:r>
      <w:r w:rsidR="00397F70">
        <w:rPr>
          <w:rFonts w:eastAsia="Cambria" w:cs="Times New Roman"/>
        </w:rPr>
        <w:t xml:space="preserve"> </w:t>
      </w:r>
      <w:r w:rsidR="0037730F">
        <w:rPr>
          <w:rFonts w:eastAsia="Cambria" w:cs="Times New Roman"/>
        </w:rPr>
        <w:t>closely</w:t>
      </w:r>
      <w:r w:rsidR="00397F70">
        <w:rPr>
          <w:rFonts w:eastAsia="Cambria" w:cs="Times New Roman"/>
        </w:rPr>
        <w:t xml:space="preserve"> connected to one another. Salmon are </w:t>
      </w:r>
      <w:r w:rsidR="0037730F">
        <w:rPr>
          <w:rFonts w:eastAsia="Cambria" w:cs="Times New Roman"/>
        </w:rPr>
        <w:t>major</w:t>
      </w:r>
      <w:r w:rsidR="00397F70">
        <w:rPr>
          <w:rFonts w:eastAsia="Cambria" w:cs="Times New Roman"/>
        </w:rPr>
        <w:t xml:space="preserve"> for </w:t>
      </w:r>
      <w:r w:rsidR="0037730F">
        <w:rPr>
          <w:rFonts w:eastAsia="Cambria" w:cs="Times New Roman"/>
        </w:rPr>
        <w:t>both our health and culture</w:t>
      </w:r>
      <w:r w:rsidR="00397F70">
        <w:rPr>
          <w:rFonts w:eastAsia="Cambria" w:cs="Times New Roman"/>
        </w:rPr>
        <w:t xml:space="preserve"> here in British Columbia and beyond, and they </w:t>
      </w:r>
      <w:r w:rsidR="0037730F">
        <w:rPr>
          <w:rFonts w:eastAsia="Cambria" w:cs="Times New Roman"/>
        </w:rPr>
        <w:t>should</w:t>
      </w:r>
      <w:r w:rsidR="00397F70">
        <w:rPr>
          <w:rFonts w:eastAsia="Cambria" w:cs="Times New Roman"/>
        </w:rPr>
        <w:t xml:space="preserve"> be better understood and protected.</w:t>
      </w:r>
    </w:p>
    <w:p w14:paraId="5377F671" w14:textId="77777777" w:rsidR="00397F70" w:rsidRDefault="00397F70" w:rsidP="00DF2943">
      <w:pPr>
        <w:rPr>
          <w:rFonts w:eastAsia="Cambria" w:cs="Times New Roman"/>
        </w:rPr>
      </w:pPr>
    </w:p>
    <w:p w14:paraId="76037A95" w14:textId="5223EEE2" w:rsidR="00194981" w:rsidRPr="0037730F" w:rsidRDefault="00397F70" w:rsidP="00DF2943">
      <w:pPr>
        <w:rPr>
          <w:rFonts w:eastAsia="Cambria" w:cs="Times New Roman"/>
        </w:rPr>
      </w:pPr>
      <w:r w:rsidRPr="00397F70">
        <w:rPr>
          <w:rFonts w:eastAsia="Cambria" w:cs="Times New Roman"/>
        </w:rPr>
        <w:sym w:font="Wingdings" w:char="F0E0"/>
      </w:r>
      <w:r>
        <w:rPr>
          <w:rFonts w:eastAsia="Cambria" w:cs="Times New Roman"/>
        </w:rPr>
        <w:t xml:space="preserve"> Currently at 272. Needs editing down to 150. (I think it might be too dumbed down here</w:t>
      </w:r>
      <w:r w:rsidR="0037730F">
        <w:rPr>
          <w:rFonts w:eastAsia="Cambria" w:cs="Times New Roman"/>
        </w:rPr>
        <w:t>...</w:t>
      </w:r>
      <w:r>
        <w:rPr>
          <w:rFonts w:eastAsia="Cambria" w:cs="Times New Roman"/>
        </w:rPr>
        <w:t>?) *</w:t>
      </w:r>
      <w:r w:rsidR="00194981" w:rsidRPr="00EB46DF">
        <w:rPr>
          <w:rFonts w:eastAsia="Times New Roman" w:cs="Times New Roman"/>
          <w:b/>
          <w:bCs/>
          <w:color w:val="000000"/>
        </w:rPr>
        <w:br w:type="page"/>
      </w:r>
    </w:p>
    <w:p w14:paraId="60D261B9" w14:textId="2BDC4F8E" w:rsidR="00194981" w:rsidRPr="00EB46DF" w:rsidRDefault="00194981" w:rsidP="00DF2943">
      <w:pPr>
        <w:pStyle w:val="Heading1"/>
      </w:pPr>
      <w:bookmarkStart w:id="2" w:name="_Toc153357227"/>
      <w:bookmarkStart w:id="3" w:name="_Toc157169035"/>
      <w:bookmarkStart w:id="4" w:name="_Toc55574036"/>
      <w:r w:rsidRPr="00702E99">
        <w:t>Preface</w:t>
      </w:r>
      <w:bookmarkEnd w:id="2"/>
      <w:bookmarkEnd w:id="3"/>
      <w:bookmarkEnd w:id="4"/>
    </w:p>
    <w:p w14:paraId="1D841C2F" w14:textId="593C1D4A" w:rsidR="00194981" w:rsidRDefault="00194981" w:rsidP="00DF2943">
      <w:pPr>
        <w:rPr>
          <w:rFonts w:eastAsia="Cambria" w:cs="Times New Roman"/>
        </w:rPr>
      </w:pPr>
    </w:p>
    <w:p w14:paraId="48307C1E" w14:textId="5D866035" w:rsidR="00194981" w:rsidRPr="00EB46DF" w:rsidRDefault="0011316F" w:rsidP="00DF2943">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DF2943">
      <w:pPr>
        <w:rPr>
          <w:rFonts w:eastAsia="Cambria" w:cs="Times New Roman"/>
        </w:rPr>
      </w:pPr>
    </w:p>
    <w:p w14:paraId="44360ADF" w14:textId="036BDDE6" w:rsidR="00194981" w:rsidRPr="00EB46DF" w:rsidRDefault="00194981" w:rsidP="00DF2943">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DF2943">
      <w:pPr>
        <w:pStyle w:val="Heading1"/>
      </w:pPr>
      <w:bookmarkStart w:id="5" w:name="_Toc153357228"/>
      <w:bookmarkStart w:id="6" w:name="_Toc157169036"/>
      <w:bookmarkStart w:id="7" w:name="_Toc55574037"/>
      <w:r w:rsidRPr="00171827">
        <w:t>Table of Contents</w:t>
      </w:r>
      <w:bookmarkEnd w:id="5"/>
      <w:bookmarkEnd w:id="6"/>
      <w:bookmarkEnd w:id="7"/>
    </w:p>
    <w:p w14:paraId="7BB9C7D0" w14:textId="77777777" w:rsidR="00194981" w:rsidRPr="00EB46DF" w:rsidRDefault="00194981" w:rsidP="00DF2943">
      <w:pPr>
        <w:rPr>
          <w:rFonts w:cs="Times New Roman"/>
        </w:rPr>
      </w:pPr>
    </w:p>
    <w:p w14:paraId="3BBFE0B0" w14:textId="7E0A796E" w:rsidR="00223132"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5574034" w:history="1">
        <w:r w:rsidR="00223132" w:rsidRPr="00CA5396">
          <w:rPr>
            <w:rStyle w:val="Hyperlink"/>
            <w:noProof/>
          </w:rPr>
          <w:t>Abstract</w:t>
        </w:r>
        <w:r w:rsidR="00223132">
          <w:rPr>
            <w:noProof/>
            <w:webHidden/>
          </w:rPr>
          <w:tab/>
        </w:r>
        <w:r w:rsidR="00223132">
          <w:rPr>
            <w:noProof/>
            <w:webHidden/>
          </w:rPr>
          <w:fldChar w:fldCharType="begin"/>
        </w:r>
        <w:r w:rsidR="00223132">
          <w:rPr>
            <w:noProof/>
            <w:webHidden/>
          </w:rPr>
          <w:instrText xml:space="preserve"> PAGEREF _Toc55574034 \h </w:instrText>
        </w:r>
        <w:r w:rsidR="00223132">
          <w:rPr>
            <w:noProof/>
            <w:webHidden/>
          </w:rPr>
        </w:r>
        <w:r w:rsidR="00223132">
          <w:rPr>
            <w:noProof/>
            <w:webHidden/>
          </w:rPr>
          <w:fldChar w:fldCharType="separate"/>
        </w:r>
        <w:r w:rsidR="00223132">
          <w:rPr>
            <w:noProof/>
            <w:webHidden/>
          </w:rPr>
          <w:t>iii</w:t>
        </w:r>
        <w:r w:rsidR="00223132">
          <w:rPr>
            <w:noProof/>
            <w:webHidden/>
          </w:rPr>
          <w:fldChar w:fldCharType="end"/>
        </w:r>
      </w:hyperlink>
    </w:p>
    <w:p w14:paraId="4B1B9189" w14:textId="06104CB1" w:rsidR="00223132" w:rsidRDefault="00223132">
      <w:pPr>
        <w:pStyle w:val="TOC1"/>
        <w:rPr>
          <w:rFonts w:asciiTheme="minorHAnsi" w:eastAsiaTheme="minorEastAsia" w:hAnsiTheme="minorHAnsi" w:cstheme="minorBidi"/>
          <w:b w:val="0"/>
          <w:noProof/>
        </w:rPr>
      </w:pPr>
      <w:hyperlink w:anchor="_Toc55574035" w:history="1">
        <w:r w:rsidRPr="00CA5396">
          <w:rPr>
            <w:rStyle w:val="Hyperlink"/>
            <w:noProof/>
          </w:rPr>
          <w:t>Lay Summary</w:t>
        </w:r>
        <w:r>
          <w:rPr>
            <w:noProof/>
            <w:webHidden/>
          </w:rPr>
          <w:tab/>
        </w:r>
        <w:r>
          <w:rPr>
            <w:noProof/>
            <w:webHidden/>
          </w:rPr>
          <w:fldChar w:fldCharType="begin"/>
        </w:r>
        <w:r>
          <w:rPr>
            <w:noProof/>
            <w:webHidden/>
          </w:rPr>
          <w:instrText xml:space="preserve"> PAGEREF _Toc55574035 \h </w:instrText>
        </w:r>
        <w:r>
          <w:rPr>
            <w:noProof/>
            <w:webHidden/>
          </w:rPr>
        </w:r>
        <w:r>
          <w:rPr>
            <w:noProof/>
            <w:webHidden/>
          </w:rPr>
          <w:fldChar w:fldCharType="separate"/>
        </w:r>
        <w:r>
          <w:rPr>
            <w:noProof/>
            <w:webHidden/>
          </w:rPr>
          <w:t>v</w:t>
        </w:r>
        <w:r>
          <w:rPr>
            <w:noProof/>
            <w:webHidden/>
          </w:rPr>
          <w:fldChar w:fldCharType="end"/>
        </w:r>
      </w:hyperlink>
    </w:p>
    <w:p w14:paraId="7BAB0730" w14:textId="15C17DF8" w:rsidR="00223132" w:rsidRDefault="00223132">
      <w:pPr>
        <w:pStyle w:val="TOC1"/>
        <w:rPr>
          <w:rFonts w:asciiTheme="minorHAnsi" w:eastAsiaTheme="minorEastAsia" w:hAnsiTheme="minorHAnsi" w:cstheme="minorBidi"/>
          <w:b w:val="0"/>
          <w:noProof/>
        </w:rPr>
      </w:pPr>
      <w:hyperlink w:anchor="_Toc55574036" w:history="1">
        <w:r w:rsidRPr="00CA5396">
          <w:rPr>
            <w:rStyle w:val="Hyperlink"/>
            <w:noProof/>
          </w:rPr>
          <w:t>Preface</w:t>
        </w:r>
        <w:r>
          <w:rPr>
            <w:noProof/>
            <w:webHidden/>
          </w:rPr>
          <w:tab/>
        </w:r>
        <w:r>
          <w:rPr>
            <w:noProof/>
            <w:webHidden/>
          </w:rPr>
          <w:fldChar w:fldCharType="begin"/>
        </w:r>
        <w:r>
          <w:rPr>
            <w:noProof/>
            <w:webHidden/>
          </w:rPr>
          <w:instrText xml:space="preserve"> PAGEREF _Toc55574036 \h </w:instrText>
        </w:r>
        <w:r>
          <w:rPr>
            <w:noProof/>
            <w:webHidden/>
          </w:rPr>
        </w:r>
        <w:r>
          <w:rPr>
            <w:noProof/>
            <w:webHidden/>
          </w:rPr>
          <w:fldChar w:fldCharType="separate"/>
        </w:r>
        <w:r>
          <w:rPr>
            <w:noProof/>
            <w:webHidden/>
          </w:rPr>
          <w:t>vi</w:t>
        </w:r>
        <w:r>
          <w:rPr>
            <w:noProof/>
            <w:webHidden/>
          </w:rPr>
          <w:fldChar w:fldCharType="end"/>
        </w:r>
      </w:hyperlink>
    </w:p>
    <w:p w14:paraId="6B3FB525" w14:textId="356D5D5D" w:rsidR="00223132" w:rsidRDefault="00223132">
      <w:pPr>
        <w:pStyle w:val="TOC1"/>
        <w:rPr>
          <w:rFonts w:asciiTheme="minorHAnsi" w:eastAsiaTheme="minorEastAsia" w:hAnsiTheme="minorHAnsi" w:cstheme="minorBidi"/>
          <w:b w:val="0"/>
          <w:noProof/>
        </w:rPr>
      </w:pPr>
      <w:hyperlink w:anchor="_Toc55574037" w:history="1">
        <w:r w:rsidRPr="00CA5396">
          <w:rPr>
            <w:rStyle w:val="Hyperlink"/>
            <w:noProof/>
          </w:rPr>
          <w:t>Table of Contents</w:t>
        </w:r>
        <w:r>
          <w:rPr>
            <w:noProof/>
            <w:webHidden/>
          </w:rPr>
          <w:tab/>
        </w:r>
        <w:r>
          <w:rPr>
            <w:noProof/>
            <w:webHidden/>
          </w:rPr>
          <w:fldChar w:fldCharType="begin"/>
        </w:r>
        <w:r>
          <w:rPr>
            <w:noProof/>
            <w:webHidden/>
          </w:rPr>
          <w:instrText xml:space="preserve"> PAGEREF _Toc55574037 \h </w:instrText>
        </w:r>
        <w:r>
          <w:rPr>
            <w:noProof/>
            <w:webHidden/>
          </w:rPr>
        </w:r>
        <w:r>
          <w:rPr>
            <w:noProof/>
            <w:webHidden/>
          </w:rPr>
          <w:fldChar w:fldCharType="separate"/>
        </w:r>
        <w:r>
          <w:rPr>
            <w:noProof/>
            <w:webHidden/>
          </w:rPr>
          <w:t>vii</w:t>
        </w:r>
        <w:r>
          <w:rPr>
            <w:noProof/>
            <w:webHidden/>
          </w:rPr>
          <w:fldChar w:fldCharType="end"/>
        </w:r>
      </w:hyperlink>
    </w:p>
    <w:p w14:paraId="06153E43" w14:textId="2B7CDBD0" w:rsidR="00223132" w:rsidRDefault="00223132">
      <w:pPr>
        <w:pStyle w:val="TOC1"/>
        <w:rPr>
          <w:rFonts w:asciiTheme="minorHAnsi" w:eastAsiaTheme="minorEastAsia" w:hAnsiTheme="minorHAnsi" w:cstheme="minorBidi"/>
          <w:b w:val="0"/>
          <w:noProof/>
        </w:rPr>
      </w:pPr>
      <w:hyperlink w:anchor="_Toc55574038" w:history="1">
        <w:r w:rsidRPr="00CA5396">
          <w:rPr>
            <w:rStyle w:val="Hyperlink"/>
            <w:noProof/>
          </w:rPr>
          <w:t>List of Tables</w:t>
        </w:r>
        <w:r>
          <w:rPr>
            <w:noProof/>
            <w:webHidden/>
          </w:rPr>
          <w:tab/>
        </w:r>
        <w:r>
          <w:rPr>
            <w:noProof/>
            <w:webHidden/>
          </w:rPr>
          <w:fldChar w:fldCharType="begin"/>
        </w:r>
        <w:r>
          <w:rPr>
            <w:noProof/>
            <w:webHidden/>
          </w:rPr>
          <w:instrText xml:space="preserve"> PAGEREF _Toc55574038 \h </w:instrText>
        </w:r>
        <w:r>
          <w:rPr>
            <w:noProof/>
            <w:webHidden/>
          </w:rPr>
        </w:r>
        <w:r>
          <w:rPr>
            <w:noProof/>
            <w:webHidden/>
          </w:rPr>
          <w:fldChar w:fldCharType="separate"/>
        </w:r>
        <w:r>
          <w:rPr>
            <w:noProof/>
            <w:webHidden/>
          </w:rPr>
          <w:t>x</w:t>
        </w:r>
        <w:r>
          <w:rPr>
            <w:noProof/>
            <w:webHidden/>
          </w:rPr>
          <w:fldChar w:fldCharType="end"/>
        </w:r>
      </w:hyperlink>
    </w:p>
    <w:p w14:paraId="78024084" w14:textId="1D794878" w:rsidR="00223132" w:rsidRDefault="00223132">
      <w:pPr>
        <w:pStyle w:val="TOC1"/>
        <w:rPr>
          <w:rFonts w:asciiTheme="minorHAnsi" w:eastAsiaTheme="minorEastAsia" w:hAnsiTheme="minorHAnsi" w:cstheme="minorBidi"/>
          <w:b w:val="0"/>
          <w:noProof/>
        </w:rPr>
      </w:pPr>
      <w:hyperlink w:anchor="_Toc55574039" w:history="1">
        <w:r w:rsidRPr="00CA5396">
          <w:rPr>
            <w:rStyle w:val="Hyperlink"/>
            <w:noProof/>
          </w:rPr>
          <w:t>List of Figures</w:t>
        </w:r>
        <w:r>
          <w:rPr>
            <w:noProof/>
            <w:webHidden/>
          </w:rPr>
          <w:tab/>
        </w:r>
        <w:r>
          <w:rPr>
            <w:noProof/>
            <w:webHidden/>
          </w:rPr>
          <w:fldChar w:fldCharType="begin"/>
        </w:r>
        <w:r>
          <w:rPr>
            <w:noProof/>
            <w:webHidden/>
          </w:rPr>
          <w:instrText xml:space="preserve"> PAGEREF _Toc55574039 \h </w:instrText>
        </w:r>
        <w:r>
          <w:rPr>
            <w:noProof/>
            <w:webHidden/>
          </w:rPr>
        </w:r>
        <w:r>
          <w:rPr>
            <w:noProof/>
            <w:webHidden/>
          </w:rPr>
          <w:fldChar w:fldCharType="separate"/>
        </w:r>
        <w:r>
          <w:rPr>
            <w:noProof/>
            <w:webHidden/>
          </w:rPr>
          <w:t>xii</w:t>
        </w:r>
        <w:r>
          <w:rPr>
            <w:noProof/>
            <w:webHidden/>
          </w:rPr>
          <w:fldChar w:fldCharType="end"/>
        </w:r>
      </w:hyperlink>
    </w:p>
    <w:p w14:paraId="0972004B" w14:textId="2DD16034" w:rsidR="00223132" w:rsidRDefault="00223132">
      <w:pPr>
        <w:pStyle w:val="TOC1"/>
        <w:rPr>
          <w:rFonts w:asciiTheme="minorHAnsi" w:eastAsiaTheme="minorEastAsia" w:hAnsiTheme="minorHAnsi" w:cstheme="minorBidi"/>
          <w:b w:val="0"/>
          <w:noProof/>
        </w:rPr>
      </w:pPr>
      <w:hyperlink w:anchor="_Toc55574040" w:history="1">
        <w:r w:rsidRPr="00CA5396">
          <w:rPr>
            <w:rStyle w:val="Hyperlink"/>
            <w:noProof/>
          </w:rPr>
          <w:t>List of Illustrations</w:t>
        </w:r>
        <w:r>
          <w:rPr>
            <w:noProof/>
            <w:webHidden/>
          </w:rPr>
          <w:tab/>
        </w:r>
        <w:r>
          <w:rPr>
            <w:noProof/>
            <w:webHidden/>
          </w:rPr>
          <w:fldChar w:fldCharType="begin"/>
        </w:r>
        <w:r>
          <w:rPr>
            <w:noProof/>
            <w:webHidden/>
          </w:rPr>
          <w:instrText xml:space="preserve"> PAGEREF _Toc55574040 \h </w:instrText>
        </w:r>
        <w:r>
          <w:rPr>
            <w:noProof/>
            <w:webHidden/>
          </w:rPr>
        </w:r>
        <w:r>
          <w:rPr>
            <w:noProof/>
            <w:webHidden/>
          </w:rPr>
          <w:fldChar w:fldCharType="separate"/>
        </w:r>
        <w:r>
          <w:rPr>
            <w:noProof/>
            <w:webHidden/>
          </w:rPr>
          <w:t>xvi</w:t>
        </w:r>
        <w:r>
          <w:rPr>
            <w:noProof/>
            <w:webHidden/>
          </w:rPr>
          <w:fldChar w:fldCharType="end"/>
        </w:r>
      </w:hyperlink>
    </w:p>
    <w:p w14:paraId="7581E5EE" w14:textId="1C70F495" w:rsidR="00223132" w:rsidRDefault="00223132">
      <w:pPr>
        <w:pStyle w:val="TOC1"/>
        <w:rPr>
          <w:rFonts w:asciiTheme="minorHAnsi" w:eastAsiaTheme="minorEastAsia" w:hAnsiTheme="minorHAnsi" w:cstheme="minorBidi"/>
          <w:b w:val="0"/>
          <w:noProof/>
        </w:rPr>
      </w:pPr>
      <w:hyperlink w:anchor="_Toc55574041" w:history="1">
        <w:r w:rsidRPr="00CA5396">
          <w:rPr>
            <w:rStyle w:val="Hyperlink"/>
            <w:noProof/>
          </w:rPr>
          <w:t>List of Symbols</w:t>
        </w:r>
        <w:r>
          <w:rPr>
            <w:noProof/>
            <w:webHidden/>
          </w:rPr>
          <w:tab/>
        </w:r>
        <w:r>
          <w:rPr>
            <w:noProof/>
            <w:webHidden/>
          </w:rPr>
          <w:fldChar w:fldCharType="begin"/>
        </w:r>
        <w:r>
          <w:rPr>
            <w:noProof/>
            <w:webHidden/>
          </w:rPr>
          <w:instrText xml:space="preserve"> PAGEREF _Toc55574041 \h </w:instrText>
        </w:r>
        <w:r>
          <w:rPr>
            <w:noProof/>
            <w:webHidden/>
          </w:rPr>
        </w:r>
        <w:r>
          <w:rPr>
            <w:noProof/>
            <w:webHidden/>
          </w:rPr>
          <w:fldChar w:fldCharType="separate"/>
        </w:r>
        <w:r>
          <w:rPr>
            <w:noProof/>
            <w:webHidden/>
          </w:rPr>
          <w:t>xvii</w:t>
        </w:r>
        <w:r>
          <w:rPr>
            <w:noProof/>
            <w:webHidden/>
          </w:rPr>
          <w:fldChar w:fldCharType="end"/>
        </w:r>
      </w:hyperlink>
    </w:p>
    <w:p w14:paraId="135ECD81" w14:textId="4C77B694" w:rsidR="00223132" w:rsidRDefault="00223132">
      <w:pPr>
        <w:pStyle w:val="TOC1"/>
        <w:rPr>
          <w:rFonts w:asciiTheme="minorHAnsi" w:eastAsiaTheme="minorEastAsia" w:hAnsiTheme="minorHAnsi" w:cstheme="minorBidi"/>
          <w:b w:val="0"/>
          <w:noProof/>
        </w:rPr>
      </w:pPr>
      <w:hyperlink w:anchor="_Toc55574042" w:history="1">
        <w:r w:rsidRPr="00CA5396">
          <w:rPr>
            <w:rStyle w:val="Hyperlink"/>
            <w:noProof/>
          </w:rPr>
          <w:t>List of Abbreviations</w:t>
        </w:r>
        <w:r>
          <w:rPr>
            <w:noProof/>
            <w:webHidden/>
          </w:rPr>
          <w:tab/>
        </w:r>
        <w:r>
          <w:rPr>
            <w:noProof/>
            <w:webHidden/>
          </w:rPr>
          <w:fldChar w:fldCharType="begin"/>
        </w:r>
        <w:r>
          <w:rPr>
            <w:noProof/>
            <w:webHidden/>
          </w:rPr>
          <w:instrText xml:space="preserve"> PAGEREF _Toc55574042 \h </w:instrText>
        </w:r>
        <w:r>
          <w:rPr>
            <w:noProof/>
            <w:webHidden/>
          </w:rPr>
        </w:r>
        <w:r>
          <w:rPr>
            <w:noProof/>
            <w:webHidden/>
          </w:rPr>
          <w:fldChar w:fldCharType="separate"/>
        </w:r>
        <w:r>
          <w:rPr>
            <w:noProof/>
            <w:webHidden/>
          </w:rPr>
          <w:t>xviii</w:t>
        </w:r>
        <w:r>
          <w:rPr>
            <w:noProof/>
            <w:webHidden/>
          </w:rPr>
          <w:fldChar w:fldCharType="end"/>
        </w:r>
      </w:hyperlink>
    </w:p>
    <w:p w14:paraId="36FE9306" w14:textId="53A0C8EE" w:rsidR="00223132" w:rsidRDefault="00223132">
      <w:pPr>
        <w:pStyle w:val="TOC1"/>
        <w:rPr>
          <w:rFonts w:asciiTheme="minorHAnsi" w:eastAsiaTheme="minorEastAsia" w:hAnsiTheme="minorHAnsi" w:cstheme="minorBidi"/>
          <w:b w:val="0"/>
          <w:noProof/>
        </w:rPr>
      </w:pPr>
      <w:hyperlink w:anchor="_Toc55574043" w:history="1">
        <w:r w:rsidRPr="00CA5396">
          <w:rPr>
            <w:rStyle w:val="Hyperlink"/>
            <w:noProof/>
          </w:rPr>
          <w:t>Glossary</w:t>
        </w:r>
        <w:r>
          <w:rPr>
            <w:noProof/>
            <w:webHidden/>
          </w:rPr>
          <w:tab/>
        </w:r>
        <w:r>
          <w:rPr>
            <w:noProof/>
            <w:webHidden/>
          </w:rPr>
          <w:fldChar w:fldCharType="begin"/>
        </w:r>
        <w:r>
          <w:rPr>
            <w:noProof/>
            <w:webHidden/>
          </w:rPr>
          <w:instrText xml:space="preserve"> PAGEREF _Toc55574043 \h </w:instrText>
        </w:r>
        <w:r>
          <w:rPr>
            <w:noProof/>
            <w:webHidden/>
          </w:rPr>
        </w:r>
        <w:r>
          <w:rPr>
            <w:noProof/>
            <w:webHidden/>
          </w:rPr>
          <w:fldChar w:fldCharType="separate"/>
        </w:r>
        <w:r>
          <w:rPr>
            <w:noProof/>
            <w:webHidden/>
          </w:rPr>
          <w:t>xix</w:t>
        </w:r>
        <w:r>
          <w:rPr>
            <w:noProof/>
            <w:webHidden/>
          </w:rPr>
          <w:fldChar w:fldCharType="end"/>
        </w:r>
      </w:hyperlink>
    </w:p>
    <w:p w14:paraId="5F5B19C1" w14:textId="3B17B61D" w:rsidR="00223132" w:rsidRDefault="00223132">
      <w:pPr>
        <w:pStyle w:val="TOC1"/>
        <w:rPr>
          <w:rFonts w:asciiTheme="minorHAnsi" w:eastAsiaTheme="minorEastAsia" w:hAnsiTheme="minorHAnsi" w:cstheme="minorBidi"/>
          <w:b w:val="0"/>
          <w:noProof/>
        </w:rPr>
      </w:pPr>
      <w:hyperlink w:anchor="_Toc55574044" w:history="1">
        <w:r w:rsidRPr="00CA5396">
          <w:rPr>
            <w:rStyle w:val="Hyperlink"/>
            <w:noProof/>
          </w:rPr>
          <w:t>Acknowledgements</w:t>
        </w:r>
        <w:r>
          <w:rPr>
            <w:noProof/>
            <w:webHidden/>
          </w:rPr>
          <w:tab/>
        </w:r>
        <w:r>
          <w:rPr>
            <w:noProof/>
            <w:webHidden/>
          </w:rPr>
          <w:fldChar w:fldCharType="begin"/>
        </w:r>
        <w:r>
          <w:rPr>
            <w:noProof/>
            <w:webHidden/>
          </w:rPr>
          <w:instrText xml:space="preserve"> PAGEREF _Toc55574044 \h </w:instrText>
        </w:r>
        <w:r>
          <w:rPr>
            <w:noProof/>
            <w:webHidden/>
          </w:rPr>
        </w:r>
        <w:r>
          <w:rPr>
            <w:noProof/>
            <w:webHidden/>
          </w:rPr>
          <w:fldChar w:fldCharType="separate"/>
        </w:r>
        <w:r>
          <w:rPr>
            <w:noProof/>
            <w:webHidden/>
          </w:rPr>
          <w:t>xx</w:t>
        </w:r>
        <w:r>
          <w:rPr>
            <w:noProof/>
            <w:webHidden/>
          </w:rPr>
          <w:fldChar w:fldCharType="end"/>
        </w:r>
      </w:hyperlink>
    </w:p>
    <w:p w14:paraId="44F7F361" w14:textId="2CD61B68" w:rsidR="00223132" w:rsidRDefault="00223132">
      <w:pPr>
        <w:pStyle w:val="TOC1"/>
        <w:rPr>
          <w:rFonts w:asciiTheme="minorHAnsi" w:eastAsiaTheme="minorEastAsia" w:hAnsiTheme="minorHAnsi" w:cstheme="minorBidi"/>
          <w:b w:val="0"/>
          <w:noProof/>
        </w:rPr>
      </w:pPr>
      <w:hyperlink w:anchor="_Toc55574045" w:history="1">
        <w:r w:rsidRPr="00CA5396">
          <w:rPr>
            <w:rStyle w:val="Hyperlink"/>
            <w:noProof/>
          </w:rPr>
          <w:t>Dedication</w:t>
        </w:r>
        <w:r>
          <w:rPr>
            <w:noProof/>
            <w:webHidden/>
          </w:rPr>
          <w:tab/>
        </w:r>
        <w:r>
          <w:rPr>
            <w:noProof/>
            <w:webHidden/>
          </w:rPr>
          <w:fldChar w:fldCharType="begin"/>
        </w:r>
        <w:r>
          <w:rPr>
            <w:noProof/>
            <w:webHidden/>
          </w:rPr>
          <w:instrText xml:space="preserve"> PAGEREF _Toc55574045 \h </w:instrText>
        </w:r>
        <w:r>
          <w:rPr>
            <w:noProof/>
            <w:webHidden/>
          </w:rPr>
        </w:r>
        <w:r>
          <w:rPr>
            <w:noProof/>
            <w:webHidden/>
          </w:rPr>
          <w:fldChar w:fldCharType="separate"/>
        </w:r>
        <w:r>
          <w:rPr>
            <w:noProof/>
            <w:webHidden/>
          </w:rPr>
          <w:t>xxi</w:t>
        </w:r>
        <w:r>
          <w:rPr>
            <w:noProof/>
            <w:webHidden/>
          </w:rPr>
          <w:fldChar w:fldCharType="end"/>
        </w:r>
      </w:hyperlink>
    </w:p>
    <w:p w14:paraId="7740AA26" w14:textId="2812F0DD" w:rsidR="00223132" w:rsidRDefault="00223132">
      <w:pPr>
        <w:pStyle w:val="TOC1"/>
        <w:rPr>
          <w:rFonts w:asciiTheme="minorHAnsi" w:eastAsiaTheme="minorEastAsia" w:hAnsiTheme="minorHAnsi" w:cstheme="minorBidi"/>
          <w:b w:val="0"/>
          <w:noProof/>
        </w:rPr>
      </w:pPr>
      <w:hyperlink w:anchor="_Toc55574046" w:history="1">
        <w:r w:rsidRPr="00CA5396">
          <w:rPr>
            <w:rStyle w:val="Hyperlink"/>
            <w:noProof/>
          </w:rPr>
          <w:t>Chapter 1: Introduction</w:t>
        </w:r>
        <w:r>
          <w:rPr>
            <w:noProof/>
            <w:webHidden/>
          </w:rPr>
          <w:tab/>
        </w:r>
        <w:r>
          <w:rPr>
            <w:noProof/>
            <w:webHidden/>
          </w:rPr>
          <w:fldChar w:fldCharType="begin"/>
        </w:r>
        <w:r>
          <w:rPr>
            <w:noProof/>
            <w:webHidden/>
          </w:rPr>
          <w:instrText xml:space="preserve"> PAGEREF _Toc55574046 \h </w:instrText>
        </w:r>
        <w:r>
          <w:rPr>
            <w:noProof/>
            <w:webHidden/>
          </w:rPr>
        </w:r>
        <w:r>
          <w:rPr>
            <w:noProof/>
            <w:webHidden/>
          </w:rPr>
          <w:fldChar w:fldCharType="separate"/>
        </w:r>
        <w:r>
          <w:rPr>
            <w:noProof/>
            <w:webHidden/>
          </w:rPr>
          <w:t>1</w:t>
        </w:r>
        <w:r>
          <w:rPr>
            <w:noProof/>
            <w:webHidden/>
          </w:rPr>
          <w:fldChar w:fldCharType="end"/>
        </w:r>
      </w:hyperlink>
    </w:p>
    <w:p w14:paraId="06CC72D0" w14:textId="27CB92DB"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47" w:history="1">
        <w:r w:rsidRPr="00CA5396">
          <w:rPr>
            <w:rStyle w:val="Hyperlink"/>
            <w:noProof/>
          </w:rPr>
          <w:t>1.1</w:t>
        </w:r>
        <w:r>
          <w:rPr>
            <w:rFonts w:asciiTheme="minorHAnsi" w:eastAsiaTheme="minorEastAsia" w:hAnsiTheme="minorHAnsi" w:cstheme="minorBidi"/>
            <w:noProof/>
            <w:szCs w:val="24"/>
          </w:rPr>
          <w:tab/>
        </w:r>
        <w:r w:rsidRPr="00CA5396">
          <w:rPr>
            <w:rStyle w:val="Hyperlink"/>
            <w:noProof/>
          </w:rPr>
          <w:t>Historical salmon coexistence</w:t>
        </w:r>
        <w:r>
          <w:rPr>
            <w:noProof/>
            <w:webHidden/>
          </w:rPr>
          <w:tab/>
        </w:r>
        <w:r>
          <w:rPr>
            <w:noProof/>
            <w:webHidden/>
          </w:rPr>
          <w:fldChar w:fldCharType="begin"/>
        </w:r>
        <w:r>
          <w:rPr>
            <w:noProof/>
            <w:webHidden/>
          </w:rPr>
          <w:instrText xml:space="preserve"> PAGEREF _Toc55574047 \h </w:instrText>
        </w:r>
        <w:r>
          <w:rPr>
            <w:noProof/>
            <w:webHidden/>
          </w:rPr>
        </w:r>
        <w:r>
          <w:rPr>
            <w:noProof/>
            <w:webHidden/>
          </w:rPr>
          <w:fldChar w:fldCharType="separate"/>
        </w:r>
        <w:r>
          <w:rPr>
            <w:noProof/>
            <w:webHidden/>
          </w:rPr>
          <w:t>1</w:t>
        </w:r>
        <w:r>
          <w:rPr>
            <w:noProof/>
            <w:webHidden/>
          </w:rPr>
          <w:fldChar w:fldCharType="end"/>
        </w:r>
      </w:hyperlink>
    </w:p>
    <w:p w14:paraId="6C5D448A" w14:textId="5ADAEDDD"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48" w:history="1">
        <w:r w:rsidRPr="00CA5396">
          <w:rPr>
            <w:rStyle w:val="Hyperlink"/>
            <w:noProof/>
          </w:rPr>
          <w:t>1.2</w:t>
        </w:r>
        <w:r>
          <w:rPr>
            <w:rFonts w:asciiTheme="minorHAnsi" w:eastAsiaTheme="minorEastAsia" w:hAnsiTheme="minorHAnsi" w:cstheme="minorBidi"/>
            <w:noProof/>
            <w:szCs w:val="24"/>
          </w:rPr>
          <w:tab/>
        </w:r>
        <w:r w:rsidRPr="00CA5396">
          <w:rPr>
            <w:rStyle w:val="Hyperlink"/>
            <w:noProof/>
          </w:rPr>
          <w:t>Salmon species life history</w:t>
        </w:r>
        <w:r>
          <w:rPr>
            <w:noProof/>
            <w:webHidden/>
          </w:rPr>
          <w:tab/>
        </w:r>
        <w:r>
          <w:rPr>
            <w:noProof/>
            <w:webHidden/>
          </w:rPr>
          <w:fldChar w:fldCharType="begin"/>
        </w:r>
        <w:r>
          <w:rPr>
            <w:noProof/>
            <w:webHidden/>
          </w:rPr>
          <w:instrText xml:space="preserve"> PAGEREF _Toc55574048 \h </w:instrText>
        </w:r>
        <w:r>
          <w:rPr>
            <w:noProof/>
            <w:webHidden/>
          </w:rPr>
        </w:r>
        <w:r>
          <w:rPr>
            <w:noProof/>
            <w:webHidden/>
          </w:rPr>
          <w:fldChar w:fldCharType="separate"/>
        </w:r>
        <w:r>
          <w:rPr>
            <w:noProof/>
            <w:webHidden/>
          </w:rPr>
          <w:t>1</w:t>
        </w:r>
        <w:r>
          <w:rPr>
            <w:noProof/>
            <w:webHidden/>
          </w:rPr>
          <w:fldChar w:fldCharType="end"/>
        </w:r>
      </w:hyperlink>
    </w:p>
    <w:p w14:paraId="511B5E10" w14:textId="0DE59D4C"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49" w:history="1">
        <w:r w:rsidRPr="00CA5396">
          <w:rPr>
            <w:rStyle w:val="Hyperlink"/>
            <w:noProof/>
          </w:rPr>
          <w:t>1.3</w:t>
        </w:r>
        <w:r>
          <w:rPr>
            <w:rFonts w:asciiTheme="minorHAnsi" w:eastAsiaTheme="minorEastAsia" w:hAnsiTheme="minorHAnsi" w:cstheme="minorBidi"/>
            <w:noProof/>
            <w:szCs w:val="24"/>
          </w:rPr>
          <w:tab/>
        </w:r>
        <w:r w:rsidRPr="00CA5396">
          <w:rPr>
            <w:rStyle w:val="Hyperlink"/>
            <w:noProof/>
          </w:rPr>
          <w:t>Current state of salmon stocks</w:t>
        </w:r>
        <w:r>
          <w:rPr>
            <w:noProof/>
            <w:webHidden/>
          </w:rPr>
          <w:tab/>
        </w:r>
        <w:r>
          <w:rPr>
            <w:noProof/>
            <w:webHidden/>
          </w:rPr>
          <w:fldChar w:fldCharType="begin"/>
        </w:r>
        <w:r>
          <w:rPr>
            <w:noProof/>
            <w:webHidden/>
          </w:rPr>
          <w:instrText xml:space="preserve"> PAGEREF _Toc55574049 \h </w:instrText>
        </w:r>
        <w:r>
          <w:rPr>
            <w:noProof/>
            <w:webHidden/>
          </w:rPr>
        </w:r>
        <w:r>
          <w:rPr>
            <w:noProof/>
            <w:webHidden/>
          </w:rPr>
          <w:fldChar w:fldCharType="separate"/>
        </w:r>
        <w:r>
          <w:rPr>
            <w:noProof/>
            <w:webHidden/>
          </w:rPr>
          <w:t>1</w:t>
        </w:r>
        <w:r>
          <w:rPr>
            <w:noProof/>
            <w:webHidden/>
          </w:rPr>
          <w:fldChar w:fldCharType="end"/>
        </w:r>
      </w:hyperlink>
    </w:p>
    <w:p w14:paraId="21F47670" w14:textId="13A5ABEC"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50" w:history="1">
        <w:r w:rsidRPr="00CA5396">
          <w:rPr>
            <w:rStyle w:val="Hyperlink"/>
            <w:noProof/>
          </w:rPr>
          <w:t>1.4</w:t>
        </w:r>
        <w:r>
          <w:rPr>
            <w:rFonts w:asciiTheme="minorHAnsi" w:eastAsiaTheme="minorEastAsia" w:hAnsiTheme="minorHAnsi" w:cstheme="minorBidi"/>
            <w:noProof/>
            <w:szCs w:val="24"/>
          </w:rPr>
          <w:tab/>
        </w:r>
        <w:r w:rsidRPr="00CA5396">
          <w:rPr>
            <w:rStyle w:val="Hyperlink"/>
            <w:noProof/>
          </w:rPr>
          <w:t>Salmon early marine migration</w:t>
        </w:r>
        <w:r>
          <w:rPr>
            <w:noProof/>
            <w:webHidden/>
          </w:rPr>
          <w:tab/>
        </w:r>
        <w:r>
          <w:rPr>
            <w:noProof/>
            <w:webHidden/>
          </w:rPr>
          <w:fldChar w:fldCharType="begin"/>
        </w:r>
        <w:r>
          <w:rPr>
            <w:noProof/>
            <w:webHidden/>
          </w:rPr>
          <w:instrText xml:space="preserve"> PAGEREF _Toc55574050 \h </w:instrText>
        </w:r>
        <w:r>
          <w:rPr>
            <w:noProof/>
            <w:webHidden/>
          </w:rPr>
        </w:r>
        <w:r>
          <w:rPr>
            <w:noProof/>
            <w:webHidden/>
          </w:rPr>
          <w:fldChar w:fldCharType="separate"/>
        </w:r>
        <w:r>
          <w:rPr>
            <w:noProof/>
            <w:webHidden/>
          </w:rPr>
          <w:t>2</w:t>
        </w:r>
        <w:r>
          <w:rPr>
            <w:noProof/>
            <w:webHidden/>
          </w:rPr>
          <w:fldChar w:fldCharType="end"/>
        </w:r>
      </w:hyperlink>
    </w:p>
    <w:p w14:paraId="3A706C5F" w14:textId="028B3636"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51" w:history="1">
        <w:r w:rsidRPr="00CA5396">
          <w:rPr>
            <w:rStyle w:val="Hyperlink"/>
            <w:noProof/>
          </w:rPr>
          <w:t>1.5</w:t>
        </w:r>
        <w:r>
          <w:rPr>
            <w:rFonts w:asciiTheme="minorHAnsi" w:eastAsiaTheme="minorEastAsia" w:hAnsiTheme="minorHAnsi" w:cstheme="minorBidi"/>
            <w:noProof/>
            <w:szCs w:val="24"/>
          </w:rPr>
          <w:tab/>
        </w:r>
        <w:r w:rsidRPr="00CA5396">
          <w:rPr>
            <w:rStyle w:val="Hyperlink"/>
            <w:noProof/>
          </w:rPr>
          <w:t>Pink and chum salmon feeding and competition</w:t>
        </w:r>
        <w:r>
          <w:rPr>
            <w:noProof/>
            <w:webHidden/>
          </w:rPr>
          <w:tab/>
        </w:r>
        <w:r>
          <w:rPr>
            <w:noProof/>
            <w:webHidden/>
          </w:rPr>
          <w:fldChar w:fldCharType="begin"/>
        </w:r>
        <w:r>
          <w:rPr>
            <w:noProof/>
            <w:webHidden/>
          </w:rPr>
          <w:instrText xml:space="preserve"> PAGEREF _Toc55574051 \h </w:instrText>
        </w:r>
        <w:r>
          <w:rPr>
            <w:noProof/>
            <w:webHidden/>
          </w:rPr>
        </w:r>
        <w:r>
          <w:rPr>
            <w:noProof/>
            <w:webHidden/>
          </w:rPr>
          <w:fldChar w:fldCharType="separate"/>
        </w:r>
        <w:r>
          <w:rPr>
            <w:noProof/>
            <w:webHidden/>
          </w:rPr>
          <w:t>2</w:t>
        </w:r>
        <w:r>
          <w:rPr>
            <w:noProof/>
            <w:webHidden/>
          </w:rPr>
          <w:fldChar w:fldCharType="end"/>
        </w:r>
      </w:hyperlink>
    </w:p>
    <w:p w14:paraId="05FA4F82" w14:textId="57E1F54F" w:rsidR="00223132" w:rsidRDefault="00223132">
      <w:pPr>
        <w:pStyle w:val="TOC1"/>
        <w:rPr>
          <w:rFonts w:asciiTheme="minorHAnsi" w:eastAsiaTheme="minorEastAsia" w:hAnsiTheme="minorHAnsi" w:cstheme="minorBidi"/>
          <w:b w:val="0"/>
          <w:noProof/>
        </w:rPr>
      </w:pPr>
      <w:hyperlink w:anchor="_Toc55574052" w:history="1">
        <w:r w:rsidRPr="00CA5396">
          <w:rPr>
            <w:rStyle w:val="Hyperlink"/>
            <w:noProof/>
          </w:rPr>
          <w:t>Chapter 2: Juvenile pink and chum salmon divide prey resources in response to poor foraging conditions</w:t>
        </w:r>
        <w:r>
          <w:rPr>
            <w:noProof/>
            <w:webHidden/>
          </w:rPr>
          <w:tab/>
        </w:r>
        <w:r>
          <w:rPr>
            <w:noProof/>
            <w:webHidden/>
          </w:rPr>
          <w:fldChar w:fldCharType="begin"/>
        </w:r>
        <w:r>
          <w:rPr>
            <w:noProof/>
            <w:webHidden/>
          </w:rPr>
          <w:instrText xml:space="preserve"> PAGEREF _Toc55574052 \h </w:instrText>
        </w:r>
        <w:r>
          <w:rPr>
            <w:noProof/>
            <w:webHidden/>
          </w:rPr>
        </w:r>
        <w:r>
          <w:rPr>
            <w:noProof/>
            <w:webHidden/>
          </w:rPr>
          <w:fldChar w:fldCharType="separate"/>
        </w:r>
        <w:r>
          <w:rPr>
            <w:noProof/>
            <w:webHidden/>
          </w:rPr>
          <w:t>3</w:t>
        </w:r>
        <w:r>
          <w:rPr>
            <w:noProof/>
            <w:webHidden/>
          </w:rPr>
          <w:fldChar w:fldCharType="end"/>
        </w:r>
      </w:hyperlink>
    </w:p>
    <w:p w14:paraId="6EC8DD47" w14:textId="139C3905"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53" w:history="1">
        <w:r w:rsidRPr="00CA5396">
          <w:rPr>
            <w:rStyle w:val="Hyperlink"/>
            <w:noProof/>
          </w:rPr>
          <w:t>2.1</w:t>
        </w:r>
        <w:r>
          <w:rPr>
            <w:rFonts w:asciiTheme="minorHAnsi" w:eastAsiaTheme="minorEastAsia" w:hAnsiTheme="minorHAnsi" w:cstheme="minorBidi"/>
            <w:noProof/>
            <w:szCs w:val="24"/>
          </w:rPr>
          <w:tab/>
        </w:r>
        <w:r w:rsidRPr="00CA5396">
          <w:rPr>
            <w:rStyle w:val="Hyperlink"/>
            <w:noProof/>
          </w:rPr>
          <w:t>Introduction</w:t>
        </w:r>
        <w:r>
          <w:rPr>
            <w:noProof/>
            <w:webHidden/>
          </w:rPr>
          <w:tab/>
        </w:r>
        <w:r>
          <w:rPr>
            <w:noProof/>
            <w:webHidden/>
          </w:rPr>
          <w:fldChar w:fldCharType="begin"/>
        </w:r>
        <w:r>
          <w:rPr>
            <w:noProof/>
            <w:webHidden/>
          </w:rPr>
          <w:instrText xml:space="preserve"> PAGEREF _Toc55574053 \h </w:instrText>
        </w:r>
        <w:r>
          <w:rPr>
            <w:noProof/>
            <w:webHidden/>
          </w:rPr>
        </w:r>
        <w:r>
          <w:rPr>
            <w:noProof/>
            <w:webHidden/>
          </w:rPr>
          <w:fldChar w:fldCharType="separate"/>
        </w:r>
        <w:r>
          <w:rPr>
            <w:noProof/>
            <w:webHidden/>
          </w:rPr>
          <w:t>3</w:t>
        </w:r>
        <w:r>
          <w:rPr>
            <w:noProof/>
            <w:webHidden/>
          </w:rPr>
          <w:fldChar w:fldCharType="end"/>
        </w:r>
      </w:hyperlink>
    </w:p>
    <w:p w14:paraId="2ADDEFB2" w14:textId="17424972"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54" w:history="1">
        <w:r w:rsidRPr="00CA5396">
          <w:rPr>
            <w:rStyle w:val="Hyperlink"/>
            <w:noProof/>
          </w:rPr>
          <w:t>2.2</w:t>
        </w:r>
        <w:r>
          <w:rPr>
            <w:rFonts w:asciiTheme="minorHAnsi" w:eastAsiaTheme="minorEastAsia" w:hAnsiTheme="minorHAnsi" w:cstheme="minorBidi"/>
            <w:noProof/>
            <w:szCs w:val="24"/>
          </w:rPr>
          <w:tab/>
        </w:r>
        <w:r w:rsidRPr="00CA5396">
          <w:rPr>
            <w:rStyle w:val="Hyperlink"/>
            <w:noProof/>
          </w:rPr>
          <w:t>Methods</w:t>
        </w:r>
        <w:r>
          <w:rPr>
            <w:noProof/>
            <w:webHidden/>
          </w:rPr>
          <w:tab/>
        </w:r>
        <w:r>
          <w:rPr>
            <w:noProof/>
            <w:webHidden/>
          </w:rPr>
          <w:fldChar w:fldCharType="begin"/>
        </w:r>
        <w:r>
          <w:rPr>
            <w:noProof/>
            <w:webHidden/>
          </w:rPr>
          <w:instrText xml:space="preserve"> PAGEREF _Toc55574054 \h </w:instrText>
        </w:r>
        <w:r>
          <w:rPr>
            <w:noProof/>
            <w:webHidden/>
          </w:rPr>
        </w:r>
        <w:r>
          <w:rPr>
            <w:noProof/>
            <w:webHidden/>
          </w:rPr>
          <w:fldChar w:fldCharType="separate"/>
        </w:r>
        <w:r>
          <w:rPr>
            <w:noProof/>
            <w:webHidden/>
          </w:rPr>
          <w:t>7</w:t>
        </w:r>
        <w:r>
          <w:rPr>
            <w:noProof/>
            <w:webHidden/>
          </w:rPr>
          <w:fldChar w:fldCharType="end"/>
        </w:r>
      </w:hyperlink>
    </w:p>
    <w:p w14:paraId="1F413FBB" w14:textId="5C3D999D"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55" w:history="1">
        <w:r w:rsidRPr="00CA5396">
          <w:rPr>
            <w:rStyle w:val="Hyperlink"/>
            <w:noProof/>
          </w:rPr>
          <w:t>2.2.1</w:t>
        </w:r>
        <w:r>
          <w:rPr>
            <w:rFonts w:asciiTheme="minorHAnsi" w:eastAsiaTheme="minorEastAsia" w:hAnsiTheme="minorHAnsi" w:cstheme="minorBidi"/>
            <w:noProof/>
            <w:szCs w:val="24"/>
          </w:rPr>
          <w:tab/>
        </w:r>
        <w:r w:rsidRPr="00CA5396">
          <w:rPr>
            <w:rStyle w:val="Hyperlink"/>
            <w:noProof/>
          </w:rPr>
          <w:t>Field sampling</w:t>
        </w:r>
        <w:r>
          <w:rPr>
            <w:noProof/>
            <w:webHidden/>
          </w:rPr>
          <w:tab/>
        </w:r>
        <w:r>
          <w:rPr>
            <w:noProof/>
            <w:webHidden/>
          </w:rPr>
          <w:fldChar w:fldCharType="begin"/>
        </w:r>
        <w:r>
          <w:rPr>
            <w:noProof/>
            <w:webHidden/>
          </w:rPr>
          <w:instrText xml:space="preserve"> PAGEREF _Toc55574055 \h </w:instrText>
        </w:r>
        <w:r>
          <w:rPr>
            <w:noProof/>
            <w:webHidden/>
          </w:rPr>
        </w:r>
        <w:r>
          <w:rPr>
            <w:noProof/>
            <w:webHidden/>
          </w:rPr>
          <w:fldChar w:fldCharType="separate"/>
        </w:r>
        <w:r>
          <w:rPr>
            <w:noProof/>
            <w:webHidden/>
          </w:rPr>
          <w:t>7</w:t>
        </w:r>
        <w:r>
          <w:rPr>
            <w:noProof/>
            <w:webHidden/>
          </w:rPr>
          <w:fldChar w:fldCharType="end"/>
        </w:r>
      </w:hyperlink>
    </w:p>
    <w:p w14:paraId="2536A806" w14:textId="78C3A4FC"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56" w:history="1">
        <w:r w:rsidRPr="00CA5396">
          <w:rPr>
            <w:rStyle w:val="Hyperlink"/>
            <w:noProof/>
          </w:rPr>
          <w:t>2.2.2</w:t>
        </w:r>
        <w:r>
          <w:rPr>
            <w:rFonts w:asciiTheme="minorHAnsi" w:eastAsiaTheme="minorEastAsia" w:hAnsiTheme="minorHAnsi" w:cstheme="minorBidi"/>
            <w:noProof/>
            <w:szCs w:val="24"/>
          </w:rPr>
          <w:tab/>
        </w:r>
        <w:r w:rsidRPr="00CA5396">
          <w:rPr>
            <w:rStyle w:val="Hyperlink"/>
            <w:noProof/>
          </w:rPr>
          <w:t>Zooplankton and salmon stomach content analysis</w:t>
        </w:r>
        <w:r>
          <w:rPr>
            <w:noProof/>
            <w:webHidden/>
          </w:rPr>
          <w:tab/>
        </w:r>
        <w:r>
          <w:rPr>
            <w:noProof/>
            <w:webHidden/>
          </w:rPr>
          <w:fldChar w:fldCharType="begin"/>
        </w:r>
        <w:r>
          <w:rPr>
            <w:noProof/>
            <w:webHidden/>
          </w:rPr>
          <w:instrText xml:space="preserve"> PAGEREF _Toc55574056 \h </w:instrText>
        </w:r>
        <w:r>
          <w:rPr>
            <w:noProof/>
            <w:webHidden/>
          </w:rPr>
        </w:r>
        <w:r>
          <w:rPr>
            <w:noProof/>
            <w:webHidden/>
          </w:rPr>
          <w:fldChar w:fldCharType="separate"/>
        </w:r>
        <w:r>
          <w:rPr>
            <w:noProof/>
            <w:webHidden/>
          </w:rPr>
          <w:t>9</w:t>
        </w:r>
        <w:r>
          <w:rPr>
            <w:noProof/>
            <w:webHidden/>
          </w:rPr>
          <w:fldChar w:fldCharType="end"/>
        </w:r>
      </w:hyperlink>
    </w:p>
    <w:p w14:paraId="3CD8C5C5" w14:textId="21179B93"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57" w:history="1">
        <w:r w:rsidRPr="00CA5396">
          <w:rPr>
            <w:rStyle w:val="Hyperlink"/>
            <w:noProof/>
          </w:rPr>
          <w:t>2.2.3</w:t>
        </w:r>
        <w:r>
          <w:rPr>
            <w:rFonts w:asciiTheme="minorHAnsi" w:eastAsiaTheme="minorEastAsia" w:hAnsiTheme="minorHAnsi" w:cstheme="minorBidi"/>
            <w:noProof/>
            <w:szCs w:val="24"/>
          </w:rPr>
          <w:tab/>
        </w:r>
        <w:r w:rsidRPr="00CA5396">
          <w:rPr>
            <w:rStyle w:val="Hyperlink"/>
            <w:noProof/>
          </w:rPr>
          <w:t>Data analysis</w:t>
        </w:r>
        <w:r>
          <w:rPr>
            <w:noProof/>
            <w:webHidden/>
          </w:rPr>
          <w:tab/>
        </w:r>
        <w:r>
          <w:rPr>
            <w:noProof/>
            <w:webHidden/>
          </w:rPr>
          <w:fldChar w:fldCharType="begin"/>
        </w:r>
        <w:r>
          <w:rPr>
            <w:noProof/>
            <w:webHidden/>
          </w:rPr>
          <w:instrText xml:space="preserve"> PAGEREF _Toc55574057 \h </w:instrText>
        </w:r>
        <w:r>
          <w:rPr>
            <w:noProof/>
            <w:webHidden/>
          </w:rPr>
        </w:r>
        <w:r>
          <w:rPr>
            <w:noProof/>
            <w:webHidden/>
          </w:rPr>
          <w:fldChar w:fldCharType="separate"/>
        </w:r>
        <w:r>
          <w:rPr>
            <w:noProof/>
            <w:webHidden/>
          </w:rPr>
          <w:t>11</w:t>
        </w:r>
        <w:r>
          <w:rPr>
            <w:noProof/>
            <w:webHidden/>
          </w:rPr>
          <w:fldChar w:fldCharType="end"/>
        </w:r>
      </w:hyperlink>
    </w:p>
    <w:p w14:paraId="6327FD5E" w14:textId="1D254CD5"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58" w:history="1">
        <w:r w:rsidRPr="00CA5396">
          <w:rPr>
            <w:rStyle w:val="Hyperlink"/>
            <w:noProof/>
          </w:rPr>
          <w:t>2.3</w:t>
        </w:r>
        <w:r>
          <w:rPr>
            <w:rFonts w:asciiTheme="minorHAnsi" w:eastAsiaTheme="minorEastAsia" w:hAnsiTheme="minorHAnsi" w:cstheme="minorBidi"/>
            <w:noProof/>
            <w:szCs w:val="24"/>
          </w:rPr>
          <w:tab/>
        </w:r>
        <w:r w:rsidRPr="00CA5396">
          <w:rPr>
            <w:rStyle w:val="Hyperlink"/>
            <w:noProof/>
          </w:rPr>
          <w:t>Results</w:t>
        </w:r>
        <w:r>
          <w:rPr>
            <w:noProof/>
            <w:webHidden/>
          </w:rPr>
          <w:tab/>
        </w:r>
        <w:r>
          <w:rPr>
            <w:noProof/>
            <w:webHidden/>
          </w:rPr>
          <w:fldChar w:fldCharType="begin"/>
        </w:r>
        <w:r>
          <w:rPr>
            <w:noProof/>
            <w:webHidden/>
          </w:rPr>
          <w:instrText xml:space="preserve"> PAGEREF _Toc55574058 \h </w:instrText>
        </w:r>
        <w:r>
          <w:rPr>
            <w:noProof/>
            <w:webHidden/>
          </w:rPr>
        </w:r>
        <w:r>
          <w:rPr>
            <w:noProof/>
            <w:webHidden/>
          </w:rPr>
          <w:fldChar w:fldCharType="separate"/>
        </w:r>
        <w:r>
          <w:rPr>
            <w:noProof/>
            <w:webHidden/>
          </w:rPr>
          <w:t>12</w:t>
        </w:r>
        <w:r>
          <w:rPr>
            <w:noProof/>
            <w:webHidden/>
          </w:rPr>
          <w:fldChar w:fldCharType="end"/>
        </w:r>
      </w:hyperlink>
    </w:p>
    <w:p w14:paraId="102FE115" w14:textId="626FDF2D"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59" w:history="1">
        <w:r w:rsidRPr="00CA5396">
          <w:rPr>
            <w:rStyle w:val="Hyperlink"/>
            <w:noProof/>
          </w:rPr>
          <w:t>2.3.1</w:t>
        </w:r>
        <w:r>
          <w:rPr>
            <w:rFonts w:asciiTheme="minorHAnsi" w:eastAsiaTheme="minorEastAsia" w:hAnsiTheme="minorHAnsi" w:cstheme="minorBidi"/>
            <w:noProof/>
            <w:szCs w:val="24"/>
          </w:rPr>
          <w:tab/>
        </w:r>
        <w:r w:rsidRPr="00CA5396">
          <w:rPr>
            <w:rStyle w:val="Hyperlink"/>
            <w:noProof/>
          </w:rPr>
          <w:t>Environmental conditions and zooplankton</w:t>
        </w:r>
        <w:r>
          <w:rPr>
            <w:noProof/>
            <w:webHidden/>
          </w:rPr>
          <w:tab/>
        </w:r>
        <w:r>
          <w:rPr>
            <w:noProof/>
            <w:webHidden/>
          </w:rPr>
          <w:fldChar w:fldCharType="begin"/>
        </w:r>
        <w:r>
          <w:rPr>
            <w:noProof/>
            <w:webHidden/>
          </w:rPr>
          <w:instrText xml:space="preserve"> PAGEREF _Toc55574059 \h </w:instrText>
        </w:r>
        <w:r>
          <w:rPr>
            <w:noProof/>
            <w:webHidden/>
          </w:rPr>
        </w:r>
        <w:r>
          <w:rPr>
            <w:noProof/>
            <w:webHidden/>
          </w:rPr>
          <w:fldChar w:fldCharType="separate"/>
        </w:r>
        <w:r>
          <w:rPr>
            <w:noProof/>
            <w:webHidden/>
          </w:rPr>
          <w:t>12</w:t>
        </w:r>
        <w:r>
          <w:rPr>
            <w:noProof/>
            <w:webHidden/>
          </w:rPr>
          <w:fldChar w:fldCharType="end"/>
        </w:r>
      </w:hyperlink>
    </w:p>
    <w:p w14:paraId="17DAA59E" w14:textId="60235F21"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60" w:history="1">
        <w:r w:rsidRPr="00CA5396">
          <w:rPr>
            <w:rStyle w:val="Hyperlink"/>
            <w:noProof/>
          </w:rPr>
          <w:t>2.3.2</w:t>
        </w:r>
        <w:r>
          <w:rPr>
            <w:rFonts w:asciiTheme="minorHAnsi" w:eastAsiaTheme="minorEastAsia" w:hAnsiTheme="minorHAnsi" w:cstheme="minorBidi"/>
            <w:noProof/>
            <w:szCs w:val="24"/>
          </w:rPr>
          <w:tab/>
        </w:r>
        <w:r w:rsidRPr="00CA5396">
          <w:rPr>
            <w:rStyle w:val="Hyperlink"/>
            <w:noProof/>
          </w:rPr>
          <w:t>Salmon diet composition</w:t>
        </w:r>
        <w:r>
          <w:rPr>
            <w:noProof/>
            <w:webHidden/>
          </w:rPr>
          <w:tab/>
        </w:r>
        <w:r>
          <w:rPr>
            <w:noProof/>
            <w:webHidden/>
          </w:rPr>
          <w:fldChar w:fldCharType="begin"/>
        </w:r>
        <w:r>
          <w:rPr>
            <w:noProof/>
            <w:webHidden/>
          </w:rPr>
          <w:instrText xml:space="preserve"> PAGEREF _Toc55574060 \h </w:instrText>
        </w:r>
        <w:r>
          <w:rPr>
            <w:noProof/>
            <w:webHidden/>
          </w:rPr>
        </w:r>
        <w:r>
          <w:rPr>
            <w:noProof/>
            <w:webHidden/>
          </w:rPr>
          <w:fldChar w:fldCharType="separate"/>
        </w:r>
        <w:r>
          <w:rPr>
            <w:noProof/>
            <w:webHidden/>
          </w:rPr>
          <w:t>14</w:t>
        </w:r>
        <w:r>
          <w:rPr>
            <w:noProof/>
            <w:webHidden/>
          </w:rPr>
          <w:fldChar w:fldCharType="end"/>
        </w:r>
      </w:hyperlink>
    </w:p>
    <w:p w14:paraId="3A1060B6" w14:textId="031E37D3"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61" w:history="1">
        <w:r w:rsidRPr="00CA5396">
          <w:rPr>
            <w:rStyle w:val="Hyperlink"/>
            <w:noProof/>
          </w:rPr>
          <w:t>2.3.3</w:t>
        </w:r>
        <w:r>
          <w:rPr>
            <w:rFonts w:asciiTheme="minorHAnsi" w:eastAsiaTheme="minorEastAsia" w:hAnsiTheme="minorHAnsi" w:cstheme="minorBidi"/>
            <w:noProof/>
            <w:szCs w:val="24"/>
          </w:rPr>
          <w:tab/>
        </w:r>
        <w:r w:rsidRPr="00CA5396">
          <w:rPr>
            <w:rStyle w:val="Hyperlink"/>
            <w:noProof/>
          </w:rPr>
          <w:t>Salmon health</w:t>
        </w:r>
        <w:r>
          <w:rPr>
            <w:noProof/>
            <w:webHidden/>
          </w:rPr>
          <w:tab/>
        </w:r>
        <w:r>
          <w:rPr>
            <w:noProof/>
            <w:webHidden/>
          </w:rPr>
          <w:fldChar w:fldCharType="begin"/>
        </w:r>
        <w:r>
          <w:rPr>
            <w:noProof/>
            <w:webHidden/>
          </w:rPr>
          <w:instrText xml:space="preserve"> PAGEREF _Toc55574061 \h </w:instrText>
        </w:r>
        <w:r>
          <w:rPr>
            <w:noProof/>
            <w:webHidden/>
          </w:rPr>
        </w:r>
        <w:r>
          <w:rPr>
            <w:noProof/>
            <w:webHidden/>
          </w:rPr>
          <w:fldChar w:fldCharType="separate"/>
        </w:r>
        <w:r>
          <w:rPr>
            <w:noProof/>
            <w:webHidden/>
          </w:rPr>
          <w:t>15</w:t>
        </w:r>
        <w:r>
          <w:rPr>
            <w:noProof/>
            <w:webHidden/>
          </w:rPr>
          <w:fldChar w:fldCharType="end"/>
        </w:r>
      </w:hyperlink>
    </w:p>
    <w:p w14:paraId="215AF671" w14:textId="4ADFBFA8"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62" w:history="1">
        <w:r w:rsidRPr="00CA5396">
          <w:rPr>
            <w:rStyle w:val="Hyperlink"/>
            <w:noProof/>
          </w:rPr>
          <w:t>2.3.4</w:t>
        </w:r>
        <w:r>
          <w:rPr>
            <w:rFonts w:asciiTheme="minorHAnsi" w:eastAsiaTheme="minorEastAsia" w:hAnsiTheme="minorHAnsi" w:cstheme="minorBidi"/>
            <w:noProof/>
            <w:szCs w:val="24"/>
          </w:rPr>
          <w:tab/>
        </w:r>
        <w:r w:rsidRPr="00CA5396">
          <w:rPr>
            <w:rStyle w:val="Hyperlink"/>
            <w:noProof/>
          </w:rPr>
          <w:t>Diet overlap between pink and chum salmon</w:t>
        </w:r>
        <w:r>
          <w:rPr>
            <w:noProof/>
            <w:webHidden/>
          </w:rPr>
          <w:tab/>
        </w:r>
        <w:r>
          <w:rPr>
            <w:noProof/>
            <w:webHidden/>
          </w:rPr>
          <w:fldChar w:fldCharType="begin"/>
        </w:r>
        <w:r>
          <w:rPr>
            <w:noProof/>
            <w:webHidden/>
          </w:rPr>
          <w:instrText xml:space="preserve"> PAGEREF _Toc55574062 \h </w:instrText>
        </w:r>
        <w:r>
          <w:rPr>
            <w:noProof/>
            <w:webHidden/>
          </w:rPr>
        </w:r>
        <w:r>
          <w:rPr>
            <w:noProof/>
            <w:webHidden/>
          </w:rPr>
          <w:fldChar w:fldCharType="separate"/>
        </w:r>
        <w:r>
          <w:rPr>
            <w:noProof/>
            <w:webHidden/>
          </w:rPr>
          <w:t>17</w:t>
        </w:r>
        <w:r>
          <w:rPr>
            <w:noProof/>
            <w:webHidden/>
          </w:rPr>
          <w:fldChar w:fldCharType="end"/>
        </w:r>
      </w:hyperlink>
    </w:p>
    <w:p w14:paraId="39AD1C1A" w14:textId="0AA7E96A"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63" w:history="1">
        <w:r w:rsidRPr="00CA5396">
          <w:rPr>
            <w:rStyle w:val="Hyperlink"/>
            <w:noProof/>
          </w:rPr>
          <w:t>2.4</w:t>
        </w:r>
        <w:r>
          <w:rPr>
            <w:rFonts w:asciiTheme="minorHAnsi" w:eastAsiaTheme="minorEastAsia" w:hAnsiTheme="minorHAnsi" w:cstheme="minorBidi"/>
            <w:noProof/>
            <w:szCs w:val="24"/>
          </w:rPr>
          <w:tab/>
        </w:r>
        <w:r w:rsidRPr="00CA5396">
          <w:rPr>
            <w:rStyle w:val="Hyperlink"/>
            <w:noProof/>
          </w:rPr>
          <w:t>Discussion</w:t>
        </w:r>
        <w:r>
          <w:rPr>
            <w:noProof/>
            <w:webHidden/>
          </w:rPr>
          <w:tab/>
        </w:r>
        <w:r>
          <w:rPr>
            <w:noProof/>
            <w:webHidden/>
          </w:rPr>
          <w:fldChar w:fldCharType="begin"/>
        </w:r>
        <w:r>
          <w:rPr>
            <w:noProof/>
            <w:webHidden/>
          </w:rPr>
          <w:instrText xml:space="preserve"> PAGEREF _Toc55574063 \h </w:instrText>
        </w:r>
        <w:r>
          <w:rPr>
            <w:noProof/>
            <w:webHidden/>
          </w:rPr>
        </w:r>
        <w:r>
          <w:rPr>
            <w:noProof/>
            <w:webHidden/>
          </w:rPr>
          <w:fldChar w:fldCharType="separate"/>
        </w:r>
        <w:r>
          <w:rPr>
            <w:noProof/>
            <w:webHidden/>
          </w:rPr>
          <w:t>18</w:t>
        </w:r>
        <w:r>
          <w:rPr>
            <w:noProof/>
            <w:webHidden/>
          </w:rPr>
          <w:fldChar w:fldCharType="end"/>
        </w:r>
      </w:hyperlink>
    </w:p>
    <w:p w14:paraId="411BDD20" w14:textId="7DFE5920"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64" w:history="1">
        <w:r w:rsidRPr="00CA5396">
          <w:rPr>
            <w:rStyle w:val="Hyperlink"/>
            <w:noProof/>
          </w:rPr>
          <w:t>2.5</w:t>
        </w:r>
        <w:r>
          <w:rPr>
            <w:rFonts w:asciiTheme="minorHAnsi" w:eastAsiaTheme="minorEastAsia" w:hAnsiTheme="minorHAnsi" w:cstheme="minorBidi"/>
            <w:noProof/>
            <w:szCs w:val="24"/>
          </w:rPr>
          <w:tab/>
        </w:r>
        <w:r w:rsidRPr="00CA5396">
          <w:rPr>
            <w:rStyle w:val="Hyperlink"/>
            <w:noProof/>
          </w:rPr>
          <w:t>Conclusion</w:t>
        </w:r>
        <w:r>
          <w:rPr>
            <w:noProof/>
            <w:webHidden/>
          </w:rPr>
          <w:tab/>
        </w:r>
        <w:r>
          <w:rPr>
            <w:noProof/>
            <w:webHidden/>
          </w:rPr>
          <w:fldChar w:fldCharType="begin"/>
        </w:r>
        <w:r>
          <w:rPr>
            <w:noProof/>
            <w:webHidden/>
          </w:rPr>
          <w:instrText xml:space="preserve"> PAGEREF _Toc55574064 \h </w:instrText>
        </w:r>
        <w:r>
          <w:rPr>
            <w:noProof/>
            <w:webHidden/>
          </w:rPr>
        </w:r>
        <w:r>
          <w:rPr>
            <w:noProof/>
            <w:webHidden/>
          </w:rPr>
          <w:fldChar w:fldCharType="separate"/>
        </w:r>
        <w:r>
          <w:rPr>
            <w:noProof/>
            <w:webHidden/>
          </w:rPr>
          <w:t>26</w:t>
        </w:r>
        <w:r>
          <w:rPr>
            <w:noProof/>
            <w:webHidden/>
          </w:rPr>
          <w:fldChar w:fldCharType="end"/>
        </w:r>
      </w:hyperlink>
    </w:p>
    <w:p w14:paraId="64FED9A2" w14:textId="3B60086E"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65" w:history="1">
        <w:r w:rsidRPr="00CA5396">
          <w:rPr>
            <w:rStyle w:val="Hyperlink"/>
            <w:rFonts w:eastAsia="Times New Roman"/>
            <w:noProof/>
          </w:rPr>
          <w:t>2.6</w:t>
        </w:r>
        <w:r>
          <w:rPr>
            <w:rFonts w:asciiTheme="minorHAnsi" w:eastAsiaTheme="minorEastAsia" w:hAnsiTheme="minorHAnsi" w:cstheme="minorBidi"/>
            <w:noProof/>
            <w:szCs w:val="24"/>
          </w:rPr>
          <w:tab/>
        </w:r>
        <w:r w:rsidRPr="00CA5396">
          <w:rPr>
            <w:rStyle w:val="Hyperlink"/>
            <w:noProof/>
          </w:rPr>
          <w:t>Tables</w:t>
        </w:r>
        <w:r>
          <w:rPr>
            <w:noProof/>
            <w:webHidden/>
          </w:rPr>
          <w:tab/>
        </w:r>
        <w:r>
          <w:rPr>
            <w:noProof/>
            <w:webHidden/>
          </w:rPr>
          <w:fldChar w:fldCharType="begin"/>
        </w:r>
        <w:r>
          <w:rPr>
            <w:noProof/>
            <w:webHidden/>
          </w:rPr>
          <w:instrText xml:space="preserve"> PAGEREF _Toc55574065 \h </w:instrText>
        </w:r>
        <w:r>
          <w:rPr>
            <w:noProof/>
            <w:webHidden/>
          </w:rPr>
        </w:r>
        <w:r>
          <w:rPr>
            <w:noProof/>
            <w:webHidden/>
          </w:rPr>
          <w:fldChar w:fldCharType="separate"/>
        </w:r>
        <w:r>
          <w:rPr>
            <w:noProof/>
            <w:webHidden/>
          </w:rPr>
          <w:t>27</w:t>
        </w:r>
        <w:r>
          <w:rPr>
            <w:noProof/>
            <w:webHidden/>
          </w:rPr>
          <w:fldChar w:fldCharType="end"/>
        </w:r>
      </w:hyperlink>
    </w:p>
    <w:p w14:paraId="1FF000DB" w14:textId="201C2D86"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66" w:history="1">
        <w:r w:rsidRPr="00CA5396">
          <w:rPr>
            <w:rStyle w:val="Hyperlink"/>
            <w:noProof/>
          </w:rPr>
          <w:t>2.7</w:t>
        </w:r>
        <w:r>
          <w:rPr>
            <w:rFonts w:asciiTheme="minorHAnsi" w:eastAsiaTheme="minorEastAsia" w:hAnsiTheme="minorHAnsi" w:cstheme="minorBidi"/>
            <w:noProof/>
            <w:szCs w:val="24"/>
          </w:rPr>
          <w:tab/>
        </w:r>
        <w:r w:rsidRPr="00CA5396">
          <w:rPr>
            <w:rStyle w:val="Hyperlink"/>
            <w:noProof/>
          </w:rPr>
          <w:t>Figures</w:t>
        </w:r>
        <w:r>
          <w:rPr>
            <w:noProof/>
            <w:webHidden/>
          </w:rPr>
          <w:tab/>
        </w:r>
        <w:r>
          <w:rPr>
            <w:noProof/>
            <w:webHidden/>
          </w:rPr>
          <w:fldChar w:fldCharType="begin"/>
        </w:r>
        <w:r>
          <w:rPr>
            <w:noProof/>
            <w:webHidden/>
          </w:rPr>
          <w:instrText xml:space="preserve"> PAGEREF _Toc55574066 \h </w:instrText>
        </w:r>
        <w:r>
          <w:rPr>
            <w:noProof/>
            <w:webHidden/>
          </w:rPr>
        </w:r>
        <w:r>
          <w:rPr>
            <w:noProof/>
            <w:webHidden/>
          </w:rPr>
          <w:fldChar w:fldCharType="separate"/>
        </w:r>
        <w:r>
          <w:rPr>
            <w:noProof/>
            <w:webHidden/>
          </w:rPr>
          <w:t>31</w:t>
        </w:r>
        <w:r>
          <w:rPr>
            <w:noProof/>
            <w:webHidden/>
          </w:rPr>
          <w:fldChar w:fldCharType="end"/>
        </w:r>
      </w:hyperlink>
    </w:p>
    <w:p w14:paraId="555DA5B4" w14:textId="570A7054" w:rsidR="00223132" w:rsidRDefault="00223132">
      <w:pPr>
        <w:pStyle w:val="TOC1"/>
        <w:rPr>
          <w:rFonts w:asciiTheme="minorHAnsi" w:eastAsiaTheme="minorEastAsia" w:hAnsiTheme="minorHAnsi" w:cstheme="minorBidi"/>
          <w:b w:val="0"/>
          <w:noProof/>
        </w:rPr>
      </w:pPr>
      <w:hyperlink w:anchor="_Toc55574067" w:history="1">
        <w:r w:rsidRPr="00CA5396">
          <w:rPr>
            <w:rStyle w:val="Hyperlink"/>
            <w:noProof/>
          </w:rPr>
          <w:t>Chapter 3: Salmon trophic interactions shift with prey phenology</w:t>
        </w:r>
        <w:r w:rsidRPr="00CA5396">
          <w:rPr>
            <w:rStyle w:val="Hyperlink"/>
            <w:noProof/>
          </w:rPr>
          <w:t xml:space="preserve"> </w:t>
        </w:r>
        <w:r w:rsidRPr="00CA5396">
          <w:rPr>
            <w:rStyle w:val="Hyperlink"/>
            <w:noProof/>
          </w:rPr>
          <w:t>and migration timing</w:t>
        </w:r>
        <w:r>
          <w:rPr>
            <w:noProof/>
            <w:webHidden/>
          </w:rPr>
          <w:tab/>
        </w:r>
        <w:r>
          <w:rPr>
            <w:noProof/>
            <w:webHidden/>
          </w:rPr>
          <w:fldChar w:fldCharType="begin"/>
        </w:r>
        <w:r>
          <w:rPr>
            <w:noProof/>
            <w:webHidden/>
          </w:rPr>
          <w:instrText xml:space="preserve"> PAGEREF _Toc55574067 \h </w:instrText>
        </w:r>
        <w:r>
          <w:rPr>
            <w:noProof/>
            <w:webHidden/>
          </w:rPr>
        </w:r>
        <w:r>
          <w:rPr>
            <w:noProof/>
            <w:webHidden/>
          </w:rPr>
          <w:fldChar w:fldCharType="separate"/>
        </w:r>
        <w:r>
          <w:rPr>
            <w:noProof/>
            <w:webHidden/>
          </w:rPr>
          <w:t>41</w:t>
        </w:r>
        <w:r>
          <w:rPr>
            <w:noProof/>
            <w:webHidden/>
          </w:rPr>
          <w:fldChar w:fldCharType="end"/>
        </w:r>
      </w:hyperlink>
    </w:p>
    <w:p w14:paraId="04AAC38F" w14:textId="09F7FD7F"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68" w:history="1">
        <w:r w:rsidRPr="00CA5396">
          <w:rPr>
            <w:rStyle w:val="Hyperlink"/>
            <w:noProof/>
          </w:rPr>
          <w:t>3.1</w:t>
        </w:r>
        <w:r>
          <w:rPr>
            <w:rFonts w:asciiTheme="minorHAnsi" w:eastAsiaTheme="minorEastAsia" w:hAnsiTheme="minorHAnsi" w:cstheme="minorBidi"/>
            <w:noProof/>
            <w:szCs w:val="24"/>
          </w:rPr>
          <w:tab/>
        </w:r>
        <w:r w:rsidRPr="00CA5396">
          <w:rPr>
            <w:rStyle w:val="Hyperlink"/>
            <w:noProof/>
          </w:rPr>
          <w:t>Introduction</w:t>
        </w:r>
        <w:r>
          <w:rPr>
            <w:noProof/>
            <w:webHidden/>
          </w:rPr>
          <w:tab/>
        </w:r>
        <w:r>
          <w:rPr>
            <w:noProof/>
            <w:webHidden/>
          </w:rPr>
          <w:fldChar w:fldCharType="begin"/>
        </w:r>
        <w:r>
          <w:rPr>
            <w:noProof/>
            <w:webHidden/>
          </w:rPr>
          <w:instrText xml:space="preserve"> PAGEREF _Toc55574068 \h </w:instrText>
        </w:r>
        <w:r>
          <w:rPr>
            <w:noProof/>
            <w:webHidden/>
          </w:rPr>
        </w:r>
        <w:r>
          <w:rPr>
            <w:noProof/>
            <w:webHidden/>
          </w:rPr>
          <w:fldChar w:fldCharType="separate"/>
        </w:r>
        <w:r>
          <w:rPr>
            <w:noProof/>
            <w:webHidden/>
          </w:rPr>
          <w:t>41</w:t>
        </w:r>
        <w:r>
          <w:rPr>
            <w:noProof/>
            <w:webHidden/>
          </w:rPr>
          <w:fldChar w:fldCharType="end"/>
        </w:r>
      </w:hyperlink>
    </w:p>
    <w:p w14:paraId="261CFE45" w14:textId="0E9F11FB"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69" w:history="1">
        <w:r w:rsidRPr="00CA5396">
          <w:rPr>
            <w:rStyle w:val="Hyperlink"/>
            <w:noProof/>
          </w:rPr>
          <w:t>3.2</w:t>
        </w:r>
        <w:r>
          <w:rPr>
            <w:rFonts w:asciiTheme="minorHAnsi" w:eastAsiaTheme="minorEastAsia" w:hAnsiTheme="minorHAnsi" w:cstheme="minorBidi"/>
            <w:noProof/>
            <w:szCs w:val="24"/>
          </w:rPr>
          <w:tab/>
        </w:r>
        <w:r w:rsidRPr="00CA5396">
          <w:rPr>
            <w:rStyle w:val="Hyperlink"/>
            <w:noProof/>
          </w:rPr>
          <w:t>Methods</w:t>
        </w:r>
        <w:r>
          <w:rPr>
            <w:noProof/>
            <w:webHidden/>
          </w:rPr>
          <w:tab/>
        </w:r>
        <w:r>
          <w:rPr>
            <w:noProof/>
            <w:webHidden/>
          </w:rPr>
          <w:fldChar w:fldCharType="begin"/>
        </w:r>
        <w:r>
          <w:rPr>
            <w:noProof/>
            <w:webHidden/>
          </w:rPr>
          <w:instrText xml:space="preserve"> PAGEREF _Toc55574069 \h </w:instrText>
        </w:r>
        <w:r>
          <w:rPr>
            <w:noProof/>
            <w:webHidden/>
          </w:rPr>
        </w:r>
        <w:r>
          <w:rPr>
            <w:noProof/>
            <w:webHidden/>
          </w:rPr>
          <w:fldChar w:fldCharType="separate"/>
        </w:r>
        <w:r>
          <w:rPr>
            <w:noProof/>
            <w:webHidden/>
          </w:rPr>
          <w:t>44</w:t>
        </w:r>
        <w:r>
          <w:rPr>
            <w:noProof/>
            <w:webHidden/>
          </w:rPr>
          <w:fldChar w:fldCharType="end"/>
        </w:r>
      </w:hyperlink>
    </w:p>
    <w:p w14:paraId="4153752F" w14:textId="6C63F5DC"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70" w:history="1">
        <w:r w:rsidRPr="00CA5396">
          <w:rPr>
            <w:rStyle w:val="Hyperlink"/>
            <w:noProof/>
          </w:rPr>
          <w:t>3.2.1</w:t>
        </w:r>
        <w:r>
          <w:rPr>
            <w:rFonts w:asciiTheme="minorHAnsi" w:eastAsiaTheme="minorEastAsia" w:hAnsiTheme="minorHAnsi" w:cstheme="minorBidi"/>
            <w:noProof/>
            <w:szCs w:val="24"/>
          </w:rPr>
          <w:tab/>
        </w:r>
        <w:r w:rsidRPr="00CA5396">
          <w:rPr>
            <w:rStyle w:val="Hyperlink"/>
            <w:noProof/>
          </w:rPr>
          <w:t>Field sampling</w:t>
        </w:r>
        <w:r>
          <w:rPr>
            <w:noProof/>
            <w:webHidden/>
          </w:rPr>
          <w:tab/>
        </w:r>
        <w:r>
          <w:rPr>
            <w:noProof/>
            <w:webHidden/>
          </w:rPr>
          <w:fldChar w:fldCharType="begin"/>
        </w:r>
        <w:r>
          <w:rPr>
            <w:noProof/>
            <w:webHidden/>
          </w:rPr>
          <w:instrText xml:space="preserve"> PAGEREF _Toc55574070 \h </w:instrText>
        </w:r>
        <w:r>
          <w:rPr>
            <w:noProof/>
            <w:webHidden/>
          </w:rPr>
        </w:r>
        <w:r>
          <w:rPr>
            <w:noProof/>
            <w:webHidden/>
          </w:rPr>
          <w:fldChar w:fldCharType="separate"/>
        </w:r>
        <w:r>
          <w:rPr>
            <w:noProof/>
            <w:webHidden/>
          </w:rPr>
          <w:t>44</w:t>
        </w:r>
        <w:r>
          <w:rPr>
            <w:noProof/>
            <w:webHidden/>
          </w:rPr>
          <w:fldChar w:fldCharType="end"/>
        </w:r>
      </w:hyperlink>
    </w:p>
    <w:p w14:paraId="39C356EE" w14:textId="7E783E05"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71" w:history="1">
        <w:r w:rsidRPr="00CA5396">
          <w:rPr>
            <w:rStyle w:val="Hyperlink"/>
            <w:noProof/>
          </w:rPr>
          <w:t>3.2.2</w:t>
        </w:r>
        <w:r>
          <w:rPr>
            <w:rFonts w:asciiTheme="minorHAnsi" w:eastAsiaTheme="minorEastAsia" w:hAnsiTheme="minorHAnsi" w:cstheme="minorBidi"/>
            <w:noProof/>
            <w:szCs w:val="24"/>
          </w:rPr>
          <w:tab/>
        </w:r>
        <w:r w:rsidRPr="00CA5396">
          <w:rPr>
            <w:rStyle w:val="Hyperlink"/>
            <w:noProof/>
          </w:rPr>
          <w:t>Zooplankton and salmon stomach content analysis</w:t>
        </w:r>
        <w:r>
          <w:rPr>
            <w:noProof/>
            <w:webHidden/>
          </w:rPr>
          <w:tab/>
        </w:r>
        <w:r>
          <w:rPr>
            <w:noProof/>
            <w:webHidden/>
          </w:rPr>
          <w:fldChar w:fldCharType="begin"/>
        </w:r>
        <w:r>
          <w:rPr>
            <w:noProof/>
            <w:webHidden/>
          </w:rPr>
          <w:instrText xml:space="preserve"> PAGEREF _Toc55574071 \h </w:instrText>
        </w:r>
        <w:r>
          <w:rPr>
            <w:noProof/>
            <w:webHidden/>
          </w:rPr>
        </w:r>
        <w:r>
          <w:rPr>
            <w:noProof/>
            <w:webHidden/>
          </w:rPr>
          <w:fldChar w:fldCharType="separate"/>
        </w:r>
        <w:r>
          <w:rPr>
            <w:noProof/>
            <w:webHidden/>
          </w:rPr>
          <w:t>45</w:t>
        </w:r>
        <w:r>
          <w:rPr>
            <w:noProof/>
            <w:webHidden/>
          </w:rPr>
          <w:fldChar w:fldCharType="end"/>
        </w:r>
      </w:hyperlink>
    </w:p>
    <w:p w14:paraId="15EAAD8C" w14:textId="275E7593"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72" w:history="1">
        <w:r w:rsidRPr="00CA5396">
          <w:rPr>
            <w:rStyle w:val="Hyperlink"/>
            <w:noProof/>
          </w:rPr>
          <w:t>3.2.3</w:t>
        </w:r>
        <w:r>
          <w:rPr>
            <w:rFonts w:asciiTheme="minorHAnsi" w:eastAsiaTheme="minorEastAsia" w:hAnsiTheme="minorHAnsi" w:cstheme="minorBidi"/>
            <w:noProof/>
            <w:szCs w:val="24"/>
          </w:rPr>
          <w:tab/>
        </w:r>
        <w:r w:rsidRPr="00CA5396">
          <w:rPr>
            <w:rStyle w:val="Hyperlink"/>
            <w:noProof/>
          </w:rPr>
          <w:t>Data analysis</w:t>
        </w:r>
        <w:r>
          <w:rPr>
            <w:noProof/>
            <w:webHidden/>
          </w:rPr>
          <w:tab/>
        </w:r>
        <w:r>
          <w:rPr>
            <w:noProof/>
            <w:webHidden/>
          </w:rPr>
          <w:fldChar w:fldCharType="begin"/>
        </w:r>
        <w:r>
          <w:rPr>
            <w:noProof/>
            <w:webHidden/>
          </w:rPr>
          <w:instrText xml:space="preserve"> PAGEREF _Toc55574072 \h </w:instrText>
        </w:r>
        <w:r>
          <w:rPr>
            <w:noProof/>
            <w:webHidden/>
          </w:rPr>
        </w:r>
        <w:r>
          <w:rPr>
            <w:noProof/>
            <w:webHidden/>
          </w:rPr>
          <w:fldChar w:fldCharType="separate"/>
        </w:r>
        <w:r>
          <w:rPr>
            <w:noProof/>
            <w:webHidden/>
          </w:rPr>
          <w:t>46</w:t>
        </w:r>
        <w:r>
          <w:rPr>
            <w:noProof/>
            <w:webHidden/>
          </w:rPr>
          <w:fldChar w:fldCharType="end"/>
        </w:r>
      </w:hyperlink>
    </w:p>
    <w:p w14:paraId="67109977" w14:textId="61973BF1"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73" w:history="1">
        <w:r w:rsidRPr="00CA5396">
          <w:rPr>
            <w:rStyle w:val="Hyperlink"/>
            <w:noProof/>
          </w:rPr>
          <w:t>3.3</w:t>
        </w:r>
        <w:r>
          <w:rPr>
            <w:rFonts w:asciiTheme="minorHAnsi" w:eastAsiaTheme="minorEastAsia" w:hAnsiTheme="minorHAnsi" w:cstheme="minorBidi"/>
            <w:noProof/>
            <w:szCs w:val="24"/>
          </w:rPr>
          <w:tab/>
        </w:r>
        <w:r w:rsidRPr="00CA5396">
          <w:rPr>
            <w:rStyle w:val="Hyperlink"/>
            <w:noProof/>
          </w:rPr>
          <w:t>Results</w:t>
        </w:r>
        <w:r>
          <w:rPr>
            <w:noProof/>
            <w:webHidden/>
          </w:rPr>
          <w:tab/>
        </w:r>
        <w:r>
          <w:rPr>
            <w:noProof/>
            <w:webHidden/>
          </w:rPr>
          <w:fldChar w:fldCharType="begin"/>
        </w:r>
        <w:r>
          <w:rPr>
            <w:noProof/>
            <w:webHidden/>
          </w:rPr>
          <w:instrText xml:space="preserve"> PAGEREF _Toc55574073 \h </w:instrText>
        </w:r>
        <w:r>
          <w:rPr>
            <w:noProof/>
            <w:webHidden/>
          </w:rPr>
        </w:r>
        <w:r>
          <w:rPr>
            <w:noProof/>
            <w:webHidden/>
          </w:rPr>
          <w:fldChar w:fldCharType="separate"/>
        </w:r>
        <w:r>
          <w:rPr>
            <w:noProof/>
            <w:webHidden/>
          </w:rPr>
          <w:t>48</w:t>
        </w:r>
        <w:r>
          <w:rPr>
            <w:noProof/>
            <w:webHidden/>
          </w:rPr>
          <w:fldChar w:fldCharType="end"/>
        </w:r>
      </w:hyperlink>
    </w:p>
    <w:p w14:paraId="02DC609F" w14:textId="3985223F"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74" w:history="1">
        <w:r w:rsidRPr="00CA5396">
          <w:rPr>
            <w:rStyle w:val="Hyperlink"/>
            <w:noProof/>
          </w:rPr>
          <w:t>3.3.1</w:t>
        </w:r>
        <w:r>
          <w:rPr>
            <w:rFonts w:asciiTheme="minorHAnsi" w:eastAsiaTheme="minorEastAsia" w:hAnsiTheme="minorHAnsi" w:cstheme="minorBidi"/>
            <w:noProof/>
            <w:szCs w:val="24"/>
          </w:rPr>
          <w:tab/>
        </w:r>
        <w:r w:rsidRPr="00CA5396">
          <w:rPr>
            <w:rStyle w:val="Hyperlink"/>
            <w:noProof/>
          </w:rPr>
          <w:t>Environmental conditions</w:t>
        </w:r>
        <w:r>
          <w:rPr>
            <w:noProof/>
            <w:webHidden/>
          </w:rPr>
          <w:tab/>
        </w:r>
        <w:r>
          <w:rPr>
            <w:noProof/>
            <w:webHidden/>
          </w:rPr>
          <w:fldChar w:fldCharType="begin"/>
        </w:r>
        <w:r>
          <w:rPr>
            <w:noProof/>
            <w:webHidden/>
          </w:rPr>
          <w:instrText xml:space="preserve"> PAGEREF _Toc55574074 \h </w:instrText>
        </w:r>
        <w:r>
          <w:rPr>
            <w:noProof/>
            <w:webHidden/>
          </w:rPr>
        </w:r>
        <w:r>
          <w:rPr>
            <w:noProof/>
            <w:webHidden/>
          </w:rPr>
          <w:fldChar w:fldCharType="separate"/>
        </w:r>
        <w:r>
          <w:rPr>
            <w:noProof/>
            <w:webHidden/>
          </w:rPr>
          <w:t>48</w:t>
        </w:r>
        <w:r>
          <w:rPr>
            <w:noProof/>
            <w:webHidden/>
          </w:rPr>
          <w:fldChar w:fldCharType="end"/>
        </w:r>
      </w:hyperlink>
    </w:p>
    <w:p w14:paraId="5B7366F0" w14:textId="447412B2"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75" w:history="1">
        <w:r w:rsidRPr="00CA5396">
          <w:rPr>
            <w:rStyle w:val="Hyperlink"/>
            <w:noProof/>
          </w:rPr>
          <w:t>3.3.2</w:t>
        </w:r>
        <w:r>
          <w:rPr>
            <w:rFonts w:asciiTheme="minorHAnsi" w:eastAsiaTheme="minorEastAsia" w:hAnsiTheme="minorHAnsi" w:cstheme="minorBidi"/>
            <w:noProof/>
            <w:szCs w:val="24"/>
          </w:rPr>
          <w:tab/>
        </w:r>
        <w:r w:rsidRPr="00CA5396">
          <w:rPr>
            <w:rStyle w:val="Hyperlink"/>
            <w:noProof/>
          </w:rPr>
          <w:t>Zooplankton</w:t>
        </w:r>
        <w:r>
          <w:rPr>
            <w:noProof/>
            <w:webHidden/>
          </w:rPr>
          <w:tab/>
        </w:r>
        <w:r>
          <w:rPr>
            <w:noProof/>
            <w:webHidden/>
          </w:rPr>
          <w:fldChar w:fldCharType="begin"/>
        </w:r>
        <w:r>
          <w:rPr>
            <w:noProof/>
            <w:webHidden/>
          </w:rPr>
          <w:instrText xml:space="preserve"> PAGEREF _Toc55574075 \h </w:instrText>
        </w:r>
        <w:r>
          <w:rPr>
            <w:noProof/>
            <w:webHidden/>
          </w:rPr>
        </w:r>
        <w:r>
          <w:rPr>
            <w:noProof/>
            <w:webHidden/>
          </w:rPr>
          <w:fldChar w:fldCharType="separate"/>
        </w:r>
        <w:r>
          <w:rPr>
            <w:noProof/>
            <w:webHidden/>
          </w:rPr>
          <w:t>48</w:t>
        </w:r>
        <w:r>
          <w:rPr>
            <w:noProof/>
            <w:webHidden/>
          </w:rPr>
          <w:fldChar w:fldCharType="end"/>
        </w:r>
      </w:hyperlink>
    </w:p>
    <w:p w14:paraId="7540E159" w14:textId="59B8B73D"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76" w:history="1">
        <w:r w:rsidRPr="00CA5396">
          <w:rPr>
            <w:rStyle w:val="Hyperlink"/>
            <w:noProof/>
          </w:rPr>
          <w:t>3.3.3</w:t>
        </w:r>
        <w:r>
          <w:rPr>
            <w:rFonts w:asciiTheme="minorHAnsi" w:eastAsiaTheme="minorEastAsia" w:hAnsiTheme="minorHAnsi" w:cstheme="minorBidi"/>
            <w:noProof/>
            <w:szCs w:val="24"/>
          </w:rPr>
          <w:tab/>
        </w:r>
        <w:r w:rsidRPr="00CA5396">
          <w:rPr>
            <w:rStyle w:val="Hyperlink"/>
            <w:noProof/>
          </w:rPr>
          <w:t>Salmon diet composition</w:t>
        </w:r>
        <w:r>
          <w:rPr>
            <w:noProof/>
            <w:webHidden/>
          </w:rPr>
          <w:tab/>
        </w:r>
        <w:r>
          <w:rPr>
            <w:noProof/>
            <w:webHidden/>
          </w:rPr>
          <w:fldChar w:fldCharType="begin"/>
        </w:r>
        <w:r>
          <w:rPr>
            <w:noProof/>
            <w:webHidden/>
          </w:rPr>
          <w:instrText xml:space="preserve"> PAGEREF _Toc55574076 \h </w:instrText>
        </w:r>
        <w:r>
          <w:rPr>
            <w:noProof/>
            <w:webHidden/>
          </w:rPr>
        </w:r>
        <w:r>
          <w:rPr>
            <w:noProof/>
            <w:webHidden/>
          </w:rPr>
          <w:fldChar w:fldCharType="separate"/>
        </w:r>
        <w:r>
          <w:rPr>
            <w:noProof/>
            <w:webHidden/>
          </w:rPr>
          <w:t>49</w:t>
        </w:r>
        <w:r>
          <w:rPr>
            <w:noProof/>
            <w:webHidden/>
          </w:rPr>
          <w:fldChar w:fldCharType="end"/>
        </w:r>
      </w:hyperlink>
    </w:p>
    <w:p w14:paraId="55121435" w14:textId="3ABAF38D"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77" w:history="1">
        <w:r w:rsidRPr="00CA5396">
          <w:rPr>
            <w:rStyle w:val="Hyperlink"/>
            <w:noProof/>
          </w:rPr>
          <w:t>3.3.4</w:t>
        </w:r>
        <w:r>
          <w:rPr>
            <w:rFonts w:asciiTheme="minorHAnsi" w:eastAsiaTheme="minorEastAsia" w:hAnsiTheme="minorHAnsi" w:cstheme="minorBidi"/>
            <w:noProof/>
            <w:szCs w:val="24"/>
          </w:rPr>
          <w:tab/>
        </w:r>
        <w:r w:rsidRPr="00CA5396">
          <w:rPr>
            <w:rStyle w:val="Hyperlink"/>
            <w:noProof/>
          </w:rPr>
          <w:t>Salmon health</w:t>
        </w:r>
        <w:r>
          <w:rPr>
            <w:noProof/>
            <w:webHidden/>
          </w:rPr>
          <w:tab/>
        </w:r>
        <w:r>
          <w:rPr>
            <w:noProof/>
            <w:webHidden/>
          </w:rPr>
          <w:fldChar w:fldCharType="begin"/>
        </w:r>
        <w:r>
          <w:rPr>
            <w:noProof/>
            <w:webHidden/>
          </w:rPr>
          <w:instrText xml:space="preserve"> PAGEREF _Toc55574077 \h </w:instrText>
        </w:r>
        <w:r>
          <w:rPr>
            <w:noProof/>
            <w:webHidden/>
          </w:rPr>
        </w:r>
        <w:r>
          <w:rPr>
            <w:noProof/>
            <w:webHidden/>
          </w:rPr>
          <w:fldChar w:fldCharType="separate"/>
        </w:r>
        <w:r>
          <w:rPr>
            <w:noProof/>
            <w:webHidden/>
          </w:rPr>
          <w:t>51</w:t>
        </w:r>
        <w:r>
          <w:rPr>
            <w:noProof/>
            <w:webHidden/>
          </w:rPr>
          <w:fldChar w:fldCharType="end"/>
        </w:r>
      </w:hyperlink>
    </w:p>
    <w:p w14:paraId="319E1F47" w14:textId="4BDDAD18"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78" w:history="1">
        <w:r w:rsidRPr="00CA5396">
          <w:rPr>
            <w:rStyle w:val="Hyperlink"/>
            <w:noProof/>
          </w:rPr>
          <w:t>3.3.5</w:t>
        </w:r>
        <w:r>
          <w:rPr>
            <w:rFonts w:asciiTheme="minorHAnsi" w:eastAsiaTheme="minorEastAsia" w:hAnsiTheme="minorHAnsi" w:cstheme="minorBidi"/>
            <w:noProof/>
            <w:szCs w:val="24"/>
          </w:rPr>
          <w:tab/>
        </w:r>
        <w:r w:rsidRPr="00CA5396">
          <w:rPr>
            <w:rStyle w:val="Hyperlink"/>
            <w:noProof/>
          </w:rPr>
          <w:t>Diet diversity and overlap between juvenile salmon</w:t>
        </w:r>
        <w:r>
          <w:rPr>
            <w:noProof/>
            <w:webHidden/>
          </w:rPr>
          <w:tab/>
        </w:r>
        <w:r>
          <w:rPr>
            <w:noProof/>
            <w:webHidden/>
          </w:rPr>
          <w:fldChar w:fldCharType="begin"/>
        </w:r>
        <w:r>
          <w:rPr>
            <w:noProof/>
            <w:webHidden/>
          </w:rPr>
          <w:instrText xml:space="preserve"> PAGEREF _Toc55574078 \h </w:instrText>
        </w:r>
        <w:r>
          <w:rPr>
            <w:noProof/>
            <w:webHidden/>
          </w:rPr>
        </w:r>
        <w:r>
          <w:rPr>
            <w:noProof/>
            <w:webHidden/>
          </w:rPr>
          <w:fldChar w:fldCharType="separate"/>
        </w:r>
        <w:r>
          <w:rPr>
            <w:noProof/>
            <w:webHidden/>
          </w:rPr>
          <w:t>53</w:t>
        </w:r>
        <w:r>
          <w:rPr>
            <w:noProof/>
            <w:webHidden/>
          </w:rPr>
          <w:fldChar w:fldCharType="end"/>
        </w:r>
      </w:hyperlink>
    </w:p>
    <w:p w14:paraId="1A22C175" w14:textId="62EE638A"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79" w:history="1">
        <w:r w:rsidRPr="00CA5396">
          <w:rPr>
            <w:rStyle w:val="Hyperlink"/>
            <w:noProof/>
          </w:rPr>
          <w:t>3.3.6</w:t>
        </w:r>
        <w:r>
          <w:rPr>
            <w:rFonts w:asciiTheme="minorHAnsi" w:eastAsiaTheme="minorEastAsia" w:hAnsiTheme="minorHAnsi" w:cstheme="minorBidi"/>
            <w:noProof/>
            <w:szCs w:val="24"/>
          </w:rPr>
          <w:tab/>
        </w:r>
        <w:r w:rsidRPr="00CA5396">
          <w:rPr>
            <w:rStyle w:val="Hyperlink"/>
            <w:noProof/>
          </w:rPr>
          <w:t>Salmon and prey size</w:t>
        </w:r>
        <w:r>
          <w:rPr>
            <w:noProof/>
            <w:webHidden/>
          </w:rPr>
          <w:tab/>
        </w:r>
        <w:r>
          <w:rPr>
            <w:noProof/>
            <w:webHidden/>
          </w:rPr>
          <w:fldChar w:fldCharType="begin"/>
        </w:r>
        <w:r>
          <w:rPr>
            <w:noProof/>
            <w:webHidden/>
          </w:rPr>
          <w:instrText xml:space="preserve"> PAGEREF _Toc55574079 \h </w:instrText>
        </w:r>
        <w:r>
          <w:rPr>
            <w:noProof/>
            <w:webHidden/>
          </w:rPr>
        </w:r>
        <w:r>
          <w:rPr>
            <w:noProof/>
            <w:webHidden/>
          </w:rPr>
          <w:fldChar w:fldCharType="separate"/>
        </w:r>
        <w:r>
          <w:rPr>
            <w:noProof/>
            <w:webHidden/>
          </w:rPr>
          <w:t>53</w:t>
        </w:r>
        <w:r>
          <w:rPr>
            <w:noProof/>
            <w:webHidden/>
          </w:rPr>
          <w:fldChar w:fldCharType="end"/>
        </w:r>
      </w:hyperlink>
    </w:p>
    <w:p w14:paraId="4264771A" w14:textId="0C8796AB"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80" w:history="1">
        <w:r w:rsidRPr="00CA5396">
          <w:rPr>
            <w:rStyle w:val="Hyperlink"/>
            <w:noProof/>
          </w:rPr>
          <w:t>3.4</w:t>
        </w:r>
        <w:r>
          <w:rPr>
            <w:rFonts w:asciiTheme="minorHAnsi" w:eastAsiaTheme="minorEastAsia" w:hAnsiTheme="minorHAnsi" w:cstheme="minorBidi"/>
            <w:noProof/>
            <w:szCs w:val="24"/>
          </w:rPr>
          <w:tab/>
        </w:r>
        <w:r w:rsidRPr="00CA5396">
          <w:rPr>
            <w:rStyle w:val="Hyperlink"/>
            <w:noProof/>
          </w:rPr>
          <w:t>Discussion</w:t>
        </w:r>
        <w:r>
          <w:rPr>
            <w:noProof/>
            <w:webHidden/>
          </w:rPr>
          <w:tab/>
        </w:r>
        <w:r>
          <w:rPr>
            <w:noProof/>
            <w:webHidden/>
          </w:rPr>
          <w:fldChar w:fldCharType="begin"/>
        </w:r>
        <w:r>
          <w:rPr>
            <w:noProof/>
            <w:webHidden/>
          </w:rPr>
          <w:instrText xml:space="preserve"> PAGEREF _Toc55574080 \h </w:instrText>
        </w:r>
        <w:r>
          <w:rPr>
            <w:noProof/>
            <w:webHidden/>
          </w:rPr>
        </w:r>
        <w:r>
          <w:rPr>
            <w:noProof/>
            <w:webHidden/>
          </w:rPr>
          <w:fldChar w:fldCharType="separate"/>
        </w:r>
        <w:r>
          <w:rPr>
            <w:noProof/>
            <w:webHidden/>
          </w:rPr>
          <w:t>54</w:t>
        </w:r>
        <w:r>
          <w:rPr>
            <w:noProof/>
            <w:webHidden/>
          </w:rPr>
          <w:fldChar w:fldCharType="end"/>
        </w:r>
      </w:hyperlink>
    </w:p>
    <w:p w14:paraId="2339F2DE" w14:textId="1717356F"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81" w:history="1">
        <w:r w:rsidRPr="00CA5396">
          <w:rPr>
            <w:rStyle w:val="Hyperlink"/>
            <w:noProof/>
          </w:rPr>
          <w:t>3.4.1</w:t>
        </w:r>
        <w:r>
          <w:rPr>
            <w:rFonts w:asciiTheme="minorHAnsi" w:eastAsiaTheme="minorEastAsia" w:hAnsiTheme="minorHAnsi" w:cstheme="minorBidi"/>
            <w:noProof/>
            <w:szCs w:val="24"/>
          </w:rPr>
          <w:tab/>
        </w:r>
        <w:r w:rsidRPr="00CA5396">
          <w:rPr>
            <w:rStyle w:val="Hyperlink"/>
            <w:noProof/>
          </w:rPr>
          <w:t>Seasonality and prey phenology</w:t>
        </w:r>
        <w:r>
          <w:rPr>
            <w:noProof/>
            <w:webHidden/>
          </w:rPr>
          <w:tab/>
        </w:r>
        <w:r>
          <w:rPr>
            <w:noProof/>
            <w:webHidden/>
          </w:rPr>
          <w:fldChar w:fldCharType="begin"/>
        </w:r>
        <w:r>
          <w:rPr>
            <w:noProof/>
            <w:webHidden/>
          </w:rPr>
          <w:instrText xml:space="preserve"> PAGEREF _Toc55574081 \h </w:instrText>
        </w:r>
        <w:r>
          <w:rPr>
            <w:noProof/>
            <w:webHidden/>
          </w:rPr>
        </w:r>
        <w:r>
          <w:rPr>
            <w:noProof/>
            <w:webHidden/>
          </w:rPr>
          <w:fldChar w:fldCharType="separate"/>
        </w:r>
        <w:r>
          <w:rPr>
            <w:noProof/>
            <w:webHidden/>
          </w:rPr>
          <w:t>55</w:t>
        </w:r>
        <w:r>
          <w:rPr>
            <w:noProof/>
            <w:webHidden/>
          </w:rPr>
          <w:fldChar w:fldCharType="end"/>
        </w:r>
      </w:hyperlink>
    </w:p>
    <w:p w14:paraId="01270100" w14:textId="50C274E6"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82" w:history="1">
        <w:r w:rsidRPr="00CA5396">
          <w:rPr>
            <w:rStyle w:val="Hyperlink"/>
            <w:noProof/>
          </w:rPr>
          <w:t>3.4.2</w:t>
        </w:r>
        <w:r>
          <w:rPr>
            <w:rFonts w:asciiTheme="minorHAnsi" w:eastAsiaTheme="minorEastAsia" w:hAnsiTheme="minorHAnsi" w:cstheme="minorBidi"/>
            <w:noProof/>
            <w:szCs w:val="24"/>
          </w:rPr>
          <w:tab/>
        </w:r>
        <w:r w:rsidRPr="00CA5396">
          <w:rPr>
            <w:rStyle w:val="Hyperlink"/>
            <w:noProof/>
          </w:rPr>
          <w:t>Salmon trophic interactions</w:t>
        </w:r>
        <w:r>
          <w:rPr>
            <w:noProof/>
            <w:webHidden/>
          </w:rPr>
          <w:tab/>
        </w:r>
        <w:r>
          <w:rPr>
            <w:noProof/>
            <w:webHidden/>
          </w:rPr>
          <w:fldChar w:fldCharType="begin"/>
        </w:r>
        <w:r>
          <w:rPr>
            <w:noProof/>
            <w:webHidden/>
          </w:rPr>
          <w:instrText xml:space="preserve"> PAGEREF _Toc55574082 \h </w:instrText>
        </w:r>
        <w:r>
          <w:rPr>
            <w:noProof/>
            <w:webHidden/>
          </w:rPr>
        </w:r>
        <w:r>
          <w:rPr>
            <w:noProof/>
            <w:webHidden/>
          </w:rPr>
          <w:fldChar w:fldCharType="separate"/>
        </w:r>
        <w:r>
          <w:rPr>
            <w:noProof/>
            <w:webHidden/>
          </w:rPr>
          <w:t>56</w:t>
        </w:r>
        <w:r>
          <w:rPr>
            <w:noProof/>
            <w:webHidden/>
          </w:rPr>
          <w:fldChar w:fldCharType="end"/>
        </w:r>
      </w:hyperlink>
    </w:p>
    <w:p w14:paraId="505E0204" w14:textId="42A1682F"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83" w:history="1">
        <w:r w:rsidRPr="00CA5396">
          <w:rPr>
            <w:rStyle w:val="Hyperlink"/>
            <w:noProof/>
          </w:rPr>
          <w:t>3.4.3</w:t>
        </w:r>
        <w:r>
          <w:rPr>
            <w:rFonts w:asciiTheme="minorHAnsi" w:eastAsiaTheme="minorEastAsia" w:hAnsiTheme="minorHAnsi" w:cstheme="minorBidi"/>
            <w:noProof/>
            <w:szCs w:val="24"/>
          </w:rPr>
          <w:tab/>
        </w:r>
        <w:r w:rsidRPr="00CA5396">
          <w:rPr>
            <w:rStyle w:val="Hyperlink"/>
            <w:noProof/>
          </w:rPr>
          <w:t>Salmon health implications</w:t>
        </w:r>
        <w:r>
          <w:rPr>
            <w:noProof/>
            <w:webHidden/>
          </w:rPr>
          <w:tab/>
        </w:r>
        <w:r>
          <w:rPr>
            <w:noProof/>
            <w:webHidden/>
          </w:rPr>
          <w:fldChar w:fldCharType="begin"/>
        </w:r>
        <w:r>
          <w:rPr>
            <w:noProof/>
            <w:webHidden/>
          </w:rPr>
          <w:instrText xml:space="preserve"> PAGEREF _Toc55574083 \h </w:instrText>
        </w:r>
        <w:r>
          <w:rPr>
            <w:noProof/>
            <w:webHidden/>
          </w:rPr>
        </w:r>
        <w:r>
          <w:rPr>
            <w:noProof/>
            <w:webHidden/>
          </w:rPr>
          <w:fldChar w:fldCharType="separate"/>
        </w:r>
        <w:r>
          <w:rPr>
            <w:noProof/>
            <w:webHidden/>
          </w:rPr>
          <w:t>56</w:t>
        </w:r>
        <w:r>
          <w:rPr>
            <w:noProof/>
            <w:webHidden/>
          </w:rPr>
          <w:fldChar w:fldCharType="end"/>
        </w:r>
      </w:hyperlink>
    </w:p>
    <w:p w14:paraId="418022F4" w14:textId="68941DE5" w:rsidR="00223132" w:rsidRDefault="00223132">
      <w:pPr>
        <w:pStyle w:val="TOC3"/>
        <w:tabs>
          <w:tab w:val="left" w:pos="1440"/>
          <w:tab w:val="right" w:leader="dot" w:pos="9350"/>
        </w:tabs>
        <w:rPr>
          <w:rFonts w:asciiTheme="minorHAnsi" w:eastAsiaTheme="minorEastAsia" w:hAnsiTheme="minorHAnsi" w:cstheme="minorBidi"/>
          <w:noProof/>
          <w:szCs w:val="24"/>
        </w:rPr>
      </w:pPr>
      <w:hyperlink w:anchor="_Toc55574084" w:history="1">
        <w:r w:rsidRPr="00CA5396">
          <w:rPr>
            <w:rStyle w:val="Hyperlink"/>
            <w:noProof/>
          </w:rPr>
          <w:t>3.4.4</w:t>
        </w:r>
        <w:r>
          <w:rPr>
            <w:rFonts w:asciiTheme="minorHAnsi" w:eastAsiaTheme="minorEastAsia" w:hAnsiTheme="minorHAnsi" w:cstheme="minorBidi"/>
            <w:noProof/>
            <w:szCs w:val="24"/>
          </w:rPr>
          <w:tab/>
        </w:r>
        <w:r w:rsidRPr="00CA5396">
          <w:rPr>
            <w:rStyle w:val="Hyperlink"/>
            <w:noProof/>
          </w:rPr>
          <w:t>Predator and prey sizes</w:t>
        </w:r>
        <w:r>
          <w:rPr>
            <w:noProof/>
            <w:webHidden/>
          </w:rPr>
          <w:tab/>
        </w:r>
        <w:r>
          <w:rPr>
            <w:noProof/>
            <w:webHidden/>
          </w:rPr>
          <w:fldChar w:fldCharType="begin"/>
        </w:r>
        <w:r>
          <w:rPr>
            <w:noProof/>
            <w:webHidden/>
          </w:rPr>
          <w:instrText xml:space="preserve"> PAGEREF _Toc55574084 \h </w:instrText>
        </w:r>
        <w:r>
          <w:rPr>
            <w:noProof/>
            <w:webHidden/>
          </w:rPr>
        </w:r>
        <w:r>
          <w:rPr>
            <w:noProof/>
            <w:webHidden/>
          </w:rPr>
          <w:fldChar w:fldCharType="separate"/>
        </w:r>
        <w:r>
          <w:rPr>
            <w:noProof/>
            <w:webHidden/>
          </w:rPr>
          <w:t>57</w:t>
        </w:r>
        <w:r>
          <w:rPr>
            <w:noProof/>
            <w:webHidden/>
          </w:rPr>
          <w:fldChar w:fldCharType="end"/>
        </w:r>
      </w:hyperlink>
    </w:p>
    <w:p w14:paraId="6BC9C53A" w14:textId="62181C44"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85" w:history="1">
        <w:r w:rsidRPr="00CA5396">
          <w:rPr>
            <w:rStyle w:val="Hyperlink"/>
            <w:noProof/>
          </w:rPr>
          <w:t>3.5</w:t>
        </w:r>
        <w:r>
          <w:rPr>
            <w:rFonts w:asciiTheme="minorHAnsi" w:eastAsiaTheme="minorEastAsia" w:hAnsiTheme="minorHAnsi" w:cstheme="minorBidi"/>
            <w:noProof/>
            <w:szCs w:val="24"/>
          </w:rPr>
          <w:tab/>
        </w:r>
        <w:r w:rsidRPr="00CA5396">
          <w:rPr>
            <w:rStyle w:val="Hyperlink"/>
            <w:noProof/>
          </w:rPr>
          <w:t>Conclusion</w:t>
        </w:r>
        <w:r>
          <w:rPr>
            <w:noProof/>
            <w:webHidden/>
          </w:rPr>
          <w:tab/>
        </w:r>
        <w:r>
          <w:rPr>
            <w:noProof/>
            <w:webHidden/>
          </w:rPr>
          <w:fldChar w:fldCharType="begin"/>
        </w:r>
        <w:r>
          <w:rPr>
            <w:noProof/>
            <w:webHidden/>
          </w:rPr>
          <w:instrText xml:space="preserve"> PAGEREF _Toc55574085 \h </w:instrText>
        </w:r>
        <w:r>
          <w:rPr>
            <w:noProof/>
            <w:webHidden/>
          </w:rPr>
        </w:r>
        <w:r>
          <w:rPr>
            <w:noProof/>
            <w:webHidden/>
          </w:rPr>
          <w:fldChar w:fldCharType="separate"/>
        </w:r>
        <w:r>
          <w:rPr>
            <w:noProof/>
            <w:webHidden/>
          </w:rPr>
          <w:t>57</w:t>
        </w:r>
        <w:r>
          <w:rPr>
            <w:noProof/>
            <w:webHidden/>
          </w:rPr>
          <w:fldChar w:fldCharType="end"/>
        </w:r>
      </w:hyperlink>
    </w:p>
    <w:p w14:paraId="36A03310" w14:textId="7AB1C8A5"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86" w:history="1">
        <w:r w:rsidRPr="00CA5396">
          <w:rPr>
            <w:rStyle w:val="Hyperlink"/>
            <w:noProof/>
          </w:rPr>
          <w:t>3.6</w:t>
        </w:r>
        <w:r>
          <w:rPr>
            <w:rFonts w:asciiTheme="minorHAnsi" w:eastAsiaTheme="minorEastAsia" w:hAnsiTheme="minorHAnsi" w:cstheme="minorBidi"/>
            <w:noProof/>
            <w:szCs w:val="24"/>
          </w:rPr>
          <w:tab/>
        </w:r>
        <w:r w:rsidRPr="00CA5396">
          <w:rPr>
            <w:rStyle w:val="Hyperlink"/>
            <w:noProof/>
          </w:rPr>
          <w:t>Tables</w:t>
        </w:r>
        <w:r>
          <w:rPr>
            <w:noProof/>
            <w:webHidden/>
          </w:rPr>
          <w:tab/>
        </w:r>
        <w:r>
          <w:rPr>
            <w:noProof/>
            <w:webHidden/>
          </w:rPr>
          <w:fldChar w:fldCharType="begin"/>
        </w:r>
        <w:r>
          <w:rPr>
            <w:noProof/>
            <w:webHidden/>
          </w:rPr>
          <w:instrText xml:space="preserve"> PAGEREF _Toc55574086 \h </w:instrText>
        </w:r>
        <w:r>
          <w:rPr>
            <w:noProof/>
            <w:webHidden/>
          </w:rPr>
        </w:r>
        <w:r>
          <w:rPr>
            <w:noProof/>
            <w:webHidden/>
          </w:rPr>
          <w:fldChar w:fldCharType="separate"/>
        </w:r>
        <w:r>
          <w:rPr>
            <w:noProof/>
            <w:webHidden/>
          </w:rPr>
          <w:t>58</w:t>
        </w:r>
        <w:r>
          <w:rPr>
            <w:noProof/>
            <w:webHidden/>
          </w:rPr>
          <w:fldChar w:fldCharType="end"/>
        </w:r>
      </w:hyperlink>
    </w:p>
    <w:p w14:paraId="3AD3C35B" w14:textId="7E1B3C28"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87" w:history="1">
        <w:r w:rsidRPr="00CA5396">
          <w:rPr>
            <w:rStyle w:val="Hyperlink"/>
            <w:noProof/>
          </w:rPr>
          <w:t>3.7</w:t>
        </w:r>
        <w:r>
          <w:rPr>
            <w:rFonts w:asciiTheme="minorHAnsi" w:eastAsiaTheme="minorEastAsia" w:hAnsiTheme="minorHAnsi" w:cstheme="minorBidi"/>
            <w:noProof/>
            <w:szCs w:val="24"/>
          </w:rPr>
          <w:tab/>
        </w:r>
        <w:r w:rsidRPr="00CA5396">
          <w:rPr>
            <w:rStyle w:val="Hyperlink"/>
            <w:noProof/>
          </w:rPr>
          <w:t>Figures</w:t>
        </w:r>
        <w:r>
          <w:rPr>
            <w:noProof/>
            <w:webHidden/>
          </w:rPr>
          <w:tab/>
        </w:r>
        <w:r>
          <w:rPr>
            <w:noProof/>
            <w:webHidden/>
          </w:rPr>
          <w:fldChar w:fldCharType="begin"/>
        </w:r>
        <w:r>
          <w:rPr>
            <w:noProof/>
            <w:webHidden/>
          </w:rPr>
          <w:instrText xml:space="preserve"> PAGEREF _Toc55574087 \h </w:instrText>
        </w:r>
        <w:r>
          <w:rPr>
            <w:noProof/>
            <w:webHidden/>
          </w:rPr>
        </w:r>
        <w:r>
          <w:rPr>
            <w:noProof/>
            <w:webHidden/>
          </w:rPr>
          <w:fldChar w:fldCharType="separate"/>
        </w:r>
        <w:r>
          <w:rPr>
            <w:noProof/>
            <w:webHidden/>
          </w:rPr>
          <w:t>62</w:t>
        </w:r>
        <w:r>
          <w:rPr>
            <w:noProof/>
            <w:webHidden/>
          </w:rPr>
          <w:fldChar w:fldCharType="end"/>
        </w:r>
      </w:hyperlink>
    </w:p>
    <w:p w14:paraId="68FA4C07" w14:textId="291C5D0C" w:rsidR="00223132" w:rsidRDefault="00223132">
      <w:pPr>
        <w:pStyle w:val="TOC1"/>
        <w:rPr>
          <w:rFonts w:asciiTheme="minorHAnsi" w:eastAsiaTheme="minorEastAsia" w:hAnsiTheme="minorHAnsi" w:cstheme="minorBidi"/>
          <w:b w:val="0"/>
          <w:noProof/>
        </w:rPr>
      </w:pPr>
      <w:hyperlink w:anchor="_Toc55574088" w:history="1">
        <w:r w:rsidRPr="00CA5396">
          <w:rPr>
            <w:rStyle w:val="Hyperlink"/>
            <w:noProof/>
          </w:rPr>
          <w:t>Chapter 4: Conclusion</w:t>
        </w:r>
        <w:r>
          <w:rPr>
            <w:noProof/>
            <w:webHidden/>
          </w:rPr>
          <w:tab/>
        </w:r>
        <w:r>
          <w:rPr>
            <w:noProof/>
            <w:webHidden/>
          </w:rPr>
          <w:fldChar w:fldCharType="begin"/>
        </w:r>
        <w:r>
          <w:rPr>
            <w:noProof/>
            <w:webHidden/>
          </w:rPr>
          <w:instrText xml:space="preserve"> PAGEREF _Toc55574088 \h </w:instrText>
        </w:r>
        <w:r>
          <w:rPr>
            <w:noProof/>
            <w:webHidden/>
          </w:rPr>
        </w:r>
        <w:r>
          <w:rPr>
            <w:noProof/>
            <w:webHidden/>
          </w:rPr>
          <w:fldChar w:fldCharType="separate"/>
        </w:r>
        <w:r>
          <w:rPr>
            <w:noProof/>
            <w:webHidden/>
          </w:rPr>
          <w:t>71</w:t>
        </w:r>
        <w:r>
          <w:rPr>
            <w:noProof/>
            <w:webHidden/>
          </w:rPr>
          <w:fldChar w:fldCharType="end"/>
        </w:r>
      </w:hyperlink>
    </w:p>
    <w:p w14:paraId="65439DCE" w14:textId="62E51192"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89" w:history="1">
        <w:r w:rsidRPr="00CA5396">
          <w:rPr>
            <w:rStyle w:val="Hyperlink"/>
            <w:noProof/>
          </w:rPr>
          <w:t>4.1</w:t>
        </w:r>
        <w:r>
          <w:rPr>
            <w:rFonts w:asciiTheme="minorHAnsi" w:eastAsiaTheme="minorEastAsia" w:hAnsiTheme="minorHAnsi" w:cstheme="minorBidi"/>
            <w:noProof/>
            <w:szCs w:val="24"/>
          </w:rPr>
          <w:tab/>
        </w:r>
        <w:r w:rsidRPr="00CA5396">
          <w:rPr>
            <w:rStyle w:val="Hyperlink"/>
            <w:noProof/>
          </w:rPr>
          <w:t>Knowledge gap of juvenile pink and chum salmon competition</w:t>
        </w:r>
        <w:r>
          <w:rPr>
            <w:noProof/>
            <w:webHidden/>
          </w:rPr>
          <w:tab/>
        </w:r>
        <w:r>
          <w:rPr>
            <w:noProof/>
            <w:webHidden/>
          </w:rPr>
          <w:fldChar w:fldCharType="begin"/>
        </w:r>
        <w:r>
          <w:rPr>
            <w:noProof/>
            <w:webHidden/>
          </w:rPr>
          <w:instrText xml:space="preserve"> PAGEREF _Toc55574089 \h </w:instrText>
        </w:r>
        <w:r>
          <w:rPr>
            <w:noProof/>
            <w:webHidden/>
          </w:rPr>
        </w:r>
        <w:r>
          <w:rPr>
            <w:noProof/>
            <w:webHidden/>
          </w:rPr>
          <w:fldChar w:fldCharType="separate"/>
        </w:r>
        <w:r>
          <w:rPr>
            <w:noProof/>
            <w:webHidden/>
          </w:rPr>
          <w:t>71</w:t>
        </w:r>
        <w:r>
          <w:rPr>
            <w:noProof/>
            <w:webHidden/>
          </w:rPr>
          <w:fldChar w:fldCharType="end"/>
        </w:r>
      </w:hyperlink>
    </w:p>
    <w:p w14:paraId="6E09CBF0" w14:textId="4A2AFD3D"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90" w:history="1">
        <w:r w:rsidRPr="00CA5396">
          <w:rPr>
            <w:rStyle w:val="Hyperlink"/>
            <w:noProof/>
          </w:rPr>
          <w:t>4.2</w:t>
        </w:r>
        <w:r>
          <w:rPr>
            <w:rFonts w:asciiTheme="minorHAnsi" w:eastAsiaTheme="minorEastAsia" w:hAnsiTheme="minorHAnsi" w:cstheme="minorBidi"/>
            <w:noProof/>
            <w:szCs w:val="24"/>
          </w:rPr>
          <w:tab/>
        </w:r>
        <w:r w:rsidRPr="00CA5396">
          <w:rPr>
            <w:rStyle w:val="Hyperlink"/>
            <w:noProof/>
          </w:rPr>
          <w:t>Diets of juvenile pink and chum salmon in contrasting foraging conditions</w:t>
        </w:r>
        <w:r>
          <w:rPr>
            <w:noProof/>
            <w:webHidden/>
          </w:rPr>
          <w:tab/>
        </w:r>
        <w:r>
          <w:rPr>
            <w:noProof/>
            <w:webHidden/>
          </w:rPr>
          <w:fldChar w:fldCharType="begin"/>
        </w:r>
        <w:r>
          <w:rPr>
            <w:noProof/>
            <w:webHidden/>
          </w:rPr>
          <w:instrText xml:space="preserve"> PAGEREF _Toc55574090 \h </w:instrText>
        </w:r>
        <w:r>
          <w:rPr>
            <w:noProof/>
            <w:webHidden/>
          </w:rPr>
        </w:r>
        <w:r>
          <w:rPr>
            <w:noProof/>
            <w:webHidden/>
          </w:rPr>
          <w:fldChar w:fldCharType="separate"/>
        </w:r>
        <w:r>
          <w:rPr>
            <w:noProof/>
            <w:webHidden/>
          </w:rPr>
          <w:t>71</w:t>
        </w:r>
        <w:r>
          <w:rPr>
            <w:noProof/>
            <w:webHidden/>
          </w:rPr>
          <w:fldChar w:fldCharType="end"/>
        </w:r>
      </w:hyperlink>
    </w:p>
    <w:p w14:paraId="08E1A9CE" w14:textId="6DC4401B"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91" w:history="1">
        <w:r w:rsidRPr="00CA5396">
          <w:rPr>
            <w:rStyle w:val="Hyperlink"/>
            <w:noProof/>
          </w:rPr>
          <w:t>4.3</w:t>
        </w:r>
        <w:r>
          <w:rPr>
            <w:rFonts w:asciiTheme="minorHAnsi" w:eastAsiaTheme="minorEastAsia" w:hAnsiTheme="minorHAnsi" w:cstheme="minorBidi"/>
            <w:noProof/>
            <w:szCs w:val="24"/>
          </w:rPr>
          <w:tab/>
        </w:r>
        <w:r w:rsidRPr="00CA5396">
          <w:rPr>
            <w:rStyle w:val="Hyperlink"/>
            <w:noProof/>
          </w:rPr>
          <w:t>Trophic interactions of pink and chum salmon during outmigration</w:t>
        </w:r>
        <w:r>
          <w:rPr>
            <w:noProof/>
            <w:webHidden/>
          </w:rPr>
          <w:tab/>
        </w:r>
        <w:r>
          <w:rPr>
            <w:noProof/>
            <w:webHidden/>
          </w:rPr>
          <w:fldChar w:fldCharType="begin"/>
        </w:r>
        <w:r>
          <w:rPr>
            <w:noProof/>
            <w:webHidden/>
          </w:rPr>
          <w:instrText xml:space="preserve"> PAGEREF _Toc55574091 \h </w:instrText>
        </w:r>
        <w:r>
          <w:rPr>
            <w:noProof/>
            <w:webHidden/>
          </w:rPr>
        </w:r>
        <w:r>
          <w:rPr>
            <w:noProof/>
            <w:webHidden/>
          </w:rPr>
          <w:fldChar w:fldCharType="separate"/>
        </w:r>
        <w:r>
          <w:rPr>
            <w:noProof/>
            <w:webHidden/>
          </w:rPr>
          <w:t>71</w:t>
        </w:r>
        <w:r>
          <w:rPr>
            <w:noProof/>
            <w:webHidden/>
          </w:rPr>
          <w:fldChar w:fldCharType="end"/>
        </w:r>
      </w:hyperlink>
    </w:p>
    <w:p w14:paraId="543C01CD" w14:textId="014C7CE6" w:rsidR="00223132" w:rsidRDefault="00223132">
      <w:pPr>
        <w:pStyle w:val="TOC2"/>
        <w:tabs>
          <w:tab w:val="left" w:pos="960"/>
          <w:tab w:val="right" w:leader="dot" w:pos="9350"/>
        </w:tabs>
        <w:rPr>
          <w:rFonts w:asciiTheme="minorHAnsi" w:eastAsiaTheme="minorEastAsia" w:hAnsiTheme="minorHAnsi" w:cstheme="minorBidi"/>
          <w:noProof/>
          <w:szCs w:val="24"/>
        </w:rPr>
      </w:pPr>
      <w:hyperlink w:anchor="_Toc55574092" w:history="1">
        <w:r w:rsidRPr="00CA5396">
          <w:rPr>
            <w:rStyle w:val="Hyperlink"/>
            <w:noProof/>
          </w:rPr>
          <w:t>4.4</w:t>
        </w:r>
        <w:r>
          <w:rPr>
            <w:rFonts w:asciiTheme="minorHAnsi" w:eastAsiaTheme="minorEastAsia" w:hAnsiTheme="minorHAnsi" w:cstheme="minorBidi"/>
            <w:noProof/>
            <w:szCs w:val="24"/>
          </w:rPr>
          <w:tab/>
        </w:r>
        <w:r w:rsidRPr="00CA5396">
          <w:rPr>
            <w:rStyle w:val="Hyperlink"/>
            <w:noProof/>
          </w:rPr>
          <w:t>Pink and chum salmon as ecosystem indicators</w:t>
        </w:r>
        <w:r>
          <w:rPr>
            <w:noProof/>
            <w:webHidden/>
          </w:rPr>
          <w:tab/>
        </w:r>
        <w:r>
          <w:rPr>
            <w:noProof/>
            <w:webHidden/>
          </w:rPr>
          <w:fldChar w:fldCharType="begin"/>
        </w:r>
        <w:r>
          <w:rPr>
            <w:noProof/>
            <w:webHidden/>
          </w:rPr>
          <w:instrText xml:space="preserve"> PAGEREF _Toc55574092 \h </w:instrText>
        </w:r>
        <w:r>
          <w:rPr>
            <w:noProof/>
            <w:webHidden/>
          </w:rPr>
        </w:r>
        <w:r>
          <w:rPr>
            <w:noProof/>
            <w:webHidden/>
          </w:rPr>
          <w:fldChar w:fldCharType="separate"/>
        </w:r>
        <w:r>
          <w:rPr>
            <w:noProof/>
            <w:webHidden/>
          </w:rPr>
          <w:t>71</w:t>
        </w:r>
        <w:r>
          <w:rPr>
            <w:noProof/>
            <w:webHidden/>
          </w:rPr>
          <w:fldChar w:fldCharType="end"/>
        </w:r>
      </w:hyperlink>
    </w:p>
    <w:p w14:paraId="1D1DF7A2" w14:textId="361EDB23" w:rsidR="00223132" w:rsidRDefault="00223132">
      <w:pPr>
        <w:pStyle w:val="TOC1"/>
        <w:rPr>
          <w:rFonts w:asciiTheme="minorHAnsi" w:eastAsiaTheme="minorEastAsia" w:hAnsiTheme="minorHAnsi" w:cstheme="minorBidi"/>
          <w:b w:val="0"/>
          <w:noProof/>
        </w:rPr>
      </w:pPr>
      <w:hyperlink w:anchor="_Toc55574093" w:history="1">
        <w:r w:rsidRPr="00CA5396">
          <w:rPr>
            <w:rStyle w:val="Hyperlink"/>
            <w:noProof/>
          </w:rPr>
          <w:t>References</w:t>
        </w:r>
        <w:r>
          <w:rPr>
            <w:noProof/>
            <w:webHidden/>
          </w:rPr>
          <w:tab/>
        </w:r>
        <w:r>
          <w:rPr>
            <w:noProof/>
            <w:webHidden/>
          </w:rPr>
          <w:fldChar w:fldCharType="begin"/>
        </w:r>
        <w:r>
          <w:rPr>
            <w:noProof/>
            <w:webHidden/>
          </w:rPr>
          <w:instrText xml:space="preserve"> PAGEREF _Toc55574093 \h </w:instrText>
        </w:r>
        <w:r>
          <w:rPr>
            <w:noProof/>
            <w:webHidden/>
          </w:rPr>
        </w:r>
        <w:r>
          <w:rPr>
            <w:noProof/>
            <w:webHidden/>
          </w:rPr>
          <w:fldChar w:fldCharType="separate"/>
        </w:r>
        <w:r>
          <w:rPr>
            <w:noProof/>
            <w:webHidden/>
          </w:rPr>
          <w:t>73</w:t>
        </w:r>
        <w:r>
          <w:rPr>
            <w:noProof/>
            <w:webHidden/>
          </w:rPr>
          <w:fldChar w:fldCharType="end"/>
        </w:r>
      </w:hyperlink>
    </w:p>
    <w:p w14:paraId="21B1B362" w14:textId="34FB574E" w:rsidR="00223132" w:rsidRDefault="00223132">
      <w:pPr>
        <w:pStyle w:val="TOC1"/>
        <w:rPr>
          <w:rFonts w:asciiTheme="minorHAnsi" w:eastAsiaTheme="minorEastAsia" w:hAnsiTheme="minorHAnsi" w:cstheme="minorBidi"/>
          <w:b w:val="0"/>
          <w:noProof/>
        </w:rPr>
      </w:pPr>
      <w:hyperlink w:anchor="_Toc55574094" w:history="1">
        <w:r w:rsidRPr="00CA5396">
          <w:rPr>
            <w:rStyle w:val="Hyperlink"/>
            <w:noProof/>
          </w:rPr>
          <w:t>Appendix</w:t>
        </w:r>
        <w:r>
          <w:rPr>
            <w:noProof/>
            <w:webHidden/>
          </w:rPr>
          <w:tab/>
        </w:r>
        <w:r>
          <w:rPr>
            <w:noProof/>
            <w:webHidden/>
          </w:rPr>
          <w:fldChar w:fldCharType="begin"/>
        </w:r>
        <w:r>
          <w:rPr>
            <w:noProof/>
            <w:webHidden/>
          </w:rPr>
          <w:instrText xml:space="preserve"> PAGEREF _Toc55574094 \h </w:instrText>
        </w:r>
        <w:r>
          <w:rPr>
            <w:noProof/>
            <w:webHidden/>
          </w:rPr>
        </w:r>
        <w:r>
          <w:rPr>
            <w:noProof/>
            <w:webHidden/>
          </w:rPr>
          <w:fldChar w:fldCharType="separate"/>
        </w:r>
        <w:r>
          <w:rPr>
            <w:noProof/>
            <w:webHidden/>
          </w:rPr>
          <w:t>83</w:t>
        </w:r>
        <w:r>
          <w:rPr>
            <w:noProof/>
            <w:webHidden/>
          </w:rPr>
          <w:fldChar w:fldCharType="end"/>
        </w:r>
      </w:hyperlink>
    </w:p>
    <w:p w14:paraId="6D086767" w14:textId="393B6C8D" w:rsidR="00DB463E" w:rsidRPr="00EB46DF" w:rsidRDefault="00E83CE1" w:rsidP="00DF2943">
      <w:pPr>
        <w:rPr>
          <w:rFonts w:cs="Times New Roman"/>
        </w:rPr>
      </w:pPr>
      <w:r>
        <w:rPr>
          <w:rFonts w:eastAsia="Cambria" w:cs="Times New Roman"/>
          <w:b/>
        </w:rPr>
        <w:fldChar w:fldCharType="end"/>
      </w:r>
    </w:p>
    <w:p w14:paraId="1189A9E0" w14:textId="619DE86A" w:rsidR="00EB46DF" w:rsidRDefault="00EB46DF" w:rsidP="00DF2943">
      <w:pPr>
        <w:pStyle w:val="Heading1"/>
        <w:numPr>
          <w:ilvl w:val="0"/>
          <w:numId w:val="0"/>
        </w:numPr>
      </w:pPr>
      <w:bookmarkStart w:id="8" w:name="_Toc55574038"/>
      <w:r w:rsidRPr="00987FD4">
        <w:t>List of Tables</w:t>
      </w:r>
      <w:bookmarkEnd w:id="8"/>
    </w:p>
    <w:p w14:paraId="67C541EE" w14:textId="75FFD9FC" w:rsidR="00EB46DF" w:rsidRDefault="00EB46DF" w:rsidP="00DF2943">
      <w:pPr>
        <w:pStyle w:val="TableofFigures"/>
      </w:pPr>
    </w:p>
    <w:p w14:paraId="7F3F8047" w14:textId="45CBFA90" w:rsidR="00223132"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5574106" w:history="1">
        <w:r w:rsidR="00223132" w:rsidRPr="00FA408B">
          <w:rPr>
            <w:rStyle w:val="Hyperlink"/>
            <w:noProof/>
          </w:rPr>
          <w:t>Table 2.1 Survey dates, salmon sample sizes, dates, environmental surface data, and zooplankton biomass by size fraction.</w:t>
        </w:r>
        <w:r w:rsidR="00223132">
          <w:rPr>
            <w:noProof/>
            <w:webHidden/>
          </w:rPr>
          <w:tab/>
        </w:r>
        <w:r w:rsidR="00223132">
          <w:rPr>
            <w:noProof/>
            <w:webHidden/>
          </w:rPr>
          <w:fldChar w:fldCharType="begin"/>
        </w:r>
        <w:r w:rsidR="00223132">
          <w:rPr>
            <w:noProof/>
            <w:webHidden/>
          </w:rPr>
          <w:instrText xml:space="preserve"> PAGEREF _Toc55574106 \h </w:instrText>
        </w:r>
        <w:r w:rsidR="00223132">
          <w:rPr>
            <w:noProof/>
            <w:webHidden/>
          </w:rPr>
        </w:r>
        <w:r w:rsidR="00223132">
          <w:rPr>
            <w:noProof/>
            <w:webHidden/>
          </w:rPr>
          <w:fldChar w:fldCharType="separate"/>
        </w:r>
        <w:r w:rsidR="00223132">
          <w:rPr>
            <w:noProof/>
            <w:webHidden/>
          </w:rPr>
          <w:t>27</w:t>
        </w:r>
        <w:r w:rsidR="00223132">
          <w:rPr>
            <w:noProof/>
            <w:webHidden/>
          </w:rPr>
          <w:fldChar w:fldCharType="end"/>
        </w:r>
      </w:hyperlink>
    </w:p>
    <w:p w14:paraId="42290D4B" w14:textId="7B639EC9"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hyperlink w:anchor="_Toc55574107" w:history="1">
        <w:r w:rsidRPr="00FA408B">
          <w:rPr>
            <w:rStyle w:val="Hyperlink"/>
            <w:noProof/>
          </w:rPr>
          <w:t>Table 2.2 Zooplankton relative abundance (expressed as percent) at each site, summarized by the main groups.</w:t>
        </w:r>
        <w:r>
          <w:rPr>
            <w:noProof/>
            <w:webHidden/>
          </w:rPr>
          <w:tab/>
        </w:r>
        <w:r>
          <w:rPr>
            <w:noProof/>
            <w:webHidden/>
          </w:rPr>
          <w:fldChar w:fldCharType="begin"/>
        </w:r>
        <w:r>
          <w:rPr>
            <w:noProof/>
            <w:webHidden/>
          </w:rPr>
          <w:instrText xml:space="preserve"> PAGEREF _Toc55574107 \h </w:instrText>
        </w:r>
        <w:r>
          <w:rPr>
            <w:noProof/>
            <w:webHidden/>
          </w:rPr>
        </w:r>
        <w:r>
          <w:rPr>
            <w:noProof/>
            <w:webHidden/>
          </w:rPr>
          <w:fldChar w:fldCharType="separate"/>
        </w:r>
        <w:r>
          <w:rPr>
            <w:noProof/>
            <w:webHidden/>
          </w:rPr>
          <w:t>28</w:t>
        </w:r>
        <w:r>
          <w:rPr>
            <w:noProof/>
            <w:webHidden/>
          </w:rPr>
          <w:fldChar w:fldCharType="end"/>
        </w:r>
      </w:hyperlink>
    </w:p>
    <w:p w14:paraId="3BEFC67F" w14:textId="7F2D0468"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hyperlink w:anchor="_Toc55574108" w:history="1">
        <w:r w:rsidRPr="00FA408B">
          <w:rPr>
            <w:rStyle w:val="Hyperlink"/>
            <w:noProof/>
          </w:rPr>
          <w:t>Table 2.3 Diet composition summary by average relative wet weight (expressed as percent) of the main groups of prey for pink (PI) and chum (CU) salmon at each site.</w:t>
        </w:r>
        <w:r>
          <w:rPr>
            <w:noProof/>
            <w:webHidden/>
          </w:rPr>
          <w:tab/>
        </w:r>
        <w:r>
          <w:rPr>
            <w:noProof/>
            <w:webHidden/>
          </w:rPr>
          <w:fldChar w:fldCharType="begin"/>
        </w:r>
        <w:r>
          <w:rPr>
            <w:noProof/>
            <w:webHidden/>
          </w:rPr>
          <w:instrText xml:space="preserve"> PAGEREF _Toc55574108 \h </w:instrText>
        </w:r>
        <w:r>
          <w:rPr>
            <w:noProof/>
            <w:webHidden/>
          </w:rPr>
        </w:r>
        <w:r>
          <w:rPr>
            <w:noProof/>
            <w:webHidden/>
          </w:rPr>
          <w:fldChar w:fldCharType="separate"/>
        </w:r>
        <w:r>
          <w:rPr>
            <w:noProof/>
            <w:webHidden/>
          </w:rPr>
          <w:t>29</w:t>
        </w:r>
        <w:r>
          <w:rPr>
            <w:noProof/>
            <w:webHidden/>
          </w:rPr>
          <w:fldChar w:fldCharType="end"/>
        </w:r>
      </w:hyperlink>
    </w:p>
    <w:p w14:paraId="789EBE37" w14:textId="762D9744"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hyperlink w:anchor="_Toc55574109" w:history="1">
        <w:r w:rsidRPr="00FA408B">
          <w:rPr>
            <w:rStyle w:val="Hyperlink"/>
            <w:noProof/>
          </w:rPr>
          <w:t>Table 2.4 Salmon biological data including wet weight (WW), fork length (FL), gut fullness index (GFI), showing mean and standard error, the number of empty stomachs, and percent dietary overlap between pink and chum salmon at each site.</w:t>
        </w:r>
        <w:r>
          <w:rPr>
            <w:noProof/>
            <w:webHidden/>
          </w:rPr>
          <w:tab/>
        </w:r>
        <w:r>
          <w:rPr>
            <w:noProof/>
            <w:webHidden/>
          </w:rPr>
          <w:fldChar w:fldCharType="begin"/>
        </w:r>
        <w:r>
          <w:rPr>
            <w:noProof/>
            <w:webHidden/>
          </w:rPr>
          <w:instrText xml:space="preserve"> PAGEREF _Toc55574109 \h </w:instrText>
        </w:r>
        <w:r>
          <w:rPr>
            <w:noProof/>
            <w:webHidden/>
          </w:rPr>
        </w:r>
        <w:r>
          <w:rPr>
            <w:noProof/>
            <w:webHidden/>
          </w:rPr>
          <w:fldChar w:fldCharType="separate"/>
        </w:r>
        <w:r>
          <w:rPr>
            <w:noProof/>
            <w:webHidden/>
          </w:rPr>
          <w:t>30</w:t>
        </w:r>
        <w:r>
          <w:rPr>
            <w:noProof/>
            <w:webHidden/>
          </w:rPr>
          <w:fldChar w:fldCharType="end"/>
        </w:r>
      </w:hyperlink>
    </w:p>
    <w:p w14:paraId="7CF43A24" w14:textId="242FCFC6"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hyperlink w:anchor="_Toc55574110" w:history="1">
        <w:r w:rsidRPr="00FA408B">
          <w:rPr>
            <w:rStyle w:val="Hyperlink"/>
            <w:noProof/>
          </w:rPr>
          <w:t>Table 3.1 Sampling during salmon outmigration (May to July) through the Discovery Islands and Johnstone Strait in 2015 and 2016.</w:t>
        </w:r>
        <w:r>
          <w:rPr>
            <w:noProof/>
            <w:webHidden/>
          </w:rPr>
          <w:tab/>
        </w:r>
        <w:r>
          <w:rPr>
            <w:noProof/>
            <w:webHidden/>
          </w:rPr>
          <w:fldChar w:fldCharType="begin"/>
        </w:r>
        <w:r>
          <w:rPr>
            <w:noProof/>
            <w:webHidden/>
          </w:rPr>
          <w:instrText xml:space="preserve"> PAGEREF _Toc55574110 \h </w:instrText>
        </w:r>
        <w:r>
          <w:rPr>
            <w:noProof/>
            <w:webHidden/>
          </w:rPr>
        </w:r>
        <w:r>
          <w:rPr>
            <w:noProof/>
            <w:webHidden/>
          </w:rPr>
          <w:fldChar w:fldCharType="separate"/>
        </w:r>
        <w:r>
          <w:rPr>
            <w:noProof/>
            <w:webHidden/>
          </w:rPr>
          <w:t>58</w:t>
        </w:r>
        <w:r>
          <w:rPr>
            <w:noProof/>
            <w:webHidden/>
          </w:rPr>
          <w:fldChar w:fldCharType="end"/>
        </w:r>
      </w:hyperlink>
    </w:p>
    <w:p w14:paraId="40676227" w14:textId="7FDD39F2"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hyperlink w:anchor="_Toc55574111" w:history="1">
        <w:r w:rsidRPr="00FA408B">
          <w:rPr>
            <w:rStyle w:val="Hyperlink"/>
            <w:noProof/>
          </w:rPr>
          <w:t>Table 3.2 Zooplankton relative abundance (expressed as percent) by major groups.</w:t>
        </w:r>
        <w:r>
          <w:rPr>
            <w:noProof/>
            <w:webHidden/>
          </w:rPr>
          <w:tab/>
        </w:r>
        <w:r>
          <w:rPr>
            <w:noProof/>
            <w:webHidden/>
          </w:rPr>
          <w:fldChar w:fldCharType="begin"/>
        </w:r>
        <w:r>
          <w:rPr>
            <w:noProof/>
            <w:webHidden/>
          </w:rPr>
          <w:instrText xml:space="preserve"> PAGEREF _Toc55574111 \h </w:instrText>
        </w:r>
        <w:r>
          <w:rPr>
            <w:noProof/>
            <w:webHidden/>
          </w:rPr>
        </w:r>
        <w:r>
          <w:rPr>
            <w:noProof/>
            <w:webHidden/>
          </w:rPr>
          <w:fldChar w:fldCharType="separate"/>
        </w:r>
        <w:r>
          <w:rPr>
            <w:noProof/>
            <w:webHidden/>
          </w:rPr>
          <w:t>59</w:t>
        </w:r>
        <w:r>
          <w:rPr>
            <w:noProof/>
            <w:webHidden/>
          </w:rPr>
          <w:fldChar w:fldCharType="end"/>
        </w:r>
      </w:hyperlink>
    </w:p>
    <w:p w14:paraId="592D3B5F" w14:textId="4011A574"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hyperlink w:anchor="_Toc55574112" w:history="1">
        <w:r w:rsidRPr="00FA408B">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Pr>
            <w:noProof/>
            <w:webHidden/>
          </w:rPr>
          <w:tab/>
        </w:r>
        <w:r>
          <w:rPr>
            <w:noProof/>
            <w:webHidden/>
          </w:rPr>
          <w:fldChar w:fldCharType="begin"/>
        </w:r>
        <w:r>
          <w:rPr>
            <w:noProof/>
            <w:webHidden/>
          </w:rPr>
          <w:instrText xml:space="preserve"> PAGEREF _Toc55574112 \h </w:instrText>
        </w:r>
        <w:r>
          <w:rPr>
            <w:noProof/>
            <w:webHidden/>
          </w:rPr>
        </w:r>
        <w:r>
          <w:rPr>
            <w:noProof/>
            <w:webHidden/>
          </w:rPr>
          <w:fldChar w:fldCharType="separate"/>
        </w:r>
        <w:r>
          <w:rPr>
            <w:noProof/>
            <w:webHidden/>
          </w:rPr>
          <w:t>60</w:t>
        </w:r>
        <w:r>
          <w:rPr>
            <w:noProof/>
            <w:webHidden/>
          </w:rPr>
          <w:fldChar w:fldCharType="end"/>
        </w:r>
      </w:hyperlink>
    </w:p>
    <w:p w14:paraId="374B971C" w14:textId="04B09C55"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hyperlink w:anchor="_Toc55574113" w:history="1">
        <w:r w:rsidRPr="00FA408B">
          <w:rPr>
            <w:rStyle w:val="Hyperlink"/>
            <w:noProof/>
          </w:rPr>
          <w:t>Table 3.4 Diet composition summary (% wet weight) of juvenile salmon by site and year.</w:t>
        </w:r>
        <w:r>
          <w:rPr>
            <w:noProof/>
            <w:webHidden/>
          </w:rPr>
          <w:tab/>
        </w:r>
        <w:r>
          <w:rPr>
            <w:noProof/>
            <w:webHidden/>
          </w:rPr>
          <w:fldChar w:fldCharType="begin"/>
        </w:r>
        <w:r>
          <w:rPr>
            <w:noProof/>
            <w:webHidden/>
          </w:rPr>
          <w:instrText xml:space="preserve"> PAGEREF _Toc55574113 \h </w:instrText>
        </w:r>
        <w:r>
          <w:rPr>
            <w:noProof/>
            <w:webHidden/>
          </w:rPr>
        </w:r>
        <w:r>
          <w:rPr>
            <w:noProof/>
            <w:webHidden/>
          </w:rPr>
          <w:fldChar w:fldCharType="separate"/>
        </w:r>
        <w:r>
          <w:rPr>
            <w:noProof/>
            <w:webHidden/>
          </w:rPr>
          <w:t>61</w:t>
        </w:r>
        <w:r>
          <w:rPr>
            <w:noProof/>
            <w:webHidden/>
          </w:rPr>
          <w:fldChar w:fldCharType="end"/>
        </w:r>
      </w:hyperlink>
    </w:p>
    <w:p w14:paraId="69F0E0B7" w14:textId="0CF5A84E"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hyperlink w:anchor="_Toc55574114" w:history="1">
        <w:r w:rsidRPr="00FA408B">
          <w:rPr>
            <w:rStyle w:val="Hyperlink"/>
            <w:noProof/>
          </w:rPr>
          <w:t>Table A.1 Diet composition (% wet weight) summary of juvenile salmon for each sampling date 2015-2016.</w:t>
        </w:r>
        <w:r>
          <w:rPr>
            <w:noProof/>
            <w:webHidden/>
          </w:rPr>
          <w:tab/>
        </w:r>
        <w:r>
          <w:rPr>
            <w:noProof/>
            <w:webHidden/>
          </w:rPr>
          <w:fldChar w:fldCharType="begin"/>
        </w:r>
        <w:r>
          <w:rPr>
            <w:noProof/>
            <w:webHidden/>
          </w:rPr>
          <w:instrText xml:space="preserve"> PAGEREF _Toc55574114 \h </w:instrText>
        </w:r>
        <w:r>
          <w:rPr>
            <w:noProof/>
            <w:webHidden/>
          </w:rPr>
        </w:r>
        <w:r>
          <w:rPr>
            <w:noProof/>
            <w:webHidden/>
          </w:rPr>
          <w:fldChar w:fldCharType="separate"/>
        </w:r>
        <w:r>
          <w:rPr>
            <w:noProof/>
            <w:webHidden/>
          </w:rPr>
          <w:t>83</w:t>
        </w:r>
        <w:r>
          <w:rPr>
            <w:noProof/>
            <w:webHidden/>
          </w:rPr>
          <w:fldChar w:fldCharType="end"/>
        </w:r>
      </w:hyperlink>
    </w:p>
    <w:p w14:paraId="44A764F0" w14:textId="58E9BAA0" w:rsidR="00DB463E" w:rsidRPr="00EB46DF" w:rsidRDefault="00E52030" w:rsidP="00DF2943">
      <w:pPr>
        <w:rPr>
          <w:rFonts w:cs="Times New Roman"/>
        </w:rPr>
      </w:pPr>
      <w:r>
        <w:rPr>
          <w:rFonts w:eastAsia="Cambria" w:cs="Times New Roman"/>
          <w:color w:val="000000" w:themeColor="text1"/>
          <w:szCs w:val="20"/>
        </w:rPr>
        <w:fldChar w:fldCharType="end"/>
      </w:r>
    </w:p>
    <w:p w14:paraId="0C5963F7" w14:textId="22AC532C" w:rsidR="00DB463E" w:rsidRPr="00987FD4" w:rsidRDefault="00DB463E" w:rsidP="00DF2943">
      <w:pPr>
        <w:pStyle w:val="Heading1"/>
      </w:pPr>
      <w:bookmarkStart w:id="9" w:name="_Toc153357230"/>
      <w:bookmarkStart w:id="10" w:name="_Toc157169038"/>
      <w:bookmarkStart w:id="11" w:name="_Toc55574039"/>
      <w:r w:rsidRPr="00987FD4">
        <w:t>List of Figures</w:t>
      </w:r>
      <w:bookmarkEnd w:id="9"/>
      <w:bookmarkEnd w:id="10"/>
      <w:bookmarkEnd w:id="11"/>
    </w:p>
    <w:p w14:paraId="7AA79182" w14:textId="77777777" w:rsidR="00DB463E" w:rsidRPr="00EB46DF" w:rsidRDefault="00DB463E" w:rsidP="00DF2943">
      <w:pPr>
        <w:rPr>
          <w:rFonts w:cs="Times New Roman"/>
        </w:rPr>
      </w:pPr>
    </w:p>
    <w:p w14:paraId="39C353EE" w14:textId="19341105" w:rsidR="00223132"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223132">
        <w:rPr>
          <w:noProof/>
        </w:rPr>
        <w:t>Figure 2.1 Map of salmon survey stations in the Discovery Islands and Johnstone Strait. Inset map (left) shows the British Columbia coast with the study region highlighted in red.</w:t>
      </w:r>
      <w:r w:rsidR="00223132">
        <w:rPr>
          <w:noProof/>
        </w:rPr>
        <w:tab/>
      </w:r>
      <w:r w:rsidR="00223132">
        <w:rPr>
          <w:noProof/>
        </w:rPr>
        <w:fldChar w:fldCharType="begin"/>
      </w:r>
      <w:r w:rsidR="00223132">
        <w:rPr>
          <w:noProof/>
        </w:rPr>
        <w:instrText xml:space="preserve"> PAGEREF _Toc55574231 \h </w:instrText>
      </w:r>
      <w:r w:rsidR="00223132">
        <w:rPr>
          <w:noProof/>
        </w:rPr>
      </w:r>
      <w:r w:rsidR="00223132">
        <w:rPr>
          <w:noProof/>
        </w:rPr>
        <w:fldChar w:fldCharType="separate"/>
      </w:r>
      <w:r w:rsidR="00223132">
        <w:rPr>
          <w:noProof/>
        </w:rPr>
        <w:t>31</w:t>
      </w:r>
      <w:r w:rsidR="00223132">
        <w:rPr>
          <w:noProof/>
        </w:rPr>
        <w:fldChar w:fldCharType="end"/>
      </w:r>
    </w:p>
    <w:p w14:paraId="1577A5E8" w14:textId="76B62189"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2.2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_Toc55574232 \h </w:instrText>
      </w:r>
      <w:r>
        <w:rPr>
          <w:noProof/>
        </w:rPr>
      </w:r>
      <w:r>
        <w:rPr>
          <w:noProof/>
        </w:rPr>
        <w:fldChar w:fldCharType="separate"/>
      </w:r>
      <w:r>
        <w:rPr>
          <w:noProof/>
        </w:rPr>
        <w:t>32</w:t>
      </w:r>
      <w:r>
        <w:rPr>
          <w:noProof/>
        </w:rPr>
        <w:fldChar w:fldCharType="end"/>
      </w:r>
    </w:p>
    <w:p w14:paraId="2A2483F5" w14:textId="419BF9FB"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2.3 Average relative abundance of zooplankton groups. “Other” includes cladocerans, barnacle larvae and euphausiid eggs.</w:t>
      </w:r>
      <w:r>
        <w:rPr>
          <w:noProof/>
        </w:rPr>
        <w:tab/>
      </w:r>
      <w:r>
        <w:rPr>
          <w:noProof/>
        </w:rPr>
        <w:fldChar w:fldCharType="begin"/>
      </w:r>
      <w:r>
        <w:rPr>
          <w:noProof/>
        </w:rPr>
        <w:instrText xml:space="preserve"> PAGEREF _Toc55574233 \h </w:instrText>
      </w:r>
      <w:r>
        <w:rPr>
          <w:noProof/>
        </w:rPr>
      </w:r>
      <w:r>
        <w:rPr>
          <w:noProof/>
        </w:rPr>
        <w:fldChar w:fldCharType="separate"/>
      </w:r>
      <w:r>
        <w:rPr>
          <w:noProof/>
        </w:rPr>
        <w:t>33</w:t>
      </w:r>
      <w:r>
        <w:rPr>
          <w:noProof/>
        </w:rPr>
        <w:fldChar w:fldCharType="end"/>
      </w:r>
    </w:p>
    <w:p w14:paraId="55E71D34" w14:textId="4F20E2DD"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_Toc55574234 \h </w:instrText>
      </w:r>
      <w:r>
        <w:rPr>
          <w:noProof/>
        </w:rPr>
      </w:r>
      <w:r>
        <w:rPr>
          <w:noProof/>
        </w:rPr>
        <w:fldChar w:fldCharType="separate"/>
      </w:r>
      <w:r>
        <w:rPr>
          <w:noProof/>
        </w:rPr>
        <w:t>35</w:t>
      </w:r>
      <w:r>
        <w:rPr>
          <w:noProof/>
        </w:rPr>
        <w:fldChar w:fldCharType="end"/>
      </w:r>
    </w:p>
    <w:p w14:paraId="1E582D82" w14:textId="78667141"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2.5 Non-metric multidimensional scaling (NMDS) ordination of juvenile pink and chum salmon diet composition. Each point represents one salmon stomach, colored by site, and ellipses show standard deviation by region.</w:t>
      </w:r>
      <w:r w:rsidRPr="00B148A9">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_Toc55574235 \h </w:instrText>
      </w:r>
      <w:r>
        <w:rPr>
          <w:noProof/>
        </w:rPr>
      </w:r>
      <w:r>
        <w:rPr>
          <w:noProof/>
        </w:rPr>
        <w:fldChar w:fldCharType="separate"/>
      </w:r>
      <w:r>
        <w:rPr>
          <w:noProof/>
        </w:rPr>
        <w:t>36</w:t>
      </w:r>
      <w:r>
        <w:rPr>
          <w:noProof/>
        </w:rPr>
        <w:fldChar w:fldCharType="end"/>
      </w:r>
    </w:p>
    <w:p w14:paraId="37D690FF" w14:textId="3DCE992B"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2.6 Cluster analysis of juvenile pink and chum diet composition (average linkage clustering and Bray-Curtis dissimilarity).</w:t>
      </w:r>
      <w:r>
        <w:rPr>
          <w:noProof/>
        </w:rPr>
        <w:tab/>
      </w:r>
      <w:r>
        <w:rPr>
          <w:noProof/>
        </w:rPr>
        <w:fldChar w:fldCharType="begin"/>
      </w:r>
      <w:r>
        <w:rPr>
          <w:noProof/>
        </w:rPr>
        <w:instrText xml:space="preserve"> PAGEREF _Toc55574236 \h </w:instrText>
      </w:r>
      <w:r>
        <w:rPr>
          <w:noProof/>
        </w:rPr>
      </w:r>
      <w:r>
        <w:rPr>
          <w:noProof/>
        </w:rPr>
        <w:fldChar w:fldCharType="separate"/>
      </w:r>
      <w:r>
        <w:rPr>
          <w:noProof/>
        </w:rPr>
        <w:t>37</w:t>
      </w:r>
      <w:r>
        <w:rPr>
          <w:noProof/>
        </w:rPr>
        <w:fldChar w:fldCharType="end"/>
      </w:r>
    </w:p>
    <w:p w14:paraId="3D854607" w14:textId="1D27E080"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2.7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_Toc55574237 \h </w:instrText>
      </w:r>
      <w:r>
        <w:rPr>
          <w:noProof/>
        </w:rPr>
      </w:r>
      <w:r>
        <w:rPr>
          <w:noProof/>
        </w:rPr>
        <w:fldChar w:fldCharType="separate"/>
      </w:r>
      <w:r>
        <w:rPr>
          <w:noProof/>
        </w:rPr>
        <w:t>38</w:t>
      </w:r>
      <w:r>
        <w:rPr>
          <w:noProof/>
        </w:rPr>
        <w:fldChar w:fldCharType="end"/>
      </w:r>
    </w:p>
    <w:p w14:paraId="3CDC47A5" w14:textId="71D5E3F7"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_Toc55574238 \h </w:instrText>
      </w:r>
      <w:r>
        <w:rPr>
          <w:noProof/>
        </w:rPr>
      </w:r>
      <w:r>
        <w:rPr>
          <w:noProof/>
        </w:rPr>
        <w:fldChar w:fldCharType="separate"/>
      </w:r>
      <w:r>
        <w:rPr>
          <w:noProof/>
        </w:rPr>
        <w:t>39</w:t>
      </w:r>
      <w:r>
        <w:rPr>
          <w:noProof/>
        </w:rPr>
        <w:fldChar w:fldCharType="end"/>
      </w:r>
    </w:p>
    <w:p w14:paraId="69B55B42" w14:textId="7DBE8F53"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2.9 Cumulative prey abundance curves for juvenile salmon at each site location.</w:t>
      </w:r>
      <w:r>
        <w:rPr>
          <w:noProof/>
        </w:rPr>
        <w:tab/>
      </w:r>
      <w:r>
        <w:rPr>
          <w:noProof/>
        </w:rPr>
        <w:fldChar w:fldCharType="begin"/>
      </w:r>
      <w:r>
        <w:rPr>
          <w:noProof/>
        </w:rPr>
        <w:instrText xml:space="preserve"> PAGEREF _Toc55574239 \h </w:instrText>
      </w:r>
      <w:r>
        <w:rPr>
          <w:noProof/>
        </w:rPr>
      </w:r>
      <w:r>
        <w:rPr>
          <w:noProof/>
        </w:rPr>
        <w:fldChar w:fldCharType="separate"/>
      </w:r>
      <w:r>
        <w:rPr>
          <w:noProof/>
        </w:rPr>
        <w:t>40</w:t>
      </w:r>
      <w:r>
        <w:rPr>
          <w:noProof/>
        </w:rPr>
        <w:fldChar w:fldCharType="end"/>
      </w:r>
    </w:p>
    <w:p w14:paraId="6D7AD667" w14:textId="1B7322DA"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_Toc55574240 \h </w:instrText>
      </w:r>
      <w:r>
        <w:rPr>
          <w:noProof/>
        </w:rPr>
      </w:r>
      <w:r>
        <w:rPr>
          <w:noProof/>
        </w:rPr>
        <w:fldChar w:fldCharType="separate"/>
      </w:r>
      <w:r>
        <w:rPr>
          <w:noProof/>
        </w:rPr>
        <w:t>62</w:t>
      </w:r>
      <w:r>
        <w:rPr>
          <w:noProof/>
        </w:rPr>
        <w:fldChar w:fldCharType="end"/>
      </w:r>
    </w:p>
    <w:p w14:paraId="1C802F0C" w14:textId="564D0A2E"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3.2 Zooplankton relative abundance for site and sampling period in 2015-2016. “X” indicates missing zooplankton data to pair with salmon data. Note: June 5</w:t>
      </w:r>
      <w:r w:rsidRPr="00B148A9">
        <w:rPr>
          <w:noProof/>
          <w:vertAlign w:val="superscript"/>
        </w:rPr>
        <w:t>th</w:t>
      </w:r>
      <w:r>
        <w:rPr>
          <w:noProof/>
        </w:rPr>
        <w:t xml:space="preserve"> and 7</w:t>
      </w:r>
      <w:r w:rsidRPr="00B148A9">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_Toc55574241 \h </w:instrText>
      </w:r>
      <w:r>
        <w:rPr>
          <w:noProof/>
        </w:rPr>
      </w:r>
      <w:r>
        <w:rPr>
          <w:noProof/>
        </w:rPr>
        <w:fldChar w:fldCharType="separate"/>
      </w:r>
      <w:r>
        <w:rPr>
          <w:noProof/>
        </w:rPr>
        <w:t>63</w:t>
      </w:r>
      <w:r>
        <w:rPr>
          <w:noProof/>
        </w:rPr>
        <w:fldChar w:fldCharType="end"/>
      </w:r>
    </w:p>
    <w:p w14:paraId="7C999C1F" w14:textId="2D5052CB"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3.3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_Toc55574242 \h </w:instrText>
      </w:r>
      <w:r>
        <w:rPr>
          <w:noProof/>
        </w:rPr>
      </w:r>
      <w:r>
        <w:rPr>
          <w:noProof/>
        </w:rPr>
        <w:fldChar w:fldCharType="separate"/>
      </w:r>
      <w:r>
        <w:rPr>
          <w:noProof/>
        </w:rPr>
        <w:t>64</w:t>
      </w:r>
      <w:r>
        <w:rPr>
          <w:noProof/>
        </w:rPr>
        <w:fldChar w:fldCharType="end"/>
      </w:r>
    </w:p>
    <w:p w14:paraId="2C075D61" w14:textId="03E9058A"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3.4 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Pr>
          <w:noProof/>
        </w:rPr>
        <w:tab/>
      </w:r>
      <w:r>
        <w:rPr>
          <w:noProof/>
        </w:rPr>
        <w:fldChar w:fldCharType="begin"/>
      </w:r>
      <w:r>
        <w:rPr>
          <w:noProof/>
        </w:rPr>
        <w:instrText xml:space="preserve"> PAGEREF _Toc55574243 \h </w:instrText>
      </w:r>
      <w:r>
        <w:rPr>
          <w:noProof/>
        </w:rPr>
      </w:r>
      <w:r>
        <w:rPr>
          <w:noProof/>
        </w:rPr>
        <w:fldChar w:fldCharType="separate"/>
      </w:r>
      <w:r>
        <w:rPr>
          <w:noProof/>
        </w:rPr>
        <w:t>65</w:t>
      </w:r>
      <w:r>
        <w:rPr>
          <w:noProof/>
        </w:rPr>
        <w:fldChar w:fldCharType="end"/>
      </w:r>
    </w:p>
    <w:p w14:paraId="31961F7E" w14:textId="7F297E9D"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3.5 Cluster dendrogram of temporal data (will color by red and blue for two main clusters, leaving three outliers as grey).</w:t>
      </w:r>
      <w:r>
        <w:rPr>
          <w:noProof/>
        </w:rPr>
        <w:tab/>
      </w:r>
      <w:r>
        <w:rPr>
          <w:noProof/>
        </w:rPr>
        <w:fldChar w:fldCharType="begin"/>
      </w:r>
      <w:r>
        <w:rPr>
          <w:noProof/>
        </w:rPr>
        <w:instrText xml:space="preserve"> PAGEREF _Toc55574244 \h </w:instrText>
      </w:r>
      <w:r>
        <w:rPr>
          <w:noProof/>
        </w:rPr>
      </w:r>
      <w:r>
        <w:rPr>
          <w:noProof/>
        </w:rPr>
        <w:fldChar w:fldCharType="separate"/>
      </w:r>
      <w:r>
        <w:rPr>
          <w:noProof/>
        </w:rPr>
        <w:t>66</w:t>
      </w:r>
      <w:r>
        <w:rPr>
          <w:noProof/>
        </w:rPr>
        <w:fldChar w:fldCharType="end"/>
      </w:r>
    </w:p>
    <w:p w14:paraId="6742E2AA" w14:textId="14E1BC0B"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 with overlap shown in dark red.</w:t>
      </w:r>
      <w:r>
        <w:rPr>
          <w:noProof/>
        </w:rPr>
        <w:tab/>
      </w:r>
      <w:r>
        <w:rPr>
          <w:noProof/>
        </w:rPr>
        <w:fldChar w:fldCharType="begin"/>
      </w:r>
      <w:r>
        <w:rPr>
          <w:noProof/>
        </w:rPr>
        <w:instrText xml:space="preserve"> PAGEREF _Toc55574245 \h </w:instrText>
      </w:r>
      <w:r>
        <w:rPr>
          <w:noProof/>
        </w:rPr>
      </w:r>
      <w:r>
        <w:rPr>
          <w:noProof/>
        </w:rPr>
        <w:fldChar w:fldCharType="separate"/>
      </w:r>
      <w:r>
        <w:rPr>
          <w:noProof/>
        </w:rPr>
        <w:t>67</w:t>
      </w:r>
      <w:r>
        <w:rPr>
          <w:noProof/>
        </w:rPr>
        <w:fldChar w:fldCharType="end"/>
      </w:r>
    </w:p>
    <w:p w14:paraId="0BFE6EF3" w14:textId="05273EB0"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3.7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_Toc55574246 \h </w:instrText>
      </w:r>
      <w:r>
        <w:rPr>
          <w:noProof/>
        </w:rPr>
      </w:r>
      <w:r>
        <w:rPr>
          <w:noProof/>
        </w:rPr>
        <w:fldChar w:fldCharType="separate"/>
      </w:r>
      <w:r>
        <w:rPr>
          <w:noProof/>
        </w:rPr>
        <w:t>68</w:t>
      </w:r>
      <w:r>
        <w:rPr>
          <w:noProof/>
        </w:rPr>
        <w:fldChar w:fldCharType="end"/>
      </w:r>
    </w:p>
    <w:p w14:paraId="3AF315ED" w14:textId="1E0ACA0C"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diet composition by prey size class (mm). Only digestive state 1 “fresh” zooplankton prey were included to calculate the mean relative biomass by date and species. For each sampling event, “PI” is pink on the left, and “CU” is chum on the right.</w:t>
      </w:r>
      <w:r>
        <w:rPr>
          <w:noProof/>
        </w:rPr>
        <w:tab/>
      </w:r>
      <w:r>
        <w:rPr>
          <w:noProof/>
        </w:rPr>
        <w:fldChar w:fldCharType="begin"/>
      </w:r>
      <w:r>
        <w:rPr>
          <w:noProof/>
        </w:rPr>
        <w:instrText xml:space="preserve"> PAGEREF _Toc55574247 \h </w:instrText>
      </w:r>
      <w:r>
        <w:rPr>
          <w:noProof/>
        </w:rPr>
      </w:r>
      <w:r>
        <w:rPr>
          <w:noProof/>
        </w:rPr>
        <w:fldChar w:fldCharType="separate"/>
      </w:r>
      <w:r>
        <w:rPr>
          <w:noProof/>
        </w:rPr>
        <w:t>69</w:t>
      </w:r>
      <w:r>
        <w:rPr>
          <w:noProof/>
        </w:rPr>
        <w:fldChar w:fldCharType="end"/>
      </w:r>
    </w:p>
    <w:p w14:paraId="1A9D010A" w14:textId="065C998C"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Pr>
          <w:noProof/>
        </w:rPr>
        <w:tab/>
      </w:r>
      <w:r>
        <w:rPr>
          <w:noProof/>
        </w:rPr>
        <w:fldChar w:fldCharType="begin"/>
      </w:r>
      <w:r>
        <w:rPr>
          <w:noProof/>
        </w:rPr>
        <w:instrText xml:space="preserve"> PAGEREF _Toc55574248 \h </w:instrText>
      </w:r>
      <w:r>
        <w:rPr>
          <w:noProof/>
        </w:rPr>
      </w:r>
      <w:r>
        <w:rPr>
          <w:noProof/>
        </w:rPr>
        <w:fldChar w:fldCharType="separate"/>
      </w:r>
      <w:r>
        <w:rPr>
          <w:noProof/>
        </w:rPr>
        <w:t>70</w:t>
      </w:r>
      <w:r>
        <w:rPr>
          <w:noProof/>
        </w:rPr>
        <w:fldChar w:fldCharType="end"/>
      </w:r>
    </w:p>
    <w:p w14:paraId="143D8B3E" w14:textId="636EB88C"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4.1 Conceptual diagram of combined thesis results on juvenile salmon diet variability. “Sp.” indicated salmon species, and stratified surface conditions is labelled as “Strat.”</w:t>
      </w:r>
      <w:r>
        <w:rPr>
          <w:noProof/>
        </w:rPr>
        <w:tab/>
      </w:r>
      <w:r>
        <w:rPr>
          <w:noProof/>
        </w:rPr>
        <w:fldChar w:fldCharType="begin"/>
      </w:r>
      <w:r>
        <w:rPr>
          <w:noProof/>
        </w:rPr>
        <w:instrText xml:space="preserve"> PAGEREF _Toc55574249 \h </w:instrText>
      </w:r>
      <w:r>
        <w:rPr>
          <w:noProof/>
        </w:rPr>
      </w:r>
      <w:r>
        <w:rPr>
          <w:noProof/>
        </w:rPr>
        <w:fldChar w:fldCharType="separate"/>
      </w:r>
      <w:r>
        <w:rPr>
          <w:noProof/>
        </w:rPr>
        <w:t>72</w:t>
      </w:r>
      <w:r>
        <w:rPr>
          <w:noProof/>
        </w:rPr>
        <w:fldChar w:fldCharType="end"/>
      </w:r>
    </w:p>
    <w:p w14:paraId="18137C41" w14:textId="79E8350D"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 xml:space="preserve">Figure A.1 </w:t>
      </w:r>
      <w:r w:rsidRPr="00B148A9">
        <w:rPr>
          <w:rFonts w:eastAsia="Times New Roman"/>
          <w:noProof/>
        </w:rPr>
        <w:t>Discovery Islands subcluster for temporal juvenile salmon diets, labelled and colored with survey date.</w:t>
      </w:r>
      <w:r>
        <w:rPr>
          <w:noProof/>
        </w:rPr>
        <w:tab/>
      </w:r>
      <w:r>
        <w:rPr>
          <w:noProof/>
        </w:rPr>
        <w:fldChar w:fldCharType="begin"/>
      </w:r>
      <w:r>
        <w:rPr>
          <w:noProof/>
        </w:rPr>
        <w:instrText xml:space="preserve"> PAGEREF _Toc55574250 \h </w:instrText>
      </w:r>
      <w:r>
        <w:rPr>
          <w:noProof/>
        </w:rPr>
      </w:r>
      <w:r>
        <w:rPr>
          <w:noProof/>
        </w:rPr>
        <w:fldChar w:fldCharType="separate"/>
      </w:r>
      <w:r>
        <w:rPr>
          <w:noProof/>
        </w:rPr>
        <w:t>84</w:t>
      </w:r>
      <w:r>
        <w:rPr>
          <w:noProof/>
        </w:rPr>
        <w:fldChar w:fldCharType="end"/>
      </w:r>
    </w:p>
    <w:p w14:paraId="3E927BF7" w14:textId="6BA96109" w:rsidR="00223132" w:rsidRDefault="00223132">
      <w:pPr>
        <w:pStyle w:val="TableofFigures"/>
        <w:tabs>
          <w:tab w:val="right" w:leader="dot" w:pos="9350"/>
        </w:tabs>
        <w:rPr>
          <w:rFonts w:asciiTheme="minorHAnsi" w:eastAsiaTheme="minorEastAsia" w:hAnsiTheme="minorHAnsi" w:cstheme="minorBidi"/>
          <w:iCs w:val="0"/>
          <w:noProof/>
          <w:color w:val="auto"/>
          <w:szCs w:val="24"/>
        </w:rPr>
      </w:pPr>
      <w:r>
        <w:rPr>
          <w:noProof/>
        </w:rPr>
        <w:t>Figure A.2 Johnstone Strait subcluster for temporal juvenile salmon diets, labelled and colored with survey date.</w:t>
      </w:r>
      <w:r>
        <w:rPr>
          <w:noProof/>
        </w:rPr>
        <w:tab/>
      </w:r>
      <w:r>
        <w:rPr>
          <w:noProof/>
        </w:rPr>
        <w:fldChar w:fldCharType="begin"/>
      </w:r>
      <w:r>
        <w:rPr>
          <w:noProof/>
        </w:rPr>
        <w:instrText xml:space="preserve"> PAGEREF _Toc55574251 \h </w:instrText>
      </w:r>
      <w:r>
        <w:rPr>
          <w:noProof/>
        </w:rPr>
      </w:r>
      <w:r>
        <w:rPr>
          <w:noProof/>
        </w:rPr>
        <w:fldChar w:fldCharType="separate"/>
      </w:r>
      <w:r>
        <w:rPr>
          <w:noProof/>
        </w:rPr>
        <w:t>85</w:t>
      </w:r>
      <w:r>
        <w:rPr>
          <w:noProof/>
        </w:rPr>
        <w:fldChar w:fldCharType="end"/>
      </w:r>
    </w:p>
    <w:p w14:paraId="503EC37A" w14:textId="14AA8EF8" w:rsidR="00D43811" w:rsidRPr="00D43811" w:rsidRDefault="00E83CE1" w:rsidP="00DF2943">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F2943">
      <w:pPr>
        <w:pStyle w:val="Heading1"/>
      </w:pPr>
      <w:bookmarkStart w:id="14" w:name="_Toc55574040"/>
      <w:r w:rsidRPr="00796E23">
        <w:t>List of Illustrations</w:t>
      </w:r>
      <w:bookmarkEnd w:id="14"/>
    </w:p>
    <w:p w14:paraId="24C8DC61" w14:textId="77777777" w:rsidR="003B545F" w:rsidRPr="003B545F" w:rsidRDefault="003B545F" w:rsidP="00DF2943"/>
    <w:p w14:paraId="76C24803" w14:textId="4A24BCFE" w:rsidR="00223132" w:rsidRDefault="001965D6">
      <w:pPr>
        <w:pStyle w:val="TableofFigures"/>
        <w:tabs>
          <w:tab w:val="right" w:leader="dot" w:pos="9350"/>
        </w:tabs>
        <w:rPr>
          <w:rFonts w:asciiTheme="minorHAnsi" w:eastAsiaTheme="minorEastAsia" w:hAnsiTheme="minorHAnsi" w:cstheme="minorBidi"/>
          <w:iCs w:val="0"/>
          <w:noProof/>
          <w:color w:val="auto"/>
          <w:szCs w:val="24"/>
        </w:rPr>
      </w:pPr>
      <w:r>
        <w:rPr>
          <w:b/>
        </w:rPr>
        <w:fldChar w:fldCharType="begin"/>
      </w:r>
      <w:r>
        <w:rPr>
          <w:b/>
        </w:rPr>
        <w:instrText xml:space="preserve"> TOC \h \z \t "Heading 8" \c </w:instrText>
      </w:r>
      <w:r>
        <w:rPr>
          <w:b/>
        </w:rPr>
        <w:fldChar w:fldCharType="separate"/>
      </w:r>
      <w:hyperlink w:anchor="_Toc55574224" w:history="1">
        <w:r w:rsidR="00223132" w:rsidRPr="00ED64ED">
          <w:rPr>
            <w:rStyle w:val="Hyperlink"/>
            <w:noProof/>
          </w:rPr>
          <w:t>Illustration 1: (</w:t>
        </w:r>
        <w:r w:rsidR="00223132" w:rsidRPr="00ED64ED">
          <w:rPr>
            <w:rStyle w:val="Hyperlink"/>
            <w:noProof/>
            <w:highlight w:val="yellow"/>
          </w:rPr>
          <w:t>Placeholder</w:t>
        </w:r>
        <w:r w:rsidR="00223132" w:rsidRPr="00ED64ED">
          <w:rPr>
            <w:rStyle w:val="Hyperlink"/>
            <w:noProof/>
          </w:rPr>
          <w:t xml:space="preserve"> sketch) Haida pink and chum salmon by </w:t>
        </w:r>
        <w:r w:rsidR="00223132" w:rsidRPr="00ED64ED">
          <w:rPr>
            <w:rStyle w:val="Hyperlink"/>
            <w:noProof/>
            <w:shd w:val="clear" w:color="auto" w:fill="FAFAFA"/>
          </w:rPr>
          <w:t>SGidGang.Xaal</w:t>
        </w:r>
        <w:r w:rsidR="00223132" w:rsidRPr="00ED64ED">
          <w:rPr>
            <w:rStyle w:val="Hyperlink"/>
            <w:noProof/>
          </w:rPr>
          <w:t xml:space="preserve"> </w:t>
        </w:r>
        <w:r w:rsidR="00223132" w:rsidRPr="00ED64ED">
          <w:rPr>
            <w:rStyle w:val="Hyperlink"/>
            <w:i/>
            <w:noProof/>
          </w:rPr>
          <w:t>Shoshannah Greene</w:t>
        </w:r>
        <w:r w:rsidR="00223132" w:rsidRPr="00ED64ED">
          <w:rPr>
            <w:rStyle w:val="Hyperlink"/>
            <w:noProof/>
          </w:rPr>
          <w:t>.</w:t>
        </w:r>
        <w:r w:rsidR="00223132">
          <w:rPr>
            <w:noProof/>
            <w:webHidden/>
          </w:rPr>
          <w:tab/>
        </w:r>
        <w:r w:rsidR="00223132">
          <w:rPr>
            <w:noProof/>
            <w:webHidden/>
          </w:rPr>
          <w:fldChar w:fldCharType="begin"/>
        </w:r>
        <w:r w:rsidR="00223132">
          <w:rPr>
            <w:noProof/>
            <w:webHidden/>
          </w:rPr>
          <w:instrText xml:space="preserve"> PAGEREF _Toc55574224 \h </w:instrText>
        </w:r>
        <w:r w:rsidR="00223132">
          <w:rPr>
            <w:noProof/>
            <w:webHidden/>
          </w:rPr>
        </w:r>
        <w:r w:rsidR="00223132">
          <w:rPr>
            <w:noProof/>
            <w:webHidden/>
          </w:rPr>
          <w:fldChar w:fldCharType="separate"/>
        </w:r>
        <w:r w:rsidR="00223132">
          <w:rPr>
            <w:noProof/>
            <w:webHidden/>
          </w:rPr>
          <w:t>xx</w:t>
        </w:r>
        <w:r w:rsidR="00223132">
          <w:rPr>
            <w:noProof/>
            <w:webHidden/>
          </w:rPr>
          <w:fldChar w:fldCharType="end"/>
        </w:r>
      </w:hyperlink>
    </w:p>
    <w:p w14:paraId="5932E0C9" w14:textId="16518185" w:rsidR="00D43811" w:rsidRPr="00EB46DF" w:rsidRDefault="001965D6" w:rsidP="00DF2943">
      <w:pPr>
        <w:rPr>
          <w:rFonts w:cs="Times New Roman"/>
        </w:rPr>
      </w:pPr>
      <w:r>
        <w:rPr>
          <w:rFonts w:eastAsia="Cambria" w:cs="Times New Roman"/>
          <w:b/>
          <w:iCs/>
          <w:color w:val="000000" w:themeColor="text1"/>
          <w:szCs w:val="20"/>
        </w:rPr>
        <w:fldChar w:fldCharType="end"/>
      </w:r>
    </w:p>
    <w:p w14:paraId="1DBAA6BA" w14:textId="59173BFD" w:rsidR="00796E23" w:rsidRDefault="00796E23" w:rsidP="00DF2943">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244BBA15" w:rsidR="00DB463E" w:rsidRPr="002C5909" w:rsidRDefault="00796E23" w:rsidP="00DF2943">
      <w:pPr>
        <w:pStyle w:val="Heading1"/>
      </w:pPr>
      <w:r>
        <w:rPr>
          <w:rFonts w:eastAsia="Cambria"/>
          <w:bCs w:val="0"/>
          <w:iCs/>
          <w:color w:val="000000" w:themeColor="text1"/>
          <w:sz w:val="24"/>
          <w:szCs w:val="20"/>
        </w:rPr>
        <w:fldChar w:fldCharType="end"/>
      </w:r>
      <w:bookmarkStart w:id="15" w:name="_Toc55574041"/>
      <w:r w:rsidR="00DB463E" w:rsidRPr="002C5909">
        <w:t>List of Symbols</w:t>
      </w:r>
      <w:bookmarkEnd w:id="12"/>
      <w:bookmarkEnd w:id="13"/>
      <w:bookmarkEnd w:id="15"/>
    </w:p>
    <w:p w14:paraId="15ECB7DD" w14:textId="77777777" w:rsidR="00DB463E" w:rsidRPr="002C5909" w:rsidRDefault="00DB463E" w:rsidP="00DF2943"/>
    <w:p w14:paraId="6388A1F1" w14:textId="086AA893" w:rsidR="002C5909" w:rsidRPr="002C5909" w:rsidRDefault="002C5909" w:rsidP="00DF2943">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DF2943">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DF2943">
      <w:pPr>
        <w:rPr>
          <w:rFonts w:cs="Times New Roman"/>
          <w:color w:val="000000" w:themeColor="text1"/>
        </w:rPr>
      </w:pPr>
      <w:r w:rsidRPr="002C5909">
        <w:rPr>
          <w:rFonts w:cs="Times New Roman"/>
          <w:color w:val="000000" w:themeColor="text1"/>
        </w:rPr>
        <w:br w:type="page"/>
      </w:r>
    </w:p>
    <w:p w14:paraId="41340C53" w14:textId="7DE53D2C" w:rsidR="00EB46DF" w:rsidRDefault="00EB46DF" w:rsidP="00DF2943">
      <w:pPr>
        <w:pStyle w:val="Heading1"/>
      </w:pPr>
      <w:bookmarkStart w:id="16" w:name="_Toc55574042"/>
      <w:r w:rsidRPr="00987FD4">
        <w:t>List of Abbreviations</w:t>
      </w:r>
      <w:bookmarkEnd w:id="16"/>
    </w:p>
    <w:p w14:paraId="58C6CFCA" w14:textId="77777777" w:rsidR="00A0573F" w:rsidRPr="00A0573F" w:rsidRDefault="00A0573F" w:rsidP="00DF2943"/>
    <w:p w14:paraId="62C1F0F2" w14:textId="06FBE288" w:rsidR="008F3081" w:rsidRDefault="008F3081" w:rsidP="00DF2943">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DF2943">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DF2943">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DF2943">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DF2943">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DF2943">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DF2943">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DF2943">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DF2943">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DF2943">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DF2943">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DF2943">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DF2943">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DF2943">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DF2943">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DF2943">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DF2943">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rsidP="00DF2943">
      <w:pPr>
        <w:rPr>
          <w:rFonts w:cs="Times New Roman"/>
        </w:rPr>
      </w:pPr>
      <w:r w:rsidRPr="00EB46DF">
        <w:rPr>
          <w:rFonts w:cs="Times New Roman"/>
        </w:rPr>
        <w:br w:type="page"/>
      </w:r>
    </w:p>
    <w:p w14:paraId="047ACA47" w14:textId="03073C9D" w:rsidR="00EB46DF" w:rsidRPr="00987FD4" w:rsidRDefault="00EB46DF" w:rsidP="00DF2943">
      <w:pPr>
        <w:pStyle w:val="Heading1"/>
      </w:pPr>
      <w:bookmarkStart w:id="17" w:name="_Toc153357232"/>
      <w:bookmarkStart w:id="18" w:name="_Toc157169040"/>
      <w:bookmarkStart w:id="19" w:name="_Toc55574043"/>
      <w:r w:rsidRPr="00987FD4">
        <w:t>Glossary</w:t>
      </w:r>
      <w:bookmarkEnd w:id="17"/>
      <w:bookmarkEnd w:id="18"/>
      <w:bookmarkEnd w:id="19"/>
    </w:p>
    <w:p w14:paraId="75AEC99A" w14:textId="43F2A475" w:rsidR="00EB46DF" w:rsidRDefault="00EB46DF" w:rsidP="00DF2943">
      <w:pPr>
        <w:rPr>
          <w:rFonts w:cs="Times New Roman"/>
        </w:rPr>
      </w:pPr>
    </w:p>
    <w:p w14:paraId="7CB5EFD8" w14:textId="6ABF321E" w:rsidR="007A02D2" w:rsidRPr="00EB46DF" w:rsidRDefault="00171827" w:rsidP="00DF2943">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rsidP="00DF2943">
      <w:pPr>
        <w:rPr>
          <w:rFonts w:cs="Times New Roman"/>
        </w:rPr>
      </w:pPr>
      <w:r w:rsidRPr="00EB46DF">
        <w:rPr>
          <w:rFonts w:cs="Times New Roman"/>
        </w:rPr>
        <w:br w:type="page"/>
      </w:r>
    </w:p>
    <w:p w14:paraId="595CE200" w14:textId="61137B12" w:rsidR="00EB46DF" w:rsidRPr="001612F9" w:rsidRDefault="00EB46DF" w:rsidP="00DF2943">
      <w:pPr>
        <w:pStyle w:val="Heading1"/>
      </w:pPr>
      <w:bookmarkStart w:id="20" w:name="_Toc153357233"/>
      <w:bookmarkStart w:id="21" w:name="_Toc157169041"/>
      <w:bookmarkStart w:id="22" w:name="_Toc55574044"/>
      <w:r w:rsidRPr="001612F9">
        <w:t>Acknowledgements</w:t>
      </w:r>
      <w:bookmarkEnd w:id="20"/>
      <w:bookmarkEnd w:id="21"/>
      <w:bookmarkEnd w:id="22"/>
    </w:p>
    <w:p w14:paraId="5B56F722" w14:textId="77777777" w:rsidR="00EB46DF" w:rsidRPr="00EB46DF" w:rsidRDefault="00EB46DF" w:rsidP="00DF2943">
      <w:pPr>
        <w:rPr>
          <w:rFonts w:cs="Times New Roman"/>
        </w:rPr>
      </w:pPr>
    </w:p>
    <w:p w14:paraId="246EB9F9" w14:textId="708B5E76" w:rsidR="00702E99" w:rsidRDefault="003B545F" w:rsidP="00DF2943">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DF2943">
      <w:pPr>
        <w:rPr>
          <w:rFonts w:cs="Times New Roman"/>
        </w:rPr>
      </w:pPr>
    </w:p>
    <w:p w14:paraId="0E485F1A" w14:textId="55EBC372" w:rsidR="00EB46DF" w:rsidRPr="00EB46DF" w:rsidRDefault="00EB46DF" w:rsidP="00DF2943">
      <w:pPr>
        <w:rPr>
          <w:rFonts w:cs="Times New Roman"/>
        </w:rPr>
      </w:pPr>
      <w:r w:rsidRPr="00EB46DF">
        <w:rPr>
          <w:rFonts w:cs="Times New Roman"/>
        </w:rPr>
        <w:br w:type="page"/>
      </w:r>
    </w:p>
    <w:p w14:paraId="2118989B" w14:textId="18935FB4" w:rsidR="00EB46DF" w:rsidRPr="009D2E09" w:rsidRDefault="00EB46DF" w:rsidP="00DF2943">
      <w:pPr>
        <w:pStyle w:val="Heading1"/>
        <w:rPr>
          <w:color w:val="000000" w:themeColor="text1"/>
        </w:rPr>
      </w:pPr>
      <w:bookmarkStart w:id="23" w:name="_Toc153357234"/>
      <w:bookmarkStart w:id="24" w:name="_Toc157169042"/>
      <w:bookmarkStart w:id="25" w:name="_Toc55574045"/>
      <w:r w:rsidRPr="009D2E09">
        <w:rPr>
          <w:color w:val="000000" w:themeColor="text1"/>
        </w:rPr>
        <w:t>Dedication</w:t>
      </w:r>
      <w:bookmarkEnd w:id="23"/>
      <w:bookmarkEnd w:id="24"/>
      <w:bookmarkEnd w:id="25"/>
    </w:p>
    <w:p w14:paraId="460BB2C9" w14:textId="77777777" w:rsidR="00AE6581" w:rsidRDefault="00AE6581" w:rsidP="00DF2943">
      <w:pPr>
        <w:rPr>
          <w:rFonts w:cs="Times New Roman"/>
        </w:rPr>
      </w:pPr>
    </w:p>
    <w:p w14:paraId="748D5BC7" w14:textId="77777777" w:rsidR="00796E23" w:rsidRPr="00EB46DF" w:rsidRDefault="00796E23" w:rsidP="00DF2943">
      <w:pPr>
        <w:rPr>
          <w:rFonts w:cs="Times New Roman"/>
        </w:rPr>
      </w:pPr>
    </w:p>
    <w:p w14:paraId="4A14CAB5" w14:textId="41B02D78" w:rsidR="00796E23" w:rsidRDefault="009D2E09" w:rsidP="00DF2943">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S</w:t>
      </w:r>
      <w:r w:rsidR="00BE327B">
        <w:rPr>
          <w:rFonts w:cs="Times New Roman"/>
          <w:i/>
          <w:iCs/>
          <w:sz w:val="28"/>
          <w:szCs w:val="28"/>
        </w:rPr>
        <w:t>a</w:t>
      </w:r>
      <w:r w:rsidR="00136737">
        <w:rPr>
          <w:rFonts w:cs="Times New Roman"/>
          <w:i/>
          <w:iCs/>
          <w:sz w:val="28"/>
          <w:szCs w:val="28"/>
        </w:rPr>
        <w:t>h</w:t>
      </w:r>
      <w:r w:rsidR="00BE327B">
        <w:rPr>
          <w:rFonts w:cs="Times New Roman"/>
          <w:i/>
          <w:iCs/>
          <w:sz w:val="28"/>
          <w:szCs w:val="28"/>
        </w:rPr>
        <w:t>’</w:t>
      </w:r>
      <w:r w:rsidRPr="009D2E09">
        <w:rPr>
          <w:rFonts w:cs="Times New Roman"/>
          <w:i/>
          <w:iCs/>
          <w:sz w:val="28"/>
          <w:szCs w:val="28"/>
        </w:rPr>
        <w:t>laana</w:t>
      </w:r>
      <w:r w:rsidR="007F12C8">
        <w:rPr>
          <w:rFonts w:cs="Times New Roman"/>
          <w:i/>
          <w:iCs/>
          <w:sz w:val="28"/>
          <w:szCs w:val="28"/>
        </w:rPr>
        <w:t xml:space="preserve"> –</w:t>
      </w:r>
    </w:p>
    <w:p w14:paraId="5CE2CF0D" w14:textId="72726006" w:rsidR="00796E23" w:rsidRPr="00DE200A" w:rsidRDefault="007F12C8" w:rsidP="00DF2943">
      <w:pPr>
        <w:jc w:val="center"/>
        <w:rPr>
          <w:rFonts w:cs="Times New Roman"/>
          <w:i/>
          <w:iCs/>
          <w:sz w:val="28"/>
          <w:szCs w:val="28"/>
        </w:rPr>
      </w:pPr>
      <w:r w:rsidRPr="007F12C8">
        <w:rPr>
          <w:rFonts w:cs="Times New Roman"/>
          <w:i/>
          <w:iCs/>
          <w:sz w:val="28"/>
          <w:szCs w:val="28"/>
        </w:rPr>
        <w:t>Haw’aa dalang ‘waadluwaan ahl kil ‘laagang</w:t>
      </w:r>
    </w:p>
    <w:p w14:paraId="39BB39D1" w14:textId="09A50B88" w:rsidR="00796E23" w:rsidRDefault="00796E23" w:rsidP="00DF2943">
      <w:pPr>
        <w:rPr>
          <w:noProof/>
        </w:rPr>
      </w:pPr>
    </w:p>
    <w:p w14:paraId="5C1ECE3A" w14:textId="67371DFD" w:rsidR="00796E23" w:rsidRDefault="00796E23" w:rsidP="00DF2943">
      <w:pPr>
        <w:jc w:val="center"/>
        <w:rPr>
          <w:noProof/>
        </w:rPr>
      </w:pPr>
    </w:p>
    <w:p w14:paraId="46119FA1" w14:textId="24CC50E5" w:rsidR="00AC7860" w:rsidRPr="009D2E09" w:rsidRDefault="00AC7860" w:rsidP="00223132">
      <w:pPr>
        <w:jc w:val="center"/>
        <w:rPr>
          <w:rFonts w:cs="Times New Roman"/>
          <w:i/>
          <w:iCs/>
          <w:sz w:val="28"/>
          <w:szCs w:val="28"/>
        </w:rPr>
      </w:pPr>
      <w:r>
        <w:rPr>
          <w:noProof/>
        </w:rPr>
        <w:drawing>
          <wp:anchor distT="0" distB="0" distL="114300" distR="114300" simplePos="0" relativeHeight="251658240" behindDoc="0" locked="0" layoutInCell="1" allowOverlap="1" wp14:anchorId="1523D131" wp14:editId="7968E8C1">
            <wp:simplePos x="0" y="0"/>
            <wp:positionH relativeFrom="column">
              <wp:posOffset>181610</wp:posOffset>
            </wp:positionH>
            <wp:positionV relativeFrom="paragraph">
              <wp:posOffset>133782</wp:posOffset>
            </wp:positionV>
            <wp:extent cx="3373793" cy="3737600"/>
            <wp:effectExtent l="0" t="3810" r="635" b="635"/>
            <wp:wrapNone/>
            <wp:docPr id="11" name="Picture 1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text on a whiteboard&#10;&#10;Description automatically generated"/>
                    <pic:cNvPicPr/>
                  </pic:nvPicPr>
                  <pic:blipFill rotWithShape="1">
                    <a:blip r:embed="rId9"/>
                    <a:srcRect l="14789" r="11620" b="38880"/>
                    <a:stretch/>
                  </pic:blipFill>
                  <pic:spPr bwMode="auto">
                    <a:xfrm rot="16200000">
                      <a:off x="0" y="0"/>
                      <a:ext cx="3373793" cy="373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i/>
          <w:iCs/>
          <w:noProof/>
          <w:sz w:val="28"/>
          <w:szCs w:val="28"/>
        </w:rPr>
        <w:drawing>
          <wp:inline distT="0" distB="0" distL="0" distR="0" wp14:anchorId="59AE045C" wp14:editId="3D95838C">
            <wp:extent cx="4472890" cy="6482218"/>
            <wp:effectExtent l="0" t="1587" r="0" b="0"/>
            <wp:docPr id="7" name="Picture 7" descr="A picture containing text, whiteboar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 drawing&#10;&#10;Description automatically generated"/>
                    <pic:cNvPicPr/>
                  </pic:nvPicPr>
                  <pic:blipFill rotWithShape="1">
                    <a:blip r:embed="rId10"/>
                    <a:srcRect t="1" r="7720" b="-302"/>
                    <a:stretch/>
                  </pic:blipFill>
                  <pic:spPr bwMode="auto">
                    <a:xfrm rot="16200000">
                      <a:off x="0" y="0"/>
                      <a:ext cx="4527859" cy="6561881"/>
                    </a:xfrm>
                    <a:prstGeom prst="rect">
                      <a:avLst/>
                    </a:prstGeom>
                    <a:ln>
                      <a:noFill/>
                    </a:ln>
                    <a:extLst>
                      <a:ext uri="{53640926-AAD7-44D8-BBD7-CCE9431645EC}">
                        <a14:shadowObscured xmlns:a14="http://schemas.microsoft.com/office/drawing/2010/main"/>
                      </a:ext>
                    </a:extLst>
                  </pic:spPr>
                </pic:pic>
              </a:graphicData>
            </a:graphic>
          </wp:inline>
        </w:drawing>
      </w:r>
    </w:p>
    <w:p w14:paraId="38652CA9" w14:textId="673CA128" w:rsidR="00AC286C" w:rsidRPr="003B545F" w:rsidRDefault="00796E23" w:rsidP="00DF2943">
      <w:pPr>
        <w:pStyle w:val="Heading8"/>
      </w:pPr>
      <w:bookmarkStart w:id="26" w:name="_Toc46480218"/>
      <w:bookmarkStart w:id="27" w:name="_Toc55574224"/>
      <w:r>
        <w:t>Illustration 1: (</w:t>
      </w:r>
      <w:r w:rsidRPr="0024436B">
        <w:rPr>
          <w:highlight w:val="yellow"/>
        </w:rPr>
        <w:t>Placeholder</w:t>
      </w:r>
      <w:r w:rsidR="00AC7860">
        <w:t xml:space="preserve"> sketch</w:t>
      </w:r>
      <w:r>
        <w:t xml:space="preserve">) Haida pink </w:t>
      </w:r>
      <w:r w:rsidRPr="00B62F8D">
        <w:rPr>
          <w:color w:val="000000" w:themeColor="text1"/>
        </w:rPr>
        <w:t>and chum salmon by</w:t>
      </w:r>
      <w:r w:rsidR="00B62F8D" w:rsidRPr="00B62F8D">
        <w:rPr>
          <w:color w:val="000000" w:themeColor="text1"/>
        </w:rPr>
        <w:t xml:space="preserve"> </w:t>
      </w:r>
      <w:r w:rsidR="00B62F8D" w:rsidRPr="00B62F8D">
        <w:rPr>
          <w:color w:val="000000" w:themeColor="text1"/>
          <w:shd w:val="clear" w:color="auto" w:fill="FAFAFA"/>
        </w:rPr>
        <w:t>SGidGang.Xaal</w:t>
      </w:r>
      <w:r w:rsidR="003B545F">
        <w:t xml:space="preserve"> </w:t>
      </w:r>
      <w:r w:rsidRPr="00B62F8D">
        <w:rPr>
          <w:i/>
          <w:iCs w:val="0"/>
        </w:rPr>
        <w:t>Shoshannah Greene</w:t>
      </w:r>
      <w:r>
        <w:t>.</w:t>
      </w:r>
      <w:bookmarkEnd w:id="26"/>
      <w:bookmarkEnd w:id="27"/>
    </w:p>
    <w:p w14:paraId="50B5CFFE" w14:textId="77777777" w:rsidR="00194981" w:rsidRPr="00EB46DF" w:rsidRDefault="00194981" w:rsidP="00DF2943">
      <w:pPr>
        <w:rPr>
          <w:rFonts w:cs="Times New Roman"/>
        </w:rPr>
        <w:sectPr w:rsidR="00194981" w:rsidRPr="00EB46DF" w:rsidSect="00194981">
          <w:footerReference w:type="even" r:id="rId11"/>
          <w:footerReference w:type="default" r:id="rId12"/>
          <w:pgSz w:w="12240" w:h="15840"/>
          <w:pgMar w:top="1440" w:right="1440" w:bottom="1440" w:left="1440" w:header="708" w:footer="708" w:gutter="0"/>
          <w:pgNumType w:fmt="lowerRoman"/>
          <w:cols w:space="708"/>
          <w:titlePg/>
          <w:docGrid w:linePitch="360"/>
        </w:sectPr>
      </w:pPr>
    </w:p>
    <w:p w14:paraId="41B5B6C6" w14:textId="4715179A" w:rsidR="007720AD" w:rsidRDefault="007720AD" w:rsidP="00DF2943">
      <w:pPr>
        <w:pStyle w:val="Heading2"/>
      </w:pPr>
      <w:bookmarkStart w:id="28" w:name="_Toc55574046"/>
      <w:r>
        <w:t>Introduction</w:t>
      </w:r>
      <w:bookmarkEnd w:id="28"/>
    </w:p>
    <w:p w14:paraId="089ED9F2" w14:textId="77777777" w:rsidR="009F6DC3" w:rsidRPr="009F6DC3" w:rsidRDefault="009F6DC3" w:rsidP="00DF2943"/>
    <w:p w14:paraId="4F6AD082" w14:textId="6B0A9032" w:rsidR="007720AD" w:rsidRDefault="00FA03B1" w:rsidP="00DF2943">
      <w:pPr>
        <w:pStyle w:val="Heading3"/>
      </w:pPr>
      <w:r>
        <w:t xml:space="preserve"> </w:t>
      </w:r>
      <w:bookmarkStart w:id="29" w:name="_Toc55574047"/>
      <w:r w:rsidR="009F6DC3">
        <w:t>Historical salmon coexistence</w:t>
      </w:r>
      <w:bookmarkEnd w:id="29"/>
    </w:p>
    <w:p w14:paraId="6D00FD04" w14:textId="59F78640" w:rsidR="0055436C" w:rsidRDefault="0055436C" w:rsidP="00DF2943"/>
    <w:p w14:paraId="78A31FA9" w14:textId="17985734" w:rsidR="00AF48E0" w:rsidRDefault="0055436C" w:rsidP="00DF2943">
      <w:r>
        <w:tab/>
      </w:r>
      <w:r w:rsidR="00AF48E0">
        <w:t xml:space="preserve">Since time immemorial, humans have coexisted with Pacific salmon (Oncorhynchus spp.), with archaeological evidence dating back over 10,000 years </w:t>
      </w:r>
      <w:r w:rsidR="0046236D">
        <w:t>for</w:t>
      </w:r>
      <w:r w:rsidR="00AF48E0">
        <w:t xml:space="preserve"> anadromous salmon use. Both salmon and humans existed in areas of glacial refugia during the last major ice age, co-evolving and adapting into the expanse of complex river and lake systems of the modern age. Therefore, salmon stocks have evolved to their unique environments over thousands of years and humans played a role in shaping that evolution and understood the cyclical patterns of salmon. However, in the past couple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46236D">
        <w:t>. Therefore, understanding the survival of salmon is more complex than ever in the face of climate change and threatened stocks, and deep knowledge is crucial to improve salmon management.</w:t>
      </w:r>
    </w:p>
    <w:p w14:paraId="0B2F45EC" w14:textId="77777777" w:rsidR="00571ABD" w:rsidRPr="009F6DC3" w:rsidRDefault="00571ABD" w:rsidP="00DF2943"/>
    <w:p w14:paraId="3E7BB2F5" w14:textId="7F3A953B" w:rsidR="009F6DC3" w:rsidRDefault="009F6DC3" w:rsidP="00DF2943">
      <w:pPr>
        <w:pStyle w:val="Heading3"/>
      </w:pPr>
      <w:bookmarkStart w:id="30" w:name="_Toc55574048"/>
      <w:r>
        <w:t>Salmon species life history</w:t>
      </w:r>
      <w:bookmarkEnd w:id="30"/>
    </w:p>
    <w:p w14:paraId="057BE575" w14:textId="77777777" w:rsidR="00F049CC" w:rsidRPr="00F049CC" w:rsidRDefault="00F049CC" w:rsidP="00DF2943"/>
    <w:p w14:paraId="47167EBA" w14:textId="32F85601" w:rsidR="009F6DC3" w:rsidRDefault="009F6DC3" w:rsidP="00DF2943">
      <w:r>
        <w:tab/>
      </w:r>
      <w:r w:rsidR="00F049CC">
        <w:t>Pink salmon …</w:t>
      </w:r>
    </w:p>
    <w:p w14:paraId="7C0821A7" w14:textId="77777777" w:rsidR="00F049CC" w:rsidRDefault="00F049CC" w:rsidP="00DF2943"/>
    <w:p w14:paraId="1C385408" w14:textId="5EFFF3D6" w:rsidR="00F049CC" w:rsidRDefault="00F049CC" w:rsidP="00DF2943">
      <w:r>
        <w:tab/>
        <w:t>Chum salmon …</w:t>
      </w:r>
    </w:p>
    <w:p w14:paraId="1C3A2F70" w14:textId="77777777" w:rsidR="00F049CC" w:rsidRPr="009F6DC3" w:rsidRDefault="00F049CC" w:rsidP="00DF2943"/>
    <w:p w14:paraId="19667227" w14:textId="1A61A56D" w:rsidR="009F6DC3" w:rsidRDefault="009F6DC3" w:rsidP="00DF2943">
      <w:pPr>
        <w:pStyle w:val="Heading3"/>
      </w:pPr>
      <w:r>
        <w:tab/>
      </w:r>
      <w:bookmarkStart w:id="31" w:name="_Toc55574049"/>
      <w:r>
        <w:t>Current state of salmon stocks</w:t>
      </w:r>
      <w:bookmarkEnd w:id="31"/>
    </w:p>
    <w:p w14:paraId="5939849F" w14:textId="14F117B8" w:rsidR="009F6DC3" w:rsidRDefault="009F6DC3" w:rsidP="00DF2943">
      <w:r>
        <w:tab/>
      </w:r>
    </w:p>
    <w:p w14:paraId="1571DDEB" w14:textId="20FEE0A3" w:rsidR="00F049CC" w:rsidRDefault="00F049CC" w:rsidP="00DF2943">
      <w:pPr>
        <w:ind w:firstLine="720"/>
      </w:pPr>
      <w:r>
        <w:t xml:space="preserve">Many Pacific salmon stocks have been declining since the 1990’s, however due to differing levels of urbanization and salmon habitat loss, </w:t>
      </w:r>
    </w:p>
    <w:p w14:paraId="6CFC7E24" w14:textId="2D801C5F" w:rsidR="00F049CC" w:rsidRDefault="00F049CC" w:rsidP="00DF2943">
      <w:pPr>
        <w:ind w:firstLine="720"/>
      </w:pPr>
    </w:p>
    <w:p w14:paraId="5AAF85E4" w14:textId="0FB8BB54" w:rsidR="00F049CC" w:rsidRDefault="00F049CC" w:rsidP="00DF2943">
      <w:pPr>
        <w:ind w:firstLine="720"/>
      </w:pPr>
      <w:r>
        <w:t>In British Columbia …</w:t>
      </w:r>
    </w:p>
    <w:p w14:paraId="69D53457" w14:textId="77777777" w:rsidR="00F049CC" w:rsidRPr="009F6DC3" w:rsidRDefault="00F049CC" w:rsidP="00DF2943">
      <w:pPr>
        <w:ind w:firstLine="720"/>
      </w:pPr>
    </w:p>
    <w:p w14:paraId="6895342E" w14:textId="4DE3CDB2" w:rsidR="009F6DC3" w:rsidRDefault="009F6DC3" w:rsidP="00DF2943">
      <w:pPr>
        <w:pStyle w:val="Heading3"/>
      </w:pPr>
      <w:r>
        <w:tab/>
      </w:r>
      <w:bookmarkStart w:id="32" w:name="_Toc55574050"/>
      <w:r>
        <w:t xml:space="preserve">Salmon </w:t>
      </w:r>
      <w:r w:rsidR="00F522E9">
        <w:t>early marine migration</w:t>
      </w:r>
      <w:bookmarkEnd w:id="32"/>
    </w:p>
    <w:p w14:paraId="5C01BCEF" w14:textId="6A0531F9" w:rsidR="009F6DC3" w:rsidRDefault="009F6DC3" w:rsidP="00DF2943">
      <w:r>
        <w:tab/>
      </w:r>
    </w:p>
    <w:p w14:paraId="645B03CF" w14:textId="22E6F891" w:rsidR="00F049CC" w:rsidRDefault="00F049CC" w:rsidP="00DF2943">
      <w:pPr>
        <w:ind w:left="720"/>
      </w:pPr>
      <w:r>
        <w:t xml:space="preserve">Juvenile salmon migrate through the Discovery Islands and Johnstone Strait area … </w:t>
      </w:r>
    </w:p>
    <w:p w14:paraId="3776E74A" w14:textId="77777777" w:rsidR="00F049CC" w:rsidRPr="009F6DC3" w:rsidRDefault="00F049CC" w:rsidP="00DF2943"/>
    <w:p w14:paraId="798EA66A" w14:textId="53A9446A" w:rsidR="009F6DC3" w:rsidRDefault="009F6DC3" w:rsidP="00DF2943">
      <w:pPr>
        <w:pStyle w:val="Heading3"/>
      </w:pPr>
      <w:r>
        <w:tab/>
      </w:r>
      <w:bookmarkStart w:id="33" w:name="_Toc55574051"/>
      <w:r>
        <w:t xml:space="preserve">Pink and chum salmon </w:t>
      </w:r>
      <w:r w:rsidR="001965D6">
        <w:t>feeding</w:t>
      </w:r>
      <w:r>
        <w:t xml:space="preserve"> and competition</w:t>
      </w:r>
      <w:bookmarkEnd w:id="33"/>
    </w:p>
    <w:p w14:paraId="521AAEC8" w14:textId="77777777" w:rsidR="00F049CC" w:rsidRDefault="009F6DC3" w:rsidP="00DF2943">
      <w:r>
        <w:tab/>
      </w:r>
    </w:p>
    <w:p w14:paraId="7495FD20" w14:textId="18D6870F" w:rsidR="00D37F43" w:rsidRDefault="00F049CC" w:rsidP="00DF2943">
      <w:pPr>
        <w:ind w:firstLine="720"/>
      </w:pPr>
      <w:r>
        <w:t xml:space="preserve">Pink and chum salmon are planktivorous feeders who often overlap in time and space and thus </w:t>
      </w:r>
      <w:r w:rsidR="00D37F43">
        <w:t xml:space="preserve">compete for a limited pool of prey resources. … </w:t>
      </w:r>
    </w:p>
    <w:p w14:paraId="1BC54C9D" w14:textId="77777777" w:rsidR="00D37F43" w:rsidRDefault="00D37F43" w:rsidP="00DF2943">
      <w:pPr>
        <w:ind w:firstLine="720"/>
      </w:pPr>
    </w:p>
    <w:p w14:paraId="5FE13201" w14:textId="07745217" w:rsidR="007720AD" w:rsidRPr="009F6DC3" w:rsidRDefault="00D37F43" w:rsidP="00DF2943">
      <w:pPr>
        <w:ind w:firstLine="720"/>
      </w:pPr>
      <w:r>
        <w:t>This study analyzed 312 juvenile pink and chum salmon stomachs from the Discovery Islands and Johnstone Strait and quantified diets, trophic niches, and interspecific competition. The basis of Chapter 1 described diets along the migration route during peak outmigration in June 2016, in areas of high and low feeding opportunities to determine how species respond. Chapter 2 included diets during the outmigration period from May to July in 2015 and 2016, to investigate seasonal and interannual variability in species interactions and predator-prey ratios. Therefore, this thesis presented in-depth coverage of juvenile salmon diets in tidally mixed waters across time and space to relate species interactions to</w:t>
      </w:r>
      <w:r w:rsidR="002E001F">
        <w:t xml:space="preserve"> shifts in</w:t>
      </w:r>
      <w:r>
        <w:t xml:space="preserve"> prey and ocean conditions.</w:t>
      </w:r>
      <w:r w:rsidR="007720AD">
        <w:rPr>
          <w:b/>
          <w:bCs/>
        </w:rPr>
        <w:br w:type="page"/>
      </w:r>
    </w:p>
    <w:p w14:paraId="6A0E4AB1" w14:textId="23CEAC4E" w:rsidR="00372150" w:rsidRPr="00EB46DF" w:rsidRDefault="000B7AAD" w:rsidP="00DF2943">
      <w:pPr>
        <w:pStyle w:val="Heading2"/>
      </w:pPr>
      <w:bookmarkStart w:id="34" w:name="_Toc55574052"/>
      <w:r w:rsidRPr="00EB46DF">
        <w:t xml:space="preserve">Juvenile pink and chum salmon divide prey resources in response to </w:t>
      </w:r>
      <w:r w:rsidR="001A0DC9">
        <w:t>poor</w:t>
      </w:r>
      <w:r w:rsidRPr="00EB46DF">
        <w:t xml:space="preserve"> foraging</w:t>
      </w:r>
      <w:r w:rsidR="001A0DC9">
        <w:t xml:space="preserve"> conditions</w:t>
      </w:r>
      <w:bookmarkEnd w:id="34"/>
    </w:p>
    <w:p w14:paraId="41545506" w14:textId="77777777" w:rsidR="00372150" w:rsidRPr="00EB46DF" w:rsidRDefault="00372150" w:rsidP="00DF2943">
      <w:pPr>
        <w:rPr>
          <w:rFonts w:eastAsia="Times New Roman" w:cs="Times New Roman"/>
        </w:rPr>
      </w:pPr>
    </w:p>
    <w:p w14:paraId="5B4E9029" w14:textId="756D1777" w:rsidR="00372150" w:rsidRDefault="00372150" w:rsidP="00DF2943">
      <w:pPr>
        <w:pStyle w:val="Heading3"/>
      </w:pPr>
      <w:bookmarkStart w:id="35" w:name="_Toc55574053"/>
      <w:r w:rsidRPr="00EB46DF">
        <w:t>Introduction</w:t>
      </w:r>
      <w:bookmarkEnd w:id="35"/>
    </w:p>
    <w:p w14:paraId="752A37DA" w14:textId="77777777" w:rsidR="006138DB" w:rsidRPr="006138DB" w:rsidRDefault="006138DB" w:rsidP="00DF2943"/>
    <w:p w14:paraId="6FFD4B95" w14:textId="02ECA6F8" w:rsidR="00372150" w:rsidRPr="00EB46DF" w:rsidRDefault="006138DB" w:rsidP="00DF2943">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7ED3393C" w:rsidR="00BE1091" w:rsidRPr="00EB46DF" w:rsidRDefault="00DF7973" w:rsidP="00DF2943">
      <w:pPr>
        <w:rPr>
          <w:rFonts w:eastAsia="Times New Roman" w:cs="Times New Roman"/>
          <w:color w:val="000000"/>
        </w:rPr>
      </w:pPr>
      <w:r w:rsidRPr="00EB46DF">
        <w:rPr>
          <w:rFonts w:eastAsia="Times New Roman" w:cs="Times New Roman"/>
          <w:color w:val="000000"/>
        </w:rPr>
        <w:fldChar w:fldCharType="begin" w:fldLock="1"/>
      </w:r>
      <w:r w:rsidR="00223132">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DF2943">
      <w:pPr>
        <w:rPr>
          <w:rFonts w:eastAsia="Times New Roman" w:cs="Times New Roman"/>
          <w:color w:val="000000"/>
        </w:rPr>
      </w:pPr>
    </w:p>
    <w:p w14:paraId="16117CC2" w14:textId="1F0C9E06" w:rsidR="000D2776" w:rsidRPr="00EB46DF" w:rsidRDefault="00EE0173"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DF2943">
      <w:pPr>
        <w:rPr>
          <w:rFonts w:eastAsia="Times New Roman" w:cs="Times New Roman"/>
          <w:color w:val="000000"/>
        </w:rPr>
      </w:pPr>
    </w:p>
    <w:p w14:paraId="54C362BB" w14:textId="44ABF0A6" w:rsidR="00580FEA" w:rsidRPr="00EB46DF" w:rsidRDefault="000D2776" w:rsidP="00DF2943">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DF2943">
      <w:pPr>
        <w:rPr>
          <w:rFonts w:eastAsia="Times New Roman" w:cs="Times New Roman"/>
          <w:color w:val="000000"/>
        </w:rPr>
      </w:pPr>
    </w:p>
    <w:p w14:paraId="5D905EAF" w14:textId="5ADFEC51" w:rsidR="00CA6BD3" w:rsidRPr="00EB46DF" w:rsidRDefault="000B18FB" w:rsidP="00DF2943">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6533DE">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Pr>
          <w:rFonts w:eastAsia="Times New Roman" w:cs="Times New Roman"/>
          <w:color w:val="000000"/>
        </w:rPr>
        <w:fldChar w:fldCharType="separate"/>
      </w:r>
      <w:r w:rsidR="008B29D2" w:rsidRPr="008B29D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r w:rsidR="00AC0522" w:rsidRPr="00EB46DF">
        <w:rPr>
          <w:rFonts w:eastAsia="Times New Roman" w:cs="Times New Roman"/>
          <w:color w:val="000000"/>
        </w:rPr>
        <w:t xml:space="preserve">but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r w:rsidR="00456F19">
        <w:rPr>
          <w:rFonts w:eastAsia="Times New Roman" w:cs="Times New Roman"/>
          <w:color w:val="000000"/>
        </w:rPr>
        <w:t xml:space="preserve">stomach </w:t>
      </w:r>
      <w:r w:rsidR="00456F19" w:rsidRPr="00C538A9">
        <w:rPr>
          <w:rFonts w:eastAsia="Times New Roman" w:cs="Times New Roman"/>
          <w:color w:val="000000"/>
        </w:rPr>
        <w:t>analysis</w:t>
      </w:r>
      <w:r w:rsidR="00C538A9">
        <w:rPr>
          <w:rFonts w:eastAsia="Times New Roman" w:cs="Times New Roman"/>
          <w:color w:val="000000"/>
        </w:rPr>
        <w:t xml:space="preserve"> is a more refined snapshot that can reflect the nuances of specific zooplankton prey.</w:t>
      </w:r>
    </w:p>
    <w:p w14:paraId="60D813FA" w14:textId="5C833DF4" w:rsidR="008E06FB" w:rsidRPr="00EB46DF" w:rsidRDefault="008E06FB" w:rsidP="00DF2943">
      <w:pPr>
        <w:rPr>
          <w:rFonts w:eastAsia="Times New Roman" w:cs="Times New Roman"/>
          <w:color w:val="000000"/>
        </w:rPr>
      </w:pPr>
    </w:p>
    <w:p w14:paraId="1733A2C8" w14:textId="3CC527B2" w:rsidR="007C1E89" w:rsidRPr="00EB46DF" w:rsidRDefault="008E06FB" w:rsidP="00DF2943">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w:t>
      </w:r>
      <w:r w:rsidR="002562E4">
        <w:rPr>
          <w:rFonts w:eastAsia="Times New Roman" w:cs="Times New Roman"/>
          <w:color w:val="000000"/>
        </w:rPr>
        <w:t xml:space="preserve">identified as </w:t>
      </w:r>
      <w:r w:rsidRPr="00EB46DF">
        <w:rPr>
          <w:rFonts w:eastAsia="Times New Roman" w:cs="Times New Roman"/>
          <w:color w:val="000000"/>
        </w:rPr>
        <w:t xml:space="preserve">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r w:rsidR="00D944B4">
        <w:rPr>
          <w:rFonts w:eastAsia="Times New Roman" w:cs="Times New Roman"/>
          <w:color w:val="000000"/>
        </w:rPr>
        <w:t xml:space="preserve"> </w:t>
      </w:r>
      <w:r w:rsidR="002562E4">
        <w:rPr>
          <w:rFonts w:eastAsia="Times New Roman" w:cs="Times New Roman"/>
          <w:color w:val="000000"/>
        </w:rPr>
        <w:t>Previous s</w:t>
      </w:r>
      <w:r w:rsidR="00600EAF">
        <w:rPr>
          <w:rFonts w:eastAsia="Times New Roman" w:cs="Times New Roman"/>
          <w:color w:val="000000"/>
        </w:rPr>
        <w:t xml:space="preserve">tudies have shown </w:t>
      </w:r>
      <w:r w:rsidR="002562E4">
        <w:rPr>
          <w:rFonts w:eastAsia="Times New Roman" w:cs="Times New Roman"/>
          <w:color w:val="000000"/>
        </w:rPr>
        <w:t xml:space="preserve">that </w:t>
      </w:r>
      <w:r w:rsidR="00600EAF">
        <w:rPr>
          <w:rFonts w:eastAsia="Times New Roman" w:cs="Times New Roman"/>
          <w:color w:val="000000"/>
        </w:rPr>
        <w:t xml:space="preserve">climate forcing and prey availability </w:t>
      </w:r>
      <w:r w:rsidR="002562E4">
        <w:rPr>
          <w:rFonts w:eastAsia="Times New Roman" w:cs="Times New Roman"/>
          <w:color w:val="000000"/>
        </w:rPr>
        <w:t>may</w:t>
      </w:r>
      <w:r w:rsidR="00600EAF">
        <w:rPr>
          <w:rFonts w:eastAsia="Times New Roman" w:cs="Times New Roman"/>
          <w:color w:val="000000"/>
        </w:rPr>
        <w:t xml:space="preserve"> influence competition and trophic niches of juvenile pink and chum salmon, whe</w:t>
      </w:r>
      <w:r w:rsidR="002562E4">
        <w:rPr>
          <w:rFonts w:eastAsia="Times New Roman" w:cs="Times New Roman"/>
          <w:color w:val="000000"/>
        </w:rPr>
        <w:t>n</w:t>
      </w:r>
      <w:r w:rsidR="00600EAF">
        <w:rPr>
          <w:rFonts w:eastAsia="Times New Roman" w:cs="Times New Roman"/>
          <w:color w:val="000000"/>
        </w:rPr>
        <w:t xml:space="preserve"> </w:t>
      </w:r>
      <w:r w:rsidR="002562E4">
        <w:rPr>
          <w:rFonts w:eastAsia="Times New Roman" w:cs="Times New Roman"/>
          <w:color w:val="000000"/>
        </w:rPr>
        <w:t>under</w:t>
      </w:r>
      <w:r w:rsidR="00600EAF">
        <w:rPr>
          <w:rFonts w:eastAsia="Times New Roman" w:cs="Times New Roman"/>
          <w:color w:val="000000"/>
        </w:rPr>
        <w:t xml:space="preserve"> poorer feeding conditions salmon</w:t>
      </w:r>
      <w:r w:rsidR="002562E4">
        <w:rPr>
          <w:rFonts w:eastAsia="Times New Roman" w:cs="Times New Roman"/>
          <w:color w:val="000000"/>
        </w:rPr>
        <w:t xml:space="preserve"> species</w:t>
      </w:r>
      <w:r w:rsidR="00600EAF">
        <w:rPr>
          <w:rFonts w:eastAsia="Times New Roman" w:cs="Times New Roman"/>
          <w:color w:val="000000"/>
        </w:rPr>
        <w:t xml:space="preserve"> tend to have higher diet overlap </w:t>
      </w:r>
      <w:r w:rsidR="002562E4">
        <w:rPr>
          <w:rFonts w:eastAsia="Times New Roman" w:cs="Times New Roman"/>
          <w:color w:val="000000"/>
        </w:rPr>
        <w:t xml:space="preserve">by </w:t>
      </w:r>
      <w:r w:rsidR="00600EAF">
        <w:rPr>
          <w:rFonts w:eastAsia="Times New Roman" w:cs="Times New Roman"/>
          <w:color w:val="000000"/>
        </w:rPr>
        <w:t>compet</w:t>
      </w:r>
      <w:r w:rsidR="002562E4">
        <w:rPr>
          <w:rFonts w:eastAsia="Times New Roman" w:cs="Times New Roman"/>
          <w:color w:val="000000"/>
        </w:rPr>
        <w:t>ing</w:t>
      </w:r>
      <w:r w:rsidR="00600EAF">
        <w:rPr>
          <w:rFonts w:eastAsia="Times New Roman" w:cs="Times New Roman"/>
          <w:color w:val="000000"/>
        </w:rPr>
        <w:t xml:space="preserve"> for the same </w:t>
      </w:r>
      <w:r w:rsidR="00991F3B">
        <w:rPr>
          <w:rFonts w:eastAsia="Times New Roman" w:cs="Times New Roman"/>
          <w:color w:val="000000"/>
        </w:rPr>
        <w:t xml:space="preserve">resources </w:t>
      </w:r>
      <w:r w:rsidR="00991F3B">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r w:rsidR="00991F3B">
        <w:rPr>
          <w:rFonts w:eastAsia="Times New Roman" w:cs="Times New Roman"/>
          <w:color w:val="000000"/>
        </w:rPr>
        <w:fldChar w:fldCharType="end"/>
      </w:r>
      <w:r w:rsidR="00991F3B">
        <w:rPr>
          <w:rFonts w:eastAsia="Times New Roman" w:cs="Times New Roman"/>
          <w:color w:val="000000"/>
        </w:rPr>
        <w:t>.</w:t>
      </w:r>
    </w:p>
    <w:p w14:paraId="233AD0DF" w14:textId="0F07463D" w:rsidR="00CA6BD3" w:rsidRPr="00EB46DF" w:rsidRDefault="00CA6BD3" w:rsidP="00DF2943">
      <w:pPr>
        <w:rPr>
          <w:rFonts w:eastAsia="Times New Roman" w:cs="Times New Roman"/>
          <w:color w:val="000000"/>
        </w:rPr>
      </w:pPr>
    </w:p>
    <w:p w14:paraId="5E714821" w14:textId="445F524F" w:rsidR="000D2776" w:rsidRPr="00EB46DF" w:rsidRDefault="00CB61B8"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w:t>
      </w:r>
      <w:r w:rsidR="00BE327B">
        <w:rPr>
          <w:rFonts w:eastAsia="Times New Roman" w:cs="Times New Roman"/>
          <w:color w:val="000000"/>
        </w:rPr>
        <w:t xml:space="preserve"> foraging</w:t>
      </w:r>
      <w:r w:rsidR="00702E99">
        <w:rPr>
          <w:rFonts w:eastAsia="Times New Roman" w:cs="Times New Roman"/>
          <w:color w:val="000000"/>
        </w:rPr>
        <w:t xml:space="preserve"> trends for pink and chum salmon have been shown in adults, </w:t>
      </w:r>
      <w:r w:rsidR="007C14AC">
        <w:rPr>
          <w:rFonts w:eastAsia="Times New Roman" w:cs="Times New Roman"/>
          <w:color w:val="000000"/>
        </w:rPr>
        <w:t xml:space="preserve">similar </w:t>
      </w:r>
      <w:r w:rsidR="00702E99">
        <w:rPr>
          <w:rFonts w:eastAsia="Times New Roman" w:cs="Times New Roman"/>
          <w:color w:val="000000"/>
        </w:rPr>
        <w:t xml:space="preserve">research is limited for outmigrating juveniles. </w:t>
      </w:r>
    </w:p>
    <w:p w14:paraId="3AE91519" w14:textId="77777777" w:rsidR="00CB61B8" w:rsidRPr="00EB46DF" w:rsidRDefault="00CB61B8" w:rsidP="00DF2943">
      <w:pPr>
        <w:rPr>
          <w:rFonts w:eastAsia="Times New Roman" w:cs="Times New Roman"/>
          <w:color w:val="000000"/>
        </w:rPr>
      </w:pPr>
    </w:p>
    <w:p w14:paraId="1ADB2445" w14:textId="6CB185CA" w:rsidR="000D2776" w:rsidRPr="00EB46DF" w:rsidRDefault="000D2776" w:rsidP="00DF2943">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51721">
        <w:rPr>
          <w:rFonts w:eastAsia="Times New Roman" w:cs="Times New Roman"/>
          <w:color w:val="000000"/>
        </w:rPr>
        <w:t xml:space="preserve">supported </w:t>
      </w:r>
      <w:r w:rsidRPr="00EB46DF">
        <w:rPr>
          <w:rFonts w:eastAsia="Times New Roman" w:cs="Times New Roman"/>
          <w:color w:val="000000"/>
        </w:rPr>
        <w:t xml:space="preserve">by bottom up </w:t>
      </w:r>
      <w:r w:rsidR="00151721">
        <w:rPr>
          <w:rFonts w:eastAsia="Times New Roman" w:cs="Times New Roman"/>
          <w:color w:val="000000"/>
        </w:rPr>
        <w:t>processes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w:t>
      </w:r>
      <w:proofErr w:type="spellStart"/>
      <w:r w:rsidR="00B36CFE" w:rsidRPr="00EB46DF">
        <w:rPr>
          <w:rFonts w:eastAsia="Times New Roman" w:cs="Times New Roman"/>
          <w:color w:val="000000"/>
        </w:rPr>
        <w:t>SoG</w:t>
      </w:r>
      <w:proofErr w:type="spellEnd"/>
      <w:r w:rsidR="00B36CFE" w:rsidRPr="00EB46DF">
        <w:rPr>
          <w:rFonts w:eastAsia="Times New Roman" w:cs="Times New Roman"/>
          <w:color w:val="000000"/>
        </w:rPr>
        <w:t>)</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r w:rsidR="00150C0A" w:rsidRPr="00EB46DF">
        <w:rPr>
          <w:rFonts w:eastAsia="Times New Roman" w:cs="Times New Roman"/>
          <w:color w:val="000000"/>
        </w:rPr>
        <w:t xml:space="preserve">. </w:t>
      </w:r>
      <w:r w:rsidR="00600EAF">
        <w:rPr>
          <w:rFonts w:eastAsia="Times New Roman" w:cs="Times New Roman"/>
          <w:color w:val="000000"/>
        </w:rPr>
        <w:t xml:space="preserve">Specifically, </w:t>
      </w:r>
      <w:r w:rsidR="00BE327B">
        <w:rPr>
          <w:rFonts w:eastAsia="Times New Roman" w:cs="Times New Roman"/>
          <w:color w:val="000000"/>
        </w:rPr>
        <w:t>The Discovery Islands</w:t>
      </w:r>
      <w:r w:rsidR="00600EAF">
        <w:rPr>
          <w:rFonts w:eastAsia="Times New Roman" w:cs="Times New Roman"/>
          <w:color w:val="000000"/>
        </w:rPr>
        <w:t xml:space="preserve"> </w:t>
      </w:r>
      <w:r w:rsidR="00151721">
        <w:rPr>
          <w:rFonts w:eastAsia="Times New Roman" w:cs="Times New Roman"/>
          <w:color w:val="000000"/>
        </w:rPr>
        <w:t>are</w:t>
      </w:r>
      <w:r w:rsidR="00600EAF">
        <w:rPr>
          <w:rFonts w:eastAsia="Times New Roman" w:cs="Times New Roman"/>
          <w:color w:val="000000"/>
        </w:rPr>
        <w:t xml:space="preserve"> characterized as warmer and fresher, with small zooplankton and meroplankton</w:t>
      </w:r>
      <w:r w:rsidR="00151721">
        <w:rPr>
          <w:rFonts w:eastAsia="Times New Roman" w:cs="Times New Roman"/>
          <w:color w:val="000000"/>
        </w:rPr>
        <w:t xml:space="preserve"> dominating</w:t>
      </w:r>
      <w:r w:rsidR="00600EAF">
        <w:rPr>
          <w:rFonts w:eastAsia="Times New Roman" w:cs="Times New Roman"/>
          <w:color w:val="000000"/>
        </w:rPr>
        <w:t xml:space="preserve">, relative to JS, which is cooler and more saline, with higher proportions of </w:t>
      </w:r>
      <w:r w:rsidR="00BE327B">
        <w:rPr>
          <w:rFonts w:eastAsia="Times New Roman" w:cs="Times New Roman"/>
          <w:color w:val="000000"/>
        </w:rPr>
        <w:t xml:space="preserve">larger </w:t>
      </w:r>
      <w:r w:rsidR="00600EAF">
        <w:rPr>
          <w:rFonts w:eastAsia="Times New Roman" w:cs="Times New Roman"/>
          <w:color w:val="000000"/>
        </w:rPr>
        <w:t>calanoid</w:t>
      </w:r>
      <w:r w:rsidR="00151721">
        <w:rPr>
          <w:rFonts w:eastAsia="Times New Roman" w:cs="Times New Roman"/>
          <w:color w:val="000000"/>
        </w:rPr>
        <w:t xml:space="preserve"> </w:t>
      </w:r>
      <w:r w:rsidR="00600EAF">
        <w:rPr>
          <w:rFonts w:eastAsia="Times New Roman" w:cs="Times New Roman"/>
          <w:color w:val="000000"/>
        </w:rPr>
        <w:t xml:space="preserve">copepods </w:t>
      </w:r>
      <w:r w:rsidR="00D16F11">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 xml:space="preserve">almon then migrate through </w:t>
      </w:r>
      <w:r w:rsidR="00203274">
        <w:rPr>
          <w:rFonts w:eastAsia="Times New Roman" w:cs="Times New Roman"/>
          <w:color w:val="000000"/>
        </w:rPr>
        <w:t xml:space="preserve">the </w:t>
      </w:r>
      <w:r w:rsidRPr="00EB46DF">
        <w:rPr>
          <w:rFonts w:eastAsia="Times New Roman" w:cs="Times New Roman"/>
          <w:color w:val="000000"/>
        </w:rPr>
        <w:t>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 in DI and JS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86DC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DI-JS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w:t>
      </w:r>
      <w:proofErr w:type="spellStart"/>
      <w:r w:rsidR="00BB1569">
        <w:rPr>
          <w:rFonts w:eastAsia="Times New Roman" w:cs="Times New Roman"/>
          <w:color w:val="000000"/>
        </w:rPr>
        <w:t>N</w:t>
      </w:r>
      <w:r w:rsidR="00B64F00">
        <w:rPr>
          <w:rFonts w:eastAsia="Times New Roman" w:cs="Times New Roman"/>
          <w:color w:val="000000"/>
        </w:rPr>
        <w:t>SoG</w:t>
      </w:r>
      <w:proofErr w:type="spellEnd"/>
      <w:r w:rsidR="00BB1569">
        <w:rPr>
          <w:rFonts w:eastAsia="Times New Roman" w:cs="Times New Roman"/>
          <w:color w:val="000000"/>
        </w:rPr>
        <w:t>)</w:t>
      </w:r>
      <w:r w:rsidR="00B64F00">
        <w:rPr>
          <w:rFonts w:eastAsia="Times New Roman" w:cs="Times New Roman"/>
          <w:color w:val="000000"/>
        </w:rPr>
        <w:t xml:space="preserve"> and QCSt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DF2943">
      <w:pPr>
        <w:rPr>
          <w:rFonts w:eastAsia="Times New Roman" w:cs="Times New Roman"/>
          <w:color w:val="000000"/>
        </w:rPr>
      </w:pPr>
    </w:p>
    <w:p w14:paraId="1B4EB8C6" w14:textId="19D60D9A" w:rsidR="000D2776" w:rsidRPr="00EB46DF" w:rsidRDefault="000D2776" w:rsidP="00DF2943">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DF2943">
      <w:pPr>
        <w:rPr>
          <w:rFonts w:eastAsia="Times New Roman" w:cs="Times New Roman"/>
          <w:color w:val="000000"/>
        </w:rPr>
      </w:pPr>
    </w:p>
    <w:p w14:paraId="47D05C87" w14:textId="4473DF4E" w:rsidR="00372150" w:rsidRDefault="00BB1CD8" w:rsidP="00DF2943">
      <w:pPr>
        <w:rPr>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r w:rsidR="00AC7860">
        <w:rPr>
          <w:rFonts w:eastAsia="Times New Roman" w:cs="Times New Roman"/>
          <w:color w:val="000000"/>
        </w:rPr>
        <w:t xml:space="preserve"> </w:t>
      </w:r>
      <w:r w:rsidR="00630BB7">
        <w:rPr>
          <w:rFonts w:eastAsia="Times New Roman" w:cs="Times New Roman"/>
          <w:color w:val="000000"/>
        </w:rPr>
        <w:t>Specifically, t</w:t>
      </w:r>
      <w:r>
        <w:rPr>
          <w:rFonts w:eastAsia="Times New Roman" w:cs="Times New Roman"/>
          <w:color w:val="000000"/>
        </w:rPr>
        <w:t>his study aimed to (a) quantify and compare juvenile pink and chum salmon diets</w:t>
      </w:r>
      <w:r w:rsidR="00630BB7">
        <w:rPr>
          <w:rFonts w:eastAsia="Times New Roman" w:cs="Times New Roman"/>
          <w:color w:val="000000"/>
        </w:rPr>
        <w:t xml:space="preserve"> and </w:t>
      </w:r>
      <w:r w:rsidR="0038685D">
        <w:rPr>
          <w:rFonts w:eastAsia="Times New Roman" w:cs="Times New Roman"/>
          <w:color w:val="000000"/>
        </w:rPr>
        <w:t>trophic niches</w:t>
      </w:r>
      <w:r>
        <w:rPr>
          <w:rFonts w:eastAsia="Times New Roman" w:cs="Times New Roman"/>
          <w:color w:val="000000"/>
        </w:rPr>
        <w:t xml:space="preserve"> in areas of contrasting foraging conditions;</w:t>
      </w:r>
      <w:r w:rsidR="0038685D">
        <w:rPr>
          <w:rFonts w:eastAsia="Times New Roman" w:cs="Times New Roman"/>
          <w:color w:val="000000"/>
        </w:rPr>
        <w:t xml:space="preserve"> (b) assess </w:t>
      </w:r>
      <w:r w:rsidR="00325F59">
        <w:rPr>
          <w:rFonts w:eastAsia="Times New Roman" w:cs="Times New Roman"/>
          <w:color w:val="000000"/>
        </w:rPr>
        <w:t xml:space="preserve">the </w:t>
      </w:r>
      <w:r w:rsidR="0038685D">
        <w:rPr>
          <w:rFonts w:eastAsia="Times New Roman" w:cs="Times New Roman"/>
          <w:color w:val="000000"/>
        </w:rPr>
        <w:t>foraging success of juvenile pink and chum salmon in southern B.C. and (c) describe</w:t>
      </w:r>
      <w:r w:rsidR="00325F59">
        <w:rPr>
          <w:rFonts w:eastAsia="Times New Roman" w:cs="Times New Roman"/>
          <w:color w:val="000000"/>
        </w:rPr>
        <w:t xml:space="preserve"> the</w:t>
      </w:r>
      <w:r w:rsidR="0038685D">
        <w:rPr>
          <w:rFonts w:eastAsia="Times New Roman" w:cs="Times New Roman"/>
          <w:color w:val="000000"/>
        </w:rPr>
        <w:t xml:space="preserve"> potential interspecific competition between juvenile pink and chum salmon under contrasting feeding conditions. </w:t>
      </w:r>
      <w:r>
        <w:rPr>
          <w:rFonts w:eastAsia="Times New Roman" w:cs="Times New Roman"/>
          <w:color w:val="000000"/>
        </w:rPr>
        <w:t xml:space="preserve">The prediction was that low </w:t>
      </w:r>
      <w:r w:rsidR="00B776B3">
        <w:rPr>
          <w:rFonts w:eastAsia="Times New Roman" w:cs="Times New Roman"/>
          <w:color w:val="000000"/>
        </w:rPr>
        <w:t xml:space="preserve">prey </w:t>
      </w:r>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2C4A8409" w14:textId="77777777" w:rsidR="00AC7860" w:rsidRPr="00AC7860" w:rsidRDefault="00AC7860" w:rsidP="00DF2943">
      <w:pPr>
        <w:rPr>
          <w:rFonts w:eastAsia="Times New Roman" w:cs="Times New Roman"/>
          <w:color w:val="000000"/>
        </w:rPr>
      </w:pPr>
    </w:p>
    <w:p w14:paraId="1F7A83A8" w14:textId="7C9468D1" w:rsidR="00372150" w:rsidRDefault="00372150" w:rsidP="00DF2943">
      <w:pPr>
        <w:pStyle w:val="Heading3"/>
      </w:pPr>
      <w:bookmarkStart w:id="36" w:name="_Toc55574054"/>
      <w:r w:rsidRPr="00EB46DF">
        <w:t>Methods</w:t>
      </w:r>
      <w:bookmarkEnd w:id="36"/>
    </w:p>
    <w:p w14:paraId="6DCBEB8C" w14:textId="43184382" w:rsidR="00A1270A" w:rsidRDefault="00A1270A" w:rsidP="00DF2943"/>
    <w:p w14:paraId="14E2B090" w14:textId="2D8433DD" w:rsidR="00A1270A" w:rsidRPr="00A1270A" w:rsidRDefault="00A1270A" w:rsidP="00DF2943">
      <w:pPr>
        <w:pStyle w:val="Heading4"/>
      </w:pPr>
      <w:bookmarkStart w:id="37" w:name="_Toc55574055"/>
      <w:r>
        <w:t>Field sampling</w:t>
      </w:r>
      <w:bookmarkEnd w:id="37"/>
    </w:p>
    <w:p w14:paraId="3A198AFD" w14:textId="77777777" w:rsidR="00372150" w:rsidRPr="00EB46DF" w:rsidRDefault="00372150" w:rsidP="00DF2943">
      <w:pPr>
        <w:rPr>
          <w:rFonts w:eastAsia="Times New Roman" w:cs="Times New Roman"/>
        </w:rPr>
      </w:pPr>
    </w:p>
    <w:p w14:paraId="440415D3" w14:textId="389B574D" w:rsidR="003E0C2D" w:rsidRPr="00EB46DF" w:rsidRDefault="00372150" w:rsidP="00DF2943">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DF2943">
      <w:pPr>
        <w:rPr>
          <w:rFonts w:eastAsia="Times New Roman" w:cs="Times New Roman"/>
          <w:color w:val="000000"/>
        </w:rPr>
      </w:pPr>
    </w:p>
    <w:p w14:paraId="745D8BFA" w14:textId="39F7C451" w:rsidR="001C45E1" w:rsidRPr="00EB46DF" w:rsidRDefault="003E0C2D" w:rsidP="00DF2943">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2E001F">
        <w:rPr>
          <w:rFonts w:eastAsia="Times New Roman" w:cs="Times New Roman"/>
          <w:color w:val="000000"/>
        </w:rPr>
        <w:fldChar w:fldCharType="begin"/>
      </w:r>
      <w:r w:rsidR="002E001F">
        <w:rPr>
          <w:rFonts w:eastAsia="Times New Roman" w:cs="Times New Roman"/>
          <w:color w:val="000000"/>
        </w:rPr>
        <w:instrText xml:space="preserve"> REF _Ref55035113 \h </w:instrText>
      </w:r>
      <w:r w:rsidR="002E001F">
        <w:rPr>
          <w:rFonts w:eastAsia="Times New Roman" w:cs="Times New Roman"/>
          <w:color w:val="000000"/>
        </w:rPr>
      </w:r>
      <w:r w:rsidR="00DF2943">
        <w:rPr>
          <w:rFonts w:eastAsia="Times New Roman" w:cs="Times New Roman"/>
          <w:color w:val="000000"/>
        </w:rPr>
        <w:instrText xml:space="preserve"> \* MERGEFORMAT </w:instrText>
      </w:r>
      <w:r w:rsidR="002E001F">
        <w:rPr>
          <w:rFonts w:eastAsia="Times New Roman" w:cs="Times New Roman"/>
          <w:color w:val="000000"/>
        </w:rPr>
        <w:fldChar w:fldCharType="separate"/>
      </w:r>
      <w:r w:rsidR="002E001F">
        <w:t xml:space="preserve">Figure </w:t>
      </w:r>
      <w:r w:rsidR="002E001F">
        <w:rPr>
          <w:noProof/>
        </w:rPr>
        <w:t>2</w:t>
      </w:r>
      <w:r w:rsidR="002E001F">
        <w:t>.</w:t>
      </w:r>
      <w:r w:rsidR="002E001F">
        <w:rPr>
          <w:noProof/>
        </w:rPr>
        <w:t>1</w:t>
      </w:r>
      <w:r w:rsidR="002E001F">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600EAF">
        <w:rPr>
          <w:rFonts w:eastAsia="Times New Roman" w:cs="Times New Roman"/>
          <w:color w:val="000000"/>
        </w:rPr>
        <w:t xml:space="preserve"> The entire length of the sample area encompasses 140 km, with the distance between sites ranging from 15</w:t>
      </w:r>
      <w:r w:rsidR="00075DEF">
        <w:rPr>
          <w:rFonts w:eastAsia="Times New Roman" w:cs="Times New Roman"/>
          <w:color w:val="000000"/>
        </w:rPr>
        <w:t xml:space="preserve"> to </w:t>
      </w:r>
      <w:r w:rsidR="00600EAF">
        <w:rPr>
          <w:rFonts w:eastAsia="Times New Roman" w:cs="Times New Roman"/>
          <w:color w:val="000000"/>
        </w:rPr>
        <w:t>30</w:t>
      </w:r>
      <w:r w:rsidR="00C538A9">
        <w:rPr>
          <w:rFonts w:eastAsia="Times New Roman" w:cs="Times New Roman"/>
          <w:color w:val="000000"/>
        </w:rPr>
        <w:t xml:space="preserve"> km and distance between the two regions</w:t>
      </w:r>
      <w:r w:rsidR="00325F59">
        <w:rPr>
          <w:rFonts w:eastAsia="Times New Roman" w:cs="Times New Roman"/>
          <w:color w:val="000000"/>
        </w:rPr>
        <w:t xml:space="preserve"> was</w:t>
      </w:r>
      <w:r w:rsidR="00C538A9">
        <w:rPr>
          <w:rFonts w:eastAsia="Times New Roman" w:cs="Times New Roman"/>
          <w:color w:val="000000"/>
        </w:rPr>
        <w:t xml:space="preserve"> around 50 km.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84B0E">
        <w:rPr>
          <w:rFonts w:eastAsia="Times New Roman" w:cs="Times New Roman"/>
          <w:color w:val="000000"/>
        </w:rPr>
      </w:r>
      <w:r w:rsidR="00DF2943">
        <w:rPr>
          <w:rFonts w:eastAsia="Times New Roman" w:cs="Times New Roman"/>
          <w:color w:val="000000"/>
        </w:rPr>
        <w:instrText xml:space="preserve"> \* MERGEFORMAT </w:instrText>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1</w:t>
      </w:r>
      <w:r w:rsidR="00D84B0E">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538A9">
        <w:rPr>
          <w:rFonts w:eastAsia="Times New Roman" w:cs="Times New Roman"/>
          <w:color w:val="000000"/>
        </w:rPr>
        <w:t>, when 50% of a species migrates through the area</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r w:rsidR="00AC7860">
        <w:rPr>
          <w:rFonts w:eastAsia="Times New Roman" w:cs="Times New Roman"/>
          <w:color w:val="000000"/>
        </w:rPr>
        <w:t xml:space="preserve"> </w:t>
      </w:r>
      <w:r w:rsidR="00C538A9">
        <w:rPr>
          <w:rFonts w:eastAsia="Times New Roman" w:cs="Times New Roman"/>
          <w:color w:val="000000"/>
        </w:rPr>
        <w:t>The peak outmigration of juvenile chum salmon was June 10</w:t>
      </w:r>
      <w:r w:rsidR="00C538A9" w:rsidRPr="00540067">
        <w:rPr>
          <w:rFonts w:eastAsia="Times New Roman" w:cs="Times New Roman"/>
          <w:color w:val="000000"/>
          <w:vertAlign w:val="superscript"/>
        </w:rPr>
        <w:t>th</w:t>
      </w:r>
      <w:r w:rsidR="00C538A9">
        <w:rPr>
          <w:rFonts w:eastAsia="Times New Roman" w:cs="Times New Roman"/>
          <w:color w:val="000000"/>
        </w:rPr>
        <w:t>, 2016 and pink salmon, June 11</w:t>
      </w:r>
      <w:r w:rsidR="00C538A9" w:rsidRPr="00540067">
        <w:rPr>
          <w:rFonts w:eastAsia="Times New Roman" w:cs="Times New Roman"/>
          <w:color w:val="000000"/>
          <w:vertAlign w:val="superscript"/>
        </w:rPr>
        <w:t>th</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p>
    <w:p w14:paraId="75A0A7C2" w14:textId="77777777" w:rsidR="001C45E1" w:rsidRPr="00EB46DF" w:rsidRDefault="001C45E1" w:rsidP="00DF2943">
      <w:pPr>
        <w:rPr>
          <w:rFonts w:eastAsia="Times New Roman" w:cs="Times New Roman"/>
          <w:color w:val="000000"/>
        </w:rPr>
      </w:pPr>
    </w:p>
    <w:p w14:paraId="060A8B73" w14:textId="1249E32B" w:rsidR="0078618D" w:rsidRPr="00EB46DF" w:rsidRDefault="001C45E1" w:rsidP="00DF2943">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DF2943">
      <w:pPr>
        <w:rPr>
          <w:rFonts w:eastAsia="Times New Roman" w:cs="Times New Roman"/>
          <w:color w:val="000000"/>
        </w:rPr>
      </w:pPr>
    </w:p>
    <w:p w14:paraId="5A5E1DD4" w14:textId="76D309C1" w:rsidR="00FA59E5" w:rsidRDefault="00FA59E5"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DF2943">
      <w:pPr>
        <w:rPr>
          <w:rFonts w:eastAsia="Times New Roman" w:cs="Times New Roman"/>
        </w:rPr>
      </w:pPr>
    </w:p>
    <w:p w14:paraId="609A8B5C" w14:textId="3AB7B9DD" w:rsidR="00A1270A" w:rsidRDefault="00A1270A" w:rsidP="00DF2943">
      <w:pPr>
        <w:pStyle w:val="Heading4"/>
      </w:pPr>
      <w:bookmarkStart w:id="38" w:name="_Toc55574056"/>
      <w:r>
        <w:t>Zooplankton and salmon stomach content analysis</w:t>
      </w:r>
      <w:bookmarkEnd w:id="38"/>
    </w:p>
    <w:p w14:paraId="1AD4A833" w14:textId="77777777" w:rsidR="00A1270A" w:rsidRDefault="00A1270A" w:rsidP="00DF2943">
      <w:pPr>
        <w:rPr>
          <w:rFonts w:eastAsia="Times New Roman" w:cs="Times New Roman"/>
          <w:color w:val="000000"/>
        </w:rPr>
      </w:pPr>
    </w:p>
    <w:p w14:paraId="0E101D16" w14:textId="6E3D76F3" w:rsidR="00185709" w:rsidRPr="00EB46DF" w:rsidRDefault="00185709"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DF2943">
      <w:pPr>
        <w:rPr>
          <w:rFonts w:eastAsia="Times New Roman" w:cs="Times New Roman"/>
        </w:rPr>
      </w:pPr>
      <w:r>
        <w:rPr>
          <w:rFonts w:eastAsia="Times New Roman" w:cs="Times New Roman"/>
        </w:rPr>
        <w:tab/>
      </w:r>
    </w:p>
    <w:p w14:paraId="2B2FBA17" w14:textId="192A28DA" w:rsidR="00CE7AC8" w:rsidRPr="00D0733D" w:rsidRDefault="00D0733D"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DF2943">
      <w:pPr>
        <w:rPr>
          <w:rFonts w:eastAsia="Times New Roman" w:cs="Times New Roman"/>
          <w:color w:val="000000"/>
        </w:rPr>
      </w:pPr>
    </w:p>
    <w:p w14:paraId="1DF31700" w14:textId="0C825503" w:rsidR="00A1270A" w:rsidRPr="00EB46DF" w:rsidRDefault="00A1270A" w:rsidP="00DF2943">
      <w:pPr>
        <w:pStyle w:val="Heading4"/>
      </w:pPr>
      <w:bookmarkStart w:id="39" w:name="_Toc55574057"/>
      <w:r>
        <w:t>Data analysis</w:t>
      </w:r>
      <w:bookmarkEnd w:id="39"/>
    </w:p>
    <w:p w14:paraId="011412CD" w14:textId="77777777" w:rsidR="00C6340E" w:rsidRPr="00EB46DF" w:rsidRDefault="00C6340E" w:rsidP="00DF2943">
      <w:pPr>
        <w:rPr>
          <w:rFonts w:eastAsia="Times New Roman" w:cs="Times New Roman"/>
        </w:rPr>
      </w:pPr>
    </w:p>
    <w:p w14:paraId="5D06BFD4" w14:textId="69262F59" w:rsidR="00F9754A" w:rsidRPr="00F9754A" w:rsidRDefault="00372150" w:rsidP="00DF2943">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DF2943">
      <w:pPr>
        <w:rPr>
          <w:rFonts w:eastAsia="Times New Roman" w:cs="Times New Roman"/>
        </w:rPr>
      </w:pPr>
    </w:p>
    <w:p w14:paraId="4F54A042" w14:textId="7942F8C9" w:rsidR="00266C78" w:rsidRPr="00F522E9" w:rsidRDefault="00372150" w:rsidP="00DF2943">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DF2943">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37A1B253" w:rsidR="009A7C9E" w:rsidRPr="009A7C9E" w:rsidRDefault="00050ACA" w:rsidP="00DF2943">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DF2943">
      <w:pPr>
        <w:rPr>
          <w:rFonts w:eastAsia="Times New Roman" w:cs="Times New Roman"/>
        </w:rPr>
      </w:pPr>
    </w:p>
    <w:p w14:paraId="1B57B28B" w14:textId="597F2CF5" w:rsidR="00372150" w:rsidRDefault="00372150" w:rsidP="00DF2943">
      <w:pPr>
        <w:pStyle w:val="Heading3"/>
      </w:pPr>
      <w:bookmarkStart w:id="40" w:name="_Toc55574058"/>
      <w:r w:rsidRPr="00EB46DF">
        <w:t>Results</w:t>
      </w:r>
      <w:bookmarkEnd w:id="40"/>
    </w:p>
    <w:p w14:paraId="66AE93BA" w14:textId="5266383C" w:rsidR="00A1270A" w:rsidRDefault="00A1270A" w:rsidP="00DF2943"/>
    <w:p w14:paraId="368844B1" w14:textId="5D1F5ED5" w:rsidR="00A1270A" w:rsidRPr="00A1270A" w:rsidRDefault="00A1270A" w:rsidP="00DF2943">
      <w:pPr>
        <w:pStyle w:val="Heading4"/>
      </w:pPr>
      <w:bookmarkStart w:id="41" w:name="_Toc55574059"/>
      <w:r>
        <w:t>Environmental conditions and zooplankton</w:t>
      </w:r>
      <w:bookmarkEnd w:id="41"/>
    </w:p>
    <w:p w14:paraId="0E693BCA" w14:textId="77777777" w:rsidR="00372150" w:rsidRPr="00EB46DF" w:rsidRDefault="00372150" w:rsidP="00DF2943">
      <w:pPr>
        <w:rPr>
          <w:rFonts w:eastAsia="Times New Roman" w:cs="Times New Roman"/>
        </w:rPr>
      </w:pPr>
    </w:p>
    <w:p w14:paraId="55BC8DD1" w14:textId="19437721" w:rsidR="003B1A9D" w:rsidRDefault="00372150" w:rsidP="00DF294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84B0E">
        <w:rPr>
          <w:rFonts w:eastAsia="Times New Roman" w:cs="Times New Roman"/>
          <w:color w:val="000000"/>
        </w:rPr>
      </w:r>
      <w:r w:rsidR="00DF2943">
        <w:rPr>
          <w:rFonts w:eastAsia="Times New Roman" w:cs="Times New Roman"/>
          <w:color w:val="000000"/>
        </w:rPr>
        <w:instrText xml:space="preserve"> \* MERGEFORMAT </w:instrText>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1</w:t>
      </w:r>
      <w:r w:rsidR="00D84B0E">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r w:rsidR="00456F19">
        <w:rPr>
          <w:rFonts w:eastAsia="Times New Roman" w:cs="Times New Roman"/>
          <w:color w:val="000000"/>
        </w:rPr>
        <w:t xml:space="preserve">potentially </w:t>
      </w:r>
      <w:r w:rsidR="00771B10">
        <w:rPr>
          <w:rFonts w:eastAsia="Times New Roman" w:cs="Times New Roman"/>
          <w:color w:val="000000"/>
        </w:rPr>
        <w:t xml:space="preserve">indicative of stratified conditions  </w:t>
      </w:r>
      <w:r w:rsidR="00901FAA">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84B0E">
        <w:rPr>
          <w:rFonts w:eastAsia="Times New Roman" w:cs="Times New Roman"/>
          <w:color w:val="000000"/>
        </w:rPr>
      </w:r>
      <w:r w:rsidR="00DF2943">
        <w:rPr>
          <w:rFonts w:eastAsia="Times New Roman" w:cs="Times New Roman"/>
          <w:color w:val="000000"/>
        </w:rPr>
        <w:instrText xml:space="preserve"> \* MERGEFORMAT </w:instrText>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1</w:t>
      </w:r>
      <w:r w:rsidR="00D84B0E">
        <w:rPr>
          <w:rFonts w:eastAsia="Times New Roman" w:cs="Times New Roman"/>
          <w:color w:val="000000"/>
        </w:rPr>
        <w:fldChar w:fldCharType="end"/>
      </w:r>
      <w:r w:rsidR="00771B10">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_Ref55035113 \h </w:instrText>
      </w:r>
      <w:r w:rsidR="00D84B0E">
        <w:rPr>
          <w:rFonts w:eastAsia="Times New Roman" w:cs="Times New Roman"/>
          <w:color w:val="000000"/>
        </w:rPr>
      </w:r>
      <w:r w:rsidR="00DF2943">
        <w:rPr>
          <w:rFonts w:eastAsia="Times New Roman" w:cs="Times New Roman"/>
          <w:color w:val="000000"/>
        </w:rPr>
        <w:instrText xml:space="preserve"> \* MERGEFORMAT </w:instrText>
      </w:r>
      <w:r w:rsidR="00D84B0E">
        <w:rPr>
          <w:rFonts w:eastAsia="Times New Roman" w:cs="Times New Roman"/>
          <w:color w:val="000000"/>
        </w:rPr>
        <w:fldChar w:fldCharType="separate"/>
      </w:r>
      <w:r w:rsidR="00D84B0E">
        <w:t xml:space="preserve">Figure </w:t>
      </w:r>
      <w:r w:rsidR="00D84B0E">
        <w:rPr>
          <w:noProof/>
        </w:rPr>
        <w:t>2</w:t>
      </w:r>
      <w:r w:rsidR="00D84B0E">
        <w:t>.</w:t>
      </w:r>
      <w:r w:rsidR="00D84B0E">
        <w:rPr>
          <w:noProof/>
        </w:rPr>
        <w:t>1</w:t>
      </w:r>
      <w:r w:rsidR="00D84B0E">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D84B0E">
        <w:rPr>
          <w:rFonts w:eastAsia="Times New Roman" w:cs="Times New Roman"/>
          <w:color w:val="000000" w:themeColor="text1"/>
          <w:shd w:val="clear" w:color="auto" w:fill="FFFFFF"/>
        </w:rPr>
        <w:fldChar w:fldCharType="begin"/>
      </w:r>
      <w:r w:rsidR="00D84B0E">
        <w:rPr>
          <w:rFonts w:eastAsia="Times New Roman" w:cs="Times New Roman"/>
          <w:color w:val="000000" w:themeColor="text1"/>
          <w:shd w:val="clear" w:color="auto" w:fill="FFFFFF"/>
        </w:rPr>
        <w:instrText xml:space="preserve"> REF _Ref51599934 \h </w:instrText>
      </w:r>
      <w:r w:rsidR="00D84B0E">
        <w:rPr>
          <w:rFonts w:eastAsia="Times New Roman" w:cs="Times New Roman"/>
          <w:color w:val="000000" w:themeColor="text1"/>
          <w:shd w:val="clear" w:color="auto" w:fill="FFFFFF"/>
        </w:rPr>
      </w:r>
      <w:r w:rsidR="00DF2943">
        <w:rPr>
          <w:rFonts w:eastAsia="Times New Roman" w:cs="Times New Roman"/>
          <w:color w:val="000000" w:themeColor="text1"/>
          <w:shd w:val="clear" w:color="auto" w:fill="FFFFFF"/>
        </w:rPr>
        <w:instrText xml:space="preserve"> \* MERGEFORMAT </w:instrText>
      </w:r>
      <w:r w:rsidR="00D84B0E">
        <w:rPr>
          <w:rFonts w:eastAsia="Times New Roman" w:cs="Times New Roman"/>
          <w:color w:val="000000" w:themeColor="text1"/>
          <w:shd w:val="clear" w:color="auto" w:fill="FFFFFF"/>
        </w:rPr>
        <w:fldChar w:fldCharType="separate"/>
      </w:r>
      <w:r w:rsidR="00D84B0E">
        <w:t xml:space="preserve">Table </w:t>
      </w:r>
      <w:r w:rsidR="00D84B0E">
        <w:rPr>
          <w:noProof/>
        </w:rPr>
        <w:t>2</w:t>
      </w:r>
      <w:r w:rsidR="00D84B0E">
        <w:t>.</w:t>
      </w:r>
      <w:r w:rsidR="00D84B0E">
        <w:rPr>
          <w:noProof/>
        </w:rPr>
        <w:t>1</w:t>
      </w:r>
      <w:r w:rsidR="00D84B0E">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DF2943">
      <w:pPr>
        <w:rPr>
          <w:rFonts w:eastAsia="Times New Roman" w:cs="Times New Roman"/>
          <w:color w:val="000000"/>
        </w:rPr>
      </w:pPr>
    </w:p>
    <w:p w14:paraId="0A4A7D70" w14:textId="2CAC6B18" w:rsidR="00D33C8D" w:rsidRDefault="003B1A9D" w:rsidP="00DF2943">
      <w:pPr>
        <w:rPr>
          <w:rFonts w:eastAsia="Times New Roman" w:cs="Times New Roman"/>
          <w:color w:val="000000"/>
        </w:rPr>
      </w:pPr>
      <w:r>
        <w:rPr>
          <w:rFonts w:eastAsia="Times New Roman" w:cs="Times New Roman"/>
          <w:color w:val="000000"/>
        </w:rPr>
        <w:tab/>
      </w:r>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communities by biomass</w:t>
      </w:r>
      <w:r w:rsidR="00325F59">
        <w:rPr>
          <w:rFonts w:eastAsia="Times New Roman" w:cs="Times New Roman"/>
          <w:color w:val="000000"/>
        </w:rPr>
        <w:t xml:space="preserve"> (wet weight)</w:t>
      </w:r>
      <w:r w:rsidR="00756674">
        <w:rPr>
          <w:rFonts w:eastAsia="Times New Roman" w:cs="Times New Roman"/>
          <w:color w:val="000000"/>
        </w:rPr>
        <w:t xml:space="preserve">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A00136">
        <w:rPr>
          <w:rFonts w:eastAsia="Times New Roman" w:cs="Times New Roman"/>
          <w:color w:val="000000"/>
        </w:rPr>
        <w:fldChar w:fldCharType="begin"/>
      </w:r>
      <w:r w:rsidR="00A00136">
        <w:rPr>
          <w:rFonts w:eastAsia="Times New Roman" w:cs="Times New Roman"/>
          <w:color w:val="000000"/>
        </w:rPr>
        <w:instrText xml:space="preserve"> REF _Ref47176120 \h </w:instrText>
      </w:r>
      <w:r w:rsidR="00A00136">
        <w:rPr>
          <w:rFonts w:eastAsia="Times New Roman" w:cs="Times New Roman"/>
          <w:color w:val="000000"/>
        </w:rPr>
      </w:r>
      <w:r w:rsidR="00DF2943">
        <w:rPr>
          <w:rFonts w:eastAsia="Times New Roman" w:cs="Times New Roman"/>
          <w:color w:val="000000"/>
        </w:rPr>
        <w:instrText xml:space="preserve"> \* MERGEFORMAT </w:instrText>
      </w:r>
      <w:r w:rsidR="00A00136">
        <w:rPr>
          <w:rFonts w:eastAsia="Times New Roman" w:cs="Times New Roman"/>
          <w:color w:val="000000"/>
        </w:rPr>
        <w:fldChar w:fldCharType="separate"/>
      </w:r>
      <w:r w:rsidR="00A00136">
        <w:t xml:space="preserve">Figure </w:t>
      </w:r>
      <w:r w:rsidR="00A00136">
        <w:rPr>
          <w:noProof/>
        </w:rPr>
        <w:t>2</w:t>
      </w:r>
      <w:r w:rsidR="00A00136">
        <w:t>.</w:t>
      </w:r>
      <w:r w:rsidR="00A00136">
        <w:rPr>
          <w:noProof/>
        </w:rPr>
        <w:t>2</w:t>
      </w:r>
      <w:r w:rsidR="00A00136">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non-gelatinous zooplankton present but </w:t>
      </w:r>
      <w:r w:rsidR="00325F59">
        <w:rPr>
          <w:rFonts w:eastAsia="Times New Roman" w:cs="Times New Roman"/>
          <w:color w:val="000000"/>
        </w:rPr>
        <w:t xml:space="preserve">the </w:t>
      </w:r>
      <w:r w:rsidR="00075DEF">
        <w:rPr>
          <w:rFonts w:eastAsia="Times New Roman" w:cs="Times New Roman"/>
          <w:color w:val="000000"/>
        </w:rPr>
        <w:t xml:space="preserve">biomass never exceeded </w:t>
      </w:r>
      <w:r w:rsidR="00C538A9">
        <w:rPr>
          <w:rFonts w:eastAsia="Times New Roman" w:cs="Times New Roman"/>
          <w:color w:val="000000"/>
        </w:rPr>
        <w:t>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r w:rsidR="00D7519F">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84B0E">
        <w:rPr>
          <w:rFonts w:eastAsia="Times New Roman" w:cs="Times New Roman"/>
          <w:color w:val="000000"/>
        </w:rPr>
      </w:r>
      <w:r w:rsidR="00DF2943">
        <w:rPr>
          <w:rFonts w:eastAsia="Times New Roman" w:cs="Times New Roman"/>
          <w:color w:val="000000"/>
        </w:rPr>
        <w:instrText xml:space="preserve"> \* MERGEFORMAT </w:instrText>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1</w:t>
      </w:r>
      <w:r w:rsidR="00D84B0E">
        <w:rPr>
          <w:rFonts w:eastAsia="Times New Roman" w:cs="Times New Roman"/>
          <w:color w:val="000000"/>
        </w:rPr>
        <w:fldChar w:fldCharType="end"/>
      </w:r>
      <w:r w:rsidR="00C538A9">
        <w:rPr>
          <w:rFonts w:eastAsia="Times New Roman" w:cs="Times New Roman"/>
          <w:color w:val="000000"/>
        </w:rPr>
        <w:t xml:space="preserve">). The total zooplankton biomass was relatively low throughout the study area </w:t>
      </w:r>
      <w:r w:rsidR="00D7519F">
        <w:rPr>
          <w:rFonts w:eastAsia="Times New Roman" w:cs="Times New Roman"/>
          <w:color w:val="000000"/>
        </w:rPr>
        <w:t>(</w:t>
      </w:r>
      <w:r w:rsidR="00D84B0E">
        <w:fldChar w:fldCharType="begin"/>
      </w:r>
      <w:r w:rsidR="00D84B0E">
        <w:rPr>
          <w:rFonts w:eastAsia="Times New Roman" w:cs="Times New Roman"/>
          <w:color w:val="000000"/>
        </w:rPr>
        <w:instrText xml:space="preserve"> REF _Ref51599934 \h </w:instrText>
      </w:r>
      <w:r w:rsidR="00DF2943">
        <w:instrText xml:space="preserve"> \* MERGEFORMAT </w:instrText>
      </w:r>
      <w:r w:rsidR="00D84B0E">
        <w:fldChar w:fldCharType="separate"/>
      </w:r>
      <w:r w:rsidR="00D84B0E">
        <w:t xml:space="preserve">Table </w:t>
      </w:r>
      <w:r w:rsidR="00D84B0E">
        <w:rPr>
          <w:noProof/>
        </w:rPr>
        <w:t>2</w:t>
      </w:r>
      <w:r w:rsidR="00D84B0E">
        <w:t>.</w:t>
      </w:r>
      <w:r w:rsidR="00D84B0E">
        <w:rPr>
          <w:noProof/>
        </w:rPr>
        <w:t>1</w:t>
      </w:r>
      <w:r w:rsidR="00D84B0E">
        <w:fldChar w:fldCharType="end"/>
      </w:r>
      <w:r w:rsidR="00C538A9">
        <w:rPr>
          <w:rFonts w:eastAsia="Times New Roman" w:cs="Times New Roman"/>
          <w:color w:val="000000"/>
        </w:rPr>
        <w:t xml:space="preserve">), </w:t>
      </w:r>
      <w:r w:rsidR="00D33C8D">
        <w:rPr>
          <w:rFonts w:eastAsia="Times New Roman" w:cs="Times New Roman"/>
          <w:color w:val="000000"/>
        </w:rPr>
        <w:t>ranging from 128.6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Johnstone Strait (J06) to 569.0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Discovery Islands (D09). </w:t>
      </w:r>
    </w:p>
    <w:p w14:paraId="0CC0D73A" w14:textId="77777777" w:rsidR="00D33C8D" w:rsidRDefault="00D33C8D" w:rsidP="00DF2943">
      <w:pPr>
        <w:rPr>
          <w:rFonts w:eastAsia="Times New Roman" w:cs="Times New Roman"/>
          <w:color w:val="000000"/>
        </w:rPr>
      </w:pPr>
    </w:p>
    <w:p w14:paraId="4FA116E7" w14:textId="59ED47E4" w:rsidR="0025513E" w:rsidRDefault="00D33C8D" w:rsidP="00DF2943">
      <w:pPr>
        <w:ind w:firstLine="720"/>
        <w:rPr>
          <w:rFonts w:eastAsia="Times New Roman" w:cs="Times New Roman"/>
          <w:color w:val="000000"/>
        </w:rPr>
      </w:pPr>
      <w:r>
        <w:rPr>
          <w:rFonts w:eastAsia="Times New Roman" w:cs="Times New Roman"/>
          <w:color w:val="000000"/>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A00136">
        <w:rPr>
          <w:rFonts w:eastAsia="Times New Roman" w:cs="Times New Roman"/>
          <w:color w:val="000000"/>
        </w:rPr>
      </w:r>
      <w:r w:rsidR="00DF2943">
        <w:rPr>
          <w:rFonts w:eastAsia="Times New Roman" w:cs="Times New Roman"/>
          <w:color w:val="000000"/>
        </w:rPr>
        <w:instrText xml:space="preserve"> \* MERGEFORMAT </w:instrText>
      </w:r>
      <w:r w:rsidR="00A00136">
        <w:rPr>
          <w:rFonts w:eastAsia="Times New Roman" w:cs="Times New Roman"/>
          <w:color w:val="000000"/>
        </w:rPr>
        <w:fldChar w:fldCharType="separate"/>
      </w:r>
      <w:r w:rsidR="00A00136">
        <w:t xml:space="preserve">Figure </w:t>
      </w:r>
      <w:r w:rsidR="00A00136">
        <w:rPr>
          <w:noProof/>
        </w:rPr>
        <w:t>2</w:t>
      </w:r>
      <w:r w:rsidR="00A00136">
        <w:t>.</w:t>
      </w:r>
      <w:r w:rsidR="00A00136">
        <w:rPr>
          <w:noProof/>
        </w:rPr>
        <w:t>3</w:t>
      </w:r>
      <w:r w:rsidR="00A00136">
        <w:rPr>
          <w:rFonts w:eastAsia="Times New Roman" w:cs="Times New Roman"/>
          <w:color w:val="000000"/>
        </w:rPr>
        <w:fldChar w:fldCharType="end"/>
      </w:r>
      <w:r w:rsidR="00D7519F">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84B0E">
        <w:rPr>
          <w:rFonts w:eastAsia="Times New Roman" w:cs="Times New Roman"/>
          <w:color w:val="000000"/>
        </w:rPr>
      </w:r>
      <w:r w:rsidR="00DF2943">
        <w:rPr>
          <w:rFonts w:eastAsia="Times New Roman" w:cs="Times New Roman"/>
          <w:color w:val="000000"/>
        </w:rPr>
        <w:instrText xml:space="preserve"> \* MERGEFORMAT </w:instrText>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2</w:t>
      </w:r>
      <w:r w:rsidR="00D84B0E">
        <w:rPr>
          <w:rFonts w:eastAsia="Times New Roman" w:cs="Times New Roman"/>
          <w:color w:val="000000"/>
        </w:rPr>
        <w:fldChar w:fldCharType="end"/>
      </w:r>
      <w:r w:rsidR="00D7519F">
        <w:rPr>
          <w:rFonts w:eastAsia="Times New Roman" w:cs="Times New Roman"/>
          <w:color w:val="000000"/>
        </w:rPr>
        <w:t>).</w:t>
      </w:r>
      <w:r>
        <w:rPr>
          <w:rFonts w:eastAsia="Times New Roman" w:cs="Times New Roman"/>
          <w:color w:val="000000"/>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84B0E">
        <w:rPr>
          <w:rFonts w:eastAsia="Times New Roman" w:cs="Times New Roman"/>
          <w:color w:val="000000"/>
        </w:rPr>
      </w:r>
      <w:r w:rsidR="00DF2943">
        <w:rPr>
          <w:rFonts w:eastAsia="Times New Roman" w:cs="Times New Roman"/>
          <w:color w:val="000000"/>
        </w:rPr>
        <w:instrText xml:space="preserve"> \* MERGEFORMAT </w:instrText>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2</w:t>
      </w:r>
      <w:r w:rsidR="00D84B0E">
        <w:rPr>
          <w:rFonts w:eastAsia="Times New Roman" w:cs="Times New Roman"/>
          <w:color w:val="000000"/>
        </w:rPr>
        <w:fldChar w:fldCharType="end"/>
      </w:r>
      <w:r w:rsidR="00D7519F">
        <w:rPr>
          <w:rFonts w:eastAsia="Times New Roman" w:cs="Times New Roman"/>
          <w:color w:val="000000"/>
        </w:rPr>
        <w:t>). Finally, there was often high amounts of ‘other’ prey, that included small zooplankton such as barnacle larvae and cladocerans</w:t>
      </w:r>
      <w:r w:rsidR="00E97378">
        <w:rPr>
          <w:rFonts w:eastAsia="Times New Roman" w:cs="Times New Roman"/>
          <w:color w:val="000000"/>
        </w:rPr>
        <w:t xml:space="preserve"> </w:t>
      </w:r>
      <w:r w:rsidR="00D7519F">
        <w:rPr>
          <w:rFonts w:eastAsia="Times New Roman" w:cs="Times New Roman"/>
          <w:color w:val="000000"/>
        </w:rPr>
        <w:t>(</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A00136">
        <w:rPr>
          <w:rFonts w:eastAsia="Times New Roman" w:cs="Times New Roman"/>
          <w:color w:val="000000"/>
        </w:rPr>
      </w:r>
      <w:r w:rsidR="00DF2943">
        <w:rPr>
          <w:rFonts w:eastAsia="Times New Roman" w:cs="Times New Roman"/>
          <w:color w:val="000000"/>
        </w:rPr>
        <w:instrText xml:space="preserve"> \* MERGEFORMAT </w:instrText>
      </w:r>
      <w:r w:rsidR="00A00136">
        <w:rPr>
          <w:rFonts w:eastAsia="Times New Roman" w:cs="Times New Roman"/>
          <w:color w:val="000000"/>
        </w:rPr>
        <w:fldChar w:fldCharType="separate"/>
      </w:r>
      <w:r w:rsidR="00A00136">
        <w:t xml:space="preserve">Figure </w:t>
      </w:r>
      <w:r w:rsidR="00A00136">
        <w:rPr>
          <w:noProof/>
        </w:rPr>
        <w:t>2</w:t>
      </w:r>
      <w:r w:rsidR="00A00136">
        <w:t>.</w:t>
      </w:r>
      <w:r w:rsidR="00A00136">
        <w:rPr>
          <w:noProof/>
        </w:rPr>
        <w:t>3</w:t>
      </w:r>
      <w:r w:rsidR="00A00136">
        <w:rPr>
          <w:rFonts w:eastAsia="Times New Roman" w:cs="Times New Roman"/>
          <w:color w:val="000000"/>
        </w:rPr>
        <w:fldChar w:fldCharType="end"/>
      </w:r>
      <w:r w:rsidR="00D7519F">
        <w:rPr>
          <w:rFonts w:eastAsia="Times New Roman" w:cs="Times New Roman"/>
          <w:color w:val="000000"/>
        </w:rPr>
        <w:t>).</w:t>
      </w:r>
    </w:p>
    <w:p w14:paraId="6420CE0D" w14:textId="429AC8ED" w:rsidR="00372150" w:rsidRDefault="00372150" w:rsidP="00DF2943">
      <w:pPr>
        <w:rPr>
          <w:rFonts w:eastAsia="Times New Roman" w:cs="Times New Roman"/>
        </w:rPr>
      </w:pPr>
    </w:p>
    <w:p w14:paraId="471B105A" w14:textId="411D71DE" w:rsidR="00A1270A" w:rsidRDefault="00A1270A" w:rsidP="00DF2943">
      <w:pPr>
        <w:pStyle w:val="Heading4"/>
      </w:pPr>
      <w:bookmarkStart w:id="42" w:name="_Toc55574060"/>
      <w:r>
        <w:t>Salmon diet composition</w:t>
      </w:r>
      <w:bookmarkEnd w:id="42"/>
    </w:p>
    <w:p w14:paraId="19028536" w14:textId="10BD284F" w:rsidR="00FF38F4" w:rsidRDefault="00FF38F4" w:rsidP="00DF2943">
      <w:pPr>
        <w:rPr>
          <w:rFonts w:eastAsia="Times New Roman" w:cs="Times New Roman"/>
          <w:color w:val="000000"/>
        </w:rPr>
      </w:pPr>
    </w:p>
    <w:p w14:paraId="43C02150" w14:textId="36E3EC4B" w:rsidR="00FF38F4" w:rsidRDefault="00FF38F4"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_Ref47176619 \h </w:instrText>
      </w:r>
      <w:r w:rsidR="00D84B0E">
        <w:rPr>
          <w:rFonts w:eastAsia="Times New Roman" w:cs="Times New Roman"/>
          <w:color w:val="000000"/>
        </w:rPr>
      </w:r>
      <w:r w:rsidR="00DF2943">
        <w:rPr>
          <w:rFonts w:eastAsia="Times New Roman" w:cs="Times New Roman"/>
          <w:color w:val="000000"/>
        </w:rPr>
        <w:instrText xml:space="preserve"> \* MERGEFORMAT </w:instrText>
      </w:r>
      <w:r w:rsidR="00D84B0E">
        <w:rPr>
          <w:rFonts w:eastAsia="Times New Roman" w:cs="Times New Roman"/>
          <w:color w:val="000000"/>
        </w:rPr>
        <w:fldChar w:fldCharType="separate"/>
      </w:r>
      <w:r w:rsidR="00D84B0E">
        <w:t xml:space="preserve">Table </w:t>
      </w:r>
      <w:r w:rsidR="00D84B0E">
        <w:rPr>
          <w:noProof/>
        </w:rPr>
        <w:t>2</w:t>
      </w:r>
      <w:r w:rsidR="00D84B0E">
        <w:t>.</w:t>
      </w:r>
      <w:r w:rsidR="00D84B0E">
        <w:rPr>
          <w:noProof/>
        </w:rPr>
        <w:t>3</w:t>
      </w:r>
      <w:r w:rsidR="00D84B0E">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DF2943">
        <w:rPr>
          <w:rFonts w:eastAsia="Times New Roman" w:cs="Times New Roman"/>
          <w:color w:val="000000"/>
        </w:rPr>
        <w:instrText xml:space="preserve"> \* MERGEFORMAT </w:instrText>
      </w:r>
      <w:r w:rsidR="00EA3021">
        <w:rPr>
          <w:rFonts w:eastAsia="Times New Roman" w:cs="Times New Roman"/>
          <w:color w:val="000000"/>
        </w:rPr>
        <w:fldChar w:fldCharType="separate"/>
      </w:r>
      <w:r w:rsidR="00A00136">
        <w:t xml:space="preserve">Figure </w:t>
      </w:r>
      <w:r w:rsidR="00A00136">
        <w:rPr>
          <w:noProof/>
        </w:rPr>
        <w:t>2</w:t>
      </w:r>
      <w:r w:rsidR="00A00136">
        <w:t>.</w:t>
      </w:r>
      <w:r w:rsidR="00A00136">
        <w:rPr>
          <w:noProof/>
        </w:rPr>
        <w:t>4</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1FDBF7E8" w:rsidR="000721C6" w:rsidRDefault="000721C6" w:rsidP="00DF2943">
      <w:pPr>
        <w:rPr>
          <w:rFonts w:eastAsia="Times New Roman" w:cs="Times New Roman"/>
          <w:color w:val="000000"/>
        </w:rPr>
      </w:pPr>
    </w:p>
    <w:p w14:paraId="598DC806" w14:textId="343BA1D1" w:rsidR="00372150" w:rsidRDefault="000721C6" w:rsidP="00DF2943">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DF2943">
        <w:rPr>
          <w:rFonts w:eastAsia="Times New Roman" w:cs="Times New Roman"/>
          <w:color w:val="000000"/>
        </w:rPr>
        <w:instrText xml:space="preserve"> \* MERGEFORMAT </w:instrText>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DF2943">
        <w:rPr>
          <w:rFonts w:eastAsia="Times New Roman" w:cs="Times New Roman"/>
          <w:color w:val="000000"/>
        </w:rPr>
        <w:instrText xml:space="preserve"> \* MERGEFORMAT </w:instrText>
      </w:r>
      <w:r w:rsidR="00EA3021">
        <w:rPr>
          <w:rFonts w:eastAsia="Times New Roman" w:cs="Times New Roman"/>
          <w:color w:val="000000"/>
        </w:rPr>
        <w:fldChar w:fldCharType="separate"/>
      </w:r>
      <w:r w:rsidR="00A00136">
        <w:t xml:space="preserve">Figure </w:t>
      </w:r>
      <w:r w:rsidR="00A00136">
        <w:rPr>
          <w:noProof/>
        </w:rPr>
        <w:t>2</w:t>
      </w:r>
      <w:r w:rsidR="00A00136">
        <w:t>.</w:t>
      </w:r>
      <w:r w:rsidR="00A00136">
        <w:rPr>
          <w:noProof/>
        </w:rPr>
        <w:t>4</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B776B3">
        <w:rPr>
          <w:rFonts w:eastAsia="Times New Roman" w:cs="Times New Roman"/>
          <w:color w:val="000000"/>
        </w:rPr>
      </w:r>
      <w:r w:rsidR="00DF2943">
        <w:rPr>
          <w:rFonts w:eastAsia="Times New Roman" w:cs="Times New Roman"/>
          <w:color w:val="000000"/>
        </w:rPr>
        <w:instrText xml:space="preserve"> \* MERGEFORMAT </w:instrText>
      </w:r>
      <w:r w:rsidR="00B776B3">
        <w:rPr>
          <w:rFonts w:eastAsia="Times New Roman" w:cs="Times New Roman"/>
          <w:color w:val="000000"/>
        </w:rPr>
        <w:fldChar w:fldCharType="separate"/>
      </w:r>
      <w:r w:rsidR="00B776B3">
        <w:t xml:space="preserve">Table </w:t>
      </w:r>
      <w:r w:rsidR="00B776B3">
        <w:rPr>
          <w:noProof/>
        </w:rPr>
        <w:t>2</w:t>
      </w:r>
      <w:r w:rsidR="00B776B3">
        <w:t>.</w:t>
      </w:r>
      <w:r w:rsidR="00B776B3">
        <w:rPr>
          <w:noProof/>
        </w:rPr>
        <w:t>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B776B3">
        <w:rPr>
          <w:rFonts w:eastAsia="Times New Roman" w:cs="Times New Roman"/>
          <w:color w:val="000000"/>
        </w:rPr>
      </w:r>
      <w:r w:rsidR="00DF2943">
        <w:rPr>
          <w:rFonts w:eastAsia="Times New Roman" w:cs="Times New Roman"/>
          <w:color w:val="000000"/>
        </w:rPr>
        <w:instrText xml:space="preserve"> \* MERGEFORMAT </w:instrText>
      </w:r>
      <w:r w:rsidR="00B776B3">
        <w:rPr>
          <w:rFonts w:eastAsia="Times New Roman" w:cs="Times New Roman"/>
          <w:color w:val="000000"/>
        </w:rPr>
        <w:fldChar w:fldCharType="separate"/>
      </w:r>
      <w:r w:rsidR="00A00136">
        <w:t xml:space="preserve">Figure </w:t>
      </w:r>
      <w:r w:rsidR="00A00136">
        <w:rPr>
          <w:noProof/>
        </w:rPr>
        <w:t>2</w:t>
      </w:r>
      <w:r w:rsidR="00A00136">
        <w:t>.</w:t>
      </w:r>
      <w:r w:rsidR="00A00136">
        <w:rPr>
          <w:noProof/>
        </w:rPr>
        <w:t>4</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DF2943">
      <w:pPr>
        <w:rPr>
          <w:rFonts w:eastAsia="Times New Roman" w:cs="Times New Roman"/>
          <w:color w:val="000000"/>
        </w:rPr>
      </w:pPr>
    </w:p>
    <w:p w14:paraId="727B3F78" w14:textId="2D9A17A8" w:rsidR="00E54C78" w:rsidRDefault="00B6444D"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1B0A0A">
        <w:rPr>
          <w:rFonts w:eastAsia="Times New Roman" w:cs="Times New Roman"/>
          <w:color w:val="000000"/>
        </w:rPr>
      </w:r>
      <w:r w:rsidR="00DF2943">
        <w:rPr>
          <w:rFonts w:eastAsia="Times New Roman" w:cs="Times New Roman"/>
          <w:color w:val="000000"/>
        </w:rPr>
        <w:instrText xml:space="preserve"> \* MERGEFORMAT </w:instrText>
      </w:r>
      <w:r w:rsidR="001B0A0A">
        <w:rPr>
          <w:rFonts w:eastAsia="Times New Roman" w:cs="Times New Roman"/>
          <w:color w:val="000000"/>
        </w:rPr>
        <w:fldChar w:fldCharType="separate"/>
      </w:r>
      <w:r w:rsidR="00A00136">
        <w:t xml:space="preserve">Figure </w:t>
      </w:r>
      <w:r w:rsidR="00A00136">
        <w:rPr>
          <w:noProof/>
        </w:rPr>
        <w:t>2</w:t>
      </w:r>
      <w:r w:rsidR="00A00136">
        <w:t>.</w:t>
      </w:r>
      <w:r w:rsidR="00A00136">
        <w:rPr>
          <w:noProof/>
        </w:rPr>
        <w:t>5</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QCSt),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B776B3">
        <w:rPr>
          <w:rFonts w:eastAsia="Times New Roman" w:cs="Times New Roman"/>
          <w:color w:val="000000"/>
        </w:rPr>
      </w:r>
      <w:r w:rsidR="00DF2943">
        <w:rPr>
          <w:rFonts w:eastAsia="Times New Roman" w:cs="Times New Roman"/>
          <w:color w:val="000000"/>
        </w:rPr>
        <w:instrText xml:space="preserve"> \* MERGEFORMAT </w:instrText>
      </w:r>
      <w:r w:rsidR="00B776B3">
        <w:rPr>
          <w:rFonts w:eastAsia="Times New Roman" w:cs="Times New Roman"/>
          <w:color w:val="000000"/>
        </w:rPr>
        <w:fldChar w:fldCharType="separate"/>
      </w:r>
      <w:r w:rsidR="00A00136">
        <w:t xml:space="preserve">Figure </w:t>
      </w:r>
      <w:r w:rsidR="00A00136">
        <w:rPr>
          <w:noProof/>
        </w:rPr>
        <w:t>2</w:t>
      </w:r>
      <w:r w:rsidR="00A00136">
        <w:t>.</w:t>
      </w:r>
      <w:r w:rsidR="00A00136">
        <w:rPr>
          <w:noProof/>
        </w:rPr>
        <w:t>5</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DF2943">
      <w:pPr>
        <w:rPr>
          <w:rFonts w:eastAsia="Times New Roman" w:cs="Times New Roman"/>
          <w:color w:val="000000"/>
        </w:rPr>
      </w:pPr>
    </w:p>
    <w:p w14:paraId="6FB1A022" w14:textId="3967B8E5" w:rsidR="007F12C8" w:rsidRDefault="00FA59E5" w:rsidP="00DF2943">
      <w:pPr>
        <w:rPr>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E1B27">
        <w:rPr>
          <w:rFonts w:eastAsia="Times New Roman" w:cs="Times New Roman"/>
          <w:color w:val="000000"/>
        </w:rPr>
      </w:r>
      <w:r w:rsidR="00DF2943">
        <w:rPr>
          <w:rFonts w:eastAsia="Times New Roman" w:cs="Times New Roman"/>
          <w:color w:val="000000"/>
        </w:rPr>
        <w:instrText xml:space="preserve"> \* MERGEFORMAT </w:instrText>
      </w:r>
      <w:r w:rsidR="00DE1B27">
        <w:rPr>
          <w:rFonts w:eastAsia="Times New Roman" w:cs="Times New Roman"/>
          <w:color w:val="000000"/>
        </w:rPr>
        <w:fldChar w:fldCharType="separate"/>
      </w:r>
      <w:r w:rsidR="00A00136">
        <w:t xml:space="preserve">Figure </w:t>
      </w:r>
      <w:r w:rsidR="00A00136">
        <w:rPr>
          <w:noProof/>
        </w:rPr>
        <w:t>2</w:t>
      </w:r>
      <w:r w:rsidR="00A00136">
        <w:t>.</w:t>
      </w:r>
      <w:r w:rsidR="00A00136">
        <w:rPr>
          <w:noProof/>
        </w:rPr>
        <w:t>6</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in DI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EA3021">
        <w:rPr>
          <w:rFonts w:eastAsia="Times New Roman" w:cs="Times New Roman"/>
          <w:color w:val="000000"/>
        </w:rPr>
      </w:r>
      <w:r w:rsidR="00DF2943">
        <w:rPr>
          <w:rFonts w:eastAsia="Times New Roman" w:cs="Times New Roman"/>
          <w:color w:val="000000"/>
        </w:rPr>
        <w:instrText xml:space="preserve"> \* MERGEFORMAT </w:instrText>
      </w:r>
      <w:r w:rsidR="00EA3021">
        <w:rPr>
          <w:rFonts w:eastAsia="Times New Roman" w:cs="Times New Roman"/>
          <w:color w:val="000000"/>
        </w:rPr>
        <w:fldChar w:fldCharType="separate"/>
      </w:r>
      <w:r w:rsidR="00A00136">
        <w:t xml:space="preserve">Figure </w:t>
      </w:r>
      <w:r w:rsidR="00A00136">
        <w:rPr>
          <w:noProof/>
        </w:rPr>
        <w:t>2</w:t>
      </w:r>
      <w:r w:rsidR="00A00136">
        <w:t>.</w:t>
      </w:r>
      <w:r w:rsidR="00A00136">
        <w:rPr>
          <w:noProof/>
        </w:rPr>
        <w:t>6</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r w:rsidR="00D7519F" w:rsidRPr="00D7519F">
        <w:rPr>
          <w:rFonts w:eastAsia="Times New Roman" w:cs="Times New Roman"/>
          <w:color w:val="000000"/>
        </w:rPr>
        <w:t xml:space="preserve"> </w:t>
      </w:r>
      <w:r w:rsidR="00D7519F">
        <w:rPr>
          <w:rFonts w:eastAsia="Times New Roman" w:cs="Times New Roman"/>
          <w:color w:val="000000"/>
        </w:rPr>
        <w:t>were highly variable</w:t>
      </w:r>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proofErr w:type="spellStart"/>
      <w:r w:rsidR="00BB1569">
        <w:rPr>
          <w:rFonts w:eastAsia="Times New Roman" w:cs="Times New Roman"/>
          <w:color w:val="000000"/>
        </w:rPr>
        <w:t>NSoG</w:t>
      </w:r>
      <w:proofErr w:type="spellEnd"/>
      <w:r w:rsidR="00BB1569">
        <w:rPr>
          <w:rFonts w:eastAsia="Times New Roman" w:cs="Times New Roman"/>
          <w:color w:val="000000"/>
        </w:rPr>
        <w:t>)</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commentRangeStart w:id="43"/>
      <w:r w:rsidR="00F723BA">
        <w:rPr>
          <w:rFonts w:eastAsia="Times New Roman" w:cs="Times New Roman"/>
          <w:color w:val="000000"/>
        </w:rPr>
        <w:t>one cluster for both pink and chum diets in J02</w:t>
      </w:r>
      <w:commentRangeEnd w:id="43"/>
      <w:r w:rsidR="00F723BA">
        <w:rPr>
          <w:rStyle w:val="CommentReference"/>
        </w:rPr>
        <w:commentReference w:id="43"/>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QCSt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D33C8D">
        <w:rPr>
          <w:rFonts w:eastAsia="Times New Roman" w:cs="Times New Roman"/>
          <w:color w:val="000000"/>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_Ref47176289 \h </w:instrText>
      </w:r>
      <w:r w:rsidR="00A00136">
        <w:rPr>
          <w:rFonts w:eastAsia="Times New Roman" w:cs="Times New Roman"/>
          <w:color w:val="000000"/>
        </w:rPr>
      </w:r>
      <w:r w:rsidR="00DF2943">
        <w:rPr>
          <w:rFonts w:eastAsia="Times New Roman" w:cs="Times New Roman"/>
          <w:color w:val="000000"/>
        </w:rPr>
        <w:instrText xml:space="preserve"> \* MERGEFORMAT </w:instrText>
      </w:r>
      <w:r w:rsidR="00A00136">
        <w:rPr>
          <w:rFonts w:eastAsia="Times New Roman" w:cs="Times New Roman"/>
          <w:color w:val="000000"/>
        </w:rPr>
        <w:fldChar w:fldCharType="separate"/>
      </w:r>
      <w:r w:rsidR="00A00136">
        <w:t xml:space="preserve">Figure </w:t>
      </w:r>
      <w:r w:rsidR="00A00136">
        <w:rPr>
          <w:noProof/>
        </w:rPr>
        <w:t>2</w:t>
      </w:r>
      <w:r w:rsidR="00A00136">
        <w:t>.</w:t>
      </w:r>
      <w:r w:rsidR="00A00136">
        <w:rPr>
          <w:noProof/>
        </w:rPr>
        <w:t>6</w:t>
      </w:r>
      <w:r w:rsidR="00A00136">
        <w:rPr>
          <w:rFonts w:eastAsia="Times New Roman" w:cs="Times New Roman"/>
          <w:color w:val="000000"/>
        </w:rPr>
        <w:fldChar w:fldCharType="end"/>
      </w:r>
      <w:r w:rsidR="00A00136">
        <w:rPr>
          <w:rFonts w:eastAsia="Times New Roman" w:cs="Times New Roman"/>
          <w:color w:val="000000"/>
        </w:rPr>
        <w:t>)</w:t>
      </w:r>
      <w:r w:rsidR="00D33C8D">
        <w:rPr>
          <w:rFonts w:eastAsia="Times New Roman" w:cs="Times New Roman"/>
          <w:color w:val="000000"/>
        </w:rPr>
        <w:t>.</w:t>
      </w:r>
    </w:p>
    <w:p w14:paraId="4140B80C" w14:textId="77777777" w:rsidR="00D33C8D" w:rsidRDefault="00D33C8D" w:rsidP="00DF2943">
      <w:pPr>
        <w:rPr>
          <w:rFonts w:eastAsia="Times New Roman" w:cs="Times New Roman"/>
          <w:color w:val="000000"/>
        </w:rPr>
      </w:pPr>
    </w:p>
    <w:p w14:paraId="16AF7B81" w14:textId="4B28117B" w:rsidR="007F12C8" w:rsidRDefault="007F12C8" w:rsidP="00DF2943">
      <w:pPr>
        <w:pStyle w:val="Heading4"/>
      </w:pPr>
      <w:bookmarkStart w:id="44" w:name="_Toc55574061"/>
      <w:r>
        <w:t>Salmon health</w:t>
      </w:r>
      <w:bookmarkEnd w:id="44"/>
    </w:p>
    <w:p w14:paraId="6521CA72" w14:textId="77777777" w:rsidR="007F12C8" w:rsidRDefault="007F12C8" w:rsidP="00DF2943"/>
    <w:p w14:paraId="20CAAC02" w14:textId="2A3BA3CF" w:rsidR="007F12C8" w:rsidRPr="00A64878" w:rsidRDefault="007F12C8" w:rsidP="00DF294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_Ref51599934 \h </w:instrText>
      </w:r>
      <w:r w:rsidR="00A00136">
        <w:rPr>
          <w:rFonts w:eastAsia="Times New Roman" w:cs="Times New Roman"/>
          <w:color w:val="000000"/>
        </w:rPr>
      </w:r>
      <w:r w:rsidR="00DF2943">
        <w:rPr>
          <w:rFonts w:eastAsia="Times New Roman" w:cs="Times New Roman"/>
          <w:color w:val="000000"/>
        </w:rPr>
        <w:instrText xml:space="preserve"> \* MERGEFORMAT </w:instrText>
      </w:r>
      <w:r w:rsidR="00A00136">
        <w:rPr>
          <w:rFonts w:eastAsia="Times New Roman" w:cs="Times New Roman"/>
          <w:color w:val="000000"/>
        </w:rPr>
        <w:fldChar w:fldCharType="separate"/>
      </w:r>
      <w:r w:rsidR="00A00136">
        <w:t xml:space="preserve">Table </w:t>
      </w:r>
      <w:r w:rsidR="00A00136">
        <w:rPr>
          <w:noProof/>
        </w:rPr>
        <w:t>2</w:t>
      </w:r>
      <w:r w:rsidR="00A00136">
        <w:t>.</w:t>
      </w:r>
      <w:r w:rsidR="00A00136">
        <w:rPr>
          <w:noProof/>
        </w:rPr>
        <w:t>1</w:t>
      </w:r>
      <w:r w:rsidR="00A00136">
        <w:rPr>
          <w:rFonts w:eastAsia="Times New Roman" w:cs="Times New Roman"/>
          <w:color w:val="000000"/>
        </w:rPr>
        <w:fldChar w:fldCharType="end"/>
      </w:r>
      <w:r>
        <w:rPr>
          <w:rFonts w:eastAsia="Times New Roman" w:cs="Times New Roman"/>
          <w:color w:val="000000"/>
        </w:rPr>
        <w:t>, with length and weight information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_Ref47176589 \h </w:instrText>
      </w:r>
      <w:r w:rsidR="00A00136">
        <w:rPr>
          <w:rFonts w:eastAsia="Times New Roman" w:cs="Times New Roman"/>
          <w:color w:val="000000"/>
        </w:rPr>
      </w:r>
      <w:r w:rsidR="00DF2943">
        <w:rPr>
          <w:rFonts w:eastAsia="Times New Roman" w:cs="Times New Roman"/>
          <w:color w:val="000000"/>
        </w:rPr>
        <w:instrText xml:space="preserve"> \* MERGEFORMAT </w:instrText>
      </w:r>
      <w:r w:rsidR="00A00136">
        <w:rPr>
          <w:rFonts w:eastAsia="Times New Roman" w:cs="Times New Roman"/>
          <w:color w:val="000000"/>
        </w:rPr>
        <w:fldChar w:fldCharType="separate"/>
      </w:r>
      <w:r w:rsidR="00A00136">
        <w:t xml:space="preserve">Table </w:t>
      </w:r>
      <w:r w:rsidR="00A00136">
        <w:rPr>
          <w:noProof/>
        </w:rPr>
        <w:t>2</w:t>
      </w:r>
      <w:r w:rsidR="00A00136">
        <w:t>.</w:t>
      </w:r>
      <w:r w:rsidR="00A00136">
        <w:rPr>
          <w:noProof/>
        </w:rPr>
        <w:t>4</w:t>
      </w:r>
      <w:r w:rsidR="00A00136">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r w:rsidR="00A64878">
        <w:rPr>
          <w:rFonts w:eastAsia="Times New Roman" w:cs="Times New Roman"/>
          <w:color w:val="000000"/>
        </w:rPr>
        <w:t xml:space="preserve"> </w:t>
      </w:r>
      <w:r>
        <w:t xml:space="preserve">Juvenile salmon condition was poor throughout most of the </w:t>
      </w:r>
      <w:commentRangeStart w:id="45"/>
      <w:r>
        <w:t>region</w:t>
      </w:r>
      <w:commentRangeEnd w:id="45"/>
      <w:r>
        <w:rPr>
          <w:rStyle w:val="CommentReference"/>
        </w:rPr>
        <w:commentReference w:id="45"/>
      </w:r>
      <w:r>
        <w:t>, for pink salmon the mean K value was &lt;1 for every site except J02, near Queen Charlotte Strait (</w:t>
      </w:r>
      <w:r>
        <w:fldChar w:fldCharType="begin"/>
      </w:r>
      <w:r>
        <w:instrText xml:space="preserve"> REF _Ref47176181 \h </w:instrText>
      </w:r>
      <w:r w:rsidR="00DF2943">
        <w:instrText xml:space="preserve"> \* MERGEFORMAT </w:instrText>
      </w:r>
      <w:r>
        <w:fldChar w:fldCharType="separate"/>
      </w:r>
      <w:r w:rsidR="00A00136">
        <w:t xml:space="preserve">Figure </w:t>
      </w:r>
      <w:r w:rsidR="00A00136">
        <w:rPr>
          <w:noProof/>
        </w:rPr>
        <w:t>2</w:t>
      </w:r>
      <w:r w:rsidR="00A00136">
        <w:t>.</w:t>
      </w:r>
      <w:r w:rsidR="00A00136">
        <w:rPr>
          <w:noProof/>
        </w:rPr>
        <w:t>7</w:t>
      </w:r>
      <w:r>
        <w:fldChar w:fldCharType="end"/>
      </w:r>
      <w:r>
        <w:t>). Whereas chum salmon were in a better condition relative to pink and had mean K &gt; 1 at each end of the study area, D07 and J02, and poorer condition throughout the other sites, with high variability</w:t>
      </w:r>
      <w:r w:rsidR="00A00136">
        <w:t xml:space="preserve"> (</w:t>
      </w:r>
      <w:r w:rsidR="00A00136">
        <w:fldChar w:fldCharType="begin"/>
      </w:r>
      <w:r w:rsidR="00A00136">
        <w:instrText xml:space="preserve"> REF _Ref47176181 \h </w:instrText>
      </w:r>
      <w:r w:rsidR="00DF2943">
        <w:instrText xml:space="preserve"> \* MERGEFORMAT </w:instrText>
      </w:r>
      <w:r w:rsidR="00A00136">
        <w:fldChar w:fldCharType="separate"/>
      </w:r>
      <w:r w:rsidR="00A00136">
        <w:t xml:space="preserve">Figure </w:t>
      </w:r>
      <w:r w:rsidR="00A00136">
        <w:rPr>
          <w:noProof/>
        </w:rPr>
        <w:t>2</w:t>
      </w:r>
      <w:r w:rsidR="00A00136">
        <w:t>.</w:t>
      </w:r>
      <w:r w:rsidR="00A00136">
        <w:rPr>
          <w:noProof/>
        </w:rPr>
        <w:t>7</w:t>
      </w:r>
      <w:r w:rsidR="00A00136">
        <w:fldChar w:fldCharType="end"/>
      </w:r>
      <w:r w:rsidR="00A00136">
        <w:t>)</w:t>
      </w:r>
      <w:r>
        <w:t xml:space="preserve">. </w:t>
      </w:r>
    </w:p>
    <w:p w14:paraId="61805B20" w14:textId="77777777" w:rsidR="00A1270A" w:rsidRPr="00A1270A" w:rsidRDefault="00A1270A" w:rsidP="00DF2943"/>
    <w:p w14:paraId="1E7B7A6B" w14:textId="4D08033B" w:rsidR="003D5843" w:rsidRPr="00EB46DF" w:rsidRDefault="00372150" w:rsidP="00DF2943">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EA3021">
        <w:rPr>
          <w:rFonts w:eastAsia="Times New Roman" w:cs="Times New Roman"/>
          <w:color w:val="000000" w:themeColor="text1"/>
        </w:rPr>
      </w:r>
      <w:r w:rsidR="00DF2943">
        <w:rPr>
          <w:rFonts w:eastAsia="Times New Roman" w:cs="Times New Roman"/>
          <w:color w:val="000000" w:themeColor="text1"/>
        </w:rPr>
        <w:instrText xml:space="preserve"> \* MERGEFORMAT </w:instrText>
      </w:r>
      <w:r w:rsidR="00EA3021">
        <w:rPr>
          <w:rFonts w:eastAsia="Times New Roman" w:cs="Times New Roman"/>
          <w:color w:val="000000" w:themeColor="text1"/>
        </w:rPr>
        <w:fldChar w:fldCharType="separate"/>
      </w:r>
      <w:r w:rsidR="00A00136">
        <w:t xml:space="preserve">Figure </w:t>
      </w:r>
      <w:r w:rsidR="00A00136">
        <w:rPr>
          <w:noProof/>
        </w:rPr>
        <w:t>2</w:t>
      </w:r>
      <w:r w:rsidR="00A00136">
        <w:t>.</w:t>
      </w:r>
      <w:r w:rsidR="00A00136">
        <w:rPr>
          <w:noProof/>
        </w:rPr>
        <w:t>8</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D84B74">
        <w:rPr>
          <w:rFonts w:eastAsia="Times New Roman" w:cs="Times New Roman"/>
          <w:color w:val="000000" w:themeColor="text1"/>
        </w:rPr>
        <w:t>the</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8F25B2">
        <w:rPr>
          <w:rFonts w:eastAsia="Times New Roman" w:cs="Times New Roman"/>
          <w:color w:val="000000" w:themeColor="text1"/>
        </w:rPr>
        <w:t>DI</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DF2943">
      <w:pPr>
        <w:rPr>
          <w:rFonts w:eastAsia="Times New Roman" w:cs="Times New Roman"/>
          <w:color w:val="000000"/>
        </w:rPr>
      </w:pPr>
    </w:p>
    <w:p w14:paraId="32045145" w14:textId="4770CFC4" w:rsidR="00372150" w:rsidRPr="00EB46DF" w:rsidRDefault="003D5843" w:rsidP="00DF2943">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EA3021">
        <w:rPr>
          <w:rFonts w:eastAsia="Times New Roman" w:cs="Times New Roman"/>
          <w:color w:val="000000"/>
        </w:rPr>
      </w:r>
      <w:r w:rsidR="00DF2943">
        <w:rPr>
          <w:rFonts w:eastAsia="Times New Roman" w:cs="Times New Roman"/>
          <w:color w:val="000000"/>
        </w:rPr>
        <w:instrText xml:space="preserve"> \* MERGEFORMAT </w:instrText>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DF2943">
      <w:pPr>
        <w:rPr>
          <w:rFonts w:eastAsia="Times New Roman" w:cs="Times New Roman"/>
        </w:rPr>
      </w:pPr>
    </w:p>
    <w:p w14:paraId="5C265110" w14:textId="6CCB2389" w:rsidR="00A1270A" w:rsidRDefault="00A1270A" w:rsidP="00DF2943">
      <w:pPr>
        <w:pStyle w:val="Heading4"/>
      </w:pPr>
      <w:bookmarkStart w:id="46" w:name="_Toc55574062"/>
      <w:r>
        <w:t>Diet overlap between pink and chum salmon</w:t>
      </w:r>
      <w:bookmarkEnd w:id="46"/>
    </w:p>
    <w:p w14:paraId="65B67E29" w14:textId="77777777" w:rsidR="00A1270A" w:rsidRPr="00EB46DF" w:rsidRDefault="00A1270A" w:rsidP="00DF2943">
      <w:pPr>
        <w:rPr>
          <w:rFonts w:eastAsia="Times New Roman" w:cs="Times New Roman"/>
        </w:rPr>
      </w:pPr>
    </w:p>
    <w:p w14:paraId="1814358A" w14:textId="7B59293E" w:rsidR="00372150" w:rsidRDefault="00372150" w:rsidP="00DF2943">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DF2943">
        <w:rPr>
          <w:rFonts w:eastAsia="Times New Roman" w:cs="Times New Roman"/>
          <w:color w:val="000000"/>
        </w:rPr>
        <w:instrText xml:space="preserve"> \* MERGEFORMAT </w:instrText>
      </w:r>
      <w:r w:rsidR="00EA3021">
        <w:rPr>
          <w:rFonts w:eastAsia="Times New Roman" w:cs="Times New Roman"/>
          <w:color w:val="000000"/>
        </w:rPr>
        <w:fldChar w:fldCharType="separate"/>
      </w:r>
      <w:r w:rsidR="008B29D2">
        <w:t xml:space="preserve">Figure </w:t>
      </w:r>
      <w:r w:rsidR="008B29D2">
        <w:rPr>
          <w:noProof/>
        </w:rPr>
        <w:t>2</w:t>
      </w:r>
      <w:r w:rsidR="008B29D2">
        <w:t>.</w:t>
      </w:r>
      <w:r w:rsidR="008B29D2">
        <w:rPr>
          <w:noProof/>
        </w:rPr>
        <w:t>8</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DF2943">
        <w:rPr>
          <w:rFonts w:eastAsia="Times New Roman" w:cs="Times New Roman"/>
          <w:color w:val="000000"/>
        </w:rPr>
        <w:instrText xml:space="preserve"> \* MERGEFORMAT </w:instrText>
      </w:r>
      <w:r w:rsidR="00EA3021">
        <w:rPr>
          <w:rFonts w:eastAsia="Times New Roman" w:cs="Times New Roman"/>
          <w:color w:val="000000"/>
        </w:rPr>
        <w:fldChar w:fldCharType="separate"/>
      </w:r>
      <w:r w:rsidR="008B29D2">
        <w:t xml:space="preserve">Figure </w:t>
      </w:r>
      <w:r w:rsidR="008B29D2">
        <w:rPr>
          <w:noProof/>
        </w:rPr>
        <w:t>2</w:t>
      </w:r>
      <w:r w:rsidR="008B29D2">
        <w:t>.</w:t>
      </w:r>
      <w:r w:rsidR="008B29D2">
        <w:rPr>
          <w:noProof/>
        </w:rPr>
        <w:t>8</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salmon at all sites with the exception of J02</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_Ref47176309 \h </w:instrText>
      </w:r>
      <w:r w:rsidR="008B29D2">
        <w:rPr>
          <w:rFonts w:eastAsia="Times New Roman" w:cs="Times New Roman"/>
          <w:color w:val="000000"/>
        </w:rPr>
      </w:r>
      <w:r w:rsidR="00DF2943">
        <w:rPr>
          <w:rFonts w:eastAsia="Times New Roman" w:cs="Times New Roman"/>
          <w:color w:val="000000"/>
        </w:rPr>
        <w:instrText xml:space="preserve"> \* MERGEFORMAT </w:instrText>
      </w:r>
      <w:r w:rsidR="008B29D2">
        <w:rPr>
          <w:rFonts w:eastAsia="Times New Roman" w:cs="Times New Roman"/>
          <w:color w:val="000000"/>
        </w:rPr>
        <w:fldChar w:fldCharType="separate"/>
      </w:r>
      <w:r w:rsidR="008B29D2">
        <w:t xml:space="preserve">Figure </w:t>
      </w:r>
      <w:r w:rsidR="008B29D2">
        <w:rPr>
          <w:noProof/>
        </w:rPr>
        <w:t>2</w:t>
      </w:r>
      <w:r w:rsidR="008B29D2">
        <w:t>.</w:t>
      </w:r>
      <w:r w:rsidR="008B29D2">
        <w:rPr>
          <w:noProof/>
        </w:rPr>
        <w:t>8</w:t>
      </w:r>
      <w:r w:rsidR="008B29D2">
        <w:rPr>
          <w:rFonts w:eastAsia="Times New Roman" w:cs="Times New Roman"/>
          <w:color w:val="000000"/>
        </w:rPr>
        <w:fldChar w:fldCharType="end"/>
      </w:r>
      <w:r w:rsidR="008B29D2">
        <w:rPr>
          <w:rFonts w:eastAsia="Times New Roman" w:cs="Times New Roman"/>
          <w:color w:val="000000"/>
        </w:rPr>
        <w:t>)</w:t>
      </w:r>
      <w:r w:rsidR="00170A89" w:rsidRPr="00EB46DF">
        <w:rPr>
          <w:rFonts w:eastAsia="Times New Roman" w:cs="Times New Roman"/>
          <w:color w:val="000000"/>
        </w:rPr>
        <w:t xml:space="preserve">. </w:t>
      </w:r>
    </w:p>
    <w:p w14:paraId="241DC6A9" w14:textId="255AF5FF" w:rsidR="00281A8D" w:rsidRDefault="00281A8D" w:rsidP="00DF2943">
      <w:pPr>
        <w:rPr>
          <w:rFonts w:eastAsia="Times New Roman" w:cs="Times New Roman"/>
          <w:color w:val="000000"/>
        </w:rPr>
      </w:pPr>
    </w:p>
    <w:p w14:paraId="5A56B0C5" w14:textId="26901ABF" w:rsidR="00372150" w:rsidRPr="00EB46DF" w:rsidRDefault="00281A8D" w:rsidP="00DF2943">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EA3021">
        <w:rPr>
          <w:rFonts w:eastAsia="Times New Roman" w:cs="Times New Roman"/>
          <w:color w:val="000000"/>
        </w:rPr>
      </w:r>
      <w:r w:rsidR="00DF2943">
        <w:rPr>
          <w:rFonts w:eastAsia="Times New Roman" w:cs="Times New Roman"/>
          <w:color w:val="000000"/>
        </w:rPr>
        <w:instrText xml:space="preserve"> \* MERGEFORMAT </w:instrText>
      </w:r>
      <w:r w:rsidR="00EA3021">
        <w:rPr>
          <w:rFonts w:eastAsia="Times New Roman" w:cs="Times New Roman"/>
          <w:color w:val="000000"/>
        </w:rPr>
        <w:fldChar w:fldCharType="separate"/>
      </w:r>
      <w:r w:rsidR="008B29D2">
        <w:t xml:space="preserve">Figure </w:t>
      </w:r>
      <w:r w:rsidR="008B29D2">
        <w:rPr>
          <w:noProof/>
        </w:rPr>
        <w:t>2</w:t>
      </w:r>
      <w:r w:rsidR="008B29D2">
        <w:t>.</w:t>
      </w:r>
      <w:r w:rsidR="008B29D2">
        <w:rPr>
          <w:noProof/>
        </w:rPr>
        <w:t>9</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 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_Ref47176369 \h </w:instrText>
      </w:r>
      <w:r w:rsidR="008B29D2">
        <w:rPr>
          <w:rFonts w:eastAsia="Times New Roman" w:cs="Times New Roman"/>
          <w:color w:val="000000"/>
        </w:rPr>
      </w:r>
      <w:r w:rsidR="008B29D2">
        <w:rPr>
          <w:rFonts w:eastAsia="Times New Roman" w:cs="Times New Roman"/>
          <w:color w:val="000000"/>
        </w:rPr>
        <w:fldChar w:fldCharType="separate"/>
      </w:r>
      <w:r w:rsidR="008B29D2">
        <w:t xml:space="preserve">Figure </w:t>
      </w:r>
      <w:r w:rsidR="008B29D2">
        <w:rPr>
          <w:noProof/>
        </w:rPr>
        <w:t>2</w:t>
      </w:r>
      <w:r w:rsidR="008B29D2">
        <w:t>.</w:t>
      </w:r>
      <w:r w:rsidR="008B29D2">
        <w:rPr>
          <w:noProof/>
        </w:rPr>
        <w:t>9</w:t>
      </w:r>
      <w:r w:rsidR="008B29D2">
        <w:rPr>
          <w:rFonts w:eastAsia="Times New Roman" w:cs="Times New Roman"/>
          <w:color w:val="000000"/>
        </w:rPr>
        <w:fldChar w:fldCharType="end"/>
      </w:r>
      <w:r w:rsidR="008B29D2">
        <w:rPr>
          <w:rFonts w:eastAsia="Times New Roman" w:cs="Times New Roman"/>
          <w:color w:val="000000"/>
        </w:rPr>
        <w:t>)</w:t>
      </w:r>
      <w:r w:rsidR="00D7519F">
        <w:rPr>
          <w:rFonts w:eastAsia="Times New Roman" w:cs="Times New Roman"/>
          <w:color w:val="000000"/>
        </w:rPr>
        <w:t>.</w:t>
      </w:r>
    </w:p>
    <w:p w14:paraId="08DDD135" w14:textId="77777777" w:rsidR="00537AE3" w:rsidRDefault="00537AE3" w:rsidP="00DF2943">
      <w:pPr>
        <w:pStyle w:val="Heading3"/>
      </w:pPr>
      <w:bookmarkStart w:id="47" w:name="_Toc47442039"/>
      <w:bookmarkStart w:id="48" w:name="_Toc55574063"/>
      <w:r w:rsidRPr="00EB46DF">
        <w:t>Discussion</w:t>
      </w:r>
      <w:bookmarkEnd w:id="47"/>
      <w:bookmarkEnd w:id="48"/>
    </w:p>
    <w:p w14:paraId="3138CB9E" w14:textId="77777777" w:rsidR="002303C4" w:rsidRDefault="002303C4" w:rsidP="00DF2943"/>
    <w:p w14:paraId="6AE8396C" w14:textId="659F38DE" w:rsidR="002303C4" w:rsidRPr="004435AE" w:rsidRDefault="002303C4" w:rsidP="00DF2943">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DF2943"/>
    <w:p w14:paraId="3189008B" w14:textId="77777777" w:rsidR="002303C4" w:rsidRPr="001C4975" w:rsidRDefault="002303C4" w:rsidP="00DF2943">
      <w:r w:rsidRPr="001C4975">
        <w:t>2.4.1 Pink and chum salmon feeding strategies</w:t>
      </w:r>
    </w:p>
    <w:p w14:paraId="6FE68FFD" w14:textId="77777777" w:rsidR="002303C4" w:rsidRPr="001C4975" w:rsidRDefault="002303C4" w:rsidP="00DF2943"/>
    <w:p w14:paraId="1A31639C" w14:textId="648D97CF" w:rsidR="002303C4" w:rsidRPr="002303C4" w:rsidRDefault="002303C4" w:rsidP="00DF2943">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Pr>
          <w:rFonts w:eastAsia="Times New Roman" w:cs="Times New Roman"/>
        </w:rPr>
        <w:fldChar w:fldCharType="begin" w:fldLock="1"/>
      </w:r>
      <w:r w:rsidR="008B29D2">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(Costalago et al., 2020)</w:t>
      </w:r>
      <w:r w:rsidR="008B29D2">
        <w:rPr>
          <w:rFonts w:eastAsia="Times New Roman" w:cs="Times New Roman"/>
        </w:rPr>
        <w:fldChar w:fldCharType="end"/>
      </w:r>
      <w:r>
        <w:rPr>
          <w:rFonts w:eastAsia="Times New Roman" w:cs="Times New Roman"/>
        </w:rPr>
        <w:t xml:space="preserve">. Whereas, meroplankton, small zooplankton, and gelatinous zooplankton were lower in nutritional content, and poorer quality prey </w:t>
      </w:r>
      <w:r w:rsidR="008B29D2">
        <w:rPr>
          <w:rFonts w:eastAsia="Times New Roman" w:cs="Times New Roman"/>
        </w:rPr>
        <w:fldChar w:fldCharType="begin" w:fldLock="1"/>
      </w:r>
      <w:r w:rsidR="00006881">
        <w:rPr>
          <w:rFonts w:eastAsia="Times New Roman" w:cs="Times New Roman"/>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(Boldt, 2001)</w:t>
      </w:r>
      <w:r w:rsidR="008B29D2">
        <w:rPr>
          <w:rFonts w:eastAsia="Times New Roman" w:cs="Times New Roman"/>
        </w:rPr>
        <w:fldChar w:fldCharType="end"/>
      </w:r>
      <w:r>
        <w:rPr>
          <w:rFonts w:eastAsia="Times New Roman" w:cs="Times New Roman"/>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DF2943"/>
    <w:p w14:paraId="37E38CE1" w14:textId="0FEA9C93" w:rsidR="002303C4" w:rsidRDefault="002303C4" w:rsidP="00DF2943">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to gelatinous</w:t>
      </w:r>
      <w:r w:rsidR="004074B1">
        <w:rPr>
          <w:rFonts w:eastAsia="Times New Roman" w:cs="Times New Roman"/>
          <w:color w:val="000000"/>
        </w:rPr>
        <w:t xml:space="preserve"> plankton</w:t>
      </w:r>
      <w:r w:rsidRPr="001C4975">
        <w:rPr>
          <w:rFonts w:eastAsia="Times New Roman" w:cs="Times New Roman"/>
          <w:color w:val="000000"/>
        </w:rPr>
        <w:t xml:space="preserve">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DF2943">
      <w:pPr>
        <w:rPr>
          <w:rFonts w:eastAsia="Times New Roman" w:cs="Times New Roman"/>
          <w:color w:val="000000"/>
        </w:rPr>
      </w:pPr>
    </w:p>
    <w:p w14:paraId="30A724C4" w14:textId="59D1262E"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seems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further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DF2943">
      <w:pPr>
        <w:rPr>
          <w:rFonts w:eastAsia="Times New Roman" w:cs="Times New Roman"/>
          <w:color w:val="000000"/>
        </w:rPr>
      </w:pPr>
    </w:p>
    <w:p w14:paraId="2E54E297" w14:textId="77777777"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DF2943"/>
    <w:p w14:paraId="6181668C" w14:textId="77777777" w:rsidR="002303C4" w:rsidRPr="001C4975" w:rsidRDefault="002303C4" w:rsidP="00DF2943">
      <w:r w:rsidRPr="001C4975">
        <w:t>2.4.2 Feast or famine: salmon feeding and condition</w:t>
      </w:r>
    </w:p>
    <w:p w14:paraId="3C47E53F" w14:textId="77777777" w:rsidR="002303C4" w:rsidRPr="001C4975" w:rsidRDefault="002303C4" w:rsidP="00DF2943">
      <w:pPr>
        <w:rPr>
          <w:rFonts w:eastAsia="Times New Roman" w:cs="Times New Roman"/>
          <w:color w:val="000000"/>
        </w:rPr>
      </w:pPr>
    </w:p>
    <w:p w14:paraId="2D327A4E" w14:textId="6EDDC99F" w:rsidR="002303C4" w:rsidRDefault="002303C4" w:rsidP="00DF2943">
      <w:pPr>
        <w:rPr>
          <w:rFonts w:eastAsia="Times New Roman" w:cs="Times New Roman"/>
        </w:rPr>
      </w:pPr>
      <w:r w:rsidRPr="001C4975">
        <w:rPr>
          <w:rFonts w:eastAsia="Times New Roman" w:cs="Times New Roman"/>
        </w:rPr>
        <w:tab/>
        <w:t xml:space="preserve">Juvenile pink and chum salmon were found to have extreme values of stomach fullness in the DI-JS,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00006881">
        <w:rPr>
          <w:rFonts w:eastAsia="Times New Roman" w:cs="Times New Roman"/>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Northern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00086DC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DF2943">
      <w:pPr>
        <w:rPr>
          <w:rFonts w:eastAsia="Times New Roman" w:cs="Times New Roman"/>
        </w:rPr>
      </w:pPr>
    </w:p>
    <w:p w14:paraId="5A5C27FD" w14:textId="69B1C7D3" w:rsidR="002303C4" w:rsidRDefault="002303C4" w:rsidP="00DF2943">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however, chum salmon experienced low stomach fullness (~1%) elsewhere in Queen Charlotte Strait in 2015 (</w:t>
      </w:r>
      <w:del w:id="49" w:author="evgeny" w:date="2020-10-09T17:54:00Z">
        <w:r w:rsidDel="006B5553">
          <w:rPr>
            <w:rFonts w:eastAsia="Times New Roman" w:cs="Times New Roman"/>
          </w:rPr>
          <w:delText>O</w:delText>
        </w:r>
      </w:del>
      <w:del w:id="50" w:author="evgeny" w:date="2020-10-09T17:55:00Z">
        <w:r w:rsidDel="006B5553">
          <w:rPr>
            <w:rFonts w:eastAsia="Times New Roman" w:cs="Times New Roman"/>
          </w:rPr>
          <w:delText xml:space="preserve">rlov, </w:delText>
        </w:r>
      </w:del>
      <w:r>
        <w:rPr>
          <w:rFonts w:eastAsia="Times New Roman" w:cs="Times New Roman"/>
        </w:rPr>
        <w:t>unpublished data). Therefore, there was likely a physical oceanographic front, where mixed and stratified water masses meet, thereby accumulating zooplankton to form this forage “hot spot”</w:t>
      </w:r>
      <w:r w:rsidR="008B29D2">
        <w:rPr>
          <w:rFonts w:eastAsia="Times New Roman" w:cs="Times New Roman"/>
        </w:rPr>
        <w:t xml:space="preserve"> </w:t>
      </w:r>
      <w:r w:rsidR="008B29D2">
        <w:rPr>
          <w:rFonts w:eastAsia="Times New Roman" w:cs="Times New Roman"/>
        </w:rPr>
        <w:fldChar w:fldCharType="begin" w:fldLock="1"/>
      </w:r>
      <w:r w:rsidR="008B29D2">
        <w:rPr>
          <w:rFonts w:eastAsia="Times New Roman" w:cs="Times New Roman"/>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(Franks, 1992; Perry et al., 1983)</w:t>
      </w:r>
      <w:r w:rsidR="008B29D2">
        <w:rPr>
          <w:rFonts w:eastAsia="Times New Roman" w:cs="Times New Roman"/>
        </w:rPr>
        <w:fldChar w:fldCharType="end"/>
      </w:r>
      <w:r w:rsidR="008B29D2">
        <w:rPr>
          <w:rFonts w:eastAsia="Times New Roman" w:cs="Times New Roman"/>
        </w:rPr>
        <w:t xml:space="preserve">. </w:t>
      </w:r>
      <w:r w:rsidRPr="001C4975">
        <w:rPr>
          <w:rFonts w:eastAsia="Times New Roman" w:cs="Times New Roman"/>
          <w:color w:val="000000"/>
        </w:rPr>
        <w:t xml:space="preserve">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w:t>
      </w:r>
      <w:proofErr w:type="spellStart"/>
      <w:r>
        <w:rPr>
          <w:rFonts w:eastAsia="Times New Roman" w:cs="Times New Roman"/>
          <w:color w:val="000000"/>
        </w:rPr>
        <w:t>Kuzmenko</w:t>
      </w:r>
      <w:proofErr w:type="spellEnd"/>
      <w:r>
        <w:rPr>
          <w:rFonts w:eastAsia="Times New Roman" w:cs="Times New Roman"/>
          <w:color w:val="000000"/>
        </w:rPr>
        <w:t>, unpublished data).</w:t>
      </w:r>
    </w:p>
    <w:p w14:paraId="1C770262" w14:textId="77777777" w:rsidR="002303C4" w:rsidRDefault="002303C4" w:rsidP="00DF2943">
      <w:pPr>
        <w:rPr>
          <w:rFonts w:eastAsia="Times New Roman" w:cs="Times New Roman"/>
          <w:color w:val="000000"/>
        </w:rPr>
      </w:pPr>
    </w:p>
    <w:p w14:paraId="1CA32B8A" w14:textId="22636B55" w:rsidR="002303C4" w:rsidRDefault="002303C4" w:rsidP="00DF2943">
      <w:pPr>
        <w:rPr>
          <w:rFonts w:eastAsia="Times New Roman" w:cs="Times New Roman"/>
          <w:color w:val="000000"/>
        </w:rPr>
      </w:pPr>
      <w:r>
        <w:rPr>
          <w:rFonts w:eastAsia="Times New Roman" w:cs="Times New Roman"/>
          <w:color w:val="000000"/>
        </w:rPr>
        <w:tab/>
        <w:t xml:space="preserve">The migration time to get through these regions was around 11 days for sockeye salmon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(James et al., 2020)</w:t>
      </w:r>
      <w:r w:rsidR="008B29D2">
        <w:rPr>
          <w:rFonts w:eastAsia="Times New Roman" w:cs="Times New Roman"/>
          <w:color w:val="000000"/>
        </w:rPr>
        <w:fldChar w:fldCharType="end"/>
      </w:r>
      <w:r>
        <w:rPr>
          <w:rFonts w:eastAsia="Times New Roman" w:cs="Times New Roman"/>
          <w:color w:val="000000"/>
        </w:rPr>
        <w:t>, and pink and chum are likely comparable but haven’t been studied yet. Pink salmon tend to migrate more quickly than other salmon species due to their shorter life spans, whereas chum tend to remain in estuaries longer</w:t>
      </w:r>
      <w:r w:rsidR="008B29D2">
        <w:rPr>
          <w:rFonts w:eastAsia="Times New Roman" w:cs="Times New Roman"/>
          <w:color w:val="000000"/>
        </w:rPr>
        <w:t xml:space="preserve">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(Duffy et al., 2005)</w:t>
      </w:r>
      <w:r w:rsidR="008B29D2">
        <w:rPr>
          <w:rFonts w:eastAsia="Times New Roman" w:cs="Times New Roman"/>
          <w:color w:val="000000"/>
        </w:rPr>
        <w:fldChar w:fldCharType="end"/>
      </w:r>
      <w:r>
        <w:rPr>
          <w:rFonts w:eastAsia="Times New Roman" w:cs="Times New Roman"/>
          <w:color w:val="000000"/>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DF2943">
      <w:pPr>
        <w:rPr>
          <w:rFonts w:eastAsia="Times New Roman" w:cs="Times New Roman"/>
          <w:color w:val="000000"/>
        </w:rPr>
      </w:pPr>
    </w:p>
    <w:p w14:paraId="775FFA79" w14:textId="4154F4AE"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w:t>
      </w:r>
      <w:proofErr w:type="spellStart"/>
      <w:r w:rsidRPr="001C4975">
        <w:rPr>
          <w:rFonts w:eastAsia="Times New Roman" w:cs="Times New Roman"/>
          <w:color w:val="000000"/>
        </w:rPr>
        <w:t>SoG</w:t>
      </w:r>
      <w:proofErr w:type="spellEnd"/>
      <w:r w:rsidRPr="001C4975">
        <w:rPr>
          <w:rFonts w:eastAsia="Times New Roman" w:cs="Times New Roman"/>
          <w:color w:val="000000"/>
        </w:rPr>
        <w:t xml:space="preserve">,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w:t>
      </w:r>
      <w:proofErr w:type="spellStart"/>
      <w:r w:rsidRPr="001C4975">
        <w:rPr>
          <w:rFonts w:eastAsia="Times New Roman" w:cs="Times New Roman"/>
          <w:color w:val="000000"/>
        </w:rPr>
        <w:t>NSoG</w:t>
      </w:r>
      <w:proofErr w:type="spellEnd"/>
      <w:r w:rsidRPr="001C4975">
        <w:rPr>
          <w:rFonts w:eastAsia="Times New Roman" w:cs="Times New Roman"/>
          <w:color w:val="000000"/>
        </w:rPr>
        <w:t xml:space="preserve">, low feeding and condition in DI-JS, followed by high feeding and condition in QCSt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However, another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 it may have occurred due to low feeding opportunities but juvenile pink and chum salmon diets in this area had never been analyzed until this current study.</w:t>
      </w:r>
    </w:p>
    <w:p w14:paraId="3818E420" w14:textId="77777777" w:rsidR="002303C4" w:rsidRPr="001C4975" w:rsidRDefault="002303C4" w:rsidP="00DF2943"/>
    <w:p w14:paraId="2DF47652" w14:textId="77777777" w:rsidR="002303C4" w:rsidRPr="001C4975" w:rsidRDefault="002303C4" w:rsidP="00DF2943">
      <w:r w:rsidRPr="001C4975">
        <w:t>2.4.3 Species competition or coexistence?</w:t>
      </w:r>
    </w:p>
    <w:p w14:paraId="166BE156" w14:textId="77777777" w:rsidR="002303C4" w:rsidRPr="001C4975" w:rsidRDefault="002303C4" w:rsidP="00DF2943"/>
    <w:p w14:paraId="43B066E6" w14:textId="0166B67B" w:rsidR="002303C4" w:rsidRPr="001C4975" w:rsidRDefault="002303C4" w:rsidP="00DF2943">
      <w:pPr>
        <w:rPr>
          <w:rFonts w:eastAsia="Times New Roman" w:cs="Times New Roman"/>
        </w:rPr>
      </w:pPr>
      <w:r w:rsidRPr="001C4975">
        <w:rPr>
          <w:rFonts w:eastAsia="Times New Roman" w:cs="Times New Roman"/>
        </w:rPr>
        <w:tab/>
        <w:t>In those low foraging conditions, juvenile pink and chum salmon were likely competing for limited resources and employed species-specific strategies in response to the challenging conditions. Chum salmon had been shown to adapt and switch to gelatinous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w:t>
      </w:r>
      <w:r w:rsidR="008B29D2">
        <w:rPr>
          <w:rFonts w:eastAsia="Times New Roman" w:cs="Times New Roman"/>
        </w:rPr>
        <w:fldChar w:fldCharType="begin" w:fldLock="1"/>
      </w:r>
      <w:r w:rsidR="00006881">
        <w:rPr>
          <w:rFonts w:eastAsia="Times New Roman" w:cs="Times New Roman"/>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(Graham, 2020)</w:t>
      </w:r>
      <w:r w:rsidR="008B29D2">
        <w:rPr>
          <w:rFonts w:eastAsia="Times New Roman" w:cs="Times New Roman"/>
        </w:rPr>
        <w:fldChar w:fldCharType="end"/>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61686A68" w14:textId="77777777" w:rsidR="002303C4" w:rsidRPr="001C4975" w:rsidRDefault="002303C4" w:rsidP="00DF2943">
      <w:pPr>
        <w:rPr>
          <w:rFonts w:eastAsia="Times New Roman" w:cs="Times New Roman"/>
        </w:rPr>
      </w:pPr>
    </w:p>
    <w:p w14:paraId="7DC70459" w14:textId="77777777" w:rsidR="002303C4" w:rsidRPr="001C4975" w:rsidRDefault="002303C4" w:rsidP="00DF2943">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56FED21A" w14:textId="77777777" w:rsidR="002303C4" w:rsidRDefault="002303C4" w:rsidP="00DF2943"/>
    <w:p w14:paraId="08CF0E62" w14:textId="23188ACA" w:rsidR="002303C4" w:rsidRPr="000D3A5F" w:rsidRDefault="002303C4" w:rsidP="00DF2943">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w:t>
      </w:r>
      <w:r w:rsidR="008B29D2">
        <w:rPr>
          <w:rFonts w:eastAsia="Times New Roman" w:cs="Times New Roman"/>
        </w:rPr>
        <w:fldChar w:fldCharType="begin" w:fldLock="1"/>
      </w:r>
      <w:r w:rsidR="008B29D2">
        <w:rPr>
          <w:rFonts w:eastAsia="Times New Roman" w:cs="Times New Roman"/>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(Batten et al., 2018)</w:t>
      </w:r>
      <w:r w:rsidR="008B29D2">
        <w:rPr>
          <w:rFonts w:eastAsia="Times New Roman" w:cs="Times New Roman"/>
        </w:rPr>
        <w:fldChar w:fldCharType="end"/>
      </w:r>
      <w:r>
        <w:rPr>
          <w:rFonts w:eastAsia="Times New Roman" w:cs="Times New Roman"/>
        </w:rPr>
        <w:t xml:space="preserve">. Although, trophic cascades caused by pink salmon had only been shown for adults, it is unlikely juveniles in 2016 had such a large impact since abundance was not exceptionally high that year </w:t>
      </w:r>
      <w:r w:rsidR="008B29D2">
        <w:rPr>
          <w:rFonts w:eastAsia="Times New Roman" w:cs="Times New Roman"/>
        </w:rPr>
        <w:fldChar w:fldCharType="begin" w:fldLock="1"/>
      </w:r>
      <w:r w:rsidR="008B29D2">
        <w:rPr>
          <w:rFonts w:eastAsia="Times New Roman" w:cs="Times New Roman"/>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(Johnson et al., 2019)</w:t>
      </w:r>
      <w:r w:rsidR="008B29D2">
        <w:rPr>
          <w:rFonts w:eastAsia="Times New Roman" w:cs="Times New Roman"/>
        </w:rPr>
        <w:fldChar w:fldCharType="end"/>
      </w:r>
      <w:r>
        <w:rPr>
          <w:rFonts w:eastAsia="Times New Roman" w:cs="Times New Roman"/>
        </w:rPr>
        <w:t>.</w:t>
      </w:r>
      <w:r w:rsidRPr="001C4975">
        <w:rPr>
          <w:rFonts w:eastAsia="Times New Roman" w:cs="Times New Roman"/>
        </w:rPr>
        <w:t xml:space="preserve"> </w:t>
      </w:r>
    </w:p>
    <w:p w14:paraId="0A677E67" w14:textId="77777777" w:rsidR="002303C4" w:rsidRPr="001C4975" w:rsidRDefault="002303C4" w:rsidP="00DF2943"/>
    <w:p w14:paraId="3F68DCC1" w14:textId="053381CC" w:rsidR="002303C4" w:rsidRDefault="002303C4" w:rsidP="00DF2943">
      <w:pPr>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specifically,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 or Ctenophora jellyfish in the Johnstone Strait, with low prey richness of other species. Whereas, pink salmon were more generalist feeders in comparison, with much higher prey richness by both prey species and taxonomic groups. Other research has also reflected chum’s tendency to specialize whereas pink salmon feed more broadly </w:t>
      </w:r>
      <w:r w:rsidR="008B29D2">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(Graham, 2020)</w:t>
      </w:r>
      <w:r w:rsidR="008B29D2">
        <w:rPr>
          <w:rFonts w:eastAsia="Times New Roman" w:cs="Times New Roman"/>
          <w:color w:val="000000"/>
        </w:rPr>
        <w:fldChar w:fldCharType="end"/>
      </w:r>
      <w:r>
        <w:rPr>
          <w:rFonts w:eastAsia="Times New Roman" w:cs="Times New Roman"/>
          <w:color w:val="000000"/>
        </w:rPr>
        <w:t>. In fact, the prey accumulation curves show that a sample size of 10 pink salmon does not sufficiently capture the entire prey field of juvenile pink, emphasizing their diet diversity throughout these regions.</w:t>
      </w:r>
    </w:p>
    <w:p w14:paraId="23A0EF3A" w14:textId="77777777" w:rsidR="002303C4" w:rsidRPr="00CC05A1" w:rsidRDefault="002303C4" w:rsidP="00DF2943">
      <w:pPr>
        <w:rPr>
          <w:rFonts w:eastAsia="Times New Roman" w:cs="Times New Roman"/>
          <w:color w:val="000000"/>
        </w:rPr>
      </w:pPr>
    </w:p>
    <w:p w14:paraId="2B1F685B" w14:textId="3B751D69" w:rsidR="00A64878" w:rsidRDefault="002303C4" w:rsidP="00DF2943">
      <w:pPr>
        <w:rPr>
          <w:rFonts w:eastAsia="Times New Roman" w:cs="Times New Roman"/>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2303C4" w:rsidRDefault="008B29D2" w:rsidP="00DF2943">
      <w:pPr>
        <w:rPr>
          <w:rFonts w:eastAsia="Times New Roman" w:cs="Times New Roman"/>
          <w:color w:val="000000"/>
        </w:rPr>
      </w:pPr>
    </w:p>
    <w:p w14:paraId="532E4780" w14:textId="1BFEE89E" w:rsidR="00372150" w:rsidRPr="00EB46DF" w:rsidRDefault="00372150" w:rsidP="00DF2943">
      <w:pPr>
        <w:pStyle w:val="Heading3"/>
      </w:pPr>
      <w:bookmarkStart w:id="51" w:name="_Toc55574064"/>
      <w:r w:rsidRPr="00EB46DF">
        <w:t>Conclusion</w:t>
      </w:r>
      <w:bookmarkEnd w:id="51"/>
    </w:p>
    <w:p w14:paraId="3179EC24" w14:textId="77777777" w:rsidR="00372150" w:rsidRPr="00EB46DF" w:rsidRDefault="00372150" w:rsidP="00DF2943">
      <w:pPr>
        <w:rPr>
          <w:rFonts w:eastAsia="Times New Roman" w:cs="Times New Roman"/>
        </w:rPr>
      </w:pPr>
    </w:p>
    <w:p w14:paraId="2D64F779" w14:textId="33F2D2FF" w:rsidR="00372150" w:rsidRPr="00EB46DF" w:rsidRDefault="00372150" w:rsidP="00DF2943">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DF2943">
      <w:pPr>
        <w:rPr>
          <w:rFonts w:eastAsia="Times New Roman" w:cs="Times New Roman"/>
        </w:rPr>
      </w:pPr>
    </w:p>
    <w:p w14:paraId="030B076B" w14:textId="03564108" w:rsidR="00372150" w:rsidRPr="00EB46DF" w:rsidRDefault="00372150" w:rsidP="00DF2943">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DF2943">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DF2943">
      <w:pPr>
        <w:pStyle w:val="Heading3"/>
        <w:rPr>
          <w:rFonts w:eastAsia="Times New Roman"/>
        </w:rPr>
      </w:pPr>
      <w:bookmarkStart w:id="52" w:name="_Toc55574065"/>
      <w:r>
        <w:t>Tables</w:t>
      </w:r>
      <w:bookmarkEnd w:id="52"/>
      <w:r>
        <w:t xml:space="preserve"> </w:t>
      </w:r>
    </w:p>
    <w:p w14:paraId="09B7A1C0" w14:textId="64C50117" w:rsidR="00FA03B1" w:rsidRPr="00187473" w:rsidRDefault="00FA03B1" w:rsidP="00DF2943"/>
    <w:p w14:paraId="58DB77B5" w14:textId="18340682" w:rsidR="00307C83" w:rsidRPr="0024436B" w:rsidRDefault="00264B0C" w:rsidP="00DF2943">
      <w:pPr>
        <w:pStyle w:val="Heading9"/>
        <w:rPr>
          <w:rStyle w:val="Strong"/>
          <w:b w:val="0"/>
          <w:bCs w:val="0"/>
        </w:rPr>
      </w:pPr>
      <w:bookmarkStart w:id="53" w:name="_Ref51599934"/>
      <w:bookmarkStart w:id="54" w:name="_Toc55574106"/>
      <w:r>
        <w:t xml:space="preserve">Table </w:t>
      </w:r>
      <w:r>
        <w:fldChar w:fldCharType="begin"/>
      </w:r>
      <w:r>
        <w:instrText xml:space="preserve"> STYLEREF 2 \s </w:instrText>
      </w:r>
      <w:r>
        <w:fldChar w:fldCharType="separate"/>
      </w:r>
      <w:r>
        <w:rPr>
          <w:noProof/>
        </w:rPr>
        <w:t>2</w:t>
      </w:r>
      <w:r>
        <w:fldChar w:fldCharType="end"/>
      </w:r>
      <w:r>
        <w:t>.</w:t>
      </w:r>
      <w:r>
        <w:fldChar w:fldCharType="begin"/>
      </w:r>
      <w:r>
        <w:instrText xml:space="preserve"> SEQ Table \* ARABIC \s 2 </w:instrText>
      </w:r>
      <w:r>
        <w:fldChar w:fldCharType="separate"/>
      </w:r>
      <w:r>
        <w:rPr>
          <w:noProof/>
        </w:rPr>
        <w:t>1</w:t>
      </w:r>
      <w:r>
        <w:fldChar w:fldCharType="end"/>
      </w:r>
      <w:bookmarkEnd w:id="53"/>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54"/>
    </w:p>
    <w:p w14:paraId="4609A588" w14:textId="768C44B3" w:rsidR="00FA03B1" w:rsidRDefault="00FA03B1" w:rsidP="00DF2943">
      <w:pPr>
        <w:pStyle w:val="Caption"/>
      </w:pPr>
    </w:p>
    <w:p w14:paraId="26781031" w14:textId="617758D2" w:rsidR="00FA03B1" w:rsidRDefault="00E74639" w:rsidP="00DF2943">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stretch>
                      <a:fillRect/>
                    </a:stretch>
                  </pic:blipFill>
                  <pic:spPr>
                    <a:xfrm>
                      <a:off x="0" y="0"/>
                      <a:ext cx="5930900" cy="2965450"/>
                    </a:xfrm>
                    <a:prstGeom prst="rect">
                      <a:avLst/>
                    </a:prstGeom>
                  </pic:spPr>
                </pic:pic>
              </a:graphicData>
            </a:graphic>
          </wp:inline>
        </w:drawing>
      </w:r>
    </w:p>
    <w:p w14:paraId="4833AB96" w14:textId="77777777" w:rsidR="001210AF" w:rsidRDefault="001210AF" w:rsidP="00DF2943">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5BF4C01E" w:rsidR="00FA03B1" w:rsidRDefault="00307C83" w:rsidP="00DF2943">
      <w:pPr>
        <w:pStyle w:val="Heading9"/>
        <w:rPr>
          <w:rStyle w:val="Strong"/>
          <w:b w:val="0"/>
          <w:bCs w:val="0"/>
        </w:rPr>
      </w:pPr>
      <w:bookmarkStart w:id="55" w:name="_Ref47176143"/>
      <w:bookmarkStart w:id="56" w:name="_Toc55574107"/>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bookmarkEnd w:id="55"/>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56"/>
    </w:p>
    <w:p w14:paraId="5DCE5D17" w14:textId="77777777" w:rsidR="00BD4CC0" w:rsidRPr="00BD4CC0" w:rsidRDefault="00BD4CC0" w:rsidP="00DF2943"/>
    <w:p w14:paraId="75645C1F" w14:textId="1BA7E7AD"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stretch>
                      <a:fillRect/>
                    </a:stretch>
                  </pic:blipFill>
                  <pic:spPr>
                    <a:xfrm>
                      <a:off x="0" y="0"/>
                      <a:ext cx="6005012" cy="5024252"/>
                    </a:xfrm>
                    <a:prstGeom prst="rect">
                      <a:avLst/>
                    </a:prstGeom>
                  </pic:spPr>
                </pic:pic>
              </a:graphicData>
            </a:graphic>
          </wp:inline>
        </w:drawing>
      </w:r>
    </w:p>
    <w:p w14:paraId="262F075A" w14:textId="77777777" w:rsidR="00FA03B1" w:rsidRDefault="00FA03B1" w:rsidP="00DF2943">
      <w:pPr>
        <w:rPr>
          <w:rFonts w:eastAsia="Times New Roman" w:cs="Times New Roman"/>
          <w:b/>
          <w:bCs/>
        </w:rPr>
      </w:pPr>
    </w:p>
    <w:p w14:paraId="7539C55C" w14:textId="77777777" w:rsidR="00FA03B1" w:rsidRDefault="00FA03B1" w:rsidP="00DF2943">
      <w:pPr>
        <w:rPr>
          <w:rFonts w:eastAsia="Times New Roman" w:cs="Times New Roman"/>
          <w:b/>
          <w:bCs/>
        </w:rPr>
      </w:pPr>
    </w:p>
    <w:p w14:paraId="44554711" w14:textId="77777777" w:rsidR="00FA03B1" w:rsidRDefault="00FA03B1" w:rsidP="00DF2943">
      <w:pPr>
        <w:rPr>
          <w:rFonts w:eastAsia="Times New Roman" w:cs="Times New Roman"/>
          <w:b/>
          <w:bCs/>
        </w:rPr>
      </w:pPr>
    </w:p>
    <w:p w14:paraId="16943FB4" w14:textId="5368481D" w:rsidR="002D4529" w:rsidRDefault="002D4529" w:rsidP="00DF2943">
      <w:pPr>
        <w:rPr>
          <w:rFonts w:eastAsia="Times New Roman" w:cs="Times New Roman"/>
          <w:b/>
          <w:bCs/>
        </w:rPr>
      </w:pPr>
      <w:r>
        <w:rPr>
          <w:rFonts w:eastAsia="Times New Roman" w:cs="Times New Roman"/>
          <w:b/>
          <w:bCs/>
        </w:rPr>
        <w:br w:type="page"/>
      </w:r>
    </w:p>
    <w:p w14:paraId="63BE8B7A" w14:textId="4ABB1632" w:rsidR="00FA03B1" w:rsidRDefault="00EA3021" w:rsidP="00DF2943">
      <w:pPr>
        <w:pStyle w:val="Heading9"/>
      </w:pPr>
      <w:bookmarkStart w:id="57" w:name="_Ref47176619"/>
      <w:bookmarkStart w:id="58" w:name="_Toc55574108"/>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bookmarkEnd w:id="57"/>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58"/>
    </w:p>
    <w:p w14:paraId="4F477EF1" w14:textId="77777777" w:rsidR="00BD4CC0" w:rsidRPr="00BD4CC0" w:rsidRDefault="00BD4CC0" w:rsidP="00DF2943"/>
    <w:p w14:paraId="1FF9AB80" w14:textId="5B5DBFD5"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stretch>
                      <a:fillRect/>
                    </a:stretch>
                  </pic:blipFill>
                  <pic:spPr>
                    <a:xfrm>
                      <a:off x="0" y="0"/>
                      <a:ext cx="5956848" cy="5834026"/>
                    </a:xfrm>
                    <a:prstGeom prst="rect">
                      <a:avLst/>
                    </a:prstGeom>
                  </pic:spPr>
                </pic:pic>
              </a:graphicData>
            </a:graphic>
          </wp:inline>
        </w:drawing>
      </w:r>
    </w:p>
    <w:p w14:paraId="710F2451" w14:textId="6BE1B9D3" w:rsidR="00EA3021" w:rsidRDefault="00FA03B1" w:rsidP="00DF2943">
      <w:pPr>
        <w:pStyle w:val="Heading9"/>
      </w:pPr>
      <w:r>
        <w:rPr>
          <w:b/>
          <w:bCs/>
        </w:rPr>
        <w:br w:type="page"/>
      </w:r>
      <w:bookmarkStart w:id="59" w:name="_Ref47176589"/>
      <w:bookmarkStart w:id="60" w:name="_Toc55574109"/>
      <w:r w:rsidR="00EA3021">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bookmarkEnd w:id="59"/>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60"/>
    </w:p>
    <w:p w14:paraId="6CF13C0C" w14:textId="77777777" w:rsidR="00EA3021" w:rsidRPr="00BD4CC0" w:rsidRDefault="00EA3021" w:rsidP="00DF2943"/>
    <w:p w14:paraId="7D9985AD" w14:textId="77777777" w:rsidR="00EA3021" w:rsidRDefault="00EA3021" w:rsidP="00DF2943">
      <w:pPr>
        <w:rPr>
          <w:rFonts w:eastAsia="Times New Roman" w:cs="Times New Roman"/>
        </w:rPr>
      </w:pPr>
      <w:r>
        <w:rPr>
          <w:rFonts w:eastAsia="Times New Roman" w:cs="Times New Roman"/>
          <w:noProof/>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stretch>
                      <a:fillRect/>
                    </a:stretch>
                  </pic:blipFill>
                  <pic:spPr>
                    <a:xfrm>
                      <a:off x="0" y="0"/>
                      <a:ext cx="5970502" cy="3558351"/>
                    </a:xfrm>
                    <a:prstGeom prst="rect">
                      <a:avLst/>
                    </a:prstGeom>
                  </pic:spPr>
                </pic:pic>
              </a:graphicData>
            </a:graphic>
          </wp:inline>
        </w:drawing>
      </w:r>
    </w:p>
    <w:p w14:paraId="671CF4BD" w14:textId="05AA3EA7" w:rsidR="00FA03B1" w:rsidRDefault="00EA3021" w:rsidP="00DF2943">
      <w:pPr>
        <w:rPr>
          <w:rFonts w:eastAsia="Times New Roman" w:cs="Times New Roman"/>
          <w:b/>
          <w:bCs/>
        </w:rPr>
      </w:pPr>
      <w:r>
        <w:rPr>
          <w:rFonts w:eastAsia="Times New Roman" w:cs="Times New Roman"/>
          <w:b/>
          <w:bCs/>
        </w:rPr>
        <w:br w:type="page"/>
      </w:r>
    </w:p>
    <w:p w14:paraId="395B6FFA" w14:textId="465E5376" w:rsidR="00FA03B1" w:rsidRPr="00EB46DF" w:rsidRDefault="00FA03B1" w:rsidP="00DF2943">
      <w:pPr>
        <w:pStyle w:val="Heading3"/>
      </w:pPr>
      <w:bookmarkStart w:id="61" w:name="_Toc55574066"/>
      <w:r w:rsidRPr="00EB46DF">
        <w:t>Figures</w:t>
      </w:r>
      <w:bookmarkEnd w:id="61"/>
    </w:p>
    <w:p w14:paraId="03E3A563" w14:textId="77777777" w:rsidR="00FA03B1" w:rsidRPr="00EB46DF" w:rsidRDefault="00FA03B1" w:rsidP="00DF2943">
      <w:pPr>
        <w:rPr>
          <w:rFonts w:eastAsia="Times New Roman" w:cs="Times New Roman"/>
          <w:b/>
          <w:bCs/>
        </w:rPr>
      </w:pPr>
    </w:p>
    <w:p w14:paraId="4F4C7917" w14:textId="463E7EBB" w:rsidR="00FA03B1" w:rsidRPr="00EB46DF" w:rsidRDefault="000E2B0D" w:rsidP="00DF2943">
      <w:pPr>
        <w:rPr>
          <w:rFonts w:eastAsia="Times New Roman" w:cs="Times New Roman"/>
          <w:b/>
          <w:bCs/>
        </w:rPr>
      </w:pPr>
      <w:r>
        <w:rPr>
          <w:rFonts w:eastAsia="Times New Roman" w:cs="Times New Roman"/>
          <w:b/>
          <w:bCs/>
          <w:noProof/>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DF2943">
      <w:pPr>
        <w:rPr>
          <w:rFonts w:eastAsia="Times New Roman" w:cs="Times New Roman"/>
          <w:b/>
          <w:bCs/>
        </w:rPr>
      </w:pPr>
    </w:p>
    <w:p w14:paraId="1E194429" w14:textId="5E3877C1" w:rsidR="00FA03B1" w:rsidRPr="00EB46DF" w:rsidRDefault="002E001F" w:rsidP="00DF2943">
      <w:pPr>
        <w:pStyle w:val="Caption"/>
        <w:rPr>
          <w:rFonts w:eastAsia="Times New Roman" w:cs="Times New Roman"/>
        </w:rPr>
      </w:pPr>
      <w:bookmarkStart w:id="62" w:name="_Ref55035113"/>
      <w:bookmarkStart w:id="63" w:name="_Toc55574231"/>
      <w:r>
        <w:t xml:space="preserve">Figure </w:t>
      </w:r>
      <w:r w:rsidR="00EF00EA">
        <w:fldChar w:fldCharType="begin"/>
      </w:r>
      <w:r w:rsidR="00EF00EA">
        <w:instrText xml:space="preserve"> STYLEREF 2 \s </w:instrText>
      </w:r>
      <w:r w:rsidR="00EF00EA">
        <w:fldChar w:fldCharType="separate"/>
      </w:r>
      <w:r w:rsidR="00EF00EA">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1</w:t>
      </w:r>
      <w:r w:rsidR="00EF00EA">
        <w:fldChar w:fldCharType="end"/>
      </w:r>
      <w:bookmarkEnd w:id="62"/>
      <w:r w:rsidR="00264B0C">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63"/>
    </w:p>
    <w:p w14:paraId="4A58974F" w14:textId="25C2C7B5" w:rsidR="006B6933" w:rsidRDefault="006B6933" w:rsidP="00DF2943">
      <w:pPr>
        <w:rPr>
          <w:rFonts w:eastAsia="Times New Roman" w:cs="Times New Roman"/>
        </w:rPr>
      </w:pPr>
      <w:r>
        <w:rPr>
          <w:rFonts w:eastAsia="Times New Roman" w:cs="Times New Roman"/>
        </w:rPr>
        <w:br w:type="page"/>
      </w:r>
    </w:p>
    <w:p w14:paraId="7F64EF0E" w14:textId="4F1F58C5" w:rsidR="00FA03B1" w:rsidRPr="00EB46DF" w:rsidRDefault="00FA03B1" w:rsidP="00DF2943">
      <w:pPr>
        <w:pStyle w:val="Caption"/>
      </w:pPr>
    </w:p>
    <w:p w14:paraId="389B5C69" w14:textId="088BA4C6" w:rsidR="009F6DC3" w:rsidRDefault="009F6DC3" w:rsidP="00DF2943">
      <w:pPr>
        <w:rPr>
          <w:rFonts w:eastAsia="Times New Roman" w:cs="Times New Roman"/>
        </w:rPr>
      </w:pPr>
    </w:p>
    <w:p w14:paraId="0A4FD55F" w14:textId="0CC5CAAA" w:rsidR="00FA03B1" w:rsidRDefault="007A02D2" w:rsidP="00DF2943">
      <w:r>
        <w:rPr>
          <w:noProof/>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DF2943"/>
    <w:p w14:paraId="33B963F2" w14:textId="35AB8F64" w:rsidR="00FA03B1" w:rsidRPr="00EB46DF" w:rsidRDefault="00307C83" w:rsidP="00DF2943">
      <w:pPr>
        <w:pStyle w:val="Caption"/>
      </w:pPr>
      <w:bookmarkStart w:id="64" w:name="_Ref47176120"/>
      <w:bookmarkStart w:id="65" w:name="_Toc55574232"/>
      <w:r>
        <w:t xml:space="preserve">Figure </w:t>
      </w:r>
      <w:r w:rsidR="00EF00EA">
        <w:fldChar w:fldCharType="begin"/>
      </w:r>
      <w:r w:rsidR="00EF00EA">
        <w:instrText xml:space="preserve"> STYLEREF 2 \s </w:instrText>
      </w:r>
      <w:r w:rsidR="00EF00EA">
        <w:fldChar w:fldCharType="separate"/>
      </w:r>
      <w:r w:rsidR="00EF00EA">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2</w:t>
      </w:r>
      <w:r w:rsidR="00EF00EA">
        <w:fldChar w:fldCharType="end"/>
      </w:r>
      <w:bookmarkEnd w:id="64"/>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65"/>
    </w:p>
    <w:p w14:paraId="6A3C0ADC" w14:textId="77777777" w:rsidR="00FA03B1" w:rsidRPr="00EB46DF" w:rsidRDefault="00FA03B1" w:rsidP="00DF2943">
      <w:pPr>
        <w:rPr>
          <w:rFonts w:eastAsia="Times New Roman" w:cs="Times New Roman"/>
        </w:rPr>
      </w:pPr>
    </w:p>
    <w:p w14:paraId="1C7992DC" w14:textId="77777777" w:rsidR="00FA03B1" w:rsidRPr="00EB46DF" w:rsidRDefault="00FA03B1" w:rsidP="00DF2943">
      <w:pPr>
        <w:rPr>
          <w:rFonts w:eastAsia="Times New Roman" w:cs="Times New Roman"/>
        </w:rPr>
      </w:pPr>
    </w:p>
    <w:p w14:paraId="7F03BBD7" w14:textId="41719BA4" w:rsidR="00FA03B1" w:rsidRPr="00EB46DF" w:rsidRDefault="00FA03B1" w:rsidP="00DF2943">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DF2943">
      <w:pPr>
        <w:rPr>
          <w:rFonts w:eastAsia="Times New Roman" w:cs="Times New Roman"/>
          <w:b/>
          <w:bCs/>
        </w:rPr>
      </w:pPr>
    </w:p>
    <w:p w14:paraId="2D6BDA8F" w14:textId="7B8B9AEE" w:rsidR="00FA03B1" w:rsidRDefault="00307C83" w:rsidP="00DF2943">
      <w:pPr>
        <w:pStyle w:val="Caption"/>
      </w:pPr>
      <w:bookmarkStart w:id="66" w:name="_Ref47176131"/>
      <w:bookmarkStart w:id="67" w:name="_Toc55574233"/>
      <w:r>
        <w:t xml:space="preserve">Figure </w:t>
      </w:r>
      <w:r w:rsidR="00EF00EA">
        <w:fldChar w:fldCharType="begin"/>
      </w:r>
      <w:r w:rsidR="00EF00EA">
        <w:instrText xml:space="preserve"> STYLEREF 2 \s </w:instrText>
      </w:r>
      <w:r w:rsidR="00EF00EA">
        <w:fldChar w:fldCharType="separate"/>
      </w:r>
      <w:r w:rsidR="00EF00EA">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3</w:t>
      </w:r>
      <w:r w:rsidR="00EF00EA">
        <w:fldChar w:fldCharType="end"/>
      </w:r>
      <w:bookmarkEnd w:id="66"/>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67"/>
    </w:p>
    <w:p w14:paraId="33D30A39" w14:textId="013BEB2D" w:rsidR="007D0F73" w:rsidRPr="007F1E58" w:rsidRDefault="007D0F73" w:rsidP="00DF2943">
      <w:r>
        <w:br w:type="page"/>
      </w:r>
    </w:p>
    <w:p w14:paraId="4BFCB6E9" w14:textId="423C05CC" w:rsidR="007D0F73" w:rsidRDefault="007D0F73" w:rsidP="00DF2943"/>
    <w:p w14:paraId="19EA0EBF" w14:textId="77777777" w:rsidR="007D0F73" w:rsidRPr="007D0F73" w:rsidRDefault="007D0F73" w:rsidP="00DF2943"/>
    <w:p w14:paraId="1DAC6808" w14:textId="200CF54F" w:rsidR="00FA03B1" w:rsidRDefault="006B6933" w:rsidP="00DF2943">
      <w:pPr>
        <w:rPr>
          <w:rFonts w:eastAsia="Times New Roman" w:cs="Times New Roman"/>
          <w:b/>
          <w:bCs/>
        </w:rPr>
      </w:pPr>
      <w:r>
        <w:rPr>
          <w:rFonts w:eastAsia="Times New Roman" w:cs="Times New Roman"/>
          <w:b/>
          <w:bCs/>
          <w:noProof/>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DF2943">
      <w:pPr>
        <w:rPr>
          <w:rFonts w:eastAsia="Times New Roman" w:cs="Times New Roman"/>
          <w:b/>
          <w:bCs/>
        </w:rPr>
      </w:pPr>
    </w:p>
    <w:p w14:paraId="30B04664" w14:textId="42E4D410" w:rsidR="00175A92" w:rsidRDefault="00307C83" w:rsidP="00DF2943">
      <w:pPr>
        <w:pStyle w:val="Caption"/>
      </w:pPr>
      <w:bookmarkStart w:id="68" w:name="_Ref47176229"/>
      <w:bookmarkStart w:id="69" w:name="_Toc55574234"/>
      <w:r>
        <w:t xml:space="preserve">Figure </w:t>
      </w:r>
      <w:r w:rsidR="00EF00EA">
        <w:fldChar w:fldCharType="begin"/>
      </w:r>
      <w:r w:rsidR="00EF00EA">
        <w:instrText xml:space="preserve"> STYLEREF 2 \s </w:instrText>
      </w:r>
      <w:r w:rsidR="00EF00EA">
        <w:fldChar w:fldCharType="separate"/>
      </w:r>
      <w:r w:rsidR="00EF00EA">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4</w:t>
      </w:r>
      <w:r w:rsidR="00EF00EA">
        <w:fldChar w:fldCharType="end"/>
      </w:r>
      <w:bookmarkEnd w:id="68"/>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69"/>
    </w:p>
    <w:p w14:paraId="1519B663" w14:textId="65A18047" w:rsidR="00175A92" w:rsidRDefault="00175A92" w:rsidP="00DF2943">
      <w:pPr>
        <w:rPr>
          <w:iCs/>
          <w:color w:val="000000" w:themeColor="text1"/>
          <w:szCs w:val="18"/>
        </w:rPr>
      </w:pPr>
    </w:p>
    <w:p w14:paraId="7D9A052E" w14:textId="044204DF" w:rsidR="0015282A" w:rsidRPr="0015282A" w:rsidRDefault="001965D6" w:rsidP="00DF2943">
      <w:bookmarkStart w:id="70" w:name="_Toc46415563"/>
      <w:r>
        <w:rPr>
          <w:noProof/>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5"/>
                    <a:stretch>
                      <a:fillRect/>
                    </a:stretch>
                  </pic:blipFill>
                  <pic:spPr>
                    <a:xfrm>
                      <a:off x="0" y="0"/>
                      <a:ext cx="5943600" cy="5151120"/>
                    </a:xfrm>
                    <a:prstGeom prst="rect">
                      <a:avLst/>
                    </a:prstGeom>
                  </pic:spPr>
                </pic:pic>
              </a:graphicData>
            </a:graphic>
          </wp:inline>
        </w:drawing>
      </w:r>
    </w:p>
    <w:p w14:paraId="75892C7D" w14:textId="1DEC6EA8" w:rsidR="00FA03B1" w:rsidRPr="00EB46DF" w:rsidRDefault="00307C83" w:rsidP="00DF2943">
      <w:pPr>
        <w:pStyle w:val="Caption"/>
      </w:pPr>
      <w:bookmarkStart w:id="71" w:name="_Ref47176267"/>
      <w:bookmarkStart w:id="72" w:name="_Toc55574235"/>
      <w:bookmarkEnd w:id="70"/>
      <w:r>
        <w:t xml:space="preserve">Figure </w:t>
      </w:r>
      <w:r w:rsidR="00EF00EA">
        <w:fldChar w:fldCharType="begin"/>
      </w:r>
      <w:r w:rsidR="00EF00EA">
        <w:instrText xml:space="preserve"> STYLEREF 2 \s </w:instrText>
      </w:r>
      <w:r w:rsidR="00EF00EA">
        <w:fldChar w:fldCharType="separate"/>
      </w:r>
      <w:r w:rsidR="00EF00EA">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5</w:t>
      </w:r>
      <w:r w:rsidR="00EF00EA">
        <w:fldChar w:fldCharType="end"/>
      </w:r>
      <w:bookmarkEnd w:id="71"/>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72"/>
    </w:p>
    <w:p w14:paraId="36C2C7D1" w14:textId="788B1E0B" w:rsidR="00653C56" w:rsidRDefault="00653C56" w:rsidP="00DF2943">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DF2943">
      <w:pPr>
        <w:rPr>
          <w:rFonts w:eastAsia="Times New Roman" w:cs="Times New Roman"/>
        </w:rPr>
      </w:pPr>
      <w:bookmarkStart w:id="73" w:name="_Toc46415564"/>
      <w:r>
        <w:rPr>
          <w:rFonts w:eastAsia="Times New Roman" w:cs="Times New Roman"/>
          <w:noProof/>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8229600" cy="5414010"/>
                    </a:xfrm>
                    <a:prstGeom prst="rect">
                      <a:avLst/>
                    </a:prstGeom>
                  </pic:spPr>
                </pic:pic>
              </a:graphicData>
            </a:graphic>
          </wp:inline>
        </w:drawing>
      </w:r>
    </w:p>
    <w:p w14:paraId="4BADC32E" w14:textId="1BD438AC" w:rsidR="00653C56" w:rsidRPr="0015282A" w:rsidRDefault="00307C83" w:rsidP="00DF2943">
      <w:pPr>
        <w:pStyle w:val="Caption"/>
        <w:sectPr w:rsidR="00653C56" w:rsidRPr="0015282A" w:rsidSect="00653C56">
          <w:pgSz w:w="15840" w:h="12240" w:orient="landscape"/>
          <w:pgMar w:top="1440" w:right="1440" w:bottom="1440" w:left="1440" w:header="708" w:footer="708" w:gutter="0"/>
          <w:cols w:space="708"/>
          <w:docGrid w:linePitch="360"/>
        </w:sectPr>
      </w:pPr>
      <w:bookmarkStart w:id="74" w:name="_Ref47176289"/>
      <w:bookmarkStart w:id="75" w:name="_Toc55574236"/>
      <w:bookmarkEnd w:id="73"/>
      <w:r>
        <w:t xml:space="preserve">Figure </w:t>
      </w:r>
      <w:r w:rsidR="00EF00EA">
        <w:fldChar w:fldCharType="begin"/>
      </w:r>
      <w:r w:rsidR="00EF00EA">
        <w:instrText xml:space="preserve"> STYLEREF 2 \s </w:instrText>
      </w:r>
      <w:r w:rsidR="00EF00EA">
        <w:fldChar w:fldCharType="separate"/>
      </w:r>
      <w:r w:rsidR="00EF00EA">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6</w:t>
      </w:r>
      <w:r w:rsidR="00EF00EA">
        <w:fldChar w:fldCharType="end"/>
      </w:r>
      <w:bookmarkEnd w:id="74"/>
      <w:r w:rsidRPr="00307C83">
        <w:t xml:space="preserve"> </w:t>
      </w:r>
      <w:r w:rsidRPr="00EB46DF">
        <w:t>Cluster analysis of juvenile pink and chum diet composition</w:t>
      </w:r>
      <w:r w:rsidR="00D33C8D">
        <w:t xml:space="preserve"> (average linkage clustering and Bray-Curtis dissimilarity)</w:t>
      </w:r>
      <w:r w:rsidR="002E001F">
        <w:t>.</w:t>
      </w:r>
      <w:bookmarkEnd w:id="75"/>
    </w:p>
    <w:p w14:paraId="5FFDF80F" w14:textId="15DD8594" w:rsidR="002E001F" w:rsidRDefault="002E001F" w:rsidP="00DF2943">
      <w:r>
        <w:rPr>
          <w:noProof/>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7"/>
                    <a:stretch>
                      <a:fillRect/>
                    </a:stretch>
                  </pic:blipFill>
                  <pic:spPr>
                    <a:xfrm>
                      <a:off x="0" y="0"/>
                      <a:ext cx="5943600" cy="4457700"/>
                    </a:xfrm>
                    <a:prstGeom prst="rect">
                      <a:avLst/>
                    </a:prstGeom>
                  </pic:spPr>
                </pic:pic>
              </a:graphicData>
            </a:graphic>
          </wp:inline>
        </w:drawing>
      </w:r>
    </w:p>
    <w:p w14:paraId="2D224226" w14:textId="77777777" w:rsidR="002E001F" w:rsidRDefault="002E001F" w:rsidP="00DF2943"/>
    <w:p w14:paraId="16507876" w14:textId="15F00B86" w:rsidR="002E001F" w:rsidRPr="007F1E58" w:rsidRDefault="002E001F" w:rsidP="00DF2943">
      <w:pPr>
        <w:pStyle w:val="Caption"/>
      </w:pPr>
      <w:bookmarkStart w:id="76" w:name="_Ref47176181"/>
      <w:bookmarkStart w:id="77" w:name="_Toc55574237"/>
      <w:r>
        <w:t xml:space="preserve">Figure </w:t>
      </w:r>
      <w:r w:rsidR="00EF00EA">
        <w:fldChar w:fldCharType="begin"/>
      </w:r>
      <w:r w:rsidR="00EF00EA">
        <w:instrText xml:space="preserve"> STYLEREF 2 \s </w:instrText>
      </w:r>
      <w:r w:rsidR="00EF00EA">
        <w:fldChar w:fldCharType="separate"/>
      </w:r>
      <w:r w:rsidR="00EF00EA">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7</w:t>
      </w:r>
      <w:r w:rsidR="00EF00EA">
        <w:fldChar w:fldCharType="end"/>
      </w:r>
      <w:bookmarkEnd w:id="76"/>
      <w:r w:rsidRPr="00307C83">
        <w:t xml:space="preserve"> </w:t>
      </w:r>
      <w:r>
        <w:t>Salmon condition factor K, the red dotted line separates fish in good condition (high weight relative to length, &gt;1) and fish in poor condition (low weight relative to length, &lt;1).</w:t>
      </w:r>
      <w:bookmarkEnd w:id="77"/>
    </w:p>
    <w:p w14:paraId="0060E81D" w14:textId="2829F360" w:rsidR="002E001F" w:rsidRDefault="002E001F" w:rsidP="00DF2943">
      <w:pPr>
        <w:rPr>
          <w:rFonts w:eastAsia="Times New Roman" w:cs="Times New Roman"/>
        </w:rPr>
      </w:pPr>
    </w:p>
    <w:p w14:paraId="39C89B63" w14:textId="77777777" w:rsidR="00FA03B1" w:rsidRPr="00EB46DF" w:rsidRDefault="00FA03B1" w:rsidP="00DF2943">
      <w:pPr>
        <w:rPr>
          <w:rFonts w:eastAsia="Times New Roman" w:cs="Times New Roman"/>
        </w:rPr>
      </w:pPr>
    </w:p>
    <w:p w14:paraId="20B53DFC" w14:textId="09CB177C" w:rsidR="00FA03B1" w:rsidRPr="00EB46DF" w:rsidRDefault="005A6088" w:rsidP="00DF2943">
      <w:pPr>
        <w:rPr>
          <w:rFonts w:eastAsia="Times New Roman" w:cs="Times New Roman"/>
        </w:rPr>
      </w:pPr>
      <w:r>
        <w:rPr>
          <w:rFonts w:eastAsia="Times New Roman" w:cs="Times New Roman"/>
          <w:noProof/>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DF2943">
      <w:pPr>
        <w:rPr>
          <w:rFonts w:eastAsia="Times New Roman" w:cs="Times New Roman"/>
        </w:rPr>
      </w:pPr>
    </w:p>
    <w:p w14:paraId="4F7FD8FC" w14:textId="291EE764" w:rsidR="00C629DB" w:rsidRDefault="00307C83" w:rsidP="00DF2943">
      <w:pPr>
        <w:pStyle w:val="Caption"/>
      </w:pPr>
      <w:bookmarkStart w:id="78" w:name="_Ref47176309"/>
      <w:bookmarkStart w:id="79" w:name="_Toc55574238"/>
      <w:r>
        <w:t xml:space="preserve">Figure </w:t>
      </w:r>
      <w:r w:rsidR="00EF00EA">
        <w:fldChar w:fldCharType="begin"/>
      </w:r>
      <w:r w:rsidR="00EF00EA">
        <w:instrText xml:space="preserve"> STYLEREF 2 \s </w:instrText>
      </w:r>
      <w:r w:rsidR="00EF00EA">
        <w:fldChar w:fldCharType="separate"/>
      </w:r>
      <w:r w:rsidR="00EF00EA">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8</w:t>
      </w:r>
      <w:r w:rsidR="00EF00EA">
        <w:fldChar w:fldCharType="end"/>
      </w:r>
      <w:bookmarkEnd w:id="78"/>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79"/>
    </w:p>
    <w:p w14:paraId="68E5D720" w14:textId="3C1E4C0B" w:rsidR="00C629DB" w:rsidRDefault="00C629DB" w:rsidP="00DF2943"/>
    <w:p w14:paraId="06898323" w14:textId="2747B347" w:rsidR="00C629DB" w:rsidRDefault="005A6088" w:rsidP="00DF2943">
      <w:r>
        <w:rPr>
          <w:noProof/>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Default="005A6088" w:rsidP="00DF2943">
      <w:pPr>
        <w:pStyle w:val="Caption"/>
      </w:pPr>
    </w:p>
    <w:p w14:paraId="022ACC56" w14:textId="3926E92E" w:rsidR="00C629DB" w:rsidRPr="00C629DB" w:rsidRDefault="00307C83" w:rsidP="00DF2943">
      <w:pPr>
        <w:pStyle w:val="Caption"/>
      </w:pPr>
      <w:bookmarkStart w:id="80" w:name="_Ref47176369"/>
      <w:bookmarkStart w:id="81" w:name="_Toc55574239"/>
      <w:r>
        <w:t xml:space="preserve">Figure </w:t>
      </w:r>
      <w:r w:rsidR="00EF00EA">
        <w:fldChar w:fldCharType="begin"/>
      </w:r>
      <w:r w:rsidR="00EF00EA">
        <w:instrText xml:space="preserve"> STYLEREF 2 \s </w:instrText>
      </w:r>
      <w:r w:rsidR="00EF00EA">
        <w:fldChar w:fldCharType="separate"/>
      </w:r>
      <w:r w:rsidR="00EF00EA">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9</w:t>
      </w:r>
      <w:r w:rsidR="00EF00EA">
        <w:fldChar w:fldCharType="end"/>
      </w:r>
      <w:bookmarkEnd w:id="80"/>
      <w:r w:rsidRPr="00307C83">
        <w:t xml:space="preserve"> </w:t>
      </w:r>
      <w:r>
        <w:t>Cumulative prey abundance curves for juvenile salmon at each site location.</w:t>
      </w:r>
      <w:bookmarkEnd w:id="81"/>
      <w:del w:id="82" w:author="Vanessa Zahner" w:date="2020-11-06T16:55:00Z">
        <w:r w:rsidDel="00223132">
          <w:delText xml:space="preserve"> Note: All sampling events included 10 salmon, but empty stomachs detract</w:delText>
        </w:r>
        <w:r w:rsidR="00223132" w:rsidDel="00223132">
          <w:delText>ed</w:delText>
        </w:r>
        <w:r w:rsidDel="00223132">
          <w:delText xml:space="preserve"> from</w:delText>
        </w:r>
        <w:r w:rsidR="00223132" w:rsidDel="00223132">
          <w:delText xml:space="preserve"> the</w:delText>
        </w:r>
        <w:r w:rsidDel="00223132">
          <w:delText xml:space="preserve"> total number of stomachs.</w:delText>
        </w:r>
      </w:del>
    </w:p>
    <w:p w14:paraId="58249542" w14:textId="77777777" w:rsidR="005917B2" w:rsidRDefault="005917B2" w:rsidP="00DF2943">
      <w:pPr>
        <w:rPr>
          <w:rFonts w:eastAsia="Times New Roman" w:cs="Times New Roman"/>
        </w:rPr>
      </w:pPr>
      <w:r>
        <w:rPr>
          <w:rFonts w:eastAsia="Times New Roman" w:cs="Times New Roman"/>
        </w:rPr>
        <w:br w:type="page"/>
      </w:r>
    </w:p>
    <w:p w14:paraId="2B69B676" w14:textId="02D080EE" w:rsidR="005917B2" w:rsidRDefault="005917B2" w:rsidP="00DF2943">
      <w:pPr>
        <w:pStyle w:val="Heading2"/>
      </w:pPr>
      <w:bookmarkStart w:id="83" w:name="_Toc55574067"/>
      <w:r>
        <w:t>Salmon trophic interactions shift with prey phenology and migration timing</w:t>
      </w:r>
      <w:bookmarkEnd w:id="83"/>
    </w:p>
    <w:p w14:paraId="40BE0C11" w14:textId="77777777" w:rsidR="00BA5705" w:rsidRPr="00BA5705" w:rsidRDefault="00BA5705" w:rsidP="00DF2943"/>
    <w:p w14:paraId="1FDB63AD" w14:textId="77F165E3" w:rsidR="00C67B23" w:rsidRDefault="005917B2" w:rsidP="00DF2943">
      <w:pPr>
        <w:pStyle w:val="Heading3"/>
      </w:pPr>
      <w:bookmarkStart w:id="84" w:name="_Toc55574068"/>
      <w:r>
        <w:t>Introduction</w:t>
      </w:r>
      <w:bookmarkEnd w:id="84"/>
    </w:p>
    <w:p w14:paraId="02DEB393" w14:textId="349BB67D" w:rsidR="00E52030" w:rsidRDefault="00E52030" w:rsidP="00DF2943"/>
    <w:p w14:paraId="56C8A1A3" w14:textId="57E8C695" w:rsidR="00E52030" w:rsidRDefault="00E52030" w:rsidP="00DF2943">
      <w:r>
        <w:tab/>
      </w:r>
      <w:r w:rsidR="00B776B3">
        <w:t>Pacific salmon (</w:t>
      </w:r>
      <w:r w:rsidR="00B776B3" w:rsidRPr="00B776B3">
        <w:rPr>
          <w:i/>
          <w:iCs/>
        </w:rPr>
        <w:t>Oncorhynchus spp.</w:t>
      </w:r>
      <w:r w:rsidR="00B776B3" w:rsidRPr="00B776B3">
        <w:t xml:space="preserve">) </w:t>
      </w:r>
      <w:r w:rsidR="00B776B3">
        <w:t>are heavily relied on and culturally revered all throughout the Pacific Northwest, yet species and stocks are incredibly diverse and specialized</w:t>
      </w:r>
      <w:r w:rsidR="00F36783">
        <w:t xml:space="preserve"> </w:t>
      </w:r>
      <w:r w:rsidR="00F36783">
        <w:fldChar w:fldCharType="begin" w:fldLock="1"/>
      </w:r>
      <w:r w:rsidR="00F36783">
        <w:instrText>ADDIN CSL_CITATION {"citationItems":[{"id":"ITEM-1","itemData":{"DOI":"10.1017/S136898001800215X","ISBN":"1368980018002","ISSN":"14752727","abstract":"Objective To describe seafood consumption patterns in First Nations (FN) in British Columbia (BC) and examine lifestyle characteristics associated with seafood consumption; to identify the top ten most consumed seafood species and their contributions to EPA and DHA intake; and to estimate dietary exposure to methylmercury, polychlorinated biphenyls and dichlorodiphenyldichloroethylene.Design Dietary and lifestyle data from the First Nations Food Nutrition and Environment Study, a cross-sectional study of 1103 FN living in twenty-one communities across eight ecozones in BC, Canada, were analysed. Seafood consumption was estimated using a traditional FFQ. Seafood samples were analysed for contaminant contents.Results Seafood consumption patterns varied significantly across BC ecozones reflecting geographical diversity of seafood species. The top ten most consumed species represented 64 % of total seafood consumption by weight and contributed 69 % to the total EPA+DHA intake. Mean EPA+DHA intake was 660·5 mg/d in males, 404·3 mg/d in females; and 28 % of FN met the Recommended Intake (RI) of 500 mg/d. Salmon was the most preferred species. Seafood consumption was associated with higher fruit and vegetable consumption, lower smoking rate and increased physical activity. Dietary exposure to selected contaminants from seafood was negligible.Conclusions In FN in BC, seafood continues to be an essential part of the contemporary diet. Seafood contributed significantly to reaching the RI for EPA+DHA and was associated with a healthier lifestyle. Given numerous health benefits, seafood should be promoted in FN. Efforts towards sustainability of fishing should be directed to maintain and improve access to fisheries for FN.","author":[{"dropping-particle":"","family":"Marushka","given":"Lesya","non-dropping-particle":"","parse-names":false,"suffix":""},{"dropping-particle":"","family":"Batal","given":"Malek","non-dropping-particle":"","parse-names":false,"suffix":""},{"dropping-particle":"","family":"Sadik","given":"Tonio","non-dropping-particle":"","parse-names":false,"suffix":""},{"dropping-particle":"","family":"Schwartz","given":"Harold","non-dropping-particle":"","parse-names":false,"suffix":""},{"dropping-particle":"","family":"Ing","given":"Amy","non-dropping-particle":"","parse-names":false,"suffix":""},{"dropping-particle":"","family":"Fediuk","given":"Karen","non-dropping-particle":"","parse-names":false,"suffix":""},{"dropping-particle":"","family":"Tikhonov","given":"Constantine","non-dropping-particle":"","parse-names":false,"suffix":""},{"dropping-particle":"","family":"Chan","given":"Hing Man","non-dropping-particle":"","parse-names":false,"suffix":""}],"container-title":"Public Health Nutrition","id":"ITEM-1","issue":"17","issued":{"date-parts":[["2018"]]},"page":"3223-3236","title":"Seafood consumption patterns, their nutritional benefits and associated sociodemographic and lifestyle factors among First Nations in British Columbia, Canada","type":"article-journal","volume":"21"},"uris":["http://www.mendeley.com/documents/?uuid=7ff2656c-77ce-48a0-a9e7-6511415b87ca"]},{"id":"ITEM-2","itemData":{"author":[{"dropping-particle":"","family":"Quinn","given":"Thomas P.","non-dropping-particle":"","parse-names":false,"suffix":""}],"edition":"Second","id":"ITEM-2","issued":{"date-parts":[["2018"]]},"number-of-pages":"1-547","publisher":"University of Washington Press","publisher-place":"Seattle","title":"The behaviour and ecology of Pacific salmon and trout","type":"book"},"uris":["http://www.mendeley.com/documents/?uuid=39805030-3885-4885-b3af-283d7f426976"]}],"mendeley":{"formattedCitation":"(Marushka et al., 2018; Quinn, 2018)","plainTextFormattedCitation":"(Marushka et al., 2018; Quinn, 2018)","previouslyFormattedCitation":"(Marushka et al., 2018; Quinn, 2018)"},"properties":{"noteIndex":0},"schema":"https://github.com/citation-style-language/schema/raw/master/csl-citation.json"}</w:instrText>
      </w:r>
      <w:r w:rsidR="00F36783">
        <w:fldChar w:fldCharType="separate"/>
      </w:r>
      <w:r w:rsidR="00F36783" w:rsidRPr="00F36783">
        <w:rPr>
          <w:noProof/>
        </w:rPr>
        <w:t>(Marushka et al., 2018; Quinn, 2018)</w:t>
      </w:r>
      <w:r w:rsidR="00F36783">
        <w:fldChar w:fldCharType="end"/>
      </w:r>
      <w:r w:rsidR="00B776B3">
        <w:t xml:space="preserve">. </w:t>
      </w:r>
      <w:r w:rsidR="009C536E">
        <w:t xml:space="preserve">Some species, such as sockeye, chinook and </w:t>
      </w:r>
      <w:proofErr w:type="spellStart"/>
      <w:r w:rsidR="009C536E">
        <w:t>coho</w:t>
      </w:r>
      <w:proofErr w:type="spellEnd"/>
      <w:r w:rsidR="009C536E">
        <w:t xml:space="preserve">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w:t>
      </w:r>
      <w:r w:rsidR="00F36783">
        <w:t xml:space="preserve"> </w:t>
      </w:r>
      <w:r w:rsidR="00F36783">
        <w:fldChar w:fldCharType="begin" w:fldLock="1"/>
      </w:r>
      <w:r w:rsidR="00054E32">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F36783">
        <w:fldChar w:fldCharType="separate"/>
      </w:r>
      <w:r w:rsidR="00F36783" w:rsidRPr="00F36783">
        <w:rPr>
          <w:noProof/>
        </w:rPr>
        <w:t>(Groot &amp; Margolis, 1991)</w:t>
      </w:r>
      <w:r w:rsidR="00F36783">
        <w:fldChar w:fldCharType="end"/>
      </w:r>
      <w:r w:rsidR="00F36783">
        <w:t>.</w:t>
      </w:r>
      <w:r w:rsidR="009C536E">
        <w:t xml:space="preserve"> Pacific salmon therefore have to cope with a multitude of challenges in both freshwater and marine, such as rising temperatures, droughts, deforestation, pollution and industrialization</w:t>
      </w:r>
      <w:r w:rsidR="00054E32">
        <w:t xml:space="preserve"> </w:t>
      </w:r>
      <w:r w:rsidR="00054E32">
        <w:fldChar w:fldCharType="begin" w:fldLock="1"/>
      </w:r>
      <w:r w:rsidR="00054E32">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054E32">
        <w:fldChar w:fldCharType="separate"/>
      </w:r>
      <w:r w:rsidR="00054E32" w:rsidRPr="00054E32">
        <w:rPr>
          <w:noProof/>
        </w:rPr>
        <w:t>(Walsh et al., 2020)</w:t>
      </w:r>
      <w:r w:rsidR="00054E32">
        <w:fldChar w:fldCharType="end"/>
      </w:r>
      <w:r w:rsidR="009C536E">
        <w:t>. Managing these important and unique stocks requires understanding of the fundamental biology underlying salmon migration, especially in the first months at sea,</w:t>
      </w:r>
      <w:r w:rsidR="009C536E" w:rsidRPr="009C536E">
        <w:t xml:space="preserve"> </w:t>
      </w:r>
      <w:r w:rsidR="009C536E">
        <w:t>the vulnerable juvenile phase</w:t>
      </w:r>
      <w:r w:rsidR="00054E32">
        <w:t xml:space="preserve"> </w:t>
      </w:r>
      <w:r w:rsidR="00054E32">
        <w:fldChar w:fldCharType="begin" w:fldLock="1"/>
      </w:r>
      <w:r w:rsidR="00CD6C22">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054E32">
        <w:fldChar w:fldCharType="separate"/>
      </w:r>
      <w:r w:rsidR="00054E32" w:rsidRPr="00054E32">
        <w:rPr>
          <w:noProof/>
        </w:rPr>
        <w:t>(Beamish, 2017)</w:t>
      </w:r>
      <w:r w:rsidR="00054E32">
        <w:fldChar w:fldCharType="end"/>
      </w:r>
      <w:r w:rsidR="009C536E">
        <w:t>.</w:t>
      </w:r>
    </w:p>
    <w:p w14:paraId="320ACB60" w14:textId="77777777" w:rsidR="00C303C9" w:rsidRDefault="00C303C9" w:rsidP="00DF2943"/>
    <w:p w14:paraId="650B220D" w14:textId="478A955C" w:rsidR="00B776B3" w:rsidRDefault="00B776B3" w:rsidP="00DF2943">
      <w:pPr>
        <w:rPr>
          <w:rFonts w:eastAsia="Times New Roman" w:cstheme="minorHAnsi"/>
          <w:color w:val="000000"/>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r w:rsidR="00FF5945">
        <w:rPr>
          <w:rFonts w:eastAsia="Times New Roman" w:cstheme="minorHAnsi"/>
          <w:color w:val="000000"/>
        </w:rPr>
        <w:t>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zooplankton communities. However, climate change shifts these seasonal cycles due to increase in ocean temperatures and freshwater discharge, which can lead to a mismatch of predators and prey.</w:t>
      </w:r>
    </w:p>
    <w:p w14:paraId="2A90D6FF" w14:textId="1194AFAF" w:rsidR="00FF5945" w:rsidRDefault="00FF5945" w:rsidP="00DF2943">
      <w:pPr>
        <w:rPr>
          <w:rFonts w:eastAsia="Times New Roman" w:cstheme="minorHAnsi"/>
          <w:color w:val="000000"/>
        </w:rPr>
      </w:pPr>
    </w:p>
    <w:p w14:paraId="10248526" w14:textId="6A1CDE50" w:rsidR="00FF5945" w:rsidRDefault="00FF5945" w:rsidP="00DF2943">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r w:rsidR="006C156C">
        <w:rPr>
          <w:rFonts w:eastAsia="Times New Roman" w:cstheme="minorHAnsi"/>
          <w:color w:val="000000"/>
        </w:rPr>
        <w:t xml:space="preserve">Juvenile pink and chum salmon diets in the Broughton Archipelago were shown to shift between high and low overlap due to ocean conditions and prey availability </w:t>
      </w:r>
      <w:r w:rsidR="00223132">
        <w:rPr>
          <w:rFonts w:eastAsia="Times New Roman" w:cstheme="minorHAnsi"/>
          <w:color w:val="000000"/>
        </w:rPr>
        <w:fldChar w:fldCharType="begin" w:fldLock="1"/>
      </w:r>
      <w:r w:rsidR="00223132">
        <w:rPr>
          <w:rFonts w:eastAsia="Times New Roman" w:cstheme="minorHAnsi"/>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(Gulbransen, 2014)</w:t>
      </w:r>
      <w:r w:rsidR="00223132">
        <w:rPr>
          <w:rFonts w:eastAsia="Times New Roman" w:cstheme="minorHAnsi"/>
          <w:color w:val="000000"/>
        </w:rPr>
        <w:fldChar w:fldCharType="end"/>
      </w:r>
      <w:r w:rsidR="006C156C">
        <w:rPr>
          <w:rFonts w:eastAsia="Times New Roman" w:cstheme="minorHAnsi"/>
          <w:color w:val="000000"/>
        </w:rPr>
        <w:t xml:space="preserve">. </w:t>
      </w:r>
      <w:r w:rsidR="00356A67">
        <w:rPr>
          <w:rFonts w:eastAsia="Times New Roman" w:cstheme="minorHAnsi"/>
          <w:color w:val="000000"/>
        </w:rPr>
        <w:t>Juvenile sockeye salmon in the Discovery Islands diets shifted both seasonally and interannually between 2015 and 2016</w:t>
      </w:r>
      <w:r w:rsidR="00054E32">
        <w:rPr>
          <w:rFonts w:eastAsia="Times New Roman" w:cstheme="minorHAnsi"/>
          <w:color w:val="000000"/>
        </w:rPr>
        <w:t>, but sockeye diets were consistent in the Johnstone Strait</w:t>
      </w:r>
      <w:r w:rsidR="00152183">
        <w:rPr>
          <w:rFonts w:eastAsia="Times New Roman" w:cstheme="minorHAnsi"/>
          <w:color w:val="000000"/>
        </w:rPr>
        <w:t xml:space="preserve"> </w:t>
      </w:r>
      <w:r w:rsidR="00223132">
        <w:rPr>
          <w:rFonts w:eastAsia="Times New Roman" w:cstheme="minorHAnsi"/>
          <w:color w:val="000000"/>
        </w:rPr>
        <w:fldChar w:fldCharType="begin" w:fldLock="1"/>
      </w:r>
      <w:r w:rsidR="00223132">
        <w:rPr>
          <w:rFonts w:eastAsia="Times New Roman" w:cstheme="minorHAnsi"/>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(James, 2019)</w:t>
      </w:r>
      <w:r w:rsidR="00223132">
        <w:rPr>
          <w:rFonts w:eastAsia="Times New Roman" w:cstheme="minorHAnsi"/>
          <w:color w:val="000000"/>
        </w:rPr>
        <w:fldChar w:fldCharType="end"/>
      </w:r>
      <w:r w:rsidR="00152183">
        <w:rPr>
          <w:rFonts w:eastAsia="Times New Roman" w:cstheme="minorHAnsi"/>
          <w:color w:val="000000"/>
        </w:rPr>
        <w:t xml:space="preserve">. </w:t>
      </w:r>
    </w:p>
    <w:p w14:paraId="066B1338" w14:textId="54CCFC92" w:rsidR="005D1771" w:rsidRDefault="005D1771" w:rsidP="00DF2943">
      <w:pPr>
        <w:rPr>
          <w:rFonts w:eastAsia="Times New Roman" w:cstheme="minorHAnsi"/>
          <w:color w:val="000000"/>
        </w:rPr>
      </w:pPr>
    </w:p>
    <w:p w14:paraId="45BEC618" w14:textId="04CF450E" w:rsidR="005D1771" w:rsidRDefault="005D1771" w:rsidP="00DF2943">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w:t>
      </w:r>
      <w:r w:rsidR="00152183">
        <w:rPr>
          <w:rFonts w:eastAsia="Times New Roman" w:cstheme="minorHAnsi"/>
          <w:color w:val="000000"/>
        </w:rPr>
        <w:t xml:space="preserve"> </w:t>
      </w:r>
      <w:r>
        <w:rPr>
          <w:rFonts w:eastAsia="Times New Roman" w:cstheme="minorHAnsi"/>
          <w:color w:val="000000"/>
        </w:rPr>
        <w:t xml:space="preserve"> </w:t>
      </w:r>
      <w:r w:rsidR="00E56BF9">
        <w:rPr>
          <w:rFonts w:eastAsia="Times New Roman" w:cstheme="minorHAnsi"/>
          <w:color w:val="000000"/>
        </w:rPr>
        <w:t xml:space="preserve">Conversely, if only small zooplankton are available, it may not be energetically beneficial for larger salmon to spend energy capturing prey that will not provide sufficient energy in return. </w:t>
      </w:r>
    </w:p>
    <w:p w14:paraId="7A15090B" w14:textId="77777777" w:rsidR="00571ABD" w:rsidRPr="00571ABD" w:rsidRDefault="00571ABD" w:rsidP="00DF2943">
      <w:pPr>
        <w:rPr>
          <w:rFonts w:eastAsia="Times New Roman" w:cstheme="minorHAnsi"/>
          <w:color w:val="000000"/>
        </w:rPr>
      </w:pPr>
    </w:p>
    <w:p w14:paraId="6B09412F" w14:textId="7935F426" w:rsidR="005D1771" w:rsidRPr="00B776B3" w:rsidRDefault="005D1771" w:rsidP="00DF2943">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r w:rsidR="00892667">
        <w:rPr>
          <w:rFonts w:eastAsia="Times New Roman" w:cstheme="minorHAnsi"/>
          <w:color w:val="000000"/>
        </w:rPr>
        <w:t xml:space="preserve">Furthermore, the competitive interactions between salmon species sharing environmental space during outmigration can exacerbate any cumulative effects experienced in </w:t>
      </w:r>
      <w:r w:rsidR="006C156C">
        <w:rPr>
          <w:rFonts w:eastAsia="Times New Roman" w:cstheme="minorHAnsi"/>
          <w:color w:val="000000"/>
        </w:rPr>
        <w:t>their</w:t>
      </w:r>
      <w:r w:rsidR="00892667">
        <w:rPr>
          <w:rFonts w:eastAsia="Times New Roman" w:cstheme="minorHAnsi"/>
          <w:color w:val="000000"/>
        </w:rPr>
        <w:t xml:space="preserve"> early life </w:t>
      </w:r>
      <w:r w:rsidR="006C156C">
        <w:rPr>
          <w:rFonts w:eastAsia="Times New Roman" w:cstheme="minorHAnsi"/>
          <w:color w:val="000000"/>
        </w:rPr>
        <w:t>history</w:t>
      </w:r>
      <w:r w:rsidR="00892667">
        <w:rPr>
          <w:rFonts w:eastAsia="Times New Roman" w:cstheme="minorHAnsi"/>
          <w:color w:val="000000"/>
        </w:rPr>
        <w:t>.</w:t>
      </w:r>
    </w:p>
    <w:p w14:paraId="158D2E47" w14:textId="7B8FE5B1" w:rsidR="00B776B3" w:rsidRDefault="00B776B3" w:rsidP="00DF2943"/>
    <w:p w14:paraId="5A6BC0F1" w14:textId="648CFB8E" w:rsidR="00571ABD" w:rsidRDefault="00571ABD" w:rsidP="00DF2943">
      <w:pPr>
        <w:rPr>
          <w:rFonts w:eastAsia="Times New Roman" w:cstheme="minorHAnsi"/>
        </w:rPr>
      </w:pPr>
      <w:r w:rsidRPr="00565B27">
        <w:rPr>
          <w:rFonts w:eastAsia="Times New Roman" w:cstheme="minorHAnsi"/>
          <w:color w:val="000000"/>
        </w:rPr>
        <w:tab/>
        <w:t>Previous studies in coastal British Columbia have shown Discovery Islands to be very seasonally dynamic, whereas Johnstone Strait is more consistent with</w:t>
      </w:r>
      <w:r w:rsidR="00054E32">
        <w:rPr>
          <w:rFonts w:eastAsia="Times New Roman" w:cstheme="minorHAnsi"/>
          <w:color w:val="000000"/>
        </w:rPr>
        <w:t xml:space="preserve"> minimal</w:t>
      </w:r>
      <w:r w:rsidRPr="00565B27">
        <w:rPr>
          <w:rFonts w:eastAsia="Times New Roman" w:cstheme="minorHAnsi"/>
          <w:color w:val="000000"/>
        </w:rPr>
        <w:t xml:space="preserve"> seasonality. </w:t>
      </w:r>
      <w:r>
        <w:rPr>
          <w:rFonts w:eastAsia="Times New Roman" w:cstheme="minorHAnsi"/>
        </w:rPr>
        <w:t xml:space="preserve">Until this current study, there has been no research on juvenile pink and chum salmon for the entirety of the outmigration period in tidally mixed waters. </w:t>
      </w:r>
      <w:r w:rsidR="00054E32">
        <w:rPr>
          <w:rFonts w:eastAsia="Times New Roman" w:cstheme="minorHAnsi"/>
        </w:rPr>
        <w:t>Other comparable areas would be the tidally mixed waters of Southeast Alaska</w:t>
      </w:r>
    </w:p>
    <w:p w14:paraId="0F9B6B41" w14:textId="349E1217" w:rsidR="00054E32" w:rsidRPr="00571ABD" w:rsidRDefault="00054E32" w:rsidP="00DF2943">
      <w:pPr>
        <w:rPr>
          <w:rFonts w:eastAsia="Times New Roman" w:cstheme="minorHAnsi"/>
        </w:rPr>
      </w:pPr>
      <w:r>
        <w:rPr>
          <w:rFonts w:eastAsia="Times New Roman" w:cstheme="minorHAnsi"/>
        </w:rPr>
        <w:t xml:space="preserve">One study investigated juvenile pink and chum diets in the Broughton Archipelago in 2003 and 2006 from April to May, </w:t>
      </w:r>
      <w:r w:rsidR="00CD6C22">
        <w:rPr>
          <w:rFonts w:eastAsia="Times New Roman" w:cstheme="minorHAnsi"/>
        </w:rPr>
        <w:t xml:space="preserve">and found interannual variation in dietary overlap between the species </w:t>
      </w:r>
      <w:r w:rsidR="00CD6C22">
        <w:rPr>
          <w:rFonts w:eastAsia="Times New Roman" w:cstheme="minorHAnsi"/>
        </w:rPr>
        <w:fldChar w:fldCharType="begin" w:fldLock="1"/>
      </w:r>
      <w:r w:rsidR="00CD6C22">
        <w:rPr>
          <w:rFonts w:eastAsia="Times New Roman" w:cstheme="minorHAnsi"/>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(Gulbransen, 2014)</w:t>
      </w:r>
      <w:r w:rsidR="00CD6C22">
        <w:rPr>
          <w:rFonts w:eastAsia="Times New Roman" w:cstheme="minorHAnsi"/>
        </w:rPr>
        <w:fldChar w:fldCharType="end"/>
      </w:r>
      <w:r w:rsidR="00CD6C22">
        <w:rPr>
          <w:rFonts w:eastAsia="Times New Roman" w:cstheme="minorHAnsi"/>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00CD6C22">
        <w:rPr>
          <w:rFonts w:eastAsia="Times New Roman" w:cstheme="minorHAnsi"/>
        </w:rPr>
        <w:fldChar w:fldCharType="begin" w:fldLock="1"/>
      </w:r>
      <w:r w:rsidR="00223132">
        <w:rPr>
          <w:rFonts w:eastAsia="Times New Roman" w:cstheme="minorHAnsi"/>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(Pearsall, 2008)</w:t>
      </w:r>
      <w:r w:rsidR="00CD6C22">
        <w:rPr>
          <w:rFonts w:eastAsia="Times New Roman" w:cstheme="minorHAnsi"/>
        </w:rPr>
        <w:fldChar w:fldCharType="end"/>
      </w:r>
      <w:r w:rsidR="00CD6C22">
        <w:rPr>
          <w:rFonts w:eastAsia="Times New Roman" w:cstheme="minorHAnsi"/>
        </w:rPr>
        <w:t>.</w:t>
      </w:r>
    </w:p>
    <w:p w14:paraId="32A192F7" w14:textId="77777777" w:rsidR="00571ABD" w:rsidRPr="00E52030" w:rsidRDefault="00571ABD" w:rsidP="00DF2943"/>
    <w:p w14:paraId="31A4591E" w14:textId="356353C0" w:rsidR="00BA5705" w:rsidRDefault="0011224E" w:rsidP="00DF2943">
      <w:pPr>
        <w:rPr>
          <w:lang w:val="en-US"/>
        </w:rPr>
      </w:pPr>
      <w:r>
        <w:tab/>
      </w:r>
      <w:r w:rsidR="00E12A34">
        <w:t>There is ongoing debate on whether</w:t>
      </w:r>
      <w:r>
        <w:t xml:space="preserve"> bigger</w:t>
      </w:r>
      <w:r w:rsidR="005B7CF2">
        <w:t xml:space="preserve"> is</w:t>
      </w:r>
      <w:r>
        <w:t xml:space="preserve"> better </w:t>
      </w:r>
      <w:r w:rsidR="00E12A34">
        <w:t xml:space="preserve">is </w:t>
      </w:r>
      <w:r>
        <w:t>true for juvenile outmigrating salmon</w:t>
      </w:r>
      <w:r w:rsidR="00E12A34">
        <w:t>. 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BB115A">
        <w:rPr>
          <w:lang w:val="en-US"/>
        </w:rPr>
        <w:t xml:space="preserve">b) compared prey size to fish size </w:t>
      </w:r>
      <w:r w:rsidR="004C6B79">
        <w:rPr>
          <w:lang w:val="en-US"/>
        </w:rPr>
        <w:t xml:space="preserve">across </w:t>
      </w:r>
      <w:r w:rsidR="00BB115A">
        <w:rPr>
          <w:lang w:val="en-US"/>
        </w:rPr>
        <w:t xml:space="preserve">regions and years; </w:t>
      </w:r>
      <w:r w:rsidR="00DD1108">
        <w:rPr>
          <w:lang w:val="en-US"/>
        </w:rPr>
        <w:t>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DF2943"/>
    <w:p w14:paraId="31FD39CF" w14:textId="69EDD729" w:rsidR="00C67B23" w:rsidRDefault="005917B2" w:rsidP="00DF2943">
      <w:pPr>
        <w:pStyle w:val="Heading3"/>
      </w:pPr>
      <w:bookmarkStart w:id="85" w:name="_Toc55574069"/>
      <w:r>
        <w:t>Methods</w:t>
      </w:r>
      <w:bookmarkEnd w:id="85"/>
    </w:p>
    <w:p w14:paraId="6033B463" w14:textId="77777777" w:rsidR="00F54990" w:rsidRDefault="00F54990" w:rsidP="00DF2943"/>
    <w:p w14:paraId="3A9C34C6" w14:textId="77777777" w:rsidR="00F54990" w:rsidRPr="00A1270A" w:rsidRDefault="00F54990" w:rsidP="00DF2943">
      <w:pPr>
        <w:pStyle w:val="Heading4"/>
      </w:pPr>
      <w:bookmarkStart w:id="86" w:name="_Toc55574070"/>
      <w:r>
        <w:t>Field sampling</w:t>
      </w:r>
      <w:bookmarkEnd w:id="86"/>
    </w:p>
    <w:p w14:paraId="15A15E9B" w14:textId="77777777" w:rsidR="00F54990" w:rsidRPr="00EB46DF" w:rsidRDefault="00F54990" w:rsidP="00DF2943">
      <w:pPr>
        <w:rPr>
          <w:rFonts w:eastAsia="Times New Roman" w:cs="Times New Roman"/>
        </w:rPr>
      </w:pPr>
    </w:p>
    <w:p w14:paraId="176EAB5E" w14:textId="66F8F728" w:rsidR="00F54990" w:rsidRPr="00971358" w:rsidRDefault="00F54990" w:rsidP="00DF2943">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focussed on 2015 and 2016, which had good seasonal coverage of pink and chum salmon from late May to around early July.</w:t>
      </w:r>
    </w:p>
    <w:p w14:paraId="0BB10134" w14:textId="77777777" w:rsidR="00F54990" w:rsidRPr="00EB46DF" w:rsidRDefault="00F54990" w:rsidP="00DF2943">
      <w:pPr>
        <w:rPr>
          <w:rFonts w:eastAsia="Times New Roman" w:cs="Times New Roman"/>
          <w:color w:val="000000"/>
        </w:rPr>
      </w:pPr>
    </w:p>
    <w:p w14:paraId="2087E961" w14:textId="08D445DB" w:rsidR="00F54990" w:rsidRPr="00EB46DF" w:rsidRDefault="00F54990" w:rsidP="00DF2943">
      <w:pPr>
        <w:rPr>
          <w:rFonts w:eastAsia="Times New Roman" w:cs="Times New Roman"/>
          <w:color w:val="000000"/>
        </w:rPr>
      </w:pPr>
      <w:r w:rsidRPr="00EB46DF">
        <w:rPr>
          <w:rFonts w:eastAsia="Times New Roman" w:cs="Times New Roman"/>
          <w:color w:val="000000"/>
        </w:rPr>
        <w:tab/>
      </w:r>
      <w:r w:rsidR="00971358" w:rsidRPr="00EB46DF">
        <w:rPr>
          <w:rFonts w:eastAsia="Times New Roman" w:cs="Times New Roman"/>
          <w:color w:val="000000"/>
        </w:rPr>
        <w:t xml:space="preserve">In the Discovery Islands, 12 sites were sampled in </w:t>
      </w:r>
      <w:r w:rsidR="0054283A">
        <w:rPr>
          <w:rFonts w:eastAsia="Times New Roman" w:cs="Times New Roman"/>
          <w:color w:val="000000"/>
        </w:rPr>
        <w:t>2015-</w:t>
      </w:r>
      <w:r w:rsidR="00971358" w:rsidRPr="00EB46DF">
        <w:rPr>
          <w:rFonts w:eastAsia="Times New Roman" w:cs="Times New Roman"/>
          <w:color w:val="000000"/>
        </w:rPr>
        <w:t xml:space="preserve">2016, and in Johnstone Strait, 10 sites were sampled,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w:t>
      </w:r>
      <w:r w:rsidR="00767C8C">
        <w:rPr>
          <w:rFonts w:eastAsia="Times New Roman" w:cs="Times New Roman"/>
          <w:color w:val="000000"/>
        </w:rPr>
        <w:t xml:space="preserve">, </w:t>
      </w:r>
      <w:r w:rsidR="006A6E3F">
        <w:rPr>
          <w:rFonts w:eastAsia="Times New Roman" w:cs="Times New Roman"/>
          <w:color w:val="000000"/>
        </w:rPr>
        <w:t>one</w:t>
      </w:r>
      <w:r w:rsidR="00971358" w:rsidRPr="00EB46DF">
        <w:rPr>
          <w:rFonts w:eastAsia="Times New Roman" w:cs="Times New Roman"/>
          <w:color w:val="000000"/>
        </w:rPr>
        <w:t xml:space="preserve"> from each region</w:t>
      </w:r>
      <w:r w:rsidR="00767C8C">
        <w:rPr>
          <w:rFonts w:eastAsia="Times New Roman" w:cs="Times New Roman"/>
          <w:color w:val="000000"/>
        </w:rPr>
        <w:t>,</w:t>
      </w:r>
      <w:r w:rsidR="00971358" w:rsidRPr="00EB46DF">
        <w:rPr>
          <w:rFonts w:eastAsia="Times New Roman" w:cs="Times New Roman"/>
          <w:color w:val="000000"/>
        </w:rPr>
        <w:t xml:space="preserve"> were selected</w:t>
      </w:r>
      <w:r w:rsidR="00767C8C">
        <w:rPr>
          <w:rFonts w:eastAsia="Times New Roman" w:cs="Times New Roman"/>
          <w:color w:val="000000"/>
        </w:rPr>
        <w:t xml:space="preserve"> (the distance between the sites was ~ 95 km),</w:t>
      </w:r>
      <w:r w:rsidR="00971358" w:rsidRPr="00EB46DF">
        <w:rPr>
          <w:rFonts w:eastAsia="Times New Roman" w:cs="Times New Roman"/>
          <w:color w:val="000000"/>
        </w:rPr>
        <w:t xml:space="preserve"> in order to obtain a sample size of 10 pink and 10 chum per set</w:t>
      </w:r>
      <w:r w:rsidR="00317BE8">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_Ref55574432 \h </w:instrText>
      </w:r>
      <w:r w:rsidR="00317BE8">
        <w:rPr>
          <w:rFonts w:eastAsia="Times New Roman" w:cs="Times New Roman"/>
          <w:color w:val="000000"/>
        </w:rPr>
      </w:r>
      <w:r w:rsidR="00317BE8">
        <w:rPr>
          <w:rFonts w:eastAsia="Times New Roman" w:cs="Times New Roman"/>
          <w:color w:val="000000"/>
        </w:rPr>
        <w:fldChar w:fldCharType="separate"/>
      </w:r>
      <w:r w:rsidR="00317BE8">
        <w:t xml:space="preserve">Figure </w:t>
      </w:r>
      <w:r w:rsidR="00317BE8">
        <w:rPr>
          <w:noProof/>
        </w:rPr>
        <w:t>3</w:t>
      </w:r>
      <w:r w:rsidR="00317BE8">
        <w:t>.</w:t>
      </w:r>
      <w:r w:rsidR="00317BE8">
        <w:rPr>
          <w:noProof/>
        </w:rPr>
        <w:t>1</w:t>
      </w:r>
      <w:r w:rsidR="00317BE8">
        <w:rPr>
          <w:rFonts w:eastAsia="Times New Roman" w:cs="Times New Roman"/>
          <w:color w:val="000000"/>
        </w:rPr>
        <w:fldChar w:fldCharType="end"/>
      </w:r>
      <w:r w:rsidR="00317BE8">
        <w:rPr>
          <w:rFonts w:eastAsia="Times New Roman" w:cs="Times New Roman"/>
          <w:color w:val="000000"/>
        </w:rPr>
        <w:t>)</w:t>
      </w:r>
      <w:r w:rsidR="0054283A">
        <w:rPr>
          <w:rFonts w:eastAsia="Times New Roman" w:cs="Times New Roman"/>
          <w:color w:val="000000"/>
        </w:rPr>
        <w:t>.</w:t>
      </w:r>
      <w:r w:rsidR="00767C8C">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w:t>
      </w:r>
      <w:r w:rsidR="00971358">
        <w:rPr>
          <w:rFonts w:eastAsia="Times New Roman" w:cs="Times New Roman"/>
          <w:color w:val="000000"/>
        </w:rPr>
        <w:t>)</w:t>
      </w:r>
      <w:r w:rsidR="00971358" w:rsidRPr="00EB46DF">
        <w:rPr>
          <w:rFonts w:eastAsia="Times New Roman" w:cs="Times New Roman"/>
          <w:color w:val="000000"/>
        </w:rPr>
        <w:t>.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_Ref55574450 \h </w:instrText>
      </w:r>
      <w:r w:rsidR="00317BE8">
        <w:rPr>
          <w:rFonts w:eastAsia="Times New Roman" w:cs="Times New Roman"/>
          <w:color w:val="000000"/>
        </w:rPr>
      </w:r>
      <w:r w:rsidR="00317BE8">
        <w:rPr>
          <w:rFonts w:eastAsia="Times New Roman" w:cs="Times New Roman"/>
          <w:color w:val="000000"/>
        </w:rPr>
        <w:fldChar w:fldCharType="separate"/>
      </w:r>
      <w:r w:rsidR="00317BE8">
        <w:t xml:space="preserve">Table </w:t>
      </w:r>
      <w:r w:rsidR="00317BE8">
        <w:rPr>
          <w:noProof/>
        </w:rPr>
        <w:t>3</w:t>
      </w:r>
      <w:r w:rsidR="00317BE8">
        <w:t>.</w:t>
      </w:r>
      <w:r w:rsidR="00317BE8">
        <w:rPr>
          <w:noProof/>
        </w:rPr>
        <w:t>1</w:t>
      </w:r>
      <w:r w:rsidR="00317BE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p>
    <w:p w14:paraId="1910FEA4" w14:textId="77777777" w:rsidR="00F54990" w:rsidRPr="00EB46DF" w:rsidRDefault="00F54990" w:rsidP="00DF2943">
      <w:pPr>
        <w:rPr>
          <w:rFonts w:eastAsia="Times New Roman" w:cs="Times New Roman"/>
          <w:color w:val="000000"/>
        </w:rPr>
      </w:pPr>
    </w:p>
    <w:p w14:paraId="3C05893C"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DF2943">
      <w:pPr>
        <w:rPr>
          <w:rFonts w:eastAsia="Times New Roman" w:cs="Times New Roman"/>
          <w:color w:val="000000"/>
        </w:rPr>
      </w:pPr>
    </w:p>
    <w:p w14:paraId="1ABE8A72" w14:textId="77777777" w:rsidR="00F54990" w:rsidRDefault="00F54990"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DF2943">
      <w:pPr>
        <w:rPr>
          <w:rFonts w:eastAsia="Times New Roman" w:cs="Times New Roman"/>
        </w:rPr>
      </w:pPr>
    </w:p>
    <w:p w14:paraId="03523150" w14:textId="77777777" w:rsidR="00F54990" w:rsidRDefault="00F54990" w:rsidP="00DF2943">
      <w:pPr>
        <w:pStyle w:val="Heading4"/>
      </w:pPr>
      <w:bookmarkStart w:id="87" w:name="_Toc55574071"/>
      <w:r>
        <w:t>Zooplankton and salmon stomach content analysis</w:t>
      </w:r>
      <w:bookmarkEnd w:id="87"/>
    </w:p>
    <w:p w14:paraId="033A7EBE" w14:textId="77777777" w:rsidR="00F54990" w:rsidRDefault="00F54990" w:rsidP="00DF2943">
      <w:pPr>
        <w:rPr>
          <w:rFonts w:eastAsia="Times New Roman" w:cs="Times New Roman"/>
          <w:color w:val="000000"/>
        </w:rPr>
      </w:pPr>
    </w:p>
    <w:p w14:paraId="761CE6BC" w14:textId="77777777" w:rsidR="00F54990" w:rsidRPr="00EB46DF" w:rsidRDefault="00F54990"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w:t>
      </w:r>
      <w:proofErr w:type="spellStart"/>
      <w:r w:rsidRPr="00EB46DF">
        <w:rPr>
          <w:rFonts w:eastAsia="Times New Roman" w:cs="Times New Roman"/>
          <w:color w:val="000000"/>
        </w:rPr>
        <w:t>Motodo</w:t>
      </w:r>
      <w:proofErr w:type="spellEnd"/>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DF2943">
      <w:pPr>
        <w:rPr>
          <w:rFonts w:eastAsia="Times New Roman" w:cs="Times New Roman"/>
        </w:rPr>
      </w:pPr>
      <w:r>
        <w:rPr>
          <w:rFonts w:eastAsia="Times New Roman" w:cs="Times New Roman"/>
        </w:rPr>
        <w:tab/>
      </w:r>
    </w:p>
    <w:p w14:paraId="415ACCFB" w14:textId="77777777" w:rsidR="00F54990" w:rsidRPr="00D0733D" w:rsidRDefault="00F54990"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DF2943">
      <w:pPr>
        <w:rPr>
          <w:rFonts w:eastAsia="Times New Roman" w:cs="Times New Roman"/>
          <w:color w:val="000000"/>
        </w:rPr>
      </w:pPr>
    </w:p>
    <w:p w14:paraId="0712BD6F" w14:textId="77777777" w:rsidR="00F54990" w:rsidRPr="00EB46DF" w:rsidRDefault="00F54990" w:rsidP="00DF2943">
      <w:pPr>
        <w:pStyle w:val="Heading4"/>
      </w:pPr>
      <w:bookmarkStart w:id="88" w:name="_Toc55574072"/>
      <w:r>
        <w:t>Data analysis</w:t>
      </w:r>
      <w:bookmarkEnd w:id="88"/>
    </w:p>
    <w:p w14:paraId="74F9F761" w14:textId="77777777" w:rsidR="00F54990" w:rsidRPr="00EB46DF" w:rsidRDefault="00F54990" w:rsidP="00DF2943">
      <w:pPr>
        <w:rPr>
          <w:rFonts w:eastAsia="Times New Roman" w:cs="Times New Roman"/>
        </w:rPr>
      </w:pPr>
    </w:p>
    <w:p w14:paraId="34943CF3" w14:textId="45873F88" w:rsidR="00F54990" w:rsidRPr="00F9754A" w:rsidRDefault="00F54990" w:rsidP="00DF2943">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Relative prey biomass for each stomach was calculated and arcsine square root transformed before calculating Bray-Curtis dissimilarity. The dissimilarity matrix was used for non-metric multidimensional scaling (NMDS) ordination and agglomerative hierarchical clustering (AHC).</w:t>
      </w:r>
    </w:p>
    <w:p w14:paraId="35F301BB" w14:textId="77777777" w:rsidR="00F54990" w:rsidRPr="00EB46DF" w:rsidRDefault="00F54990" w:rsidP="00DF2943">
      <w:pPr>
        <w:rPr>
          <w:rFonts w:eastAsia="Times New Roman" w:cs="Times New Roman"/>
        </w:rPr>
      </w:pPr>
    </w:p>
    <w:p w14:paraId="46963967" w14:textId="77777777" w:rsidR="00F54990" w:rsidRPr="00F522E9" w:rsidRDefault="00F54990" w:rsidP="00DF2943">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DF2943">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5C2BD8B4"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3A42EB04" w:rsidR="00264B0C" w:rsidRPr="00F54990" w:rsidRDefault="00F54990" w:rsidP="00DF2943">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e.g. fish l</w:t>
      </w:r>
      <w:r w:rsidRPr="00EB46DF">
        <w:rPr>
          <w:rFonts w:eastAsia="Times New Roman" w:cs="Times New Roman"/>
          <w:color w:val="000000"/>
        </w:rPr>
        <w:t xml:space="preserve">arvae/eggs, amphipods, barnacle larvae, bivalve larvae, cladocerans, pteropods, </w:t>
      </w:r>
      <w:r>
        <w:rPr>
          <w:rFonts w:eastAsia="Times New Roman" w:cs="Times New Roman"/>
          <w:color w:val="000000"/>
        </w:rPr>
        <w:t xml:space="preserve">and </w:t>
      </w:r>
      <w:r w:rsidRPr="00EB46DF">
        <w:rPr>
          <w:rFonts w:eastAsia="Times New Roman" w:cs="Times New Roman"/>
          <w:color w:val="000000"/>
        </w:rPr>
        <w:t>polychaetes</w:t>
      </w:r>
      <w:r>
        <w:rPr>
          <w:rFonts w:eastAsia="Times New Roman" w:cs="Times New Roman"/>
          <w:color w:val="000000"/>
        </w:rPr>
        <w:t xml:space="preserve">. Diet richness was determined through cumulative prey curves for juvenile pink and chum salmon stomachs. 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DF2943"/>
    <w:p w14:paraId="375BE96A" w14:textId="50097EEA" w:rsidR="00C67B23" w:rsidRDefault="005917B2" w:rsidP="00DF2943">
      <w:pPr>
        <w:pStyle w:val="Heading3"/>
      </w:pPr>
      <w:bookmarkStart w:id="89" w:name="_Toc55574073"/>
      <w:r>
        <w:t>Results</w:t>
      </w:r>
      <w:bookmarkEnd w:id="89"/>
    </w:p>
    <w:p w14:paraId="1756B98B" w14:textId="77777777" w:rsidR="00E52030" w:rsidRPr="00E52030" w:rsidRDefault="00E52030" w:rsidP="00DF2943"/>
    <w:p w14:paraId="4C8EAD28" w14:textId="79F8579F" w:rsidR="00BA5705" w:rsidRDefault="0031258B" w:rsidP="00DF2943">
      <w:pPr>
        <w:pStyle w:val="Heading4"/>
      </w:pPr>
      <w:bookmarkStart w:id="90" w:name="_Toc55574074"/>
      <w:r>
        <w:t>Environmental conditions</w:t>
      </w:r>
      <w:bookmarkEnd w:id="90"/>
    </w:p>
    <w:p w14:paraId="643AE977" w14:textId="4BA91030" w:rsidR="00767C8C" w:rsidRDefault="00767C8C" w:rsidP="00DF2943"/>
    <w:p w14:paraId="2FDED549" w14:textId="27AA8A14" w:rsidR="00317BE8" w:rsidRDefault="00317BE8" w:rsidP="00317BE8">
      <w:r>
        <w:t>*need to update cross-referenced figures/tables (for some reason they’re errors… jump to start) *</w:t>
      </w:r>
    </w:p>
    <w:p w14:paraId="6577F3A1" w14:textId="77777777" w:rsidR="00317BE8" w:rsidRDefault="00317BE8" w:rsidP="00DF2943"/>
    <w:p w14:paraId="60F67C8E" w14:textId="05FFF2F7" w:rsidR="00767C8C" w:rsidRDefault="00767C8C" w:rsidP="00DF2943">
      <w:pPr>
        <w:ind w:firstLine="720"/>
      </w:pPr>
      <w:r>
        <w:t xml:space="preserve">The surface temperature and salinity of Johnstone Strait remained consistent throughout the salmon outmigration season in 2015 and 2016, varying from 9.9-10.9 </w:t>
      </w:r>
      <w:r w:rsidRPr="00B86E5B">
        <w:rPr>
          <w:vertAlign w:val="superscript"/>
        </w:rPr>
        <w:t>o</w:t>
      </w:r>
      <w:r>
        <w:t xml:space="preserve">C and 28-31 </w:t>
      </w:r>
      <w:r w:rsidRPr="00B86E5B">
        <w:t>‰</w:t>
      </w:r>
      <w:r>
        <w:t xml:space="preserve"> (</w:t>
      </w:r>
      <w:r>
        <w:fldChar w:fldCharType="begin"/>
      </w:r>
      <w:r>
        <w:instrText xml:space="preserve"> REF _Ref53908998 \h </w:instrText>
      </w:r>
      <w:r>
        <w:fldChar w:fldCharType="separate"/>
      </w:r>
      <w:r>
        <w:t>Ta</w:t>
      </w:r>
      <w:r>
        <w:t>b</w:t>
      </w:r>
      <w:r>
        <w:t xml:space="preserve">le </w:t>
      </w:r>
      <w:r>
        <w:rPr>
          <w:noProof/>
        </w:rPr>
        <w:t>3</w:t>
      </w:r>
      <w:r>
        <w:t>.</w:t>
      </w:r>
      <w:r>
        <w:rPr>
          <w:noProof/>
        </w:rPr>
        <w:t>1</w:t>
      </w:r>
      <w:r>
        <w:fldChar w:fldCharType="end"/>
      </w:r>
      <w:r>
        <w:t xml:space="preserve">). </w:t>
      </w:r>
      <w:r w:rsidRPr="00E601E8">
        <w:t>The salinity was slightly higher in the surface waters of Johnstone Strait in 2016 (average 31 ‰), compared to 2015 (average 28.8 ‰).</w:t>
      </w:r>
      <w:r>
        <w:t xml:space="preserve"> In the Discovery Islands, the temperature and salinity of the surface waters varied a lot more during the salmon outmigration periods, and were warmer, 12.5-18.4 </w:t>
      </w:r>
      <w:r w:rsidRPr="00E601E8">
        <w:rPr>
          <w:vertAlign w:val="superscript"/>
        </w:rPr>
        <w:t>o</w:t>
      </w:r>
      <w:r>
        <w:t xml:space="preserve">C, and fresher, 24.9-28.9 </w:t>
      </w:r>
      <w:r w:rsidRPr="00E601E8">
        <w:t>‰</w:t>
      </w:r>
      <w:r>
        <w:t>, than Johnstone Strait in both 2015 and 2016.</w:t>
      </w:r>
    </w:p>
    <w:p w14:paraId="288A889B" w14:textId="77777777" w:rsidR="00767C8C" w:rsidRPr="00E52030" w:rsidRDefault="00767C8C" w:rsidP="00DF2943"/>
    <w:p w14:paraId="0955DB53" w14:textId="37C381E2" w:rsidR="00A44D10" w:rsidRDefault="0031258B" w:rsidP="00DF2943">
      <w:pPr>
        <w:pStyle w:val="Heading4"/>
      </w:pPr>
      <w:bookmarkStart w:id="91" w:name="_Toc55574075"/>
      <w:r>
        <w:t>Zooplankton</w:t>
      </w:r>
      <w:bookmarkEnd w:id="91"/>
      <w:r>
        <w:t xml:space="preserve"> </w:t>
      </w:r>
    </w:p>
    <w:p w14:paraId="6FC67588" w14:textId="4718A76D" w:rsidR="00E52030" w:rsidRDefault="00E52030" w:rsidP="00DF2943"/>
    <w:p w14:paraId="3D816B74" w14:textId="77777777" w:rsidR="00767C8C" w:rsidRDefault="00767C8C" w:rsidP="00DF2943">
      <w:pPr>
        <w:ind w:firstLine="720"/>
      </w:pPr>
      <w:r>
        <w:t>The zooplankton biomass was higher overall in 2016 than in 2015 in both regions (average 337.75 mg/m</w:t>
      </w:r>
      <w:r w:rsidRPr="00E601E8">
        <w:rPr>
          <w:vertAlign w:val="superscript"/>
        </w:rPr>
        <w:t>3</w:t>
      </w:r>
      <w:r>
        <w:t xml:space="preserve"> in 2015 and 853.02 mg/m</w:t>
      </w:r>
      <w:r w:rsidRPr="00E601E8">
        <w:rPr>
          <w:vertAlign w:val="superscript"/>
        </w:rPr>
        <w:t>3</w:t>
      </w:r>
      <w:r>
        <w:t xml:space="preserve"> in 2016; </w:t>
      </w:r>
      <w:r>
        <w:fldChar w:fldCharType="begin"/>
      </w:r>
      <w:r>
        <w:instrText xml:space="preserve"> REF _Ref53908998 \h </w:instrText>
      </w:r>
      <w:r>
        <w:fldChar w:fldCharType="separate"/>
      </w:r>
      <w:r>
        <w:t xml:space="preserve">Table </w:t>
      </w:r>
      <w:r>
        <w:rPr>
          <w:noProof/>
        </w:rPr>
        <w:t>3</w:t>
      </w:r>
      <w:r>
        <w:t>.</w:t>
      </w:r>
      <w:r>
        <w:rPr>
          <w:noProof/>
        </w:rPr>
        <w:t>1</w:t>
      </w:r>
      <w:r>
        <w:fldChar w:fldCharType="end"/>
      </w:r>
      <w:r>
        <w:t xml:space="preserve">). The zooplankton biomass composition by size class were dominated by either 250 </w:t>
      </w:r>
      <w:r w:rsidRPr="00EB46DF">
        <w:rPr>
          <w:rFonts w:eastAsia="Times New Roman" w:cs="Times New Roman"/>
          <w:color w:val="202122"/>
          <w:shd w:val="clear" w:color="auto" w:fill="F9F9F9"/>
        </w:rPr>
        <w:t>μ</w:t>
      </w:r>
      <w:r>
        <w:t xml:space="preserve">m size fractions or large 2000 </w:t>
      </w:r>
      <w:r w:rsidRPr="00EB46DF">
        <w:rPr>
          <w:rFonts w:eastAsia="Times New Roman" w:cs="Times New Roman"/>
          <w:color w:val="202122"/>
          <w:shd w:val="clear" w:color="auto" w:fill="F9F9F9"/>
        </w:rPr>
        <w:t>μ</w:t>
      </w:r>
      <w:r>
        <w:t>m gelatinous zooplankton (</w:t>
      </w:r>
      <w:r>
        <w:fldChar w:fldCharType="begin"/>
      </w:r>
      <w:r>
        <w:instrText xml:space="preserve"> REF _Ref53908959 \h </w:instrText>
      </w:r>
      <w:r>
        <w:fldChar w:fldCharType="separate"/>
      </w:r>
      <w:r>
        <w:t xml:space="preserve">Figure </w:t>
      </w:r>
      <w:r>
        <w:rPr>
          <w:noProof/>
        </w:rPr>
        <w:t>3</w:t>
      </w:r>
      <w:r>
        <w:t>.</w:t>
      </w:r>
      <w:r>
        <w:rPr>
          <w:noProof/>
        </w:rPr>
        <w:t>3</w:t>
      </w:r>
      <w:r>
        <w:fldChar w:fldCharType="end"/>
      </w:r>
      <w:r>
        <w:t>). In 2015, the Discovery Islands had low overall zooplankton biomass, with the exception of June 5</w:t>
      </w:r>
      <w:r w:rsidRPr="00273C9F">
        <w:rPr>
          <w:vertAlign w:val="superscript"/>
        </w:rPr>
        <w:t>th</w:t>
      </w:r>
      <w:r>
        <w:t>, 2015, which had the highest biomass in the study at 1245 mg/m</w:t>
      </w:r>
      <w:r w:rsidRPr="00273C9F">
        <w:rPr>
          <w:vertAlign w:val="superscript"/>
        </w:rPr>
        <w:t>3</w:t>
      </w:r>
      <w:r>
        <w:t>.</w:t>
      </w:r>
    </w:p>
    <w:p w14:paraId="29041F41" w14:textId="77777777" w:rsidR="00767C8C" w:rsidRDefault="00767C8C" w:rsidP="00DF2943"/>
    <w:p w14:paraId="17DBD532" w14:textId="223946A7" w:rsidR="00767C8C" w:rsidRDefault="00767C8C" w:rsidP="00DF2943">
      <w:r>
        <w:tab/>
        <w:t xml:space="preserve">In the Discovery Islands, there was a high prevalence of cladocerans captured early and mid-season in both 2015 and 2016 (ranging from 32.3-75.1% relative abundance), shifting to more numerous calanoid composition in mid-June (40.1-52.9%; </w:t>
      </w:r>
      <w:r>
        <w:fldChar w:fldCharType="begin"/>
      </w:r>
      <w:r>
        <w:instrText xml:space="preserve"> REF _Ref53910015 \h </w:instrText>
      </w:r>
      <w:r>
        <w:fldChar w:fldCharType="separate"/>
      </w:r>
      <w:r>
        <w:t xml:space="preserve">Table </w:t>
      </w:r>
      <w:r>
        <w:rPr>
          <w:noProof/>
        </w:rPr>
        <w:t>3</w:t>
      </w:r>
      <w:r>
        <w:t>.</w:t>
      </w:r>
      <w:r>
        <w:rPr>
          <w:noProof/>
        </w:rPr>
        <w:t>2</w:t>
      </w:r>
      <w:r>
        <w:fldChar w:fldCharType="end"/>
      </w:r>
      <w:r>
        <w:t xml:space="preserve">). In the Johnstone Strait, the two main zooplankton types in 2015 were calanoid copepods (15.4-59.6%) and euphausiid eggs (25.1-77.7%; </w:t>
      </w:r>
      <w:r>
        <w:fldChar w:fldCharType="begin"/>
      </w:r>
      <w:r>
        <w:instrText xml:space="preserve"> REF _Ref51685434 \h </w:instrText>
      </w:r>
      <w:r>
        <w:fldChar w:fldCharType="separate"/>
      </w:r>
      <w:r>
        <w:t xml:space="preserve">Figure </w:t>
      </w:r>
      <w:r>
        <w:rPr>
          <w:noProof/>
        </w:rPr>
        <w:t>3</w:t>
      </w:r>
      <w:r>
        <w:t>.</w:t>
      </w:r>
      <w:r>
        <w:rPr>
          <w:noProof/>
        </w:rPr>
        <w:t>4</w:t>
      </w:r>
      <w:r>
        <w:fldChar w:fldCharType="end"/>
      </w:r>
      <w:r>
        <w:t>). Cladocerans (27.3%) and `other` (Cyclopoida, 15.8% and Pteropoda, 10.8%) were also prominent in early June 2016 in Johnstone Strait (</w:t>
      </w:r>
      <w:r>
        <w:fldChar w:fldCharType="begin"/>
      </w:r>
      <w:r>
        <w:instrText xml:space="preserve"> REF _Ref53910015 \h </w:instrText>
      </w:r>
      <w:r>
        <w:fldChar w:fldCharType="separate"/>
      </w:r>
      <w:r>
        <w:t xml:space="preserve">Table </w:t>
      </w:r>
      <w:r>
        <w:rPr>
          <w:noProof/>
        </w:rPr>
        <w:t>3</w:t>
      </w:r>
      <w:r>
        <w:t>.</w:t>
      </w:r>
      <w:r>
        <w:rPr>
          <w:noProof/>
        </w:rPr>
        <w:t>2</w:t>
      </w:r>
      <w:r>
        <w:fldChar w:fldCharType="end"/>
      </w:r>
      <w:r>
        <w:t xml:space="preserve">). </w:t>
      </w:r>
    </w:p>
    <w:p w14:paraId="6406CA77" w14:textId="77777777" w:rsidR="00767C8C" w:rsidRPr="00E52030" w:rsidRDefault="00767C8C" w:rsidP="00DF2943"/>
    <w:p w14:paraId="4FDE44D0" w14:textId="210582D4" w:rsidR="00772B3C" w:rsidRDefault="00C3611D" w:rsidP="00DF2943">
      <w:pPr>
        <w:pStyle w:val="Heading4"/>
      </w:pPr>
      <w:bookmarkStart w:id="92" w:name="_Toc55574076"/>
      <w:r>
        <w:t>Salmon diet composition</w:t>
      </w:r>
      <w:bookmarkEnd w:id="92"/>
    </w:p>
    <w:p w14:paraId="479616F7" w14:textId="6297599C" w:rsidR="00772B3C" w:rsidRDefault="00772B3C" w:rsidP="00DF2943"/>
    <w:p w14:paraId="7D9AEF68" w14:textId="77777777" w:rsidR="00767C8C" w:rsidRDefault="00767C8C" w:rsidP="00DF2943">
      <w:pPr>
        <w:ind w:firstLine="720"/>
      </w:pPr>
      <w:r>
        <w:t>In late May and early June 2015 in the Discovery Islands, juvenile pink and chum salmon both consumed Oikopleura spp. Appendicularians (16.9-59.3% of diet by wet weight for pink; 79.3-97.7% chum), Balanomorpha barnacles (0.2-43.6% pink; 2-14.7% chum) and Cladocera (0.2-22.3% pink; 2.9-3.6% chum) as the main prey, with small amounts of Calanoida, Decapoda, and `other` (</w:t>
      </w:r>
      <w:r>
        <w:fldChar w:fldCharType="begin"/>
      </w:r>
      <w:r>
        <w:instrText xml:space="preserve"> REF _Ref53918192 \h </w:instrText>
      </w:r>
      <w:r>
        <w:fldChar w:fldCharType="separate"/>
      </w:r>
      <w:r>
        <w:t>Table A.</w:t>
      </w:r>
      <w:r>
        <w:rPr>
          <w:noProof/>
        </w:rPr>
        <w:t>1</w:t>
      </w:r>
      <w:r>
        <w:fldChar w:fldCharType="end"/>
      </w:r>
      <w:r>
        <w:t xml:space="preserve">). Later in June 2015, the Discovery Islands salmon diets shifted and both species consumed Calanoida (53.4% pink; 33.4% chum) and Chaetognatha (39.3% pink; 46.4% chum; </w:t>
      </w:r>
      <w:r>
        <w:fldChar w:fldCharType="begin"/>
      </w:r>
      <w:r>
        <w:instrText xml:space="preserve"> REF _Ref53918870 \h </w:instrText>
      </w:r>
      <w:r>
        <w:fldChar w:fldCharType="separate"/>
      </w:r>
      <w:r>
        <w:t xml:space="preserve">Figure </w:t>
      </w:r>
      <w:r>
        <w:rPr>
          <w:noProof/>
        </w:rPr>
        <w:t>3</w:t>
      </w:r>
      <w:r>
        <w:t>.</w:t>
      </w:r>
      <w:r>
        <w:rPr>
          <w:noProof/>
        </w:rPr>
        <w:t>5</w:t>
      </w:r>
      <w:r>
        <w:fldChar w:fldCharType="end"/>
      </w:r>
      <w:r>
        <w:t xml:space="preserve">). </w:t>
      </w:r>
    </w:p>
    <w:p w14:paraId="3BDF63F7" w14:textId="77777777" w:rsidR="00767C8C" w:rsidRDefault="00767C8C" w:rsidP="00DF2943">
      <w:pPr>
        <w:ind w:firstLine="720"/>
      </w:pPr>
    </w:p>
    <w:p w14:paraId="040AC5E3" w14:textId="77777777" w:rsidR="00767C8C" w:rsidRDefault="00767C8C" w:rsidP="00DF2943">
      <w:pPr>
        <w:ind w:firstLine="720"/>
      </w:pPr>
      <w:r>
        <w:t>Subsequently, the 2016 diets of salmon in the Discovery Islands were comprised of different prey than in 2015. Oikopleura were still common prey in 2016 for both pink (18.2-27.7%) and chum (34.4-91%) salmon throughout the outmigration season (</w:t>
      </w:r>
      <w:r>
        <w:fldChar w:fldCharType="begin"/>
      </w:r>
      <w:r>
        <w:instrText xml:space="preserve"> REF _Ref53918192 \h </w:instrText>
      </w:r>
      <w:r>
        <w:fldChar w:fldCharType="separate"/>
      </w:r>
      <w:r>
        <w:t>Table A.</w:t>
      </w:r>
      <w:r>
        <w:rPr>
          <w:noProof/>
        </w:rPr>
        <w:t>1</w:t>
      </w:r>
      <w:r>
        <w:fldChar w:fldCharType="end"/>
      </w:r>
      <w:r>
        <w:t xml:space="preserve">). However, in late May Euphausiidae eggs were the main prey (44.2% pink; 55.3%), and in early June Echinodermata larvae was the most dominant prey for pink salmon (36.1%; 6.8% for chum; </w:t>
      </w:r>
      <w:r>
        <w:fldChar w:fldCharType="begin"/>
      </w:r>
      <w:r>
        <w:instrText xml:space="preserve"> REF _Ref53918870 \h </w:instrText>
      </w:r>
      <w:r>
        <w:fldChar w:fldCharType="separate"/>
      </w:r>
      <w:r>
        <w:t xml:space="preserve">Figure </w:t>
      </w:r>
      <w:r>
        <w:rPr>
          <w:noProof/>
        </w:rPr>
        <w:t>3</w:t>
      </w:r>
      <w:r>
        <w:t>.</w:t>
      </w:r>
      <w:r>
        <w:rPr>
          <w:noProof/>
        </w:rPr>
        <w:t>5</w:t>
      </w:r>
      <w:r>
        <w:fldChar w:fldCharType="end"/>
      </w:r>
      <w:r>
        <w:t>). Finally, in mid-June 2016, chum salmon diets were dominated by Oikopleura and pink salmon diets shifted to Decapoda, `other` (Amphipoda, Cyclopoida, Insecta) and Calanoida.</w:t>
      </w:r>
    </w:p>
    <w:p w14:paraId="2C56500F" w14:textId="77777777" w:rsidR="00767C8C" w:rsidRDefault="00767C8C" w:rsidP="00DF2943">
      <w:pPr>
        <w:ind w:firstLine="720"/>
      </w:pPr>
    </w:p>
    <w:p w14:paraId="064A2AF1" w14:textId="77777777" w:rsidR="00767C8C" w:rsidRDefault="00767C8C" w:rsidP="00DF2943">
      <w:pPr>
        <w:ind w:firstLine="720"/>
      </w:pPr>
      <w:r>
        <w:t>In the Johnstone Strait, the diets of pink and chum salmon were incredibly consistent in main groups of prey consumed, with chum salmon consuming gelatinous and pink salmon calanoids (</w:t>
      </w:r>
      <w:r>
        <w:fldChar w:fldCharType="begin"/>
      </w:r>
      <w:r>
        <w:instrText xml:space="preserve"> REF _Ref53918870 \h </w:instrText>
      </w:r>
      <w:r>
        <w:fldChar w:fldCharType="separate"/>
      </w:r>
      <w:r>
        <w:t xml:space="preserve">Figure </w:t>
      </w:r>
      <w:r>
        <w:rPr>
          <w:noProof/>
        </w:rPr>
        <w:t>3</w:t>
      </w:r>
      <w:r>
        <w:t>.</w:t>
      </w:r>
      <w:r>
        <w:rPr>
          <w:noProof/>
        </w:rPr>
        <w:t>5</w:t>
      </w:r>
      <w:r>
        <w:fldChar w:fldCharType="end"/>
      </w:r>
      <w:r>
        <w:t>). The clear partitioning of species feeding in the Johnstone Strait region is also reflected in the NMDS ordination of diets, where pink and chum salmon occupy separate groups (</w:t>
      </w:r>
      <w:r>
        <w:fldChar w:fldCharType="begin"/>
      </w:r>
      <w:r>
        <w:instrText xml:space="preserve"> REF _Ref53919688 \h </w:instrText>
      </w:r>
      <w:r>
        <w:fldChar w:fldCharType="separate"/>
      </w:r>
      <w:r>
        <w:t xml:space="preserve">Figure </w:t>
      </w:r>
      <w:r>
        <w:rPr>
          <w:noProof/>
        </w:rPr>
        <w:t>3</w:t>
      </w:r>
      <w:r>
        <w:t>.</w:t>
      </w:r>
      <w:r>
        <w:rPr>
          <w:noProof/>
        </w:rPr>
        <w:t>6</w:t>
      </w:r>
      <w:r>
        <w:fldChar w:fldCharType="end"/>
      </w:r>
      <w:r>
        <w:t>). Furthermore, the NMDS shows variable diets for the Discovery Islands, with chum salmon grouping with Appendicularia diets, and one outlier sampling event with high amounts of Chaetognaths (June 13, 2015) that groups closer to Johnstone Strait diets. The pink salmon in Discovery Islands had the most variable diets and cannot be characterized by a single prey type but groups with `other`, meroplankton (Decapoda, Echinodermata and Balanomorpha larvae), Cladocera, and Euphausiidae eggs (</w:t>
      </w:r>
      <w:r>
        <w:fldChar w:fldCharType="begin"/>
      </w:r>
      <w:r>
        <w:instrText xml:space="preserve"> REF _Ref53919688 \h </w:instrText>
      </w:r>
      <w:r>
        <w:fldChar w:fldCharType="separate"/>
      </w:r>
      <w:r>
        <w:t xml:space="preserve">Figure </w:t>
      </w:r>
      <w:r>
        <w:rPr>
          <w:noProof/>
        </w:rPr>
        <w:t>3</w:t>
      </w:r>
      <w:r>
        <w:t>.</w:t>
      </w:r>
      <w:r>
        <w:rPr>
          <w:noProof/>
        </w:rPr>
        <w:t>6</w:t>
      </w:r>
      <w:r>
        <w:fldChar w:fldCharType="end"/>
      </w:r>
      <w:r>
        <w:t>).</w:t>
      </w:r>
    </w:p>
    <w:p w14:paraId="665E0AB5" w14:textId="6A030762" w:rsidR="00767C8C" w:rsidRDefault="00767C8C" w:rsidP="00DF2943">
      <w:pPr>
        <w:ind w:firstLine="720"/>
      </w:pPr>
    </w:p>
    <w:p w14:paraId="113F2441" w14:textId="6922F55D" w:rsidR="004E5A89" w:rsidRDefault="004E5A89" w:rsidP="00DF2943">
      <w:pPr>
        <w:ind w:firstLine="720"/>
      </w:pPr>
      <w:r>
        <w:t>The cluster analysis revealed the same trend</w:t>
      </w:r>
      <w:r w:rsidR="009C313A">
        <w:t>s, with diet composition separated by region and further subdivided by salmon species in the Johnstone Strait. In the Discovery Islands, the subclusters grouped by sampling date and species, with no obvious trends between the two years</w:t>
      </w:r>
      <w:r w:rsidR="00DD354B">
        <w:t xml:space="preserve"> (</w:t>
      </w:r>
      <w:r w:rsidR="00DD354B">
        <w:fldChar w:fldCharType="begin"/>
      </w:r>
      <w:r w:rsidR="00DD354B">
        <w:instrText xml:space="preserve"> REF _Ref55287734 \h </w:instrText>
      </w:r>
      <w:r w:rsidR="00DD354B">
        <w:fldChar w:fldCharType="separate"/>
      </w:r>
      <w:r w:rsidR="00DD354B">
        <w:t xml:space="preserve">Figure </w:t>
      </w:r>
      <w:r w:rsidR="00DD354B">
        <w:rPr>
          <w:noProof/>
        </w:rPr>
        <w:t>3</w:t>
      </w:r>
      <w:r w:rsidR="00DD354B">
        <w:t>.</w:t>
      </w:r>
      <w:r w:rsidR="00DD354B">
        <w:rPr>
          <w:noProof/>
        </w:rPr>
        <w:t>6</w:t>
      </w:r>
      <w:r w:rsidR="00DD354B">
        <w:fldChar w:fldCharType="end"/>
      </w:r>
      <w:r w:rsidR="00DD354B">
        <w:t>)</w:t>
      </w:r>
      <w:r w:rsidR="009C313A">
        <w:t>.</w:t>
      </w:r>
      <w:r w:rsidR="00DD354B">
        <w:t xml:space="preserve"> The Discovery Islands samples separated by date and species (</w:t>
      </w:r>
      <w:r w:rsidR="00DD354B">
        <w:fldChar w:fldCharType="begin"/>
      </w:r>
      <w:r w:rsidR="00DD354B">
        <w:instrText xml:space="preserve"> REF _Ref55288046 \h </w:instrText>
      </w:r>
      <w:r w:rsidR="00DD354B">
        <w:fldChar w:fldCharType="separate"/>
      </w:r>
      <w:r w:rsidR="00DD354B">
        <w:t>Figure A.</w:t>
      </w:r>
      <w:r w:rsidR="00DD354B">
        <w:rPr>
          <w:noProof/>
        </w:rPr>
        <w:t>1</w:t>
      </w:r>
      <w:r w:rsidR="00DD354B">
        <w:fldChar w:fldCharType="end"/>
      </w:r>
      <w:r w:rsidR="00DD354B">
        <w:t>), with certain dates having high species similarity, such as mid-June 2015, which grouped into the Johnstone Strait subcluster (</w:t>
      </w:r>
      <w:r w:rsidR="00DD354B">
        <w:fldChar w:fldCharType="begin"/>
      </w:r>
      <w:r w:rsidR="00DD354B">
        <w:instrText xml:space="preserve"> REF _Ref55288024 \h </w:instrText>
      </w:r>
      <w:r w:rsidR="00DD354B">
        <w:fldChar w:fldCharType="separate"/>
      </w:r>
      <w:r w:rsidR="00DD354B">
        <w:t>Figure A.</w:t>
      </w:r>
      <w:r w:rsidR="00DD354B">
        <w:rPr>
          <w:noProof/>
        </w:rPr>
        <w:t>2</w:t>
      </w:r>
      <w:r w:rsidR="00DD354B">
        <w:fldChar w:fldCharType="end"/>
      </w:r>
      <w:r w:rsidR="00DD354B">
        <w:t>), and late May 2016, having low ~40% dissimilarity between pink and chum salmon. For other sampling dates in the Discovery Islands, aside from an outlier chum with ~90% dissimilarity, chum all clustered together with ~40% dissimilarity, regardless of date. Whereas, pink salmon subclustered by date, with much higher within group dissimilarity than chum salmon, with mid-June 2015 diets relatively similar between species (</w:t>
      </w:r>
      <w:r w:rsidR="00DD354B">
        <w:fldChar w:fldCharType="begin"/>
      </w:r>
      <w:r w:rsidR="00DD354B">
        <w:instrText xml:space="preserve"> REF _Ref55288046 \h </w:instrText>
      </w:r>
      <w:r w:rsidR="00DD354B">
        <w:fldChar w:fldCharType="separate"/>
      </w:r>
      <w:r w:rsidR="00DD354B">
        <w:t>Figure A.</w:t>
      </w:r>
      <w:r w:rsidR="00DD354B">
        <w:rPr>
          <w:noProof/>
        </w:rPr>
        <w:t>1</w:t>
      </w:r>
      <w:r w:rsidR="00DD354B">
        <w:fldChar w:fldCharType="end"/>
      </w:r>
      <w:r w:rsidR="00DD354B">
        <w:t xml:space="preserve">). </w:t>
      </w:r>
      <w:r w:rsidR="00A51503">
        <w:t>In the second subcluster, there were a few Discovery Islands samples that grouped with the Johnstone Strait salmon diets, from each date in 2016, and mid-June 2015 (</w:t>
      </w:r>
      <w:r w:rsidR="00A51503">
        <w:fldChar w:fldCharType="begin"/>
      </w:r>
      <w:r w:rsidR="00A51503">
        <w:instrText xml:space="preserve"> REF _Ref55288024 \h </w:instrText>
      </w:r>
      <w:r w:rsidR="00A51503">
        <w:fldChar w:fldCharType="separate"/>
      </w:r>
      <w:r w:rsidR="00A51503">
        <w:t>Figure A.</w:t>
      </w:r>
      <w:r w:rsidR="00A51503">
        <w:rPr>
          <w:noProof/>
        </w:rPr>
        <w:t>2</w:t>
      </w:r>
      <w:r w:rsidR="00A51503">
        <w:fldChar w:fldCharType="end"/>
      </w:r>
      <w:r w:rsidR="00A51503">
        <w:t>). There are four or five subclusters from the mainly Johnstone Strait cluster, first, with the majority of chum salmon diets, secondly, chum salmon from mid-June 2016, third, the Discovery Islands outlier sampling event, and finally, the pink salmon diets that have high within group dissimilarity and no trend for date, except for early June 2016, that separated with 70% dissimilarity. Therefore, while there is less seasonality of Johnstone Strait, there is some periods of time that group separately from the majority of diets that separate out by each salmon species.</w:t>
      </w:r>
    </w:p>
    <w:p w14:paraId="44416365" w14:textId="1B8EEA8B" w:rsidR="009C313A" w:rsidRDefault="009C313A" w:rsidP="00DF2943">
      <w:pPr>
        <w:ind w:firstLine="720"/>
      </w:pPr>
    </w:p>
    <w:p w14:paraId="671AD211" w14:textId="45C262CA" w:rsidR="009C5822" w:rsidRDefault="009C313A" w:rsidP="00DF2943">
      <w:pPr>
        <w:ind w:firstLine="720"/>
      </w:pPr>
      <w:r>
        <w:t xml:space="preserve">The two-way analysis of similarity (ANOSIM) revealed a strong difference in the diet composition by region (R=0.6145, p=0.001) and a weak difference by year (R=0.1244, p=0.001). The similarity percentage (SIMPER) analysis determined that the main prey types driving these differences by region were </w:t>
      </w:r>
      <w:r w:rsidR="00BF0190">
        <w:t xml:space="preserve">Oikopleura (explained 16.28% of dissimilarity) in the Discovery Islands, and Cnidaria (15.62%) and </w:t>
      </w:r>
      <w:r w:rsidR="00BF0190" w:rsidRPr="00BF0190">
        <w:rPr>
          <w:i/>
          <w:iCs/>
        </w:rPr>
        <w:t xml:space="preserve">Calanus </w:t>
      </w:r>
      <w:proofErr w:type="spellStart"/>
      <w:r w:rsidR="00BF0190" w:rsidRPr="00BF0190">
        <w:rPr>
          <w:i/>
          <w:iCs/>
        </w:rPr>
        <w:t>marshallae</w:t>
      </w:r>
      <w:proofErr w:type="spellEnd"/>
      <w:r w:rsidR="00BF0190">
        <w:t xml:space="preserve"> (7.94%) in the Johnstone Strait (</w:t>
      </w:r>
      <w:r w:rsidR="00BF0190" w:rsidRPr="00BF0190">
        <w:rPr>
          <w:highlight w:val="yellow"/>
        </w:rPr>
        <w:t>Table still to be made</w:t>
      </w:r>
      <w:r w:rsidR="00BF0190">
        <w:t xml:space="preserve">). In addition, the prey differentiating the regions were gelatinous or calanoids in the Johnstone Strait (Ctenophora, </w:t>
      </w:r>
      <w:r w:rsidR="00BF0190" w:rsidRPr="00BF0190">
        <w:rPr>
          <w:i/>
          <w:iCs/>
        </w:rPr>
        <w:t xml:space="preserve">C. </w:t>
      </w:r>
      <w:proofErr w:type="spellStart"/>
      <w:r w:rsidR="00BF0190" w:rsidRPr="00BF0190">
        <w:rPr>
          <w:i/>
          <w:iCs/>
        </w:rPr>
        <w:t>pacificus</w:t>
      </w:r>
      <w:proofErr w:type="spellEnd"/>
      <w:r w:rsidR="00BF0190">
        <w:t xml:space="preserve">, </w:t>
      </w:r>
      <w:proofErr w:type="spellStart"/>
      <w:r w:rsidR="00BF0190" w:rsidRPr="00BF0190">
        <w:rPr>
          <w:i/>
          <w:iCs/>
        </w:rPr>
        <w:t>Aetideus</w:t>
      </w:r>
      <w:proofErr w:type="spellEnd"/>
      <w:r w:rsidR="00BF0190" w:rsidRPr="00BF0190">
        <w:rPr>
          <w:i/>
          <w:iCs/>
        </w:rPr>
        <w:t xml:space="preserve"> </w:t>
      </w:r>
      <w:proofErr w:type="spellStart"/>
      <w:r w:rsidR="00BF0190" w:rsidRPr="00BF0190">
        <w:rPr>
          <w:i/>
          <w:iCs/>
        </w:rPr>
        <w:t>divergens</w:t>
      </w:r>
      <w:proofErr w:type="spellEnd"/>
      <w:r w:rsidR="00BF0190">
        <w:t xml:space="preserve">, </w:t>
      </w:r>
      <w:proofErr w:type="spellStart"/>
      <w:r w:rsidR="00BF0190" w:rsidRPr="00BF0190">
        <w:rPr>
          <w:i/>
          <w:iCs/>
        </w:rPr>
        <w:t>Pseudocalanus</w:t>
      </w:r>
      <w:proofErr w:type="spellEnd"/>
      <w:r w:rsidR="00BF0190">
        <w:t xml:space="preserve">; see </w:t>
      </w:r>
      <w:r w:rsidR="00BF0190" w:rsidRPr="00EE60BD">
        <w:rPr>
          <w:highlight w:val="yellow"/>
        </w:rPr>
        <w:t>Table TBD</w:t>
      </w:r>
      <w:r w:rsidR="00BF0190">
        <w:t xml:space="preserve"> for more details). In contrast, the main prey types were meroplankton or small zooplankton in the Discovery Islands (euphausiid eggs, barnacle nauplii, </w:t>
      </w:r>
      <w:proofErr w:type="spellStart"/>
      <w:r w:rsidR="00BF0190" w:rsidRPr="00F100B0">
        <w:rPr>
          <w:i/>
          <w:iCs/>
        </w:rPr>
        <w:t>Eukrohnia</w:t>
      </w:r>
      <w:proofErr w:type="spellEnd"/>
      <w:r w:rsidR="00BF0190" w:rsidRPr="00F100B0">
        <w:rPr>
          <w:i/>
          <w:iCs/>
        </w:rPr>
        <w:t xml:space="preserve"> </w:t>
      </w:r>
      <w:proofErr w:type="spellStart"/>
      <w:r w:rsidR="00BF0190" w:rsidRPr="00F100B0">
        <w:rPr>
          <w:i/>
          <w:iCs/>
        </w:rPr>
        <w:t>hamata</w:t>
      </w:r>
      <w:proofErr w:type="spellEnd"/>
      <w:r w:rsidR="00BF0190">
        <w:t>, crab larvae, echinoderm larvae and cladocerans).</w:t>
      </w:r>
    </w:p>
    <w:p w14:paraId="732B638F" w14:textId="77777777" w:rsidR="00767C8C" w:rsidRPr="00E52030" w:rsidRDefault="00767C8C" w:rsidP="00DF2943"/>
    <w:p w14:paraId="05F60566" w14:textId="4E86F1B8" w:rsidR="00767C8C" w:rsidRDefault="00C3611D" w:rsidP="00DF2943">
      <w:pPr>
        <w:pStyle w:val="Heading4"/>
      </w:pPr>
      <w:bookmarkStart w:id="93" w:name="_Toc55574077"/>
      <w:r>
        <w:t xml:space="preserve">Salmon </w:t>
      </w:r>
      <w:r w:rsidR="008036CA">
        <w:t>health</w:t>
      </w:r>
      <w:bookmarkEnd w:id="93"/>
    </w:p>
    <w:p w14:paraId="43925110" w14:textId="5F3CB86A" w:rsidR="009C5822" w:rsidRDefault="009C5822" w:rsidP="00DF2943"/>
    <w:p w14:paraId="76EBDD09" w14:textId="4DBCFCFF" w:rsidR="008045C9" w:rsidRDefault="009C5822" w:rsidP="00DF2943">
      <w:pPr>
        <w:ind w:firstLine="720"/>
      </w:pPr>
      <w:r>
        <w:t>Salmon gut fullness indices (GFI) were consistently low in Johnstone Strait during 2015</w:t>
      </w:r>
      <w:r w:rsidR="000F1184">
        <w:t xml:space="preserve"> (</w:t>
      </w:r>
      <w:r w:rsidR="0033536B">
        <w:t>mean GFI: pink salmon 0.45</w:t>
      </w:r>
      <w:r w:rsidR="000F1184">
        <w:t>%</w:t>
      </w:r>
      <w:r w:rsidR="0033536B">
        <w:t>; chum salmon 0.63%</w:t>
      </w:r>
      <w:r w:rsidR="000F1184">
        <w:t>)</w:t>
      </w:r>
      <w:r>
        <w:t xml:space="preserve"> and 2016 outmigration</w:t>
      </w:r>
      <w:r w:rsidR="000F1184">
        <w:t xml:space="preserve"> (</w:t>
      </w:r>
      <w:r w:rsidR="0033536B">
        <w:t>pink salmon 0.56</w:t>
      </w:r>
      <w:r w:rsidR="000F1184">
        <w:t>%</w:t>
      </w:r>
      <w:r w:rsidR="0033536B">
        <w:t>; chum 0.99%</w:t>
      </w:r>
      <w:r w:rsidR="008045C9">
        <w:t xml:space="preserve">; </w:t>
      </w:r>
      <w:r w:rsidR="008045C9">
        <w:fldChar w:fldCharType="begin"/>
      </w:r>
      <w:r w:rsidR="008045C9">
        <w:instrText xml:space="preserve"> REF _Ref55392890 \h </w:instrText>
      </w:r>
      <w:r w:rsidR="008045C9">
        <w:fldChar w:fldCharType="separate"/>
      </w:r>
      <w:r w:rsidR="008045C9">
        <w:t xml:space="preserve">Table </w:t>
      </w:r>
      <w:r w:rsidR="008045C9">
        <w:rPr>
          <w:noProof/>
        </w:rPr>
        <w:t>3</w:t>
      </w:r>
      <w:r w:rsidR="008045C9">
        <w:t>.</w:t>
      </w:r>
      <w:r w:rsidR="008045C9">
        <w:rPr>
          <w:noProof/>
        </w:rPr>
        <w:t>3</w:t>
      </w:r>
      <w:r w:rsidR="008045C9">
        <w:fldChar w:fldCharType="end"/>
      </w:r>
      <w:r w:rsidR="000F1184">
        <w:t>)</w:t>
      </w:r>
      <w:r>
        <w:t xml:space="preserve">. In the Discovery Islands, the amount of food in the stomachs was highly variable, fluctuating between </w:t>
      </w:r>
      <w:r w:rsidR="008045C9">
        <w:t>0.89</w:t>
      </w:r>
      <w:r>
        <w:t>-</w:t>
      </w:r>
      <w:r w:rsidR="008045C9">
        <w:t>3.02</w:t>
      </w:r>
      <w:r>
        <w:t>%</w:t>
      </w:r>
      <w:r w:rsidR="008045C9">
        <w:t xml:space="preserve"> mean</w:t>
      </w:r>
      <w:r>
        <w:t xml:space="preserve"> GFI</w:t>
      </w:r>
      <w:r w:rsidR="008045C9">
        <w:t xml:space="preserve"> for pink salmon</w:t>
      </w:r>
      <w:r>
        <w:t xml:space="preserve"> in 2015</w:t>
      </w:r>
      <w:r w:rsidR="008045C9">
        <w:t>, and 1.73-3.28% for chum salmon in 2015 (</w:t>
      </w:r>
      <w:r w:rsidR="008045C9" w:rsidRPr="008045C9">
        <w:rPr>
          <w:highlight w:val="yellow"/>
        </w:rPr>
        <w:t>Appendix table</w:t>
      </w:r>
      <w:r w:rsidR="008045C9">
        <w:t>?). Then in 2016, the Discovery Islands GFI decreased from</w:t>
      </w:r>
      <w:r>
        <w:t xml:space="preserve"> </w:t>
      </w:r>
      <w:r w:rsidR="008045C9">
        <w:t xml:space="preserve">3.29% to 0.13% for pink salmon and 3.92% </w:t>
      </w:r>
      <w:r>
        <w:t>to</w:t>
      </w:r>
      <w:r w:rsidR="008045C9">
        <w:t xml:space="preserve"> 0.23% for chum salmon across the outmigration</w:t>
      </w:r>
      <w:r>
        <w:t xml:space="preserve"> </w:t>
      </w:r>
      <w:r w:rsidR="003F4705">
        <w:t>(</w:t>
      </w:r>
      <w:r w:rsidR="003F4705">
        <w:fldChar w:fldCharType="begin"/>
      </w:r>
      <w:r w:rsidR="003F4705">
        <w:instrText xml:space="preserve"> REF _Ref55296001 \h </w:instrText>
      </w:r>
      <w:r w:rsidR="003F4705">
        <w:fldChar w:fldCharType="separate"/>
      </w:r>
      <w:r w:rsidR="003F4705">
        <w:t xml:space="preserve">Figure </w:t>
      </w:r>
      <w:r w:rsidR="003F4705">
        <w:rPr>
          <w:noProof/>
        </w:rPr>
        <w:t>3</w:t>
      </w:r>
      <w:r w:rsidR="003F4705">
        <w:t>.</w:t>
      </w:r>
      <w:r w:rsidR="003F4705">
        <w:rPr>
          <w:noProof/>
        </w:rPr>
        <w:t>6</w:t>
      </w:r>
      <w:r w:rsidR="003F4705">
        <w:fldChar w:fldCharType="end"/>
      </w:r>
      <w:r w:rsidR="003F4705">
        <w:t>).</w:t>
      </w:r>
      <w:r w:rsidR="008045C9">
        <w:t xml:space="preserve"> Chum salmon</w:t>
      </w:r>
      <w:r w:rsidR="00B472A9">
        <w:t xml:space="preserve"> generally</w:t>
      </w:r>
      <w:r w:rsidR="008045C9">
        <w:t xml:space="preserve"> had</w:t>
      </w:r>
      <w:r w:rsidR="00B472A9">
        <w:t xml:space="preserve"> slightly</w:t>
      </w:r>
      <w:r w:rsidR="008045C9">
        <w:t xml:space="preserve"> higher mean GFI </w:t>
      </w:r>
      <w:r w:rsidR="00B472A9">
        <w:t>than pink salmon, and in 2015 Discovery Islands, chum salmon also had higher variation in the GFI.</w:t>
      </w:r>
    </w:p>
    <w:p w14:paraId="72EDC442" w14:textId="121AB603" w:rsidR="008045C9" w:rsidRDefault="008045C9" w:rsidP="00DF2943">
      <w:pPr>
        <w:ind w:firstLine="720"/>
      </w:pPr>
    </w:p>
    <w:p w14:paraId="3D2EF532" w14:textId="3618CA9D" w:rsidR="003F4705" w:rsidRDefault="00B472A9" w:rsidP="00DF2943">
      <w:pPr>
        <w:ind w:firstLine="720"/>
      </w:pPr>
      <w:r>
        <w:t xml:space="preserve">Empty stomachs were more prevalent for pink salmon (6% of stomachs; n=6) than chum salmon (2%; n=2), with 4% of all juvenile salmon in this study having no food items present in the stomachs (n=6, </w:t>
      </w:r>
      <w:r>
        <w:fldChar w:fldCharType="begin"/>
      </w:r>
      <w:r>
        <w:instrText xml:space="preserve"> REF _Ref55392890 \h </w:instrText>
      </w:r>
      <w:r>
        <w:fldChar w:fldCharType="separate"/>
      </w:r>
      <w:r>
        <w:t xml:space="preserve">Table </w:t>
      </w:r>
      <w:r>
        <w:rPr>
          <w:noProof/>
        </w:rPr>
        <w:t>3</w:t>
      </w:r>
      <w:r>
        <w:t>.</w:t>
      </w:r>
      <w:r>
        <w:rPr>
          <w:noProof/>
        </w:rPr>
        <w:t>3</w:t>
      </w:r>
      <w:r>
        <w:fldChar w:fldCharType="end"/>
      </w:r>
      <w:r>
        <w:t xml:space="preserve">). The distribution of empty stomachs </w:t>
      </w:r>
      <w:r w:rsidR="00A206A5">
        <w:t xml:space="preserve">also </w:t>
      </w:r>
      <w:r>
        <w:t xml:space="preserve">differed between species, where pink salmon empty stomachs occurred in </w:t>
      </w:r>
      <w:r w:rsidR="00935400">
        <w:t>each</w:t>
      </w:r>
      <w:r>
        <w:t xml:space="preserve"> region in 2016 only, and chum salmon had </w:t>
      </w:r>
      <w:r w:rsidR="00935400">
        <w:t xml:space="preserve">an </w:t>
      </w:r>
      <w:r>
        <w:t xml:space="preserve">empty stomach in </w:t>
      </w:r>
      <w:r w:rsidR="00935400">
        <w:t>each</w:t>
      </w:r>
      <w:r>
        <w:t xml:space="preserve"> year, but only in the Discovery Islands. </w:t>
      </w:r>
      <w:r w:rsidR="00935400">
        <w:t>Therefore, pink and chum salmon stomachs found empty differed by both region and date, and in the Discovery Islands in 2016, the two empty pink salmon stomachs were from June 16</w:t>
      </w:r>
      <w:r w:rsidR="00935400" w:rsidRPr="00935400">
        <w:rPr>
          <w:vertAlign w:val="superscript"/>
        </w:rPr>
        <w:t>th</w:t>
      </w:r>
      <w:r w:rsidR="00935400">
        <w:t>, and the chum salmon, May 21</w:t>
      </w:r>
      <w:r w:rsidR="00935400" w:rsidRPr="00935400">
        <w:rPr>
          <w:vertAlign w:val="superscript"/>
        </w:rPr>
        <w:t>st</w:t>
      </w:r>
      <w:r w:rsidR="00935400">
        <w:t xml:space="preserve">. </w:t>
      </w:r>
    </w:p>
    <w:p w14:paraId="253D3D33" w14:textId="77777777" w:rsidR="00B472A9" w:rsidRDefault="00B472A9" w:rsidP="00DF2943">
      <w:pPr>
        <w:ind w:firstLine="720"/>
      </w:pPr>
    </w:p>
    <w:p w14:paraId="7773DF32" w14:textId="0DDB5A08" w:rsidR="003F4705" w:rsidRDefault="003F4705" w:rsidP="00DF2943">
      <w:pPr>
        <w:ind w:firstLine="720"/>
      </w:pPr>
      <w:r>
        <w:t>Juvenile pink and chum salmon condition was higher in 2015 than 2016, in both regions. Chum salmon condition was occasionally higher and more variable than pink salmon condition. Overall, juvenile salmon in 2015 could be classified as average or good condition, and the 2016 juvenile salmon would be considered as average or poor condition relative to their fork lengths.</w:t>
      </w:r>
    </w:p>
    <w:p w14:paraId="3319ACD7" w14:textId="7B0875F7" w:rsidR="003F4705" w:rsidRDefault="003F4705" w:rsidP="00DF2943">
      <w:pPr>
        <w:ind w:firstLine="720"/>
      </w:pPr>
    </w:p>
    <w:p w14:paraId="71F7ABBB" w14:textId="22B98E03" w:rsidR="008117D1" w:rsidRDefault="008117D1" w:rsidP="00DF2943">
      <w:pPr>
        <w:ind w:firstLine="720"/>
      </w:pPr>
      <w:r>
        <w:t>There was a total of 25 m</w:t>
      </w:r>
      <w:r w:rsidR="003F4705">
        <w:t>icroplastics</w:t>
      </w:r>
      <w:r>
        <w:t xml:space="preserve"> or other objects (macroplastic, glass)</w:t>
      </w:r>
      <w:r w:rsidR="003F4705">
        <w:t xml:space="preserve"> found in </w:t>
      </w:r>
      <w:r>
        <w:t>8</w:t>
      </w:r>
      <w:r w:rsidR="003F4705">
        <w:t xml:space="preserve">% of </w:t>
      </w:r>
      <w:r>
        <w:t xml:space="preserve">all the salmon </w:t>
      </w:r>
      <w:r w:rsidR="003F4705">
        <w:t>stomachs</w:t>
      </w:r>
      <w:r>
        <w:t xml:space="preserve"> included in this study (n=18 salmon). These foreign objects were consumed by both pink and chum salmon, with most found in the Discovery Islands (at least one for each date except June 16</w:t>
      </w:r>
      <w:r w:rsidRPr="008117D1">
        <w:rPr>
          <w:vertAlign w:val="superscript"/>
        </w:rPr>
        <w:t>th</w:t>
      </w:r>
      <w:r>
        <w:t>, 2016), compared to Johnstone Strait (mostly from July 5</w:t>
      </w:r>
      <w:r w:rsidRPr="008117D1">
        <w:rPr>
          <w:vertAlign w:val="superscript"/>
        </w:rPr>
        <w:t>th</w:t>
      </w:r>
      <w:r>
        <w:t>, 2016). (</w:t>
      </w:r>
      <w:r w:rsidRPr="008117D1">
        <w:rPr>
          <w:highlight w:val="yellow"/>
        </w:rPr>
        <w:t>Appendix table</w:t>
      </w:r>
      <w:r>
        <w:t>?) The size of the plastics/objects ranged from 0.3 mm to 5.8 mm</w:t>
      </w:r>
      <w:r w:rsidR="00FF1188">
        <w:t xml:space="preserve">, included … </w:t>
      </w:r>
    </w:p>
    <w:p w14:paraId="7A705425" w14:textId="7FEA31A6" w:rsidR="008117D1" w:rsidRPr="008036CA" w:rsidRDefault="00FF1188" w:rsidP="00DF2943">
      <w:pPr>
        <w:ind w:firstLine="720"/>
      </w:pPr>
      <w:r>
        <w:t xml:space="preserve">25 </w:t>
      </w:r>
      <w:r>
        <w:sym w:font="Wingdings" w:char="F0E0"/>
      </w:r>
      <w:r>
        <w:t xml:space="preserve"> 2 glass; macro; film; tag; 11 fibers; 9 micro pieces.</w:t>
      </w:r>
    </w:p>
    <w:p w14:paraId="34B5EB60" w14:textId="77777777" w:rsidR="00767C8C" w:rsidRPr="00E52030" w:rsidRDefault="00767C8C" w:rsidP="00DF2943"/>
    <w:p w14:paraId="5135CC1C" w14:textId="18378288" w:rsidR="00A44D10" w:rsidRDefault="00A44D10" w:rsidP="00DF2943">
      <w:pPr>
        <w:pStyle w:val="Heading4"/>
      </w:pPr>
      <w:bookmarkStart w:id="94" w:name="_Toc55574078"/>
      <w:r>
        <w:t>Diet diversity</w:t>
      </w:r>
      <w:r w:rsidR="00FF3D43">
        <w:t xml:space="preserve"> and overlap</w:t>
      </w:r>
      <w:r>
        <w:t xml:space="preserve"> </w:t>
      </w:r>
      <w:r w:rsidR="00FF3D43">
        <w:t>between</w:t>
      </w:r>
      <w:r>
        <w:t xml:space="preserve"> juvenile salmon</w:t>
      </w:r>
      <w:bookmarkEnd w:id="94"/>
    </w:p>
    <w:p w14:paraId="026AD98D" w14:textId="14CBB38C" w:rsidR="00E52030" w:rsidRDefault="00E52030" w:rsidP="00DF2943"/>
    <w:p w14:paraId="2BFBEFEF" w14:textId="30DC54B9" w:rsidR="007044EA" w:rsidRDefault="00FF3D43" w:rsidP="00DF2943">
      <w:pPr>
        <w:ind w:firstLine="720"/>
      </w:pPr>
      <w:r>
        <w:t>In the Discovery Islands, there was a higher diversity of prey taxa in 2015 relative to 2016 for both pink and chum salmon. However, in Johnstone Strait, the opposite was true, with higher diet richness in 2016 than 2015, especially for pink salmon, where the diet richness was comparable between the Discovery Islands and Johnstone Strait in 2016, unlike the divergence in 2015 (* fig goes here).</w:t>
      </w:r>
    </w:p>
    <w:p w14:paraId="0FAAFF86" w14:textId="2E1961A4" w:rsidR="00FF3D43" w:rsidRDefault="00FF3D43" w:rsidP="00DF2943">
      <w:pPr>
        <w:ind w:firstLine="720"/>
      </w:pPr>
    </w:p>
    <w:p w14:paraId="1EC39FA1" w14:textId="10648303" w:rsidR="00FF3D43" w:rsidRDefault="00FF3D43" w:rsidP="00DF2943">
      <w:pPr>
        <w:ind w:firstLine="720"/>
      </w:pPr>
      <w:r>
        <w:t>Dietary overlap between juvenile pink and chum salmon was highly variable throughout the study period and regions, with low overlap in the Johnstone Strait. In the Discovery Islands, 2015 had an increase in overlap from X to Y %, and a decrease in 2016, from X % to Y% (</w:t>
      </w:r>
      <w:r>
        <w:fldChar w:fldCharType="begin"/>
      </w:r>
      <w:r>
        <w:instrText xml:space="preserve"> REF _Ref55296001 \h </w:instrText>
      </w:r>
      <w:r>
        <w:fldChar w:fldCharType="separate"/>
      </w:r>
      <w:r>
        <w:t xml:space="preserve">Figure </w:t>
      </w:r>
      <w:r>
        <w:rPr>
          <w:noProof/>
        </w:rPr>
        <w:t>3</w:t>
      </w:r>
      <w:r>
        <w:t>.</w:t>
      </w:r>
      <w:r>
        <w:rPr>
          <w:noProof/>
        </w:rPr>
        <w:t>6</w:t>
      </w:r>
      <w:r>
        <w:fldChar w:fldCharType="end"/>
      </w:r>
      <w:r>
        <w:t>).</w:t>
      </w:r>
      <w:r w:rsidR="000D0F39">
        <w:t xml:space="preserve"> </w:t>
      </w:r>
    </w:p>
    <w:p w14:paraId="75B50557" w14:textId="3C9AD8C9" w:rsidR="00EF3E46" w:rsidRDefault="00EF3E46" w:rsidP="00DF2943">
      <w:pPr>
        <w:ind w:left="720"/>
      </w:pPr>
    </w:p>
    <w:p w14:paraId="1B7B6C5E" w14:textId="1DE7D331" w:rsidR="00EF3E46" w:rsidRDefault="00EF00EA" w:rsidP="00DF2943">
      <w:pPr>
        <w:pStyle w:val="Heading4"/>
      </w:pPr>
      <w:bookmarkStart w:id="95" w:name="_Toc55574079"/>
      <w:r>
        <w:t>Salmon and prey size</w:t>
      </w:r>
      <w:bookmarkEnd w:id="95"/>
    </w:p>
    <w:p w14:paraId="17994C04" w14:textId="12A862B0" w:rsidR="00EF3E46" w:rsidRDefault="00EF3E46" w:rsidP="00DF2943"/>
    <w:p w14:paraId="2709729C" w14:textId="2D39ADE4" w:rsidR="000F1184" w:rsidRDefault="00EF00EA" w:rsidP="00DF2943">
      <w:pPr>
        <w:ind w:firstLine="720"/>
      </w:pPr>
      <w:r>
        <w:t>The size of juvenile salmon prey varied across regions, species, season and years, but the dominant size class by weight was often 2-5 mm (</w:t>
      </w:r>
      <w:r>
        <w:fldChar w:fldCharType="begin"/>
      </w:r>
      <w:r>
        <w:instrText xml:space="preserve"> REF _Ref55290628 \h </w:instrText>
      </w:r>
      <w:r>
        <w:fldChar w:fldCharType="separate"/>
      </w:r>
      <w:r>
        <w:t xml:space="preserve">Figure </w:t>
      </w:r>
      <w:r>
        <w:rPr>
          <w:noProof/>
        </w:rPr>
        <w:t>3</w:t>
      </w:r>
      <w:r>
        <w:t>.</w:t>
      </w:r>
      <w:r>
        <w:rPr>
          <w:noProof/>
        </w:rPr>
        <w:t>8</w:t>
      </w:r>
      <w:r>
        <w:fldChar w:fldCharType="end"/>
      </w:r>
      <w:r>
        <w:t xml:space="preserve">). </w:t>
      </w:r>
      <w:r w:rsidR="00F232D8">
        <w:t>Chum salmon typically consumed larger or similar sized prey compared to pink salmon, throughout each of the regions and years. There were interannual differences in prey size consumed by both species, where 2015 included much larger prey than 2016, this difference was especially pronounced in the Discovery Islands.</w:t>
      </w:r>
      <w:r w:rsidR="000F1184">
        <w:t xml:space="preserve"> Size increased somewhat across the outmigration season in Discovery Islands in both 2015 and 2016, however Johnstone Strait prey size classes were more consistent without much seasonality. Similar trends were observed when predator and prey ratios were compared, with no relationship in the Johnstone Strait in 2015 or 2016 for pink and chum salmon, whereas in the Discovery Islands, prey size increased with salmon size for 2015 only, and was stronger for chum salmon (</w:t>
      </w:r>
      <w:r w:rsidR="000F1184">
        <w:fldChar w:fldCharType="begin"/>
      </w:r>
      <w:r w:rsidR="000F1184">
        <w:instrText xml:space="preserve"> REF _Ref55295297 \h </w:instrText>
      </w:r>
      <w:r w:rsidR="000F1184">
        <w:fldChar w:fldCharType="separate"/>
      </w:r>
      <w:r w:rsidR="000F1184">
        <w:t xml:space="preserve">Figure </w:t>
      </w:r>
      <w:r w:rsidR="000F1184">
        <w:rPr>
          <w:noProof/>
        </w:rPr>
        <w:t>3</w:t>
      </w:r>
      <w:r w:rsidR="000F1184">
        <w:t>.</w:t>
      </w:r>
      <w:r w:rsidR="000F1184">
        <w:rPr>
          <w:noProof/>
        </w:rPr>
        <w:t>9</w:t>
      </w:r>
      <w:r w:rsidR="000F1184">
        <w:fldChar w:fldCharType="end"/>
      </w:r>
      <w:r w:rsidR="000F1184">
        <w:t>).</w:t>
      </w:r>
    </w:p>
    <w:p w14:paraId="3D83F12E" w14:textId="09C8561E" w:rsidR="00103765" w:rsidRDefault="00103765" w:rsidP="00DF2943"/>
    <w:p w14:paraId="659C7FA8" w14:textId="737CA8CC" w:rsidR="00103765" w:rsidRDefault="00103765" w:rsidP="00DF2943">
      <w:pPr>
        <w:ind w:firstLine="720"/>
      </w:pPr>
      <w:r>
        <w:t>The size of salmon also differed between years, regions and species, in 2015 the salmon were larger than in 2016, larger in Johnstone Strait since it’s further along the migration route and chum salmon were generally slightly larger than pink salmon. Compared to more recent years (2017-2019), 2015 salmon were still relatively large and 2016 salmon relatively small. Migration timing was comparable between 2015 and 2016 for pink and chum salmon</w:t>
      </w:r>
      <w:r w:rsidR="000D0F39">
        <w:t>, with 2015 being slightly earlier and pink salmon generally a little bit later than chum salmon (</w:t>
      </w:r>
      <w:r w:rsidR="000D0F39" w:rsidRPr="000D0F39">
        <w:rPr>
          <w:highlight w:val="yellow"/>
        </w:rPr>
        <w:t>insert #/tab</w:t>
      </w:r>
      <w:r w:rsidR="000D0F39">
        <w:t>). Compared to other years of outmigrating pink and chum, 2015 and 2016 were both earlier migrants. Although there were differences by region … Look into coding issues and what not *</w:t>
      </w:r>
    </w:p>
    <w:p w14:paraId="166F6901" w14:textId="77777777" w:rsidR="00767C8C" w:rsidRPr="00E52030" w:rsidRDefault="00767C8C" w:rsidP="00DF2943"/>
    <w:p w14:paraId="3DCEB7EB" w14:textId="46B9B6D6" w:rsidR="005917B2" w:rsidRDefault="005917B2" w:rsidP="00DF2943">
      <w:pPr>
        <w:pStyle w:val="Heading3"/>
      </w:pPr>
      <w:bookmarkStart w:id="96" w:name="_Toc55574080"/>
      <w:r>
        <w:t>Discussion</w:t>
      </w:r>
      <w:bookmarkEnd w:id="96"/>
    </w:p>
    <w:p w14:paraId="5DA80BC1" w14:textId="12D7C70E" w:rsidR="009C5822" w:rsidRDefault="009C5822" w:rsidP="00DF2943"/>
    <w:p w14:paraId="7AFC12B0" w14:textId="0364612A" w:rsidR="009C5822" w:rsidRPr="009C5822" w:rsidRDefault="00A77F94" w:rsidP="00DF2943">
      <w:pPr>
        <w:ind w:firstLine="720"/>
      </w:pPr>
      <w:r>
        <w:t xml:space="preserve">This study found high seasonal variability in the Discovery Islands marine environment, zooplankton and diet composition of juvenile pink and chum salmon, that differed </w:t>
      </w:r>
      <w:r w:rsidR="00F23FFC">
        <w:t>in</w:t>
      </w:r>
      <w:r>
        <w:t xml:space="preserve"> 2015 and 2016, compared to Johnstone Strait, which had </w:t>
      </w:r>
      <w:r w:rsidR="00F23FFC">
        <w:t xml:space="preserve">minimal variation during salmon outmigration. The research aims were to investigate seasonal and interannual variability in prey sizes, diet composition, and interactions between juvenile pink and chum salmon during their outmigration. The diets of pink and chum salmon varied both regionally and over time, </w:t>
      </w:r>
      <w:r w:rsidR="00785911">
        <w:t>with prey size being an important factor only in Discovery Islands in 2015, when salmon experienced improved feeding.</w:t>
      </w:r>
    </w:p>
    <w:p w14:paraId="2A0EB4B2" w14:textId="1F83E6BE" w:rsidR="00E52030" w:rsidRPr="00E52030" w:rsidRDefault="00E52030" w:rsidP="00DF2943"/>
    <w:p w14:paraId="5DDEEF3F" w14:textId="7D96A4E7" w:rsidR="00785911" w:rsidRDefault="0031258B" w:rsidP="00DF2943">
      <w:pPr>
        <w:pStyle w:val="Heading4"/>
      </w:pPr>
      <w:bookmarkStart w:id="97" w:name="_Toc55574081"/>
      <w:r>
        <w:t>Seasonality and prey phenology</w:t>
      </w:r>
      <w:bookmarkEnd w:id="97"/>
    </w:p>
    <w:p w14:paraId="60ED49DF" w14:textId="17411ECB" w:rsidR="00785911" w:rsidRDefault="00785911" w:rsidP="00DF2943">
      <w:pPr>
        <w:ind w:left="720"/>
      </w:pPr>
    </w:p>
    <w:p w14:paraId="38470260" w14:textId="3AED7D31" w:rsidR="00785911" w:rsidRDefault="000D0F39" w:rsidP="00DF2943">
      <w:pPr>
        <w:ind w:firstLine="720"/>
      </w:pPr>
      <w:r>
        <w:t xml:space="preserve">The Discovery Islands had high seasonal and interannual variability in the diets of juvenile salmon, with 2015 having stronger zooplankton community succession, shifting from small prey in late May to medium sized </w:t>
      </w:r>
      <w:r w:rsidRPr="000D0F39">
        <w:rPr>
          <w:i/>
          <w:iCs/>
        </w:rPr>
        <w:t>Oikopleura</w:t>
      </w:r>
      <w:r>
        <w:t xml:space="preserve"> spp. in early June to large prey in mid-June. In comparison, 2016 saw small prey dominate juvenile salmon diets throughout, with the lowest values of GFI experienced by salmon later in the season, likely due to a mismatch in prey timing. As oceans warm due to climate change, salmon may migrate earlier and miss the ideal prey size when migrating through coastal areas with seasonal productivity such as the Discovery Islands.</w:t>
      </w:r>
    </w:p>
    <w:p w14:paraId="188603C9" w14:textId="684BF602" w:rsidR="00785911" w:rsidRDefault="00785911" w:rsidP="00DF2943">
      <w:pPr>
        <w:ind w:left="720"/>
      </w:pPr>
    </w:p>
    <w:p w14:paraId="45298936" w14:textId="71F459DD" w:rsidR="00785911" w:rsidRPr="00785911" w:rsidRDefault="00785911" w:rsidP="00DF2943">
      <w:pPr>
        <w:ind w:firstLine="720"/>
      </w:pPr>
      <w: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t xml:space="preserve">present in the diets, such as the small </w:t>
      </w:r>
      <w:proofErr w:type="spellStart"/>
      <w:r w:rsidR="0068224A" w:rsidRPr="0068224A">
        <w:rPr>
          <w:i/>
          <w:iCs/>
        </w:rPr>
        <w:t>Pseudocalanus</w:t>
      </w:r>
      <w:proofErr w:type="spellEnd"/>
      <w:r w:rsidR="0068224A">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others, Chapter 2, this study).</w:t>
      </w:r>
    </w:p>
    <w:p w14:paraId="0C7FC448" w14:textId="77777777" w:rsidR="00AB023F" w:rsidRPr="00AB023F" w:rsidRDefault="00AB023F" w:rsidP="00DF2943"/>
    <w:p w14:paraId="512D9939" w14:textId="43E88CB4" w:rsidR="00AB023F" w:rsidRDefault="0011224E" w:rsidP="00DF2943">
      <w:pPr>
        <w:pStyle w:val="Heading4"/>
      </w:pPr>
      <w:bookmarkStart w:id="98" w:name="_Toc55574082"/>
      <w:r>
        <w:t>Salmon trophic interactions</w:t>
      </w:r>
      <w:bookmarkEnd w:id="98"/>
    </w:p>
    <w:p w14:paraId="4B6AAF4E" w14:textId="56D41BFA" w:rsidR="000D0F39" w:rsidRDefault="000D0F39" w:rsidP="00DF2943"/>
    <w:p w14:paraId="22421B17" w14:textId="56B7907F" w:rsidR="000D0F39" w:rsidRPr="000D0F39" w:rsidRDefault="000D0F39" w:rsidP="00DF2943">
      <w:pPr>
        <w:ind w:firstLine="720"/>
      </w:pPr>
      <w:r>
        <w:t xml:space="preserve">Juvenile salmon dietary overlap varied greatly across regions and dates, </w:t>
      </w:r>
      <w:r w:rsidR="0088217C">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Default="00AB023F" w:rsidP="00DF2943"/>
    <w:p w14:paraId="74EDF3E5" w14:textId="3F88AD47" w:rsidR="00AB023F" w:rsidRPr="00AB023F" w:rsidRDefault="00AB023F" w:rsidP="00DF2943">
      <w:pPr>
        <w:pStyle w:val="Heading4"/>
      </w:pPr>
      <w:bookmarkStart w:id="99" w:name="_Toc55574083"/>
      <w:r>
        <w:t>Salmon health implications</w:t>
      </w:r>
      <w:bookmarkEnd w:id="99"/>
    </w:p>
    <w:p w14:paraId="4DB0D780" w14:textId="34D98386" w:rsidR="00AB023F" w:rsidRDefault="00AB023F" w:rsidP="00DF2943"/>
    <w:p w14:paraId="17977077" w14:textId="7E546C97" w:rsidR="00AB023F" w:rsidRDefault="00AB023F" w:rsidP="00DF2943">
      <w:pPr>
        <w:ind w:firstLine="720"/>
      </w:pPr>
      <w:r>
        <w:rPr>
          <w:rFonts w:eastAsia="Times New Roman" w:cstheme="minorHAnsi"/>
          <w:color w:val="000000"/>
        </w:rPr>
        <w:t>Microplastics were not the focus of this study but they were found in 8.5% of juvenile salmon stomachs, and one macroplastic was found to be 45% weight of a pink salmon stomach. That 6 mm macroplastic had the shape, color and texture of a broken straw piece and appeared larger than the sphincter could potentially pass, which would likely reduce survival for that fish. Impacts of plastics on salmon and occurrence in empty stomachs, with potential for cumulative effects, should be researched further to better understand the multiple threats salmon face.</w:t>
      </w:r>
    </w:p>
    <w:p w14:paraId="1EFB96EB" w14:textId="77777777" w:rsidR="00AB023F" w:rsidRDefault="00AB023F" w:rsidP="00DF2943"/>
    <w:p w14:paraId="2E0AB795" w14:textId="7F396FCB" w:rsidR="00AB023F" w:rsidRPr="00AB023F" w:rsidRDefault="00AB023F" w:rsidP="00DF2943">
      <w:pPr>
        <w:pStyle w:val="Heading4"/>
      </w:pPr>
      <w:bookmarkStart w:id="100" w:name="_Toc55574084"/>
      <w:r>
        <w:t>Predator and prey sizes</w:t>
      </w:r>
      <w:bookmarkEnd w:id="100"/>
    </w:p>
    <w:p w14:paraId="720CC846" w14:textId="012F5812" w:rsidR="00AB023F" w:rsidRDefault="00AB023F" w:rsidP="00DF2943"/>
    <w:p w14:paraId="10525780" w14:textId="5BFC8D54" w:rsidR="0088217C" w:rsidRDefault="0088217C" w:rsidP="00DF2943">
      <w:pPr>
        <w:ind w:firstLine="720"/>
      </w:pPr>
      <w:r>
        <w:t xml:space="preserve">Prey size was </w:t>
      </w:r>
      <w:r w:rsidR="00DF2943">
        <w:t>generally small throughout the study regions and outmigration periods, with large amounts of &lt;1, 1-2 mm and 2-5 mm …</w:t>
      </w:r>
    </w:p>
    <w:p w14:paraId="02C6C17C" w14:textId="185B9AAD" w:rsidR="00223132" w:rsidRDefault="00223132" w:rsidP="00DF2943">
      <w:pPr>
        <w:ind w:firstLine="720"/>
      </w:pPr>
    </w:p>
    <w:p w14:paraId="0D498C1C" w14:textId="77777777" w:rsidR="00223132" w:rsidRDefault="00223132" w:rsidP="00DF2943">
      <w:pPr>
        <w:ind w:firstLine="720"/>
      </w:pPr>
    </w:p>
    <w:p w14:paraId="4A8F940B" w14:textId="77777777" w:rsidR="0088217C" w:rsidRPr="00E52030" w:rsidRDefault="0088217C" w:rsidP="00DF2943"/>
    <w:p w14:paraId="3D38BF44" w14:textId="74403700" w:rsidR="00BA5705" w:rsidRDefault="005917B2" w:rsidP="00DF2943">
      <w:pPr>
        <w:pStyle w:val="Heading3"/>
      </w:pPr>
      <w:bookmarkStart w:id="101" w:name="_Toc55574085"/>
      <w:r>
        <w:t>Conclusion</w:t>
      </w:r>
      <w:bookmarkEnd w:id="101"/>
      <w:r w:rsidR="00BA5705">
        <w:tab/>
      </w:r>
    </w:p>
    <w:p w14:paraId="5E8AF355" w14:textId="77777777" w:rsidR="00264B0C" w:rsidRPr="00264B0C" w:rsidRDefault="00264B0C" w:rsidP="00DF2943"/>
    <w:p w14:paraId="55978D2D" w14:textId="77777777" w:rsidR="009C5822" w:rsidRPr="00555DA9" w:rsidRDefault="0031258B" w:rsidP="00DF2943">
      <w:pPr>
        <w:ind w:left="360"/>
      </w:pPr>
      <w:r>
        <w:tab/>
      </w:r>
      <w:r w:rsidR="009C5822" w:rsidRPr="00555DA9">
        <w:t>Differences by region (DI diets variable, JS divergence by salmon sp.)</w:t>
      </w:r>
    </w:p>
    <w:p w14:paraId="320FC8CC" w14:textId="77777777" w:rsidR="009C5822" w:rsidRPr="00555DA9" w:rsidRDefault="009C5822" w:rsidP="00DF2943">
      <w:pPr>
        <w:ind w:left="360"/>
      </w:pPr>
      <w:r w:rsidRPr="00555DA9">
        <w:t>Johnstone Strait low fullness throughout, Discovery Islands seasonal</w:t>
      </w:r>
    </w:p>
    <w:p w14:paraId="2296FE99" w14:textId="77777777" w:rsidR="009C5822" w:rsidRPr="00555DA9" w:rsidRDefault="009C5822" w:rsidP="00DF2943">
      <w:pPr>
        <w:ind w:left="360"/>
      </w:pPr>
      <w:r w:rsidRPr="00555DA9">
        <w:t>2015 appears to have improved foraging relative to 2016 (growth?)</w:t>
      </w:r>
    </w:p>
    <w:p w14:paraId="15B1E7CF" w14:textId="77777777" w:rsidR="009C5822" w:rsidRPr="00555DA9" w:rsidRDefault="009C5822" w:rsidP="00DF2943">
      <w:pPr>
        <w:ind w:left="360"/>
      </w:pPr>
      <w:r w:rsidRPr="00555DA9">
        <w:t>Migration timing, size and match-mismatch of prey crucial for survival</w:t>
      </w:r>
    </w:p>
    <w:p w14:paraId="143DD820" w14:textId="77777777" w:rsidR="0007690A" w:rsidRDefault="0007690A" w:rsidP="00DF2943"/>
    <w:p w14:paraId="702A77CA" w14:textId="77777777" w:rsidR="00DF2943" w:rsidRDefault="00DF2943" w:rsidP="00DF2943"/>
    <w:p w14:paraId="669ADFCB" w14:textId="47717C56" w:rsidR="00DF2943" w:rsidRDefault="00DF2943" w:rsidP="00DF2943">
      <w:pPr>
        <w:sectPr w:rsidR="00DF2943" w:rsidSect="001210AF">
          <w:pgSz w:w="12240" w:h="15840"/>
          <w:pgMar w:top="1440" w:right="1440" w:bottom="1440" w:left="1440" w:header="708" w:footer="708" w:gutter="0"/>
          <w:cols w:space="708"/>
          <w:docGrid w:linePitch="360"/>
        </w:sectPr>
      </w:pPr>
      <w:r>
        <w:tab/>
        <w:t xml:space="preserve">Migration timing of juvenile salmon and zooplankton size and community composition seems to be incredibly important for salmon species foraging opportunities and competitive interactions. </w:t>
      </w:r>
    </w:p>
    <w:p w14:paraId="18721164" w14:textId="34E6AF37" w:rsidR="005917B2" w:rsidRDefault="005917B2" w:rsidP="00DF2943">
      <w:pPr>
        <w:pStyle w:val="Heading3"/>
      </w:pPr>
      <w:bookmarkStart w:id="102" w:name="_Toc55574086"/>
      <w:r>
        <w:t>Tables</w:t>
      </w:r>
      <w:bookmarkEnd w:id="102"/>
    </w:p>
    <w:p w14:paraId="7CB3B68C" w14:textId="77777777" w:rsidR="007F1E58" w:rsidRPr="007F1E58" w:rsidRDefault="007F1E58" w:rsidP="00DF2943"/>
    <w:p w14:paraId="067BE38E" w14:textId="5F207172" w:rsidR="007F1E58" w:rsidRDefault="00E52030" w:rsidP="00DF2943">
      <w:pPr>
        <w:pStyle w:val="Heading9"/>
      </w:pPr>
      <w:bookmarkStart w:id="103" w:name="_Toc55574110"/>
      <w:bookmarkStart w:id="104" w:name="_Ref55574450"/>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1</w:t>
      </w:r>
      <w:r w:rsidR="00264B0C">
        <w:fldChar w:fldCharType="end"/>
      </w:r>
      <w:bookmarkEnd w:id="104"/>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03"/>
    </w:p>
    <w:p w14:paraId="62625CA9" w14:textId="77777777" w:rsidR="0011224E" w:rsidRPr="0011224E" w:rsidRDefault="0011224E" w:rsidP="00DF2943"/>
    <w:p w14:paraId="62311531" w14:textId="4BF800FD" w:rsidR="0007690A" w:rsidRPr="0007690A" w:rsidRDefault="0007690A" w:rsidP="00DF2943">
      <w:r>
        <w:rPr>
          <w:noProof/>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8744315" cy="3190367"/>
                    </a:xfrm>
                    <a:prstGeom prst="rect">
                      <a:avLst/>
                    </a:prstGeom>
                  </pic:spPr>
                </pic:pic>
              </a:graphicData>
            </a:graphic>
          </wp:inline>
        </w:drawing>
      </w:r>
    </w:p>
    <w:p w14:paraId="625DA9C4" w14:textId="77777777" w:rsidR="007F1E58" w:rsidRDefault="007F1E58" w:rsidP="00DF2943"/>
    <w:p w14:paraId="42DE07EC" w14:textId="77777777" w:rsidR="0007690A" w:rsidRDefault="0007690A" w:rsidP="00DF2943">
      <w:pPr>
        <w:pStyle w:val="Heading9"/>
      </w:pPr>
      <w:r>
        <w:br w:type="page"/>
      </w:r>
    </w:p>
    <w:p w14:paraId="72DEC830" w14:textId="1C5781E4" w:rsidR="007F1E58" w:rsidRDefault="00E52030" w:rsidP="00DF2943">
      <w:pPr>
        <w:pStyle w:val="Heading9"/>
      </w:pPr>
      <w:bookmarkStart w:id="105" w:name="_Toc55574111"/>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r>
        <w:t xml:space="preserve"> </w:t>
      </w:r>
      <w:r w:rsidR="007F1E58">
        <w:t>Zooplankton relative abundance</w:t>
      </w:r>
      <w:r w:rsidR="00AA5C3C">
        <w:t xml:space="preserve"> (expressed as percent) by major groups.</w:t>
      </w:r>
      <w:bookmarkEnd w:id="105"/>
    </w:p>
    <w:p w14:paraId="3A5FCD2C" w14:textId="30287439" w:rsidR="007F1E58" w:rsidRDefault="007F1E58" w:rsidP="00DF2943"/>
    <w:p w14:paraId="2FAF3985" w14:textId="59E63A30" w:rsidR="0007690A" w:rsidRDefault="002F204B" w:rsidP="00223132">
      <w:r>
        <w:rPr>
          <w:noProof/>
        </w:rPr>
        <w:drawing>
          <wp:inline distT="0" distB="0" distL="0" distR="0" wp14:anchorId="70531914" wp14:editId="33857A60">
            <wp:extent cx="8229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stretch>
                      <a:fillRect/>
                    </a:stretch>
                  </pic:blipFill>
                  <pic:spPr>
                    <a:xfrm>
                      <a:off x="0" y="0"/>
                      <a:ext cx="8229600" cy="3620770"/>
                    </a:xfrm>
                    <a:prstGeom prst="rect">
                      <a:avLst/>
                    </a:prstGeom>
                  </pic:spPr>
                </pic:pic>
              </a:graphicData>
            </a:graphic>
          </wp:inline>
        </w:drawing>
      </w:r>
      <w:r w:rsidR="0007690A">
        <w:br w:type="page"/>
      </w:r>
    </w:p>
    <w:p w14:paraId="7A19F4A5" w14:textId="4B8AC9B9" w:rsidR="007F1E58" w:rsidRDefault="00E52030" w:rsidP="00DF2943">
      <w:pPr>
        <w:pStyle w:val="Heading9"/>
      </w:pPr>
      <w:bookmarkStart w:id="106" w:name="_Ref55392890"/>
      <w:bookmarkStart w:id="107" w:name="_Toc55574112"/>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bookmarkEnd w:id="106"/>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107"/>
    </w:p>
    <w:p w14:paraId="4FB841A0" w14:textId="77777777" w:rsidR="0011224E" w:rsidRPr="0011224E" w:rsidRDefault="0011224E" w:rsidP="00DF2943"/>
    <w:p w14:paraId="54E165DA" w14:textId="7B33586B" w:rsidR="007F1E58" w:rsidRDefault="0007690A" w:rsidP="00DF2943">
      <w:r>
        <w:rPr>
          <w:noProof/>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8634650" cy="2174345"/>
                    </a:xfrm>
                    <a:prstGeom prst="rect">
                      <a:avLst/>
                    </a:prstGeom>
                  </pic:spPr>
                </pic:pic>
              </a:graphicData>
            </a:graphic>
          </wp:inline>
        </w:drawing>
      </w:r>
    </w:p>
    <w:p w14:paraId="02E2A9C0" w14:textId="77777777" w:rsidR="0007690A" w:rsidRDefault="0007690A" w:rsidP="00DF2943">
      <w:pPr>
        <w:pStyle w:val="Heading9"/>
        <w:sectPr w:rsidR="0007690A" w:rsidSect="0007690A">
          <w:pgSz w:w="15840" w:h="12240" w:orient="landscape"/>
          <w:pgMar w:top="1440" w:right="1440" w:bottom="1440" w:left="1440" w:header="708" w:footer="708" w:gutter="0"/>
          <w:cols w:space="708"/>
          <w:docGrid w:linePitch="360"/>
        </w:sectPr>
      </w:pPr>
    </w:p>
    <w:p w14:paraId="6F96A2D4" w14:textId="12CBD148" w:rsidR="0011224E" w:rsidRPr="0011224E" w:rsidRDefault="00E52030" w:rsidP="00DF2943">
      <w:pPr>
        <w:pStyle w:val="Heading9"/>
      </w:pPr>
      <w:bookmarkStart w:id="108" w:name="_Toc55574113"/>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r>
        <w:t xml:space="preserve"> </w:t>
      </w:r>
      <w:r w:rsidR="007F1E58">
        <w:t>Diet composition summary (% wet weight) of juvenile salmon by site and year</w:t>
      </w:r>
      <w:r w:rsidR="00AA5C3C">
        <w:t>.</w:t>
      </w:r>
      <w:bookmarkEnd w:id="108"/>
    </w:p>
    <w:p w14:paraId="25125B1B" w14:textId="645A178A" w:rsidR="007F1E58" w:rsidRPr="007F1E58" w:rsidRDefault="007F1E58" w:rsidP="00DF2943"/>
    <w:p w14:paraId="15CF6758" w14:textId="14E4B4CA" w:rsidR="00BA5705" w:rsidRPr="00BA5705" w:rsidRDefault="002F204B" w:rsidP="00DF2943">
      <w:r>
        <w:rPr>
          <w:noProof/>
        </w:rPr>
        <w:drawing>
          <wp:inline distT="0" distB="0" distL="0" distR="0" wp14:anchorId="24F86FAB" wp14:editId="6C91B42A">
            <wp:extent cx="5219700" cy="519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stretch>
                      <a:fillRect/>
                    </a:stretch>
                  </pic:blipFill>
                  <pic:spPr>
                    <a:xfrm>
                      <a:off x="0" y="0"/>
                      <a:ext cx="5219700" cy="5194300"/>
                    </a:xfrm>
                    <a:prstGeom prst="rect">
                      <a:avLst/>
                    </a:prstGeom>
                  </pic:spPr>
                </pic:pic>
              </a:graphicData>
            </a:graphic>
          </wp:inline>
        </w:drawing>
      </w:r>
      <w:r w:rsidR="00BA5705">
        <w:br w:type="page"/>
      </w:r>
    </w:p>
    <w:p w14:paraId="640F0DD1" w14:textId="7613BA7C" w:rsidR="005917B2" w:rsidRDefault="005917B2" w:rsidP="00DF2943">
      <w:pPr>
        <w:pStyle w:val="Heading3"/>
      </w:pPr>
      <w:bookmarkStart w:id="109" w:name="_Toc55574087"/>
      <w:r>
        <w:t>Figures</w:t>
      </w:r>
      <w:bookmarkEnd w:id="109"/>
    </w:p>
    <w:p w14:paraId="7A02D985" w14:textId="02920007" w:rsidR="007F1E58" w:rsidRDefault="007F1E58" w:rsidP="00DF2943"/>
    <w:p w14:paraId="3617AC9D" w14:textId="5FB26527" w:rsidR="003B545F" w:rsidRDefault="00232862" w:rsidP="00DF2943">
      <w:r>
        <w:rPr>
          <w:noProof/>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4"/>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DF2943"/>
    <w:p w14:paraId="51218E7A" w14:textId="56A23736" w:rsidR="007F1E58" w:rsidRDefault="00E52030" w:rsidP="00DF2943">
      <w:pPr>
        <w:pStyle w:val="Caption"/>
      </w:pPr>
      <w:bookmarkStart w:id="110" w:name="_Toc55574240"/>
      <w:bookmarkStart w:id="111" w:name="_Ref55574432"/>
      <w:r>
        <w:t xml:space="preserve">Figure </w:t>
      </w:r>
      <w:r w:rsidR="00EF00EA">
        <w:fldChar w:fldCharType="begin"/>
      </w:r>
      <w:r w:rsidR="00EF00EA">
        <w:instrText xml:space="preserve"> STYLEREF 2 \s </w:instrText>
      </w:r>
      <w:r w:rsidR="00EF00EA">
        <w:fldChar w:fldCharType="separate"/>
      </w:r>
      <w:r w:rsidR="00EF00EA">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1</w:t>
      </w:r>
      <w:r w:rsidR="00EF00EA">
        <w:fldChar w:fldCharType="end"/>
      </w:r>
      <w:bookmarkEnd w:id="111"/>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110"/>
    </w:p>
    <w:p w14:paraId="2818C8D7" w14:textId="4F1D8F61" w:rsidR="007F1E58" w:rsidRDefault="007F1E58" w:rsidP="00DF2943"/>
    <w:p w14:paraId="3C12533B" w14:textId="70CAEEBC" w:rsidR="003B545F" w:rsidRDefault="003B545F" w:rsidP="00DF2943"/>
    <w:p w14:paraId="367321E1" w14:textId="19D9F02E" w:rsidR="0011224E" w:rsidDel="003304B3" w:rsidRDefault="002E5476" w:rsidP="00DF2943">
      <w:pPr>
        <w:rPr>
          <w:del w:id="112" w:author="Vanessa Zahner" w:date="2020-11-01T09:37:00Z"/>
        </w:rPr>
      </w:pPr>
      <w:del w:id="113" w:author="Vanessa Zahner" w:date="2020-11-01T09:37:00Z">
        <w:r w:rsidDel="003304B3">
          <w:rPr>
            <w:noProof/>
            <w:lang w:eastAsia="en-CA"/>
          </w:rPr>
          <w:drawing>
            <wp:inline distT="0" distB="0" distL="0" distR="0" wp14:anchorId="166EC3FC" wp14:editId="2AE89F56">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stretch>
                        <a:fillRect/>
                      </a:stretch>
                    </pic:blipFill>
                    <pic:spPr>
                      <a:xfrm>
                        <a:off x="0" y="0"/>
                        <a:ext cx="5943600" cy="5943600"/>
                      </a:xfrm>
                      <a:prstGeom prst="rect">
                        <a:avLst/>
                      </a:prstGeom>
                    </pic:spPr>
                  </pic:pic>
                </a:graphicData>
              </a:graphic>
            </wp:inline>
          </w:drawing>
        </w:r>
      </w:del>
    </w:p>
    <w:p w14:paraId="06495577" w14:textId="58DFDCDE" w:rsidR="005C6176" w:rsidDel="003304B3" w:rsidRDefault="005C6176" w:rsidP="00DF2943">
      <w:pPr>
        <w:rPr>
          <w:del w:id="114" w:author="Vanessa Zahner" w:date="2020-11-01T09:37:00Z"/>
        </w:rPr>
      </w:pPr>
    </w:p>
    <w:p w14:paraId="21A0D717" w14:textId="783BF933" w:rsidR="002E5476" w:rsidDel="003304B3" w:rsidRDefault="00E52030" w:rsidP="00DF2943">
      <w:pPr>
        <w:pStyle w:val="Caption"/>
        <w:rPr>
          <w:del w:id="115" w:author="Vanessa Zahner" w:date="2020-11-01T09:37:00Z"/>
        </w:rPr>
      </w:pPr>
      <w:del w:id="116" w:author="Vanessa Zahner" w:date="2020-11-01T09:37:00Z">
        <w:r w:rsidDel="003304B3">
          <w:delText xml:space="preserve">Figure </w:delText>
        </w:r>
        <w:r w:rsidR="002E001F" w:rsidDel="003304B3">
          <w:rPr>
            <w:iCs w:val="0"/>
          </w:rPr>
          <w:fldChar w:fldCharType="begin"/>
        </w:r>
        <w:r w:rsidR="002E001F" w:rsidRPr="003304B3" w:rsidDel="003304B3">
          <w:rPr>
            <w:iCs w:val="0"/>
          </w:rPr>
          <w:delInstrText xml:space="preserve"> STYLEREF 2 \s </w:delInstrText>
        </w:r>
        <w:r w:rsidR="002E001F" w:rsidDel="003304B3">
          <w:rPr>
            <w:iCs w:val="0"/>
          </w:rPr>
          <w:fldChar w:fldCharType="separate"/>
        </w:r>
        <w:r w:rsidR="002E001F" w:rsidRPr="003304B3" w:rsidDel="003304B3">
          <w:rPr>
            <w:iCs w:val="0"/>
            <w:noProof/>
          </w:rPr>
          <w:delText>3</w:delText>
        </w:r>
        <w:r w:rsidR="002E001F" w:rsidDel="003304B3">
          <w:rPr>
            <w:iCs w:val="0"/>
          </w:rPr>
          <w:fldChar w:fldCharType="end"/>
        </w:r>
        <w:r w:rsidR="002E001F" w:rsidDel="003304B3">
          <w:delText>.</w:delText>
        </w:r>
        <w:r w:rsidR="002E001F" w:rsidDel="003304B3">
          <w:rPr>
            <w:iCs w:val="0"/>
          </w:rPr>
          <w:fldChar w:fldCharType="begin"/>
        </w:r>
        <w:r w:rsidR="002E001F" w:rsidDel="003304B3">
          <w:delInstrText xml:space="preserve"> SEQ Figure \* ARABIC \s 2 </w:delInstrText>
        </w:r>
        <w:r w:rsidR="002E001F" w:rsidDel="003304B3">
          <w:rPr>
            <w:iCs w:val="0"/>
          </w:rPr>
          <w:fldChar w:fldCharType="separate"/>
        </w:r>
        <w:r w:rsidR="002E001F" w:rsidDel="003304B3">
          <w:rPr>
            <w:noProof/>
          </w:rPr>
          <w:delText>2</w:delText>
        </w:r>
        <w:r w:rsidR="002E001F" w:rsidDel="003304B3">
          <w:rPr>
            <w:iCs w:val="0"/>
          </w:rPr>
          <w:fldChar w:fldCharType="end"/>
        </w:r>
        <w:r w:rsidR="007F1E58" w:rsidDel="003304B3">
          <w:delText xml:space="preserve"> </w:delText>
        </w:r>
        <w:r w:rsidR="002E5476" w:rsidDel="003304B3">
          <w:delText>Temperature (black) and salinity (red) variables paired with salmon surveys in DI and JS, during the outmigration period in 2015 and 2016.</w:delText>
        </w:r>
        <w:commentRangeStart w:id="117"/>
        <w:commentRangeEnd w:id="117"/>
        <w:r w:rsidR="002E5476" w:rsidDel="003304B3">
          <w:rPr>
            <w:rStyle w:val="CommentReference"/>
            <w:iCs w:val="0"/>
            <w:color w:val="auto"/>
          </w:rPr>
          <w:commentReference w:id="117"/>
        </w:r>
      </w:del>
    </w:p>
    <w:p w14:paraId="267BD565" w14:textId="32685510" w:rsidR="007F1E58" w:rsidRDefault="007F1E58" w:rsidP="00DF2943">
      <w:pPr>
        <w:pStyle w:val="Caption"/>
      </w:pPr>
    </w:p>
    <w:p w14:paraId="71907AE3" w14:textId="1A8F42D1" w:rsidR="003B545F" w:rsidDel="00EF00EA" w:rsidRDefault="00373BAB" w:rsidP="00DF2943">
      <w:pPr>
        <w:rPr>
          <w:del w:id="118" w:author="Vanessa Zahner" w:date="2020-11-03T10:05:00Z"/>
        </w:rPr>
      </w:pPr>
      <w:del w:id="119" w:author="Vanessa Zahner" w:date="2020-11-03T10:05:00Z">
        <w:r w:rsidDel="00EF00EA">
          <w:rPr>
            <w:noProof/>
            <w:lang w:eastAsia="en-CA"/>
          </w:rPr>
          <w:drawing>
            <wp:inline distT="0" distB="0" distL="0" distR="0" wp14:anchorId="40CEA18E" wp14:editId="6AB62C5B">
              <wp:extent cx="5943600" cy="55721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stretch>
                        <a:fillRect/>
                      </a:stretch>
                    </pic:blipFill>
                    <pic:spPr>
                      <a:xfrm>
                        <a:off x="0" y="0"/>
                        <a:ext cx="5943600" cy="5572125"/>
                      </a:xfrm>
                      <a:prstGeom prst="rect">
                        <a:avLst/>
                      </a:prstGeom>
                    </pic:spPr>
                  </pic:pic>
                </a:graphicData>
              </a:graphic>
            </wp:inline>
          </w:drawing>
        </w:r>
      </w:del>
    </w:p>
    <w:p w14:paraId="39244564" w14:textId="05031EF3" w:rsidR="0011224E" w:rsidDel="00EF00EA" w:rsidRDefault="0011224E" w:rsidP="00DF2943">
      <w:pPr>
        <w:rPr>
          <w:del w:id="120" w:author="Vanessa Zahner" w:date="2020-11-03T10:05:00Z"/>
        </w:rPr>
      </w:pPr>
    </w:p>
    <w:p w14:paraId="37C5D860" w14:textId="607B4F89" w:rsidR="007F1E58" w:rsidDel="00EF00EA" w:rsidRDefault="00E52030" w:rsidP="00DF2943">
      <w:pPr>
        <w:pStyle w:val="Caption"/>
        <w:rPr>
          <w:del w:id="121" w:author="Vanessa Zahner" w:date="2020-11-03T10:05:00Z"/>
        </w:rPr>
      </w:pPr>
      <w:del w:id="122" w:author="Vanessa Zahner" w:date="2020-11-03T10:05:00Z">
        <w:r w:rsidDel="00EF00EA">
          <w:delText xml:space="preserve">Figure </w:delText>
        </w:r>
        <w:r w:rsidR="00EF00EA" w:rsidDel="00EF00EA">
          <w:fldChar w:fldCharType="begin"/>
        </w:r>
        <w:r w:rsidR="00EF00EA" w:rsidRPr="00EF00EA" w:rsidDel="00EF00EA">
          <w:rPr>
            <w:iCs w:val="0"/>
          </w:rPr>
          <w:delInstrText xml:space="preserve"> STYLEREF 2 \s </w:delInstrText>
        </w:r>
        <w:r w:rsidR="00EF00EA" w:rsidDel="00EF00EA">
          <w:fldChar w:fldCharType="separate"/>
        </w:r>
        <w:r w:rsidR="00EF00EA" w:rsidRPr="00EF00EA" w:rsidDel="00EF00EA">
          <w:rPr>
            <w:iCs w:val="0"/>
            <w:noProof/>
          </w:rPr>
          <w:delText>3</w:delText>
        </w:r>
        <w:r w:rsidR="00EF00EA" w:rsidDel="00EF00EA">
          <w:fldChar w:fldCharType="end"/>
        </w:r>
        <w:r w:rsidR="00EF00EA" w:rsidDel="00EF00EA">
          <w:delText>.</w:delText>
        </w:r>
        <w:r w:rsidR="00EF00EA" w:rsidDel="00EF00EA">
          <w:fldChar w:fldCharType="begin"/>
        </w:r>
        <w:r w:rsidR="00EF00EA" w:rsidDel="00EF00EA">
          <w:delInstrText xml:space="preserve"> SEQ Figure \* ARABIC \s 2 </w:delInstrText>
        </w:r>
        <w:r w:rsidR="00EF00EA" w:rsidDel="00EF00EA">
          <w:fldChar w:fldCharType="separate"/>
        </w:r>
        <w:r w:rsidR="00EF00EA" w:rsidDel="00EF00EA">
          <w:rPr>
            <w:noProof/>
          </w:rPr>
          <w:delText>2</w:delText>
        </w:r>
        <w:r w:rsidR="00EF00EA" w:rsidDel="00EF00EA">
          <w:fldChar w:fldCharType="end"/>
        </w:r>
        <w:r w:rsidDel="00EF00EA">
          <w:delText xml:space="preserve"> </w:delText>
        </w:r>
        <w:r w:rsidR="007F1E58" w:rsidDel="00EF00EA">
          <w:delText>Zooplankton biomass by size fraction</w:delText>
        </w:r>
        <w:r w:rsidR="006E0CC9" w:rsidDel="00EF00EA">
          <w:delText xml:space="preserve"> for 2015-2016. “X” indicates missing data.</w:delText>
        </w:r>
      </w:del>
    </w:p>
    <w:p w14:paraId="27913A36" w14:textId="13A980A2" w:rsidR="007F1E58" w:rsidRDefault="007F1E58" w:rsidP="00DF2943"/>
    <w:p w14:paraId="68B8809E" w14:textId="7973CD8D" w:rsidR="003B545F" w:rsidRDefault="003B545F" w:rsidP="00DF2943"/>
    <w:p w14:paraId="31CB9951" w14:textId="724DCE91" w:rsidR="0011224E" w:rsidRDefault="00373BAB" w:rsidP="00DF2943">
      <w:r>
        <w:rPr>
          <w:noProof/>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stretch>
                      <a:fillRect/>
                    </a:stretch>
                  </pic:blipFill>
                  <pic:spPr>
                    <a:xfrm>
                      <a:off x="0" y="0"/>
                      <a:ext cx="5943600" cy="5943600"/>
                    </a:xfrm>
                    <a:prstGeom prst="rect">
                      <a:avLst/>
                    </a:prstGeom>
                  </pic:spPr>
                </pic:pic>
              </a:graphicData>
            </a:graphic>
          </wp:inline>
        </w:drawing>
      </w:r>
    </w:p>
    <w:p w14:paraId="6CE85B1B" w14:textId="626DCB9A" w:rsidR="007F1E58" w:rsidRDefault="00E52030" w:rsidP="00DF2943">
      <w:pPr>
        <w:pStyle w:val="Caption"/>
      </w:pPr>
      <w:bookmarkStart w:id="123" w:name="_Ref51685434"/>
      <w:bookmarkStart w:id="124" w:name="_Toc55574241"/>
      <w:r>
        <w:t xml:space="preserve">Figure </w:t>
      </w:r>
      <w:r w:rsidR="00EF00EA">
        <w:fldChar w:fldCharType="begin"/>
      </w:r>
      <w:r w:rsidR="00EF00EA">
        <w:instrText xml:space="preserve"> STYLEREF 2 \s </w:instrText>
      </w:r>
      <w:r w:rsidR="00EF00EA">
        <w:fldChar w:fldCharType="separate"/>
      </w:r>
      <w:r w:rsidR="00EF00EA">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2</w:t>
      </w:r>
      <w:r w:rsidR="00EF00EA">
        <w:fldChar w:fldCharType="end"/>
      </w:r>
      <w:bookmarkEnd w:id="123"/>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24"/>
    </w:p>
    <w:p w14:paraId="1C752FE3" w14:textId="3D3D46E8" w:rsidR="007F1E58" w:rsidRDefault="007F1E58" w:rsidP="00DF2943"/>
    <w:p w14:paraId="72D60659" w14:textId="04FB15BA" w:rsidR="003B545F" w:rsidRDefault="003B545F" w:rsidP="00DF2943">
      <w:r>
        <w:rPr>
          <w:noProof/>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576351" cy="5352419"/>
                    </a:xfrm>
                    <a:prstGeom prst="rect">
                      <a:avLst/>
                    </a:prstGeom>
                  </pic:spPr>
                </pic:pic>
              </a:graphicData>
            </a:graphic>
          </wp:inline>
        </w:drawing>
      </w:r>
    </w:p>
    <w:p w14:paraId="2F7D37B8" w14:textId="77777777" w:rsidR="0011224E" w:rsidRDefault="0011224E" w:rsidP="00DF2943"/>
    <w:p w14:paraId="1CF320B9" w14:textId="3B4872F0" w:rsidR="007F1E58" w:rsidRDefault="00E52030" w:rsidP="00DF2943">
      <w:pPr>
        <w:pStyle w:val="Caption"/>
      </w:pPr>
      <w:bookmarkStart w:id="125" w:name="_Toc55574242"/>
      <w:r>
        <w:t xml:space="preserve">Figure </w:t>
      </w:r>
      <w:r w:rsidR="00EF00EA">
        <w:fldChar w:fldCharType="begin"/>
      </w:r>
      <w:r w:rsidR="00EF00EA">
        <w:instrText xml:space="preserve"> STYLEREF 2 \s </w:instrText>
      </w:r>
      <w:r w:rsidR="00EF00EA">
        <w:fldChar w:fldCharType="separate"/>
      </w:r>
      <w:r w:rsidR="00EF00EA">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3</w:t>
      </w:r>
      <w:r w:rsidR="00EF00EA">
        <w:fldChar w:fldCharType="end"/>
      </w:r>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125"/>
    </w:p>
    <w:p w14:paraId="5689D6E9" w14:textId="0CA02859" w:rsidR="007F1E58" w:rsidRDefault="007F1E58" w:rsidP="00DF2943"/>
    <w:p w14:paraId="75E4B162" w14:textId="7073BA18" w:rsidR="007F1E58" w:rsidRDefault="007F1E58" w:rsidP="00DF2943"/>
    <w:p w14:paraId="22B72F0B" w14:textId="3DFB1C63" w:rsidR="003B545F" w:rsidRDefault="00C40679" w:rsidP="00DF2943">
      <w:r>
        <w:rPr>
          <w:noProof/>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9"/>
                    <a:stretch>
                      <a:fillRect/>
                    </a:stretch>
                  </pic:blipFill>
                  <pic:spPr>
                    <a:xfrm>
                      <a:off x="0" y="0"/>
                      <a:ext cx="5943600" cy="5151120"/>
                    </a:xfrm>
                    <a:prstGeom prst="rect">
                      <a:avLst/>
                    </a:prstGeom>
                  </pic:spPr>
                </pic:pic>
              </a:graphicData>
            </a:graphic>
          </wp:inline>
        </w:drawing>
      </w:r>
    </w:p>
    <w:p w14:paraId="73F5072B" w14:textId="77777777" w:rsidR="006E0CC9" w:rsidRDefault="006E0CC9" w:rsidP="00DF2943"/>
    <w:p w14:paraId="46D91ACD" w14:textId="25BFB70D" w:rsidR="00D708D5" w:rsidRDefault="00E52030" w:rsidP="00DF2943">
      <w:pPr>
        <w:pStyle w:val="Caption"/>
      </w:pPr>
      <w:bookmarkStart w:id="126" w:name="_Toc55574243"/>
      <w:r>
        <w:t xml:space="preserve">Figure </w:t>
      </w:r>
      <w:r w:rsidR="00EF00EA">
        <w:fldChar w:fldCharType="begin"/>
      </w:r>
      <w:r w:rsidR="00EF00EA">
        <w:instrText xml:space="preserve"> STYLEREF 2 \s </w:instrText>
      </w:r>
      <w:r w:rsidR="00EF00EA">
        <w:fldChar w:fldCharType="separate"/>
      </w:r>
      <w:r w:rsidR="00EF00EA">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4</w:t>
      </w:r>
      <w:r w:rsidR="00EF00EA">
        <w:fldChar w:fldCharType="end"/>
      </w:r>
      <w:r>
        <w:t xml:space="preserve"> </w:t>
      </w:r>
      <w:r w:rsidR="00D708D5">
        <w:t>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sidR="00C40679">
        <w:t>.</w:t>
      </w:r>
      <w:bookmarkEnd w:id="126"/>
    </w:p>
    <w:p w14:paraId="4D327CE0" w14:textId="77777777" w:rsidR="00741797" w:rsidRDefault="00741797" w:rsidP="00DF2943">
      <w:pPr>
        <w:pStyle w:val="Caption"/>
        <w:sectPr w:rsidR="00741797" w:rsidSect="001210AF">
          <w:pgSz w:w="12240" w:h="15840"/>
          <w:pgMar w:top="1440" w:right="1440" w:bottom="1440" w:left="1440" w:header="708" w:footer="708" w:gutter="0"/>
          <w:cols w:space="708"/>
          <w:docGrid w:linePitch="360"/>
        </w:sectPr>
      </w:pPr>
    </w:p>
    <w:p w14:paraId="31546695" w14:textId="1A32E4BA" w:rsidR="00741797" w:rsidRDefault="00741797" w:rsidP="00DF2943">
      <w:r>
        <w:rPr>
          <w:noProof/>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40"/>
                    <a:stretch>
                      <a:fillRect/>
                    </a:stretch>
                  </pic:blipFill>
                  <pic:spPr>
                    <a:xfrm>
                      <a:off x="0" y="0"/>
                      <a:ext cx="8229600" cy="5422900"/>
                    </a:xfrm>
                    <a:prstGeom prst="rect">
                      <a:avLst/>
                    </a:prstGeom>
                  </pic:spPr>
                </pic:pic>
              </a:graphicData>
            </a:graphic>
          </wp:inline>
        </w:drawing>
      </w:r>
    </w:p>
    <w:p w14:paraId="0941B6F4" w14:textId="37EB4B84" w:rsidR="00741797" w:rsidRPr="00741797" w:rsidRDefault="00741797" w:rsidP="00DF2943">
      <w:pPr>
        <w:pStyle w:val="Caption"/>
        <w:sectPr w:rsidR="00741797" w:rsidRPr="00741797" w:rsidSect="00741797">
          <w:pgSz w:w="15840" w:h="12240" w:orient="landscape"/>
          <w:pgMar w:top="1440" w:right="1440" w:bottom="1440" w:left="1440" w:header="708" w:footer="708" w:gutter="0"/>
          <w:cols w:space="708"/>
          <w:docGrid w:linePitch="360"/>
        </w:sectPr>
      </w:pPr>
      <w:bookmarkStart w:id="127" w:name="_Ref55287734"/>
      <w:bookmarkStart w:id="128" w:name="_Toc55574244"/>
      <w:r>
        <w:t xml:space="preserve">Figure </w:t>
      </w:r>
      <w:r w:rsidR="00EF00EA">
        <w:fldChar w:fldCharType="begin"/>
      </w:r>
      <w:r w:rsidR="00EF00EA">
        <w:instrText xml:space="preserve"> STYLEREF 2 \s </w:instrText>
      </w:r>
      <w:r w:rsidR="00EF00EA">
        <w:fldChar w:fldCharType="separate"/>
      </w:r>
      <w:r w:rsidR="00EF00EA">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5</w:t>
      </w:r>
      <w:r w:rsidR="00EF00EA">
        <w:fldChar w:fldCharType="end"/>
      </w:r>
      <w:bookmarkEnd w:id="127"/>
      <w:r>
        <w:t xml:space="preserve"> Cluster dendrogram of temporal data (will color by red and blue for two main clusters, leaving three outliers as grey).</w:t>
      </w:r>
      <w:bookmarkEnd w:id="128"/>
    </w:p>
    <w:p w14:paraId="26361CC9" w14:textId="47466C30" w:rsidR="0011224E" w:rsidRDefault="00D708D5" w:rsidP="00223132">
      <w:r>
        <w:rPr>
          <w:noProof/>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8229600" cy="5236845"/>
                    </a:xfrm>
                    <a:prstGeom prst="rect">
                      <a:avLst/>
                    </a:prstGeom>
                  </pic:spPr>
                </pic:pic>
              </a:graphicData>
            </a:graphic>
          </wp:inline>
        </w:drawing>
      </w:r>
      <w:r w:rsidR="00223132">
        <w:t xml:space="preserve"> </w:t>
      </w:r>
    </w:p>
    <w:p w14:paraId="5D1C150B" w14:textId="6FA48885" w:rsidR="00D708D5" w:rsidRDefault="00E52030" w:rsidP="00DF2943">
      <w:pPr>
        <w:pStyle w:val="Caption"/>
        <w:sectPr w:rsidR="00D708D5" w:rsidSect="00D708D5">
          <w:pgSz w:w="15840" w:h="12240" w:orient="landscape"/>
          <w:pgMar w:top="1440" w:right="1440" w:bottom="1440" w:left="1440" w:header="708" w:footer="708" w:gutter="0"/>
          <w:cols w:space="708"/>
          <w:docGrid w:linePitch="360"/>
        </w:sectPr>
      </w:pPr>
      <w:bookmarkStart w:id="129" w:name="_Ref55296001"/>
      <w:bookmarkStart w:id="130" w:name="_Toc55574245"/>
      <w:r>
        <w:t xml:space="preserve">Figure </w:t>
      </w:r>
      <w:r w:rsidR="00EF00EA">
        <w:fldChar w:fldCharType="begin"/>
      </w:r>
      <w:r w:rsidR="00EF00EA">
        <w:instrText xml:space="preserve"> STYLEREF 2 \s </w:instrText>
      </w:r>
      <w:r w:rsidR="00EF00EA">
        <w:fldChar w:fldCharType="separate"/>
      </w:r>
      <w:r w:rsidR="00EF00EA">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6</w:t>
      </w:r>
      <w:r w:rsidR="00EF00EA">
        <w:fldChar w:fldCharType="end"/>
      </w:r>
      <w:bookmarkEnd w:id="129"/>
      <w:r>
        <w:t xml:space="preserve"> </w:t>
      </w:r>
      <w:r w:rsidR="00D708D5">
        <w:t>Gut fullness indices (GFI) for juvenile pink and chum salmon in DI-JS, 2015-2016, with overlap shown in dark red.</w:t>
      </w:r>
      <w:bookmarkEnd w:id="130"/>
      <w:r w:rsidR="0011224E">
        <w:br w:type="page"/>
      </w:r>
    </w:p>
    <w:p w14:paraId="6DF3D384" w14:textId="39145C0C" w:rsidR="0011224E" w:rsidRDefault="0011224E" w:rsidP="00DF2943"/>
    <w:p w14:paraId="1D6B7862" w14:textId="77777777" w:rsidR="00C3611D" w:rsidRDefault="00C3611D" w:rsidP="00DF2943"/>
    <w:p w14:paraId="131A9A60" w14:textId="449A9E22" w:rsidR="00C3611D" w:rsidRPr="00C3611D" w:rsidRDefault="00C3611D" w:rsidP="00DF2943">
      <w:r>
        <w:rPr>
          <w:noProof/>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2"/>
                    <a:stretch>
                      <a:fillRect/>
                    </a:stretch>
                  </pic:blipFill>
                  <pic:spPr>
                    <a:xfrm>
                      <a:off x="0" y="0"/>
                      <a:ext cx="5943600" cy="4837430"/>
                    </a:xfrm>
                    <a:prstGeom prst="rect">
                      <a:avLst/>
                    </a:prstGeom>
                  </pic:spPr>
                </pic:pic>
              </a:graphicData>
            </a:graphic>
          </wp:inline>
        </w:drawing>
      </w:r>
    </w:p>
    <w:p w14:paraId="048D5DDA" w14:textId="77777777" w:rsidR="007F1E58" w:rsidRDefault="007F1E58" w:rsidP="00DF2943"/>
    <w:p w14:paraId="5A74B1DA" w14:textId="3B5EF6F0" w:rsidR="007F1E58" w:rsidRDefault="00E52030" w:rsidP="00DF2943">
      <w:pPr>
        <w:pStyle w:val="Caption"/>
      </w:pPr>
      <w:bookmarkStart w:id="131" w:name="_Toc55574246"/>
      <w:r>
        <w:t xml:space="preserve">Figure </w:t>
      </w:r>
      <w:r w:rsidR="00EF00EA">
        <w:fldChar w:fldCharType="begin"/>
      </w:r>
      <w:r w:rsidR="00EF00EA">
        <w:instrText xml:space="preserve"> STYLEREF 2 \s </w:instrText>
      </w:r>
      <w:r w:rsidR="00EF00EA">
        <w:fldChar w:fldCharType="separate"/>
      </w:r>
      <w:r w:rsidR="00EF00EA">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7</w:t>
      </w:r>
      <w:r w:rsidR="00EF00EA">
        <w:fldChar w:fldCharType="end"/>
      </w:r>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31"/>
    </w:p>
    <w:p w14:paraId="4F4AF3E5" w14:textId="58671476" w:rsidR="003304B3" w:rsidRDefault="003304B3" w:rsidP="00DF2943">
      <w:r>
        <w:br w:type="page"/>
      </w:r>
    </w:p>
    <w:p w14:paraId="0588D95F" w14:textId="682FE333" w:rsidR="003304B3" w:rsidRDefault="003304B3" w:rsidP="00DF2943">
      <w:r>
        <w:rPr>
          <w:noProof/>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43"/>
                    <a:stretch>
                      <a:fillRect/>
                    </a:stretch>
                  </pic:blipFill>
                  <pic:spPr>
                    <a:xfrm>
                      <a:off x="0" y="0"/>
                      <a:ext cx="5943600" cy="4379595"/>
                    </a:xfrm>
                    <a:prstGeom prst="rect">
                      <a:avLst/>
                    </a:prstGeom>
                  </pic:spPr>
                </pic:pic>
              </a:graphicData>
            </a:graphic>
          </wp:inline>
        </w:drawing>
      </w:r>
    </w:p>
    <w:p w14:paraId="102BFDE9" w14:textId="22507196" w:rsidR="003304B3" w:rsidRDefault="003304B3" w:rsidP="00DF2943"/>
    <w:p w14:paraId="03224889" w14:textId="181A6EFB" w:rsidR="003304B3" w:rsidRDefault="003304B3" w:rsidP="00DF2943">
      <w:pPr>
        <w:pStyle w:val="Caption"/>
      </w:pPr>
      <w:bookmarkStart w:id="132" w:name="_Ref55290628"/>
      <w:bookmarkStart w:id="133" w:name="_Toc55574247"/>
      <w:r>
        <w:t xml:space="preserve">Figure </w:t>
      </w:r>
      <w:r w:rsidR="00EF00EA">
        <w:fldChar w:fldCharType="begin"/>
      </w:r>
      <w:r w:rsidR="00EF00EA">
        <w:instrText xml:space="preserve"> STYLEREF 2 \s </w:instrText>
      </w:r>
      <w:r w:rsidR="00EF00EA">
        <w:fldChar w:fldCharType="separate"/>
      </w:r>
      <w:r w:rsidR="00EF00EA">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8</w:t>
      </w:r>
      <w:r w:rsidR="00EF00EA">
        <w:fldChar w:fldCharType="end"/>
      </w:r>
      <w:bookmarkEnd w:id="132"/>
      <w:r>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33"/>
    </w:p>
    <w:p w14:paraId="61A348EF" w14:textId="77777777" w:rsidR="00EF00EA" w:rsidRDefault="00EF00EA" w:rsidP="00DF2943">
      <w:pPr>
        <w:sectPr w:rsidR="00EF00EA" w:rsidSect="001210AF">
          <w:pgSz w:w="12240" w:h="15840"/>
          <w:pgMar w:top="1440" w:right="1440" w:bottom="1440" w:left="1440" w:header="708" w:footer="708" w:gutter="0"/>
          <w:cols w:space="708"/>
          <w:docGrid w:linePitch="360"/>
        </w:sectPr>
      </w:pPr>
    </w:p>
    <w:p w14:paraId="4A75EA7B" w14:textId="213DAB38" w:rsidR="00EF00EA" w:rsidRDefault="00EF00EA" w:rsidP="00DF2943">
      <w:r>
        <w:rPr>
          <w:noProof/>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44"/>
                    <a:stretch>
                      <a:fillRect/>
                    </a:stretch>
                  </pic:blipFill>
                  <pic:spPr>
                    <a:xfrm>
                      <a:off x="0" y="0"/>
                      <a:ext cx="8229600" cy="4863465"/>
                    </a:xfrm>
                    <a:prstGeom prst="rect">
                      <a:avLst/>
                    </a:prstGeom>
                  </pic:spPr>
                </pic:pic>
              </a:graphicData>
            </a:graphic>
          </wp:inline>
        </w:drawing>
      </w:r>
    </w:p>
    <w:p w14:paraId="0071D402" w14:textId="77777777" w:rsidR="00EF00EA" w:rsidRDefault="00EF00EA" w:rsidP="00DF2943"/>
    <w:p w14:paraId="52DF83C6" w14:textId="77777777" w:rsidR="002F204B" w:rsidRDefault="00EF00EA" w:rsidP="00DF2943">
      <w:pPr>
        <w:pStyle w:val="Caption"/>
        <w:sectPr w:rsidR="002F204B" w:rsidSect="00EF00EA">
          <w:pgSz w:w="15840" w:h="12240" w:orient="landscape"/>
          <w:pgMar w:top="1440" w:right="1440" w:bottom="1440" w:left="1440" w:header="708" w:footer="708" w:gutter="0"/>
          <w:cols w:space="708"/>
          <w:docGrid w:linePitch="360"/>
        </w:sectPr>
      </w:pPr>
      <w:bookmarkStart w:id="134" w:name="_Ref55295297"/>
      <w:bookmarkStart w:id="135" w:name="_Toc55574248"/>
      <w:r>
        <w:t xml:space="preserve">Figure </w:t>
      </w:r>
      <w:r>
        <w:fldChar w:fldCharType="begin"/>
      </w:r>
      <w:r>
        <w:instrText xml:space="preserve"> STYLEREF 2 \s </w:instrText>
      </w:r>
      <w:r>
        <w:fldChar w:fldCharType="separate"/>
      </w:r>
      <w:r>
        <w:rPr>
          <w:noProof/>
        </w:rPr>
        <w:t>3</w:t>
      </w:r>
      <w:r>
        <w:fldChar w:fldCharType="end"/>
      </w:r>
      <w:r>
        <w:t>.</w:t>
      </w:r>
      <w:r>
        <w:fldChar w:fldCharType="begin"/>
      </w:r>
      <w:r>
        <w:instrText xml:space="preserve"> SEQ Figure \* ARABIC \s 2 </w:instrText>
      </w:r>
      <w:r>
        <w:fldChar w:fldCharType="separate"/>
      </w:r>
      <w:r>
        <w:rPr>
          <w:noProof/>
        </w:rPr>
        <w:t>9</w:t>
      </w:r>
      <w:r>
        <w:fldChar w:fldCharType="end"/>
      </w:r>
      <w:bookmarkEnd w:id="134"/>
      <w:r>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t>.</w:t>
      </w:r>
      <w:bookmarkEnd w:id="135"/>
    </w:p>
    <w:p w14:paraId="1DFCA4E7" w14:textId="129F4E1C" w:rsidR="005917B2" w:rsidRDefault="005917B2" w:rsidP="00DF2943">
      <w:pPr>
        <w:pStyle w:val="Heading2"/>
      </w:pPr>
      <w:bookmarkStart w:id="136" w:name="_Toc55574088"/>
      <w:r>
        <w:t>Conclusion</w:t>
      </w:r>
      <w:bookmarkEnd w:id="136"/>
    </w:p>
    <w:p w14:paraId="0593FE89" w14:textId="77777777" w:rsidR="006E0CC9" w:rsidRPr="006E0CC9" w:rsidRDefault="006E0CC9" w:rsidP="00DF2943"/>
    <w:p w14:paraId="40D95692" w14:textId="479A6889" w:rsidR="00926601" w:rsidRDefault="00926601" w:rsidP="00DF2943">
      <w:pPr>
        <w:pStyle w:val="Heading3"/>
      </w:pPr>
      <w:bookmarkStart w:id="137" w:name="_Toc55574089"/>
      <w:r>
        <w:t>Knowledge gap of juvenile pink and chum salmon competition</w:t>
      </w:r>
      <w:bookmarkEnd w:id="137"/>
    </w:p>
    <w:p w14:paraId="78B6DE1E" w14:textId="346D62AF" w:rsidR="00926601" w:rsidRPr="00926601" w:rsidRDefault="00926601" w:rsidP="00DF2943">
      <w:r>
        <w:tab/>
        <w:t>…</w:t>
      </w:r>
    </w:p>
    <w:p w14:paraId="2504B4DE" w14:textId="61383783" w:rsidR="00926601" w:rsidRDefault="00C3611D" w:rsidP="00DF2943">
      <w:pPr>
        <w:pStyle w:val="Heading3"/>
      </w:pPr>
      <w:bookmarkStart w:id="138" w:name="_Toc55574090"/>
      <w:r>
        <w:t>Diets of j</w:t>
      </w:r>
      <w:r w:rsidR="00926601">
        <w:t>uvenile pink and chum salmon in contrasting foraging conditions</w:t>
      </w:r>
      <w:bookmarkEnd w:id="138"/>
    </w:p>
    <w:p w14:paraId="166B62E5" w14:textId="3D9FD72B" w:rsidR="00926601" w:rsidRPr="00926601" w:rsidRDefault="00926601" w:rsidP="00DF2943">
      <w:r>
        <w:tab/>
        <w:t xml:space="preserve">… </w:t>
      </w:r>
    </w:p>
    <w:p w14:paraId="1D66388E" w14:textId="6F274C04" w:rsidR="00926601" w:rsidRDefault="00C3611D" w:rsidP="00DF2943">
      <w:pPr>
        <w:pStyle w:val="Heading3"/>
      </w:pPr>
      <w:bookmarkStart w:id="139" w:name="_Toc55574091"/>
      <w:r>
        <w:t>T</w:t>
      </w:r>
      <w:r w:rsidR="00926601">
        <w:t>rophic interactions</w:t>
      </w:r>
      <w:r>
        <w:t xml:space="preserve"> of pink and chum salmon</w:t>
      </w:r>
      <w:r w:rsidR="00926601">
        <w:t xml:space="preserve"> during outmigration</w:t>
      </w:r>
      <w:bookmarkEnd w:id="139"/>
    </w:p>
    <w:p w14:paraId="2A46B5B6" w14:textId="6701A8EE" w:rsidR="00926601" w:rsidRPr="00926601" w:rsidRDefault="00926601" w:rsidP="00DF2943">
      <w:r>
        <w:tab/>
        <w:t xml:space="preserve">… </w:t>
      </w:r>
    </w:p>
    <w:p w14:paraId="74385B9D" w14:textId="34CEEA8B" w:rsidR="00926601" w:rsidRDefault="00926601" w:rsidP="00DF2943">
      <w:pPr>
        <w:pStyle w:val="Heading3"/>
      </w:pPr>
      <w:bookmarkStart w:id="140" w:name="_Toc55574092"/>
      <w:r>
        <w:t>Pink and chum salmon as ecosystem indicators</w:t>
      </w:r>
      <w:bookmarkEnd w:id="140"/>
    </w:p>
    <w:p w14:paraId="4D33B8A6" w14:textId="06CFD50C" w:rsidR="00C43189" w:rsidRDefault="00926601" w:rsidP="00DF2943">
      <w:r>
        <w:tab/>
        <w:t>…</w:t>
      </w:r>
    </w:p>
    <w:p w14:paraId="22B54E6D" w14:textId="3C6D10D5" w:rsidR="00C43189" w:rsidRDefault="00C43189" w:rsidP="00DF2943">
      <w:r>
        <w:t>Updated version –</w:t>
      </w:r>
      <w:r w:rsidR="006D0743">
        <w:t xml:space="preserve"> </w:t>
      </w:r>
      <w:r>
        <w:t xml:space="preserve">Reiterate importance of salmon for health and wellbeing of people </w:t>
      </w:r>
      <w:r w:rsidR="00EA14E7">
        <w:t xml:space="preserve">and </w:t>
      </w:r>
      <w:proofErr w:type="spellStart"/>
      <w:r>
        <w:t>ecosys</w:t>
      </w:r>
      <w:proofErr w:type="spellEnd"/>
    </w:p>
    <w:p w14:paraId="4B506DE8" w14:textId="6402DFD3" w:rsidR="00C43189" w:rsidRDefault="00C43189" w:rsidP="00DF2943">
      <w:r>
        <w:t>Juvenile salmon feeding important for survival, study found low feeding (time + space)</w:t>
      </w:r>
    </w:p>
    <w:p w14:paraId="3ED9C16C" w14:textId="241EB110" w:rsidR="00C43189" w:rsidRDefault="00C43189" w:rsidP="00DF2943">
      <w:r>
        <w:t xml:space="preserve">Consistent feeding </w:t>
      </w:r>
      <w:proofErr w:type="spellStart"/>
      <w:r>
        <w:t>strats</w:t>
      </w:r>
      <w:proofErr w:type="spellEnd"/>
      <w:r>
        <w:t>. due to competition. Pink small/nearshore/mero-, chum gelatinous.</w:t>
      </w:r>
    </w:p>
    <w:p w14:paraId="7896C59E" w14:textId="77777777" w:rsidR="00C43189" w:rsidRDefault="00C43189" w:rsidP="00DF2943">
      <w:r>
        <w:t>Periods/locations where feeding improves, and pink chum more easily coexist (improve survival)</w:t>
      </w:r>
    </w:p>
    <w:p w14:paraId="76F7CFE9" w14:textId="77777777" w:rsidR="00C43189" w:rsidRDefault="00C43189" w:rsidP="00DF2943">
      <w:r>
        <w:t>Lessons of salmon: flexible / adaptable, using strengths to coexist, let good times fuel resilience</w:t>
      </w:r>
    </w:p>
    <w:p w14:paraId="241D9429" w14:textId="77777777" w:rsidR="004B644E" w:rsidRDefault="00C43189" w:rsidP="00DF2943">
      <w:r>
        <w:t xml:space="preserve">(somewhere) pink chum unique but respond to env/prey firstly. Understanding trends + nuance = crucial. Research species/stock responses to env needed for conservation and healthy societies who live for salmon. </w:t>
      </w:r>
    </w:p>
    <w:p w14:paraId="0162DBC9" w14:textId="166ABA60" w:rsidR="00F845B9" w:rsidRDefault="004B644E" w:rsidP="00DF2943">
      <w:r>
        <w:t xml:space="preserve">(somewhere) </w:t>
      </w:r>
      <w:r w:rsidR="00F845B9">
        <w:t>Salmon conservation = local + global. Migrate international; help where we can!</w:t>
      </w:r>
    </w:p>
    <w:p w14:paraId="39F61838" w14:textId="77777777" w:rsidR="005675BF" w:rsidRDefault="004B644E" w:rsidP="00DF2943">
      <w:r>
        <w:t xml:space="preserve">Recommendation: study precontact DI-JS with </w:t>
      </w:r>
      <w:proofErr w:type="spellStart"/>
      <w:r>
        <w:t>Kwakw</w:t>
      </w:r>
      <w:r w:rsidRPr="004B644E">
        <w:rPr>
          <w:u w:val="single"/>
        </w:rPr>
        <w:t>a</w:t>
      </w:r>
      <w:r>
        <w:t>k</w:t>
      </w:r>
      <w:r w:rsidRPr="004B644E">
        <w:rPr>
          <w:u w:val="single"/>
        </w:rPr>
        <w:t>a</w:t>
      </w:r>
      <w:r>
        <w:t>’wakw</w:t>
      </w:r>
      <w:proofErr w:type="spellEnd"/>
      <w:r w:rsidR="00F845B9">
        <w:t xml:space="preserve"> to compare now with TEK </w:t>
      </w:r>
      <w:r w:rsidR="00F845B9">
        <w:sym w:font="Wingdings" w:char="F0E0"/>
      </w:r>
      <w:r w:rsidR="00F845B9">
        <w:t xml:space="preserve"> use to inform habitat restoration projects that would benefit juvenile salmon + other animals too!</w:t>
      </w:r>
    </w:p>
    <w:p w14:paraId="0DDB7AAD" w14:textId="77777777" w:rsidR="00EA14E7" w:rsidRDefault="005675BF" w:rsidP="00DF2943">
      <w:proofErr w:type="spellStart"/>
      <w:r>
        <w:t>Alsooo</w:t>
      </w:r>
      <w:proofErr w:type="spellEnd"/>
      <w:r>
        <w:t xml:space="preserve"> (somewhere) DI-JS eelgrass decline (</w:t>
      </w:r>
      <w:proofErr w:type="spellStart"/>
      <w:r>
        <w:t>Cullis</w:t>
      </w:r>
      <w:proofErr w:type="spellEnd"/>
      <w:r>
        <w:t>-Suzuki thesis), restore or mitigate pollution and Indigenous sovereignty would improve salmon life (fish farm parasite impacts future study?)</w:t>
      </w:r>
      <w:r w:rsidR="00EA14E7">
        <w:br w:type="page"/>
      </w:r>
    </w:p>
    <w:p w14:paraId="24E164D8" w14:textId="77777777" w:rsidR="00EA14E7" w:rsidRDefault="00EA14E7" w:rsidP="00DF2943"/>
    <w:p w14:paraId="23F5BA2C" w14:textId="67CD4B1B" w:rsidR="00EA14E7" w:rsidRDefault="002F204B" w:rsidP="00DF2943">
      <w:r>
        <w:rPr>
          <w:noProof/>
        </w:rPr>
        <w:drawing>
          <wp:inline distT="0" distB="0" distL="0" distR="0" wp14:anchorId="49C72C5D" wp14:editId="2C38E7BB">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stretch>
                      <a:fillRect/>
                    </a:stretch>
                  </pic:blipFill>
                  <pic:spPr>
                    <a:xfrm>
                      <a:off x="0" y="0"/>
                      <a:ext cx="5943600" cy="4457700"/>
                    </a:xfrm>
                    <a:prstGeom prst="rect">
                      <a:avLst/>
                    </a:prstGeom>
                  </pic:spPr>
                </pic:pic>
              </a:graphicData>
            </a:graphic>
          </wp:inline>
        </w:drawing>
      </w:r>
    </w:p>
    <w:p w14:paraId="3E570337" w14:textId="04F3D040" w:rsidR="00FA03B1" w:rsidRDefault="00EA14E7" w:rsidP="00DF2943">
      <w:pPr>
        <w:pStyle w:val="Caption"/>
      </w:pPr>
      <w:bookmarkStart w:id="141" w:name="_Toc55574249"/>
      <w:r>
        <w:t xml:space="preserve">Figure </w:t>
      </w:r>
      <w:r w:rsidR="00EF00EA">
        <w:fldChar w:fldCharType="begin"/>
      </w:r>
      <w:r w:rsidR="00EF00EA">
        <w:instrText xml:space="preserve"> STYLEREF 2 \s </w:instrText>
      </w:r>
      <w:r w:rsidR="00EF00EA">
        <w:fldChar w:fldCharType="separate"/>
      </w:r>
      <w:r w:rsidR="00EF00EA">
        <w:rPr>
          <w:noProof/>
        </w:rPr>
        <w:t>4</w:t>
      </w:r>
      <w:r w:rsidR="00EF00EA">
        <w:fldChar w:fldCharType="end"/>
      </w:r>
      <w:r w:rsidR="00EF00EA">
        <w:t>.</w:t>
      </w:r>
      <w:r w:rsidR="00EF00EA">
        <w:fldChar w:fldCharType="begin"/>
      </w:r>
      <w:r w:rsidR="00EF00EA">
        <w:instrText xml:space="preserve"> SEQ Figure \* ARABIC \s 2 </w:instrText>
      </w:r>
      <w:r w:rsidR="00EF00EA">
        <w:fldChar w:fldCharType="separate"/>
      </w:r>
      <w:r w:rsidR="00EF00EA">
        <w:rPr>
          <w:noProof/>
        </w:rPr>
        <w:t>1</w:t>
      </w:r>
      <w:r w:rsidR="00EF00EA">
        <w:fldChar w:fldCharType="end"/>
      </w:r>
      <w:r>
        <w:t xml:space="preserve"> Conceptual diagram of combined thesis results on juvenile salmon diet variability. “Sp.” indicated salmon species, and stratified surface conditions is labelled as “Strat.”</w:t>
      </w:r>
      <w:bookmarkEnd w:id="141"/>
      <w:r>
        <w:t xml:space="preserve"> </w:t>
      </w:r>
      <w:r w:rsidR="00FA03B1">
        <w:br w:type="page"/>
      </w:r>
    </w:p>
    <w:p w14:paraId="2B232ED2" w14:textId="67C43FE0" w:rsidR="00FA03B1" w:rsidRDefault="00FA03B1" w:rsidP="00DF2943">
      <w:pPr>
        <w:pStyle w:val="Heading1"/>
      </w:pPr>
      <w:bookmarkStart w:id="142" w:name="_Toc55574093"/>
      <w:r>
        <w:t>References</w:t>
      </w:r>
      <w:bookmarkEnd w:id="142"/>
    </w:p>
    <w:p w14:paraId="7FC7FFF5" w14:textId="0FDE2EDD" w:rsidR="00FA03B1" w:rsidRDefault="00FA03B1" w:rsidP="00DF2943">
      <w:pPr>
        <w:widowControl w:val="0"/>
        <w:autoSpaceDE w:val="0"/>
        <w:autoSpaceDN w:val="0"/>
        <w:adjustRightInd w:val="0"/>
        <w:ind w:left="480" w:hanging="480"/>
        <w:rPr>
          <w:rFonts w:eastAsia="Times New Roman" w:cs="Times New Roman"/>
        </w:rPr>
      </w:pPr>
    </w:p>
    <w:p w14:paraId="6FE2B2D4" w14:textId="7B74C919" w:rsidR="00223132" w:rsidRPr="00223132" w:rsidRDefault="00FA03B1" w:rsidP="00223132">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223132" w:rsidRPr="00223132">
        <w:rPr>
          <w:rFonts w:cs="Times New Roman"/>
          <w:noProof/>
          <w:lang w:val="en-US"/>
        </w:rPr>
        <w:t xml:space="preserve">Batten, S. D., Ruggerone, G. T., &amp; Ortiz, I. (2018). Pink Salmon induce a trophic cascade in plankton populations in the southern Bering Sea and around the Aleutian Islands. </w:t>
      </w:r>
      <w:r w:rsidR="00223132" w:rsidRPr="00223132">
        <w:rPr>
          <w:rFonts w:cs="Times New Roman"/>
          <w:i/>
          <w:iCs/>
          <w:noProof/>
          <w:lang w:val="en-US"/>
        </w:rPr>
        <w:t>Fisheries Oceanography</w:t>
      </w:r>
      <w:r w:rsidR="00223132" w:rsidRPr="00223132">
        <w:rPr>
          <w:rFonts w:cs="Times New Roman"/>
          <w:noProof/>
          <w:lang w:val="en-US"/>
        </w:rPr>
        <w:t xml:space="preserve">, </w:t>
      </w:r>
      <w:r w:rsidR="00223132" w:rsidRPr="00223132">
        <w:rPr>
          <w:rFonts w:cs="Times New Roman"/>
          <w:i/>
          <w:iCs/>
          <w:noProof/>
          <w:lang w:val="en-US"/>
        </w:rPr>
        <w:t>27</w:t>
      </w:r>
      <w:r w:rsidR="00223132" w:rsidRPr="00223132">
        <w:rPr>
          <w:rFonts w:cs="Times New Roman"/>
          <w:noProof/>
          <w:lang w:val="en-US"/>
        </w:rPr>
        <w:t>(6), 548–559. https://doi.org/10.1111/fog.12276</w:t>
      </w:r>
    </w:p>
    <w:p w14:paraId="66F34F85"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Beamish, R. J. (2017). What the past tells us about the future of Pacific salmon research. </w:t>
      </w:r>
      <w:r w:rsidRPr="00223132">
        <w:rPr>
          <w:rFonts w:cs="Times New Roman"/>
          <w:i/>
          <w:iCs/>
          <w:noProof/>
          <w:lang w:val="en-US"/>
        </w:rPr>
        <w:t>Fish and Fisheries</w:t>
      </w:r>
      <w:r w:rsidRPr="00223132">
        <w:rPr>
          <w:rFonts w:cs="Times New Roman"/>
          <w:noProof/>
          <w:lang w:val="en-US"/>
        </w:rPr>
        <w:t xml:space="preserve">, </w:t>
      </w:r>
      <w:r w:rsidRPr="00223132">
        <w:rPr>
          <w:rFonts w:cs="Times New Roman"/>
          <w:i/>
          <w:iCs/>
          <w:noProof/>
          <w:lang w:val="en-US"/>
        </w:rPr>
        <w:t>18</w:t>
      </w:r>
      <w:r w:rsidRPr="00223132">
        <w:rPr>
          <w:rFonts w:cs="Times New Roman"/>
          <w:noProof/>
          <w:lang w:val="en-US"/>
        </w:rPr>
        <w:t>(6), 1161–1175. https://doi.org/10.1111/faf.12231</w:t>
      </w:r>
    </w:p>
    <w:p w14:paraId="1F3E9FB9"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Beamish, R. J., &amp; Mahnken, C. (2001). A critical size and period hypothesis to explain natural regulation of salmon abundance and the linkage to climate and climate change. </w:t>
      </w:r>
      <w:r w:rsidRPr="00223132">
        <w:rPr>
          <w:rFonts w:cs="Times New Roman"/>
          <w:i/>
          <w:iCs/>
          <w:noProof/>
          <w:lang w:val="en-US"/>
        </w:rPr>
        <w:t>Progress in Oceanography</w:t>
      </w:r>
      <w:r w:rsidRPr="00223132">
        <w:rPr>
          <w:rFonts w:cs="Times New Roman"/>
          <w:noProof/>
          <w:lang w:val="en-US"/>
        </w:rPr>
        <w:t xml:space="preserve">, </w:t>
      </w:r>
      <w:r w:rsidRPr="00223132">
        <w:rPr>
          <w:rFonts w:cs="Times New Roman"/>
          <w:i/>
          <w:iCs/>
          <w:noProof/>
          <w:lang w:val="en-US"/>
        </w:rPr>
        <w:t>49</w:t>
      </w:r>
      <w:r w:rsidRPr="00223132">
        <w:rPr>
          <w:rFonts w:cs="Times New Roman"/>
          <w:noProof/>
          <w:lang w:val="en-US"/>
        </w:rPr>
        <w:t>(1–4), 423–437. https://doi.org/10.1016/S0079-6611(01)00034-9</w:t>
      </w:r>
    </w:p>
    <w:p w14:paraId="40824018"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223132">
        <w:rPr>
          <w:rFonts w:cs="Times New Roman"/>
          <w:i/>
          <w:iCs/>
          <w:noProof/>
          <w:lang w:val="en-US"/>
        </w:rPr>
        <w:t>Marine and Coastal Fisheries</w:t>
      </w:r>
      <w:r w:rsidRPr="00223132">
        <w:rPr>
          <w:rFonts w:cs="Times New Roman"/>
          <w:noProof/>
          <w:lang w:val="en-US"/>
        </w:rPr>
        <w:t xml:space="preserve">, </w:t>
      </w:r>
      <w:r w:rsidRPr="00223132">
        <w:rPr>
          <w:rFonts w:cs="Times New Roman"/>
          <w:i/>
          <w:iCs/>
          <w:noProof/>
          <w:lang w:val="en-US"/>
        </w:rPr>
        <w:t>4</w:t>
      </w:r>
      <w:r w:rsidRPr="00223132">
        <w:rPr>
          <w:rFonts w:cs="Times New Roman"/>
          <w:noProof/>
          <w:lang w:val="en-US"/>
        </w:rPr>
        <w:t>(1), 403–414. https://doi.org/10.1080/19425120.2012.676607</w:t>
      </w:r>
    </w:p>
    <w:p w14:paraId="5FE1A1EC"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Beamish, R. J., Pearsall, I. a, &amp; Healey, M. C. (2003). A history of the research on the early marine life of Pacific salmon off Canada’s Pacific coast. </w:t>
      </w:r>
      <w:r w:rsidRPr="00223132">
        <w:rPr>
          <w:rFonts w:cs="Times New Roman"/>
          <w:i/>
          <w:iCs/>
          <w:noProof/>
          <w:lang w:val="en-US"/>
        </w:rPr>
        <w:t>NPAFC Bulletin</w:t>
      </w:r>
      <w:r w:rsidRPr="00223132">
        <w:rPr>
          <w:rFonts w:cs="Times New Roman"/>
          <w:noProof/>
          <w:lang w:val="en-US"/>
        </w:rPr>
        <w:t xml:space="preserve">, </w:t>
      </w:r>
      <w:r w:rsidRPr="00223132">
        <w:rPr>
          <w:rFonts w:cs="Times New Roman"/>
          <w:i/>
          <w:iCs/>
          <w:noProof/>
          <w:lang w:val="en-US"/>
        </w:rPr>
        <w:t>3</w:t>
      </w:r>
      <w:r w:rsidRPr="00223132">
        <w:rPr>
          <w:rFonts w:cs="Times New Roman"/>
          <w:noProof/>
          <w:lang w:val="en-US"/>
        </w:rPr>
        <w:t>(3), 1–40.</w:t>
      </w:r>
    </w:p>
    <w:p w14:paraId="6E0DC654"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Beamish, R. J., Sweeting, R. M., Neville, C. M., &amp; Lange, K. L. (2010). Competitive Interactions Between Pink Salmon and Other Juvenile Pacific Salmon in the Strait of Georgia. </w:t>
      </w:r>
      <w:r w:rsidRPr="00223132">
        <w:rPr>
          <w:rFonts w:cs="Times New Roman"/>
          <w:i/>
          <w:iCs/>
          <w:noProof/>
          <w:lang w:val="en-US"/>
        </w:rPr>
        <w:t>NPAFC Doc. 1284</w:t>
      </w:r>
      <w:r w:rsidRPr="00223132">
        <w:rPr>
          <w:rFonts w:cs="Times New Roman"/>
          <w:noProof/>
          <w:lang w:val="en-US"/>
        </w:rPr>
        <w:t xml:space="preserve">, </w:t>
      </w:r>
      <w:r w:rsidRPr="00223132">
        <w:rPr>
          <w:rFonts w:cs="Times New Roman"/>
          <w:i/>
          <w:iCs/>
          <w:noProof/>
          <w:lang w:val="en-US"/>
        </w:rPr>
        <w:t>January</w:t>
      </w:r>
      <w:r w:rsidRPr="00223132">
        <w:rPr>
          <w:rFonts w:cs="Times New Roman"/>
          <w:noProof/>
          <w:lang w:val="en-US"/>
        </w:rPr>
        <w:t>.</w:t>
      </w:r>
    </w:p>
    <w:p w14:paraId="217E7E6D"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Boldt, J. L. (2001). </w:t>
      </w:r>
      <w:r w:rsidRPr="00223132">
        <w:rPr>
          <w:rFonts w:cs="Times New Roman"/>
          <w:i/>
          <w:iCs/>
          <w:noProof/>
          <w:lang w:val="en-US"/>
        </w:rPr>
        <w:t>Ecology of juvenile pink salmon in the North Gulf of Alaska and Prince William Sound</w:t>
      </w:r>
      <w:r w:rsidRPr="00223132">
        <w:rPr>
          <w:rFonts w:cs="Times New Roman"/>
          <w:noProof/>
          <w:lang w:val="en-US"/>
        </w:rPr>
        <w:t xml:space="preserve"> [University of Alaska Fairbanks]. http://hdl.handle.net/11122/8602</w:t>
      </w:r>
    </w:p>
    <w:p w14:paraId="0CC4E375"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Brodeur, R. D. (1990). </w:t>
      </w:r>
      <w:r w:rsidRPr="00223132">
        <w:rPr>
          <w:rFonts w:cs="Times New Roman"/>
          <w:i/>
          <w:iCs/>
          <w:noProof/>
          <w:lang w:val="en-US"/>
        </w:rPr>
        <w:t>A synthesis of the food habits and feeding ecoloy of salmonids in marine waters of the North Pacific</w:t>
      </w:r>
      <w:r w:rsidRPr="00223132">
        <w:rPr>
          <w:rFonts w:cs="Times New Roman"/>
          <w:noProof/>
          <w:lang w:val="en-US"/>
        </w:rPr>
        <w:t xml:space="preserve">. </w:t>
      </w:r>
      <w:r w:rsidRPr="00223132">
        <w:rPr>
          <w:rFonts w:cs="Times New Roman"/>
          <w:i/>
          <w:iCs/>
          <w:noProof/>
          <w:lang w:val="en-US"/>
        </w:rPr>
        <w:t>(INPFC Doc.) FRI</w:t>
      </w:r>
      <w:r w:rsidRPr="00223132">
        <w:rPr>
          <w:rFonts w:cs="Times New Roman"/>
          <w:noProof/>
          <w:lang w:val="en-US"/>
        </w:rPr>
        <w:t>-</w:t>
      </w:r>
      <w:r w:rsidRPr="00223132">
        <w:rPr>
          <w:rFonts w:cs="Times New Roman"/>
          <w:i/>
          <w:iCs/>
          <w:noProof/>
          <w:lang w:val="en-US"/>
        </w:rPr>
        <w:t>UW</w:t>
      </w:r>
      <w:r w:rsidRPr="00223132">
        <w:rPr>
          <w:rFonts w:cs="Times New Roman"/>
          <w:noProof/>
          <w:lang w:val="en-US"/>
        </w:rPr>
        <w:t>-</w:t>
      </w:r>
      <w:r w:rsidRPr="00223132">
        <w:rPr>
          <w:rFonts w:cs="Times New Roman"/>
          <w:i/>
          <w:iCs/>
          <w:noProof/>
          <w:lang w:val="en-US"/>
        </w:rPr>
        <w:t>9016</w:t>
      </w:r>
      <w:r w:rsidRPr="00223132">
        <w:rPr>
          <w:rFonts w:cs="Times New Roman"/>
          <w:noProof/>
          <w:lang w:val="en-US"/>
        </w:rPr>
        <w:t>, 38 p. https://doi.org/FRI-UW-9016</w:t>
      </w:r>
    </w:p>
    <w:p w14:paraId="7856BA65"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223132">
        <w:rPr>
          <w:rFonts w:cs="Times New Roman"/>
          <w:i/>
          <w:iCs/>
          <w:noProof/>
          <w:lang w:val="en-US"/>
        </w:rPr>
        <w:t>American Fisheries Society Symposium</w:t>
      </w:r>
      <w:r w:rsidRPr="00223132">
        <w:rPr>
          <w:rFonts w:cs="Times New Roman"/>
          <w:noProof/>
          <w:lang w:val="en-US"/>
        </w:rPr>
        <w:t xml:space="preserve">, </w:t>
      </w:r>
      <w:r w:rsidRPr="00223132">
        <w:rPr>
          <w:rFonts w:cs="Times New Roman"/>
          <w:i/>
          <w:iCs/>
          <w:noProof/>
          <w:lang w:val="en-US"/>
        </w:rPr>
        <w:t>57</w:t>
      </w:r>
      <w:r w:rsidRPr="00223132">
        <w:rPr>
          <w:rFonts w:cs="Times New Roman"/>
          <w:noProof/>
          <w:lang w:val="en-US"/>
        </w:rPr>
        <w:t>(February 2015), 183.</w:t>
      </w:r>
    </w:p>
    <w:p w14:paraId="3239AC0E"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Chase, J. M., &amp; Leibold, M. A. (2003). Introduction: History, context, and purpose. In </w:t>
      </w:r>
      <w:r w:rsidRPr="00223132">
        <w:rPr>
          <w:rFonts w:cs="Times New Roman"/>
          <w:i/>
          <w:iCs/>
          <w:noProof/>
          <w:lang w:val="en-US"/>
        </w:rPr>
        <w:t>Ecological Niches: Linking Classical and Contemporary Approaches</w:t>
      </w:r>
      <w:r w:rsidRPr="00223132">
        <w:rPr>
          <w:rFonts w:cs="Times New Roman"/>
          <w:noProof/>
          <w:lang w:val="en-US"/>
        </w:rPr>
        <w:t xml:space="preserve"> (pp. 1–18).</w:t>
      </w:r>
    </w:p>
    <w:p w14:paraId="698A5632"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223132">
        <w:rPr>
          <w:rFonts w:cs="Times New Roman"/>
          <w:i/>
          <w:iCs/>
          <w:noProof/>
          <w:lang w:val="en-US"/>
        </w:rPr>
        <w:t>Journal of Ichthyology</w:t>
      </w:r>
      <w:r w:rsidRPr="00223132">
        <w:rPr>
          <w:rFonts w:cs="Times New Roman"/>
          <w:noProof/>
          <w:lang w:val="en-US"/>
        </w:rPr>
        <w:t xml:space="preserve">, </w:t>
      </w:r>
      <w:r w:rsidRPr="00223132">
        <w:rPr>
          <w:rFonts w:cs="Times New Roman"/>
          <w:i/>
          <w:iCs/>
          <w:noProof/>
          <w:lang w:val="en-US"/>
        </w:rPr>
        <w:t>58</w:t>
      </w:r>
      <w:r w:rsidRPr="00223132">
        <w:rPr>
          <w:rFonts w:cs="Times New Roman"/>
          <w:noProof/>
          <w:lang w:val="en-US"/>
        </w:rPr>
        <w:t>(5), 741–750. https://doi.org/10.1134/s0032945218050041</w:t>
      </w:r>
    </w:p>
    <w:p w14:paraId="7B19B672"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Chipps, S. R., &amp; Garvey, J. E. (2006). Assessment of Food Habits and Feeding Patterns. </w:t>
      </w:r>
      <w:r w:rsidRPr="00223132">
        <w:rPr>
          <w:rFonts w:cs="Times New Roman"/>
          <w:i/>
          <w:iCs/>
          <w:noProof/>
          <w:lang w:val="en-US"/>
        </w:rPr>
        <w:t>American Fischery Society</w:t>
      </w:r>
      <w:r w:rsidRPr="00223132">
        <w:rPr>
          <w:rFonts w:cs="Times New Roman"/>
          <w:noProof/>
          <w:lang w:val="en-US"/>
        </w:rPr>
        <w:t xml:space="preserve">, </w:t>
      </w:r>
      <w:r w:rsidRPr="00223132">
        <w:rPr>
          <w:rFonts w:cs="Times New Roman"/>
          <w:i/>
          <w:iCs/>
          <w:noProof/>
          <w:lang w:val="en-US"/>
        </w:rPr>
        <w:t>May</w:t>
      </w:r>
      <w:r w:rsidRPr="00223132">
        <w:rPr>
          <w:rFonts w:cs="Times New Roman"/>
          <w:noProof/>
          <w:lang w:val="en-US"/>
        </w:rPr>
        <w:t>, 42.</w:t>
      </w:r>
    </w:p>
    <w:p w14:paraId="24791E0A"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223132">
        <w:rPr>
          <w:rFonts w:cs="Times New Roman"/>
          <w:i/>
          <w:iCs/>
          <w:noProof/>
          <w:lang w:val="en-US"/>
        </w:rPr>
        <w:t>Marine Pollution Bulletin</w:t>
      </w:r>
      <w:r w:rsidRPr="00223132">
        <w:rPr>
          <w:rFonts w:cs="Times New Roman"/>
          <w:noProof/>
          <w:lang w:val="en-US"/>
        </w:rPr>
        <w:t xml:space="preserve">, </w:t>
      </w:r>
      <w:r w:rsidRPr="00223132">
        <w:rPr>
          <w:rFonts w:cs="Times New Roman"/>
          <w:i/>
          <w:iCs/>
          <w:noProof/>
          <w:lang w:val="en-US"/>
        </w:rPr>
        <w:t>129</w:t>
      </w:r>
      <w:r w:rsidRPr="00223132">
        <w:rPr>
          <w:rFonts w:cs="Times New Roman"/>
          <w:noProof/>
          <w:lang w:val="en-US"/>
        </w:rPr>
        <w:t>(1), 231–240. https://doi.org/10.1016/j.marpolbul.2018.02.039</w:t>
      </w:r>
    </w:p>
    <w:p w14:paraId="55822B64"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Collicutt, B., Juanes, F., &amp; Dudas, S. E. (2019). Microplastics in juvenile Chinook salmon and their nearshore environments on the east coast of Vancouver Island. </w:t>
      </w:r>
      <w:r w:rsidRPr="00223132">
        <w:rPr>
          <w:rFonts w:cs="Times New Roman"/>
          <w:i/>
          <w:iCs/>
          <w:noProof/>
          <w:lang w:val="en-US"/>
        </w:rPr>
        <w:t>Environmental Pollution</w:t>
      </w:r>
      <w:r w:rsidRPr="00223132">
        <w:rPr>
          <w:rFonts w:cs="Times New Roman"/>
          <w:noProof/>
          <w:lang w:val="en-US"/>
        </w:rPr>
        <w:t xml:space="preserve">, </w:t>
      </w:r>
      <w:r w:rsidRPr="00223132">
        <w:rPr>
          <w:rFonts w:cs="Times New Roman"/>
          <w:i/>
          <w:iCs/>
          <w:noProof/>
          <w:lang w:val="en-US"/>
        </w:rPr>
        <w:t>244</w:t>
      </w:r>
      <w:r w:rsidRPr="00223132">
        <w:rPr>
          <w:rFonts w:cs="Times New Roman"/>
          <w:noProof/>
          <w:lang w:val="en-US"/>
        </w:rPr>
        <w:t>, 135–142. https://doi.org/10.1016/j.envpol.2018.09.137</w:t>
      </w:r>
    </w:p>
    <w:p w14:paraId="7DC77949"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223132">
        <w:rPr>
          <w:rFonts w:cs="Times New Roman"/>
          <w:i/>
          <w:iCs/>
          <w:noProof/>
          <w:lang w:val="en-US"/>
        </w:rPr>
        <w:t>Scientific Reports</w:t>
      </w:r>
      <w:r w:rsidRPr="00223132">
        <w:rPr>
          <w:rFonts w:cs="Times New Roman"/>
          <w:noProof/>
          <w:lang w:val="en-US"/>
        </w:rPr>
        <w:t xml:space="preserve">, </w:t>
      </w:r>
      <w:r w:rsidRPr="00223132">
        <w:rPr>
          <w:rFonts w:cs="Times New Roman"/>
          <w:i/>
          <w:iCs/>
          <w:noProof/>
          <w:lang w:val="en-US"/>
        </w:rPr>
        <w:t>10</w:t>
      </w:r>
      <w:r w:rsidRPr="00223132">
        <w:rPr>
          <w:rFonts w:cs="Times New Roman"/>
          <w:noProof/>
          <w:lang w:val="en-US"/>
        </w:rPr>
        <w:t>(1), 1–12. https://doi.org/10.1038/s41598-020-65557-1</w:t>
      </w:r>
    </w:p>
    <w:p w14:paraId="6884DD2E"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Daly, E. A., Moss, J. H., Fergusson, E., &amp; Debenham, C. (2019). Feeding ecology of salmon in eastern and central Gulf of Alaska. </w:t>
      </w:r>
      <w:r w:rsidRPr="00223132">
        <w:rPr>
          <w:rFonts w:cs="Times New Roman"/>
          <w:i/>
          <w:iCs/>
          <w:noProof/>
          <w:lang w:val="en-US"/>
        </w:rPr>
        <w:t>Deep-Sea Research Part II: Topical Studies in Oceanography</w:t>
      </w:r>
      <w:r w:rsidRPr="00223132">
        <w:rPr>
          <w:rFonts w:cs="Times New Roman"/>
          <w:noProof/>
          <w:lang w:val="en-US"/>
        </w:rPr>
        <w:t xml:space="preserve">, </w:t>
      </w:r>
      <w:r w:rsidRPr="00223132">
        <w:rPr>
          <w:rFonts w:cs="Times New Roman"/>
          <w:i/>
          <w:iCs/>
          <w:noProof/>
          <w:lang w:val="en-US"/>
        </w:rPr>
        <w:t>165</w:t>
      </w:r>
      <w:r w:rsidRPr="00223132">
        <w:rPr>
          <w:rFonts w:cs="Times New Roman"/>
          <w:noProof/>
          <w:lang w:val="en-US"/>
        </w:rPr>
        <w:t>(June), 329–339. https://doi.org/10.1016/j.dsr2.2019.06.006</w:t>
      </w:r>
    </w:p>
    <w:p w14:paraId="4C260AB2"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DFO. (2020). </w:t>
      </w:r>
      <w:r w:rsidRPr="00223132">
        <w:rPr>
          <w:rFonts w:cs="Times New Roman"/>
          <w:i/>
          <w:iCs/>
          <w:noProof/>
          <w:lang w:val="en-US"/>
        </w:rPr>
        <w:t>Salmon Southern BC Integrated Fisheries Management Plan</w:t>
      </w:r>
      <w:r w:rsidRPr="00223132">
        <w:rPr>
          <w:rFonts w:cs="Times New Roman"/>
          <w:noProof/>
          <w:lang w:val="en-US"/>
        </w:rPr>
        <w:t>. http://www2.mar.dfo-mpo.gc.ca/fisheries/res/imp/2000grndfish.htm</w:t>
      </w:r>
    </w:p>
    <w:p w14:paraId="6A753876"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Duffy, E. J., Beauchamp, D. A., &amp; Buckley, R. M. (2005). Early marine life history of juvenile Pacific salmon in two regions of Puget Sound. </w:t>
      </w:r>
      <w:r w:rsidRPr="00223132">
        <w:rPr>
          <w:rFonts w:cs="Times New Roman"/>
          <w:i/>
          <w:iCs/>
          <w:noProof/>
          <w:lang w:val="en-US"/>
        </w:rPr>
        <w:t>Estuarine, Coastal and Shelf Science</w:t>
      </w:r>
      <w:r w:rsidRPr="00223132">
        <w:rPr>
          <w:rFonts w:cs="Times New Roman"/>
          <w:noProof/>
          <w:lang w:val="en-US"/>
        </w:rPr>
        <w:t>. https://doi.org/10.1016/j.ecss.2005.02.009</w:t>
      </w:r>
    </w:p>
    <w:p w14:paraId="2E03F2FD"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Franks, P. J. S. (1992). Sink or swim: accumulation of biomass at fronts. </w:t>
      </w:r>
      <w:r w:rsidRPr="00223132">
        <w:rPr>
          <w:rFonts w:cs="Times New Roman"/>
          <w:i/>
          <w:iCs/>
          <w:noProof/>
          <w:lang w:val="en-US"/>
        </w:rPr>
        <w:t>Marine Eco</w:t>
      </w:r>
      <w:r w:rsidRPr="00223132">
        <w:rPr>
          <w:rFonts w:cs="Times New Roman"/>
          <w:noProof/>
          <w:lang w:val="en-US"/>
        </w:rPr>
        <w:t xml:space="preserve">, </w:t>
      </w:r>
      <w:r w:rsidRPr="00223132">
        <w:rPr>
          <w:rFonts w:cs="Times New Roman"/>
          <w:i/>
          <w:iCs/>
          <w:noProof/>
          <w:lang w:val="en-US"/>
        </w:rPr>
        <w:t>82</w:t>
      </w:r>
      <w:r w:rsidRPr="00223132">
        <w:rPr>
          <w:rFonts w:cs="Times New Roman"/>
          <w:noProof/>
          <w:lang w:val="en-US"/>
        </w:rPr>
        <w:t>, 1–12.</w:t>
      </w:r>
    </w:p>
    <w:p w14:paraId="688DB1DE"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Garner, K., &amp; Parfitt, B. (2006). First Nations, Salmon Fisheries and the Rising Importance of Conservation. In </w:t>
      </w:r>
      <w:r w:rsidRPr="00223132">
        <w:rPr>
          <w:rFonts w:cs="Times New Roman"/>
          <w:i/>
          <w:iCs/>
          <w:noProof/>
          <w:lang w:val="en-US"/>
        </w:rPr>
        <w:t>Report to the Pacific Fisheries Resource Conservation Council</w:t>
      </w:r>
      <w:r w:rsidRPr="00223132">
        <w:rPr>
          <w:rFonts w:cs="Times New Roman"/>
          <w:noProof/>
          <w:lang w:val="en-US"/>
        </w:rPr>
        <w:t>.</w:t>
      </w:r>
    </w:p>
    <w:p w14:paraId="1EED8950"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Gill, A. B. (2003). The dynamics of prey choice in fish: The importance of prey size and satiation. </w:t>
      </w:r>
      <w:r w:rsidRPr="00223132">
        <w:rPr>
          <w:rFonts w:cs="Times New Roman"/>
          <w:i/>
          <w:iCs/>
          <w:noProof/>
          <w:lang w:val="en-US"/>
        </w:rPr>
        <w:t>Journal of Fish Biology</w:t>
      </w:r>
      <w:r w:rsidRPr="00223132">
        <w:rPr>
          <w:rFonts w:cs="Times New Roman"/>
          <w:noProof/>
          <w:lang w:val="en-US"/>
        </w:rPr>
        <w:t xml:space="preserve">, </w:t>
      </w:r>
      <w:r w:rsidRPr="00223132">
        <w:rPr>
          <w:rFonts w:cs="Times New Roman"/>
          <w:i/>
          <w:iCs/>
          <w:noProof/>
          <w:lang w:val="en-US"/>
        </w:rPr>
        <w:t>63</w:t>
      </w:r>
      <w:r w:rsidRPr="00223132">
        <w:rPr>
          <w:rFonts w:cs="Times New Roman"/>
          <w:noProof/>
          <w:lang w:val="en-US"/>
        </w:rPr>
        <w:t>(SUPPL. A), 105–116. https://doi.org/10.1111/j.1095-8649.2003.00214.x</w:t>
      </w:r>
    </w:p>
    <w:p w14:paraId="19B9789D"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Godin, J. G. J. (1981). Daily patterns of feeding behavior, daily rations, and diets of juvenile pink salmon (oncorhynchus gorbuscha) in two marine bays of british columbia. </w:t>
      </w:r>
      <w:r w:rsidRPr="00223132">
        <w:rPr>
          <w:rFonts w:cs="Times New Roman"/>
          <w:i/>
          <w:iCs/>
          <w:noProof/>
          <w:lang w:val="en-US"/>
        </w:rPr>
        <w:t>Canadian Journal of Fisheries and Aquatic Sciences</w:t>
      </w:r>
      <w:r w:rsidRPr="00223132">
        <w:rPr>
          <w:rFonts w:cs="Times New Roman"/>
          <w:noProof/>
          <w:lang w:val="en-US"/>
        </w:rPr>
        <w:t xml:space="preserve">, </w:t>
      </w:r>
      <w:r w:rsidRPr="00223132">
        <w:rPr>
          <w:rFonts w:cs="Times New Roman"/>
          <w:i/>
          <w:iCs/>
          <w:noProof/>
          <w:lang w:val="en-US"/>
        </w:rPr>
        <w:t>38</w:t>
      </w:r>
      <w:r w:rsidRPr="00223132">
        <w:rPr>
          <w:rFonts w:cs="Times New Roman"/>
          <w:noProof/>
          <w:lang w:val="en-US"/>
        </w:rPr>
        <w:t>(1), 10–15. https://doi.org/10.1139/f81-002</w:t>
      </w:r>
    </w:p>
    <w:p w14:paraId="7B54DB80"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Graham, C. (2020). </w:t>
      </w:r>
      <w:r w:rsidRPr="00223132">
        <w:rPr>
          <w:rFonts w:cs="Times New Roman"/>
          <w:i/>
          <w:iCs/>
          <w:noProof/>
          <w:lang w:val="en-US"/>
        </w:rPr>
        <w:t>A compilation and meta-analysis of salmon diet data from the North Pacific Ocean</w:t>
      </w:r>
      <w:r w:rsidRPr="00223132">
        <w:rPr>
          <w:rFonts w:cs="Times New Roman"/>
          <w:noProof/>
          <w:lang w:val="en-US"/>
        </w:rPr>
        <w:t xml:space="preserve"> [University of British Columbia]. https://doi.org/10.14288/1.0394116</w:t>
      </w:r>
    </w:p>
    <w:p w14:paraId="0175ADBF"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Groot, C., &amp; Margolis, L. (1991). </w:t>
      </w:r>
      <w:r w:rsidRPr="00223132">
        <w:rPr>
          <w:rFonts w:cs="Times New Roman"/>
          <w:i/>
          <w:iCs/>
          <w:noProof/>
          <w:lang w:val="en-US"/>
        </w:rPr>
        <w:t>Pacific salmon life histories</w:t>
      </w:r>
      <w:r w:rsidRPr="00223132">
        <w:rPr>
          <w:rFonts w:cs="Times New Roman"/>
          <w:noProof/>
          <w:lang w:val="en-US"/>
        </w:rPr>
        <w:t>. University of British Columbia Press.</w:t>
      </w:r>
    </w:p>
    <w:p w14:paraId="1A972FC3"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Gulbransen, C. O. M. (2014). </w:t>
      </w:r>
      <w:r w:rsidRPr="00223132">
        <w:rPr>
          <w:rFonts w:cs="Times New Roman"/>
          <w:i/>
          <w:iCs/>
          <w:noProof/>
          <w:lang w:val="en-US"/>
        </w:rPr>
        <w:t>Feeding in troubled waters: a comparative diet analysis of pink (Oncorhynchus gorbuscha) and chum (O. keta) salmon during their first months at sea in the Broughton Archipelago, British Columbia</w:t>
      </w:r>
      <w:r w:rsidRPr="00223132">
        <w:rPr>
          <w:rFonts w:cs="Times New Roman"/>
          <w:noProof/>
          <w:lang w:val="en-US"/>
        </w:rPr>
        <w:t xml:space="preserve"> [Simon Fraser University]. https://summit.sfu.ca/item/14264</w:t>
      </w:r>
    </w:p>
    <w:p w14:paraId="3510083C"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Hardin, G. (1960). The Competitive Exclusion Principle. </w:t>
      </w:r>
      <w:r w:rsidRPr="00223132">
        <w:rPr>
          <w:rFonts w:cs="Times New Roman"/>
          <w:i/>
          <w:iCs/>
          <w:noProof/>
          <w:lang w:val="en-US"/>
        </w:rPr>
        <w:t>Science</w:t>
      </w:r>
      <w:r w:rsidRPr="00223132">
        <w:rPr>
          <w:rFonts w:cs="Times New Roman"/>
          <w:noProof/>
          <w:lang w:val="en-US"/>
        </w:rPr>
        <w:t xml:space="preserve">, </w:t>
      </w:r>
      <w:r w:rsidRPr="00223132">
        <w:rPr>
          <w:rFonts w:cs="Times New Roman"/>
          <w:i/>
          <w:iCs/>
          <w:noProof/>
          <w:lang w:val="en-US"/>
        </w:rPr>
        <w:t>131</w:t>
      </w:r>
      <w:r w:rsidRPr="00223132">
        <w:rPr>
          <w:rFonts w:cs="Times New Roman"/>
          <w:noProof/>
          <w:lang w:val="en-US"/>
        </w:rPr>
        <w:t>, 1292–1297.</w:t>
      </w:r>
    </w:p>
    <w:p w14:paraId="4318B436"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Harrison, P. J., Fulton, J. D., Taylor, F. J. R., &amp; Parsons, T. R. (1983). Review of the biological oceanography of the Strait of Georgia: pelagic environment. </w:t>
      </w:r>
      <w:r w:rsidRPr="00223132">
        <w:rPr>
          <w:rFonts w:cs="Times New Roman"/>
          <w:i/>
          <w:iCs/>
          <w:noProof/>
          <w:lang w:val="en-US"/>
        </w:rPr>
        <w:t>Canadian Journal of Fisheries and Aquatic Sciences</w:t>
      </w:r>
      <w:r w:rsidRPr="00223132">
        <w:rPr>
          <w:rFonts w:cs="Times New Roman"/>
          <w:noProof/>
          <w:lang w:val="en-US"/>
        </w:rPr>
        <w:t xml:space="preserve">, </w:t>
      </w:r>
      <w:r w:rsidRPr="00223132">
        <w:rPr>
          <w:rFonts w:cs="Times New Roman"/>
          <w:i/>
          <w:iCs/>
          <w:noProof/>
          <w:lang w:val="en-US"/>
        </w:rPr>
        <w:t>40</w:t>
      </w:r>
      <w:r w:rsidRPr="00223132">
        <w:rPr>
          <w:rFonts w:cs="Times New Roman"/>
          <w:noProof/>
          <w:lang w:val="en-US"/>
        </w:rPr>
        <w:t>(7), 1064–1094. https://doi.org/10.1139/f83-129</w:t>
      </w:r>
    </w:p>
    <w:p w14:paraId="25C6459C"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Healey, M.C. (1991). Diets and Feeding Rates of Juvenile Pink, Chum, and Sockeye Salmon in Hecate Strait, British Columbia. </w:t>
      </w:r>
      <w:r w:rsidRPr="00223132">
        <w:rPr>
          <w:rFonts w:cs="Times New Roman"/>
          <w:i/>
          <w:iCs/>
          <w:noProof/>
          <w:lang w:val="en-US"/>
        </w:rPr>
        <w:t>Transactions of the American Fisheries Society</w:t>
      </w:r>
      <w:r w:rsidRPr="00223132">
        <w:rPr>
          <w:rFonts w:cs="Times New Roman"/>
          <w:noProof/>
          <w:lang w:val="en-US"/>
        </w:rPr>
        <w:t xml:space="preserve">, </w:t>
      </w:r>
      <w:r w:rsidRPr="00223132">
        <w:rPr>
          <w:rFonts w:cs="Times New Roman"/>
          <w:i/>
          <w:iCs/>
          <w:noProof/>
          <w:lang w:val="en-US"/>
        </w:rPr>
        <w:t>120</w:t>
      </w:r>
      <w:r w:rsidRPr="00223132">
        <w:rPr>
          <w:rFonts w:cs="Times New Roman"/>
          <w:noProof/>
          <w:lang w:val="en-US"/>
        </w:rPr>
        <w:t>, 303–318. https://doi.org/10.1577/1548-8659(1991)120</w:t>
      </w:r>
    </w:p>
    <w:p w14:paraId="4269467E"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Healey, Michael C. (1979). Detritus and Juvenile Salmon Production in the Nanaimo Estuary: II. Meiofauna Available as Food to Juvenile Chum Salmon (Oncorhynchus keta). </w:t>
      </w:r>
      <w:r w:rsidRPr="00223132">
        <w:rPr>
          <w:rFonts w:cs="Times New Roman"/>
          <w:i/>
          <w:iCs/>
          <w:noProof/>
          <w:lang w:val="en-US"/>
        </w:rPr>
        <w:t>Journal of the Fisheries Research Board of Canada</w:t>
      </w:r>
      <w:r w:rsidRPr="00223132">
        <w:rPr>
          <w:rFonts w:cs="Times New Roman"/>
          <w:noProof/>
          <w:lang w:val="en-US"/>
        </w:rPr>
        <w:t xml:space="preserve">, </w:t>
      </w:r>
      <w:r w:rsidRPr="00223132">
        <w:rPr>
          <w:rFonts w:cs="Times New Roman"/>
          <w:i/>
          <w:iCs/>
          <w:noProof/>
          <w:lang w:val="en-US"/>
        </w:rPr>
        <w:t>36</w:t>
      </w:r>
      <w:r w:rsidRPr="00223132">
        <w:rPr>
          <w:rFonts w:cs="Times New Roman"/>
          <w:noProof/>
          <w:lang w:val="en-US"/>
        </w:rPr>
        <w:t>(5), 497–503. https://doi.org/10.1139/f79-073</w:t>
      </w:r>
    </w:p>
    <w:p w14:paraId="5BC21AED"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Healey, Michael C. (2009). Resilient salmon, resilient fisheries for British Columbia, Canada. </w:t>
      </w:r>
      <w:r w:rsidRPr="00223132">
        <w:rPr>
          <w:rFonts w:cs="Times New Roman"/>
          <w:i/>
          <w:iCs/>
          <w:noProof/>
          <w:lang w:val="en-US"/>
        </w:rPr>
        <w:t>Ecology and Society</w:t>
      </w:r>
      <w:r w:rsidRPr="00223132">
        <w:rPr>
          <w:rFonts w:cs="Times New Roman"/>
          <w:noProof/>
          <w:lang w:val="en-US"/>
        </w:rPr>
        <w:t xml:space="preserve">, </w:t>
      </w:r>
      <w:r w:rsidRPr="00223132">
        <w:rPr>
          <w:rFonts w:cs="Times New Roman"/>
          <w:i/>
          <w:iCs/>
          <w:noProof/>
          <w:lang w:val="en-US"/>
        </w:rPr>
        <w:t>14</w:t>
      </w:r>
      <w:r w:rsidRPr="00223132">
        <w:rPr>
          <w:rFonts w:cs="Times New Roman"/>
          <w:noProof/>
          <w:lang w:val="en-US"/>
        </w:rPr>
        <w:t>(1). https://doi.org/10.5751/ES-02619-140102</w:t>
      </w:r>
    </w:p>
    <w:p w14:paraId="408FD70E"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223132">
        <w:rPr>
          <w:rFonts w:cs="Times New Roman"/>
          <w:i/>
          <w:iCs/>
          <w:noProof/>
          <w:lang w:val="en-US"/>
        </w:rPr>
        <w:t>North Pacific Anadromous Fish Commission</w:t>
      </w:r>
      <w:r w:rsidRPr="00223132">
        <w:rPr>
          <w:rFonts w:cs="Times New Roman"/>
          <w:noProof/>
          <w:lang w:val="en-US"/>
        </w:rPr>
        <w:t>, 14.</w:t>
      </w:r>
    </w:p>
    <w:p w14:paraId="693A0F92"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James, S. E. (2019). </w:t>
      </w:r>
      <w:r w:rsidRPr="00223132">
        <w:rPr>
          <w:rFonts w:cs="Times New Roman"/>
          <w:i/>
          <w:iCs/>
          <w:noProof/>
          <w:lang w:val="en-US"/>
        </w:rPr>
        <w:t>Foraging Ecology of Juvenile Fraser River Sockeye Salmon Across Mixed and Stratified Regions of the Early Marine Migration</w:t>
      </w:r>
      <w:r w:rsidRPr="00223132">
        <w:rPr>
          <w:rFonts w:cs="Times New Roman"/>
          <w:noProof/>
          <w:lang w:val="en-US"/>
        </w:rPr>
        <w:t xml:space="preserve"> [University of British Columbia]. https://doi.org/10.1017/CBO9781107415324.004</w:t>
      </w:r>
    </w:p>
    <w:p w14:paraId="73744BEC"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James, S. E., Pakhomov, E. A., Mahara, N., &amp; Hunt, B. P. V. (2020). Running the trophic gauntlet: Empirical support for reduced foraging success in juvenile salmon in tidally mixed coastal waters. </w:t>
      </w:r>
      <w:r w:rsidRPr="00223132">
        <w:rPr>
          <w:rFonts w:cs="Times New Roman"/>
          <w:i/>
          <w:iCs/>
          <w:noProof/>
          <w:lang w:val="en-US"/>
        </w:rPr>
        <w:t>Fisheries Oceanography</w:t>
      </w:r>
      <w:r w:rsidRPr="00223132">
        <w:rPr>
          <w:rFonts w:cs="Times New Roman"/>
          <w:noProof/>
          <w:lang w:val="en-US"/>
        </w:rPr>
        <w:t xml:space="preserve">, </w:t>
      </w:r>
      <w:r w:rsidRPr="00223132">
        <w:rPr>
          <w:rFonts w:cs="Times New Roman"/>
          <w:i/>
          <w:iCs/>
          <w:noProof/>
          <w:lang w:val="en-US"/>
        </w:rPr>
        <w:t>29</w:t>
      </w:r>
      <w:r w:rsidRPr="00223132">
        <w:rPr>
          <w:rFonts w:cs="Times New Roman"/>
          <w:noProof/>
          <w:lang w:val="en-US"/>
        </w:rPr>
        <w:t>(3), 0–2. https://doi.org/10.1111/fog.12471</w:t>
      </w:r>
    </w:p>
    <w:p w14:paraId="4F918E8D"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Jenkins, E. (2011). </w:t>
      </w:r>
      <w:r w:rsidRPr="00223132">
        <w:rPr>
          <w:rFonts w:cs="Times New Roman"/>
          <w:i/>
          <w:iCs/>
          <w:noProof/>
          <w:lang w:val="en-US"/>
        </w:rPr>
        <w:t>Trophic niche and foodweb dynamics within and among juvenile salmon species in years of contrasting ocean conditions</w:t>
      </w:r>
      <w:r w:rsidRPr="00223132">
        <w:rPr>
          <w:rFonts w:cs="Times New Roman"/>
          <w:noProof/>
          <w:lang w:val="en-US"/>
        </w:rPr>
        <w:t xml:space="preserve"> [University of Victoria]. http://dspace.library.uvic.ca/bitstream/handle/1828/3582/Jenkins_Erica_MSc_2011.pdf</w:t>
      </w:r>
    </w:p>
    <w:p w14:paraId="1E168DC4"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Johnson, B., Gan, J., Godwin, S., Krkosek, M., &amp; Hunt, B. (2019). Juvenile Salmon Migration Observations in the Discovery Islands and Johnstone Strait in 2018 Compared to 2015–2017. </w:t>
      </w:r>
      <w:r w:rsidRPr="00223132">
        <w:rPr>
          <w:rFonts w:cs="Times New Roman"/>
          <w:i/>
          <w:iCs/>
          <w:noProof/>
          <w:lang w:val="en-US"/>
        </w:rPr>
        <w:t>Technical Report</w:t>
      </w:r>
      <w:r w:rsidRPr="00223132">
        <w:rPr>
          <w:rFonts w:cs="Times New Roman"/>
          <w:noProof/>
          <w:lang w:val="en-US"/>
        </w:rPr>
        <w:t xml:space="preserve">, </w:t>
      </w:r>
      <w:r w:rsidRPr="00223132">
        <w:rPr>
          <w:rFonts w:cs="Times New Roman"/>
          <w:i/>
          <w:iCs/>
          <w:noProof/>
          <w:lang w:val="en-US"/>
        </w:rPr>
        <w:t>15</w:t>
      </w:r>
      <w:r w:rsidRPr="00223132">
        <w:rPr>
          <w:rFonts w:cs="Times New Roman"/>
          <w:noProof/>
          <w:lang w:val="en-US"/>
        </w:rPr>
        <w:t>, 31–39. https://doi.org/10.23849/npafctr15/31.39.</w:t>
      </w:r>
    </w:p>
    <w:p w14:paraId="62496A2C"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Johnson, S. P., &amp; Schindler, D. E. (2009). Trophic ecology of Pacific salmon (Oncorhynchus spp.) in the ocean: A synthesis of stable isotope research. </w:t>
      </w:r>
      <w:r w:rsidRPr="00223132">
        <w:rPr>
          <w:rFonts w:cs="Times New Roman"/>
          <w:i/>
          <w:iCs/>
          <w:noProof/>
          <w:lang w:val="en-US"/>
        </w:rPr>
        <w:t>Ecological Research</w:t>
      </w:r>
      <w:r w:rsidRPr="00223132">
        <w:rPr>
          <w:rFonts w:cs="Times New Roman"/>
          <w:noProof/>
          <w:lang w:val="en-US"/>
        </w:rPr>
        <w:t xml:space="preserve">, </w:t>
      </w:r>
      <w:r w:rsidRPr="00223132">
        <w:rPr>
          <w:rFonts w:cs="Times New Roman"/>
          <w:i/>
          <w:iCs/>
          <w:noProof/>
          <w:lang w:val="en-US"/>
        </w:rPr>
        <w:t>24</w:t>
      </w:r>
      <w:r w:rsidRPr="00223132">
        <w:rPr>
          <w:rFonts w:cs="Times New Roman"/>
          <w:noProof/>
          <w:lang w:val="en-US"/>
        </w:rPr>
        <w:t>(4), 855–863. https://doi.org/10.1007/s11284-008-0559-0</w:t>
      </w:r>
    </w:p>
    <w:p w14:paraId="357B0F40"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Jones, R. E., Petrell, R. J., &amp; Pauly, D. (1999). Using modified length-weight relationships to assess the condition of fish. </w:t>
      </w:r>
      <w:r w:rsidRPr="00223132">
        <w:rPr>
          <w:rFonts w:cs="Times New Roman"/>
          <w:i/>
          <w:iCs/>
          <w:noProof/>
          <w:lang w:val="en-US"/>
        </w:rPr>
        <w:t>Aquacultural Engineering</w:t>
      </w:r>
      <w:r w:rsidRPr="00223132">
        <w:rPr>
          <w:rFonts w:cs="Times New Roman"/>
          <w:noProof/>
          <w:lang w:val="en-US"/>
        </w:rPr>
        <w:t xml:space="preserve">, </w:t>
      </w:r>
      <w:r w:rsidRPr="00223132">
        <w:rPr>
          <w:rFonts w:cs="Times New Roman"/>
          <w:i/>
          <w:iCs/>
          <w:noProof/>
          <w:lang w:val="en-US"/>
        </w:rPr>
        <w:t>20</w:t>
      </w:r>
      <w:r w:rsidRPr="00223132">
        <w:rPr>
          <w:rFonts w:cs="Times New Roman"/>
          <w:noProof/>
          <w:lang w:val="en-US"/>
        </w:rPr>
        <w:t>(4), 261–276. https://doi.org/10.1016/S0144-8609(99)00020-5</w:t>
      </w:r>
    </w:p>
    <w:p w14:paraId="4D04C7FE"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Journey, M. L., Trudel, M., Young, G., &amp; Beckman, B. R. (2018). Evidence for depressed growth of juvenile Pacific salmon (Oncorhynchus) in Johnstone and Queen Charlotte Straits, British Columbia. </w:t>
      </w:r>
      <w:r w:rsidRPr="00223132">
        <w:rPr>
          <w:rFonts w:cs="Times New Roman"/>
          <w:i/>
          <w:iCs/>
          <w:noProof/>
          <w:lang w:val="en-US"/>
        </w:rPr>
        <w:t>Fisheries Oceanography</w:t>
      </w:r>
      <w:r w:rsidRPr="00223132">
        <w:rPr>
          <w:rFonts w:cs="Times New Roman"/>
          <w:noProof/>
          <w:lang w:val="en-US"/>
        </w:rPr>
        <w:t xml:space="preserve">, </w:t>
      </w:r>
      <w:r w:rsidRPr="00223132">
        <w:rPr>
          <w:rFonts w:cs="Times New Roman"/>
          <w:i/>
          <w:iCs/>
          <w:noProof/>
          <w:lang w:val="en-US"/>
        </w:rPr>
        <w:t>27</w:t>
      </w:r>
      <w:r w:rsidRPr="00223132">
        <w:rPr>
          <w:rFonts w:cs="Times New Roman"/>
          <w:noProof/>
          <w:lang w:val="en-US"/>
        </w:rPr>
        <w:t>(2), 174–183. https://doi.org/10.1111/fog.12243</w:t>
      </w:r>
    </w:p>
    <w:p w14:paraId="4B792886"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Khangaonkar, T., Long, W., &amp; Xu, W. (2017). Assessment of circulation and inter-basin transport in the Salish Sea including Johnstone Strait and Discovery Islands pathways. </w:t>
      </w:r>
      <w:r w:rsidRPr="00223132">
        <w:rPr>
          <w:rFonts w:cs="Times New Roman"/>
          <w:i/>
          <w:iCs/>
          <w:noProof/>
          <w:lang w:val="en-US"/>
        </w:rPr>
        <w:t>Ocean Modelling</w:t>
      </w:r>
      <w:r w:rsidRPr="00223132">
        <w:rPr>
          <w:rFonts w:cs="Times New Roman"/>
          <w:noProof/>
          <w:lang w:val="en-US"/>
        </w:rPr>
        <w:t xml:space="preserve">, </w:t>
      </w:r>
      <w:r w:rsidRPr="00223132">
        <w:rPr>
          <w:rFonts w:cs="Times New Roman"/>
          <w:i/>
          <w:iCs/>
          <w:noProof/>
          <w:lang w:val="en-US"/>
        </w:rPr>
        <w:t>109</w:t>
      </w:r>
      <w:r w:rsidRPr="00223132">
        <w:rPr>
          <w:rFonts w:cs="Times New Roman"/>
          <w:noProof/>
          <w:lang w:val="en-US"/>
        </w:rPr>
        <w:t>, 11–32. https://doi.org/10.1016/j.ocemod.2016.11.004</w:t>
      </w:r>
    </w:p>
    <w:p w14:paraId="021480F0"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Krebs, C. J. (2013). Niche measures and resource preferences. In </w:t>
      </w:r>
      <w:r w:rsidRPr="00223132">
        <w:rPr>
          <w:rFonts w:cs="Times New Roman"/>
          <w:i/>
          <w:iCs/>
          <w:noProof/>
          <w:lang w:val="en-US"/>
        </w:rPr>
        <w:t>Ecological Methodology</w:t>
      </w:r>
      <w:r w:rsidRPr="00223132">
        <w:rPr>
          <w:rFonts w:cs="Times New Roman"/>
          <w:noProof/>
          <w:lang w:val="en-US"/>
        </w:rPr>
        <w:t xml:space="preserve"> (pp. 597–651).</w:t>
      </w:r>
    </w:p>
    <w:p w14:paraId="67A32C03"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LeBrasseur, R. J., &amp; Parker, R. R. (1964). Growth Rate of Central British Columbia Pink Salmon (Oncorhynchus gorbuscha). </w:t>
      </w:r>
      <w:r w:rsidRPr="00223132">
        <w:rPr>
          <w:rFonts w:cs="Times New Roman"/>
          <w:i/>
          <w:iCs/>
          <w:noProof/>
          <w:lang w:val="en-US"/>
        </w:rPr>
        <w:t>Journal of the Fisheries Research Board of Canada</w:t>
      </w:r>
      <w:r w:rsidRPr="00223132">
        <w:rPr>
          <w:rFonts w:cs="Times New Roman"/>
          <w:noProof/>
          <w:lang w:val="en-US"/>
        </w:rPr>
        <w:t xml:space="preserve">, </w:t>
      </w:r>
      <w:r w:rsidRPr="00223132">
        <w:rPr>
          <w:rFonts w:cs="Times New Roman"/>
          <w:i/>
          <w:iCs/>
          <w:noProof/>
          <w:lang w:val="en-US"/>
        </w:rPr>
        <w:t>21</w:t>
      </w:r>
      <w:r w:rsidRPr="00223132">
        <w:rPr>
          <w:rFonts w:cs="Times New Roman"/>
          <w:noProof/>
          <w:lang w:val="en-US"/>
        </w:rPr>
        <w:t>(5), 1101–1128. https://doi.org/10.1139/f64-100</w:t>
      </w:r>
    </w:p>
    <w:p w14:paraId="79DC4B1A"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Levings, C. D. (2016). </w:t>
      </w:r>
      <w:r w:rsidRPr="00223132">
        <w:rPr>
          <w:rFonts w:cs="Times New Roman"/>
          <w:i/>
          <w:iCs/>
          <w:noProof/>
          <w:lang w:val="en-US"/>
        </w:rPr>
        <w:t>Ecology of salmonids in estuaries around the world: adaptations, habitats, and conservation</w:t>
      </w:r>
      <w:r w:rsidRPr="00223132">
        <w:rPr>
          <w:rFonts w:cs="Times New Roman"/>
          <w:noProof/>
          <w:lang w:val="en-US"/>
        </w:rPr>
        <w:t>. University of British Columbia Press.</w:t>
      </w:r>
    </w:p>
    <w:p w14:paraId="133A1763"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223132">
        <w:rPr>
          <w:rFonts w:cs="Times New Roman"/>
          <w:i/>
          <w:iCs/>
          <w:noProof/>
          <w:lang w:val="en-US"/>
        </w:rPr>
        <w:t>Canadian Journal of Fisheries and Aquatic Sciences</w:t>
      </w:r>
      <w:r w:rsidRPr="00223132">
        <w:rPr>
          <w:rFonts w:cs="Times New Roman"/>
          <w:noProof/>
          <w:lang w:val="en-US"/>
        </w:rPr>
        <w:t xml:space="preserve">, </w:t>
      </w:r>
      <w:r w:rsidRPr="00223132">
        <w:rPr>
          <w:rFonts w:cs="Times New Roman"/>
          <w:i/>
          <w:iCs/>
          <w:noProof/>
          <w:lang w:val="en-US"/>
        </w:rPr>
        <w:t>58</w:t>
      </w:r>
      <w:r w:rsidRPr="00223132">
        <w:rPr>
          <w:rFonts w:cs="Times New Roman"/>
          <w:noProof/>
          <w:lang w:val="en-US"/>
        </w:rPr>
        <w:t>(4), 685–702. https://search.proquest.com/docview/219273927?pq-origsite=summon&amp;accountid=14656</w:t>
      </w:r>
    </w:p>
    <w:p w14:paraId="369FFD05"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Mahara, N. (2018). </w:t>
      </w:r>
      <w:r w:rsidRPr="00223132">
        <w:rPr>
          <w:rFonts w:cs="Times New Roman"/>
          <w:i/>
          <w:iCs/>
          <w:noProof/>
          <w:lang w:val="en-US"/>
        </w:rPr>
        <w:t>Zooplankton Community Composition Across a Range of Productivity Regimes in Coastal British Columbia</w:t>
      </w:r>
      <w:r w:rsidRPr="00223132">
        <w:rPr>
          <w:rFonts w:cs="Times New Roman"/>
          <w:noProof/>
          <w:lang w:val="en-US"/>
        </w:rPr>
        <w:t xml:space="preserve"> [University of British Columbia]. https://dx.doi.org/10.14288/1.0367779</w:t>
      </w:r>
    </w:p>
    <w:p w14:paraId="32BA6A4E"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Malick, M. J., &amp; Cox, S. P. (2016). Regional-scale declines in productivity of pink and chum salmon stocks in western North America. </w:t>
      </w:r>
      <w:r w:rsidRPr="00223132">
        <w:rPr>
          <w:rFonts w:cs="Times New Roman"/>
          <w:i/>
          <w:iCs/>
          <w:noProof/>
          <w:lang w:val="en-US"/>
        </w:rPr>
        <w:t>PLoS ONE</w:t>
      </w:r>
      <w:r w:rsidRPr="00223132">
        <w:rPr>
          <w:rFonts w:cs="Times New Roman"/>
          <w:noProof/>
          <w:lang w:val="en-US"/>
        </w:rPr>
        <w:t xml:space="preserve">, </w:t>
      </w:r>
      <w:r w:rsidRPr="00223132">
        <w:rPr>
          <w:rFonts w:cs="Times New Roman"/>
          <w:i/>
          <w:iCs/>
          <w:noProof/>
          <w:lang w:val="en-US"/>
        </w:rPr>
        <w:t>11</w:t>
      </w:r>
      <w:r w:rsidRPr="00223132">
        <w:rPr>
          <w:rFonts w:cs="Times New Roman"/>
          <w:noProof/>
          <w:lang w:val="en-US"/>
        </w:rPr>
        <w:t>(1), 1–23. https://doi.org/10.1371/journal.pone.0146009</w:t>
      </w:r>
    </w:p>
    <w:p w14:paraId="348D02BC"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Manzer, J. I. (1969). Stomach Contents of Juvenile Pacific Salmon in Chatham Sound and Adjacent Waters. </w:t>
      </w:r>
      <w:r w:rsidRPr="00223132">
        <w:rPr>
          <w:rFonts w:cs="Times New Roman"/>
          <w:i/>
          <w:iCs/>
          <w:noProof/>
          <w:lang w:val="en-US"/>
        </w:rPr>
        <w:t>Fisheries Research Board of Canada</w:t>
      </w:r>
      <w:r w:rsidRPr="00223132">
        <w:rPr>
          <w:rFonts w:cs="Times New Roman"/>
          <w:noProof/>
          <w:lang w:val="en-US"/>
        </w:rPr>
        <w:t xml:space="preserve">, </w:t>
      </w:r>
      <w:r w:rsidRPr="00223132">
        <w:rPr>
          <w:rFonts w:cs="Times New Roman"/>
          <w:i/>
          <w:iCs/>
          <w:noProof/>
          <w:lang w:val="en-US"/>
        </w:rPr>
        <w:t>26</w:t>
      </w:r>
      <w:r w:rsidRPr="00223132">
        <w:rPr>
          <w:rFonts w:cs="Times New Roman"/>
          <w:noProof/>
          <w:lang w:val="en-US"/>
        </w:rPr>
        <w:t>, 2219–2223.</w:t>
      </w:r>
    </w:p>
    <w:p w14:paraId="20AEBC51"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Marushka, L., Batal, M., Sadik, T., Schwartz, H., Ing, A., Fediuk, K., Tikhonov, C., &amp; Chan, H. M. (2018). Seafood consumption patterns, their nutritional benefits and associated sociodemographic and lifestyle factors among First Nations in British Columbia, Canada. </w:t>
      </w:r>
      <w:r w:rsidRPr="00223132">
        <w:rPr>
          <w:rFonts w:cs="Times New Roman"/>
          <w:i/>
          <w:iCs/>
          <w:noProof/>
          <w:lang w:val="en-US"/>
        </w:rPr>
        <w:t>Public Health Nutrition</w:t>
      </w:r>
      <w:r w:rsidRPr="00223132">
        <w:rPr>
          <w:rFonts w:cs="Times New Roman"/>
          <w:noProof/>
          <w:lang w:val="en-US"/>
        </w:rPr>
        <w:t xml:space="preserve">, </w:t>
      </w:r>
      <w:r w:rsidRPr="00223132">
        <w:rPr>
          <w:rFonts w:cs="Times New Roman"/>
          <w:i/>
          <w:iCs/>
          <w:noProof/>
          <w:lang w:val="en-US"/>
        </w:rPr>
        <w:t>21</w:t>
      </w:r>
      <w:r w:rsidRPr="00223132">
        <w:rPr>
          <w:rFonts w:cs="Times New Roman"/>
          <w:noProof/>
          <w:lang w:val="en-US"/>
        </w:rPr>
        <w:t>(17), 3223–3236. https://doi.org/10.1017/S136898001800215X</w:t>
      </w:r>
    </w:p>
    <w:p w14:paraId="6A7B36FB"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223132">
        <w:rPr>
          <w:rFonts w:cs="Times New Roman"/>
          <w:i/>
          <w:iCs/>
          <w:noProof/>
          <w:lang w:val="en-US"/>
        </w:rPr>
        <w:t>PLoS ONE</w:t>
      </w:r>
      <w:r w:rsidRPr="00223132">
        <w:rPr>
          <w:rFonts w:cs="Times New Roman"/>
          <w:noProof/>
          <w:lang w:val="en-US"/>
        </w:rPr>
        <w:t xml:space="preserve">, </w:t>
      </w:r>
      <w:r w:rsidRPr="00223132">
        <w:rPr>
          <w:rFonts w:cs="Times New Roman"/>
          <w:i/>
          <w:iCs/>
          <w:noProof/>
          <w:lang w:val="en-US"/>
        </w:rPr>
        <w:t>14</w:t>
      </w:r>
      <w:r w:rsidRPr="00223132">
        <w:rPr>
          <w:rFonts w:cs="Times New Roman"/>
          <w:noProof/>
          <w:lang w:val="en-US"/>
        </w:rPr>
        <w:t>(2), 1–24. https://doi.org/10.1371/journal.pone.0211473</w:t>
      </w:r>
    </w:p>
    <w:p w14:paraId="13F926EF"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223132">
        <w:rPr>
          <w:rFonts w:cs="Times New Roman"/>
          <w:i/>
          <w:iCs/>
          <w:noProof/>
          <w:lang w:val="en-US"/>
        </w:rPr>
        <w:t>Fisheries Oceanography</w:t>
      </w:r>
      <w:r w:rsidRPr="00223132">
        <w:rPr>
          <w:rFonts w:cs="Times New Roman"/>
          <w:noProof/>
          <w:lang w:val="en-US"/>
        </w:rPr>
        <w:t xml:space="preserve">, </w:t>
      </w:r>
      <w:r w:rsidRPr="00223132">
        <w:rPr>
          <w:rFonts w:cs="Times New Roman"/>
          <w:i/>
          <w:iCs/>
          <w:noProof/>
          <w:lang w:val="en-US"/>
        </w:rPr>
        <w:t>23</w:t>
      </w:r>
      <w:r w:rsidRPr="00223132">
        <w:rPr>
          <w:rFonts w:cs="Times New Roman"/>
          <w:noProof/>
          <w:lang w:val="en-US"/>
        </w:rPr>
        <w:t>(4), 322–341. https://doi.org/10.1111/fog.12063</w:t>
      </w:r>
    </w:p>
    <w:p w14:paraId="585759F1"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Mcqueen, D., &amp; Ware, D. (2006). Handbook of Physical, Chemical, Phytoplankton, and Zooplankton Data from Hecate Strait, Dixon Entrance, Goose Island Bank and Queen Charlotte Sound. </w:t>
      </w:r>
      <w:r w:rsidRPr="00223132">
        <w:rPr>
          <w:rFonts w:cs="Times New Roman"/>
          <w:i/>
          <w:iCs/>
          <w:noProof/>
          <w:lang w:val="en-US"/>
        </w:rPr>
        <w:t>Canadian Data Report of Fisheries and Aquatic Sciences</w:t>
      </w:r>
      <w:r w:rsidRPr="00223132">
        <w:rPr>
          <w:rFonts w:cs="Times New Roman"/>
          <w:noProof/>
          <w:lang w:val="en-US"/>
        </w:rPr>
        <w:t>, 133. http://skeenasalmonprogram.ca/libraryfiles/lib_236.pdf</w:t>
      </w:r>
    </w:p>
    <w:p w14:paraId="2A225874"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Oksanen, J., Guillaume Blanchet, F., Friendly, M., Kindt, R., Legendre, P., McGlinn, D., Minchin, P. R., O’Hara, R. B., Simpson, G. L., Solymos, P., Stevens, M. H. H., Szoecs, E., &amp; Wagner, H. (2019). </w:t>
      </w:r>
      <w:r w:rsidRPr="00223132">
        <w:rPr>
          <w:rFonts w:cs="Times New Roman"/>
          <w:i/>
          <w:iCs/>
          <w:noProof/>
          <w:lang w:val="en-US"/>
        </w:rPr>
        <w:t>vegan: Community Ecology Package</w:t>
      </w:r>
      <w:r w:rsidRPr="00223132">
        <w:rPr>
          <w:rFonts w:cs="Times New Roman"/>
          <w:noProof/>
          <w:lang w:val="en-US"/>
        </w:rPr>
        <w:t>. R package version 2.5-6. https://cran.r-project.org/web/packages/vegan/index.html</w:t>
      </w:r>
    </w:p>
    <w:p w14:paraId="02A8352F"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223132">
        <w:rPr>
          <w:rFonts w:cs="Times New Roman"/>
          <w:i/>
          <w:iCs/>
          <w:noProof/>
          <w:lang w:val="en-US"/>
        </w:rPr>
        <w:t>Reviews in Fish Biology and Fisheries</w:t>
      </w:r>
      <w:r w:rsidRPr="00223132">
        <w:rPr>
          <w:rFonts w:cs="Times New Roman"/>
          <w:noProof/>
          <w:lang w:val="en-US"/>
        </w:rPr>
        <w:t xml:space="preserve">, </w:t>
      </w:r>
      <w:r w:rsidRPr="00223132">
        <w:rPr>
          <w:rFonts w:cs="Times New Roman"/>
          <w:i/>
          <w:iCs/>
          <w:noProof/>
          <w:lang w:val="en-US"/>
        </w:rPr>
        <w:t>14</w:t>
      </w:r>
      <w:r w:rsidRPr="00223132">
        <w:rPr>
          <w:rFonts w:cs="Times New Roman"/>
          <w:noProof/>
          <w:lang w:val="en-US"/>
        </w:rPr>
        <w:t>(3), 335–359. https://doi.org/10.1007/s11160-004-3813-8</w:t>
      </w:r>
    </w:p>
    <w:p w14:paraId="0A0CF3CA"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Osgood, G. J., Kennedy, L. A., Holden, J. J., Hertz, E., McKinnell, S., &amp; Juanes, F. (2016). Historical diets of forage fish and juvenile pacific salmon in the strait of Georgia, 1966-1968. </w:t>
      </w:r>
      <w:r w:rsidRPr="00223132">
        <w:rPr>
          <w:rFonts w:cs="Times New Roman"/>
          <w:i/>
          <w:iCs/>
          <w:noProof/>
          <w:lang w:val="en-US"/>
        </w:rPr>
        <w:t>Marine and Coastal Fisheries</w:t>
      </w:r>
      <w:r w:rsidRPr="00223132">
        <w:rPr>
          <w:rFonts w:cs="Times New Roman"/>
          <w:noProof/>
          <w:lang w:val="en-US"/>
        </w:rPr>
        <w:t xml:space="preserve">, </w:t>
      </w:r>
      <w:r w:rsidRPr="00223132">
        <w:rPr>
          <w:rFonts w:cs="Times New Roman"/>
          <w:i/>
          <w:iCs/>
          <w:noProof/>
          <w:lang w:val="en-US"/>
        </w:rPr>
        <w:t>8</w:t>
      </w:r>
      <w:r w:rsidRPr="00223132">
        <w:rPr>
          <w:rFonts w:cs="Times New Roman"/>
          <w:noProof/>
          <w:lang w:val="en-US"/>
        </w:rPr>
        <w:t>(1), 580–594. https://doi.org/10.1080/19425120.2016.1223231</w:t>
      </w:r>
    </w:p>
    <w:p w14:paraId="2DF14A34"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Pearsall, I. A. (2008). </w:t>
      </w:r>
      <w:r w:rsidRPr="00223132">
        <w:rPr>
          <w:rFonts w:cs="Times New Roman"/>
          <w:i/>
          <w:iCs/>
          <w:noProof/>
          <w:lang w:val="en-US"/>
        </w:rPr>
        <w:t>Broughton Archipelago: A State of Knowledge - 2008</w:t>
      </w:r>
      <w:r w:rsidRPr="00223132">
        <w:rPr>
          <w:rFonts w:cs="Times New Roman"/>
          <w:noProof/>
          <w:lang w:val="en-US"/>
        </w:rPr>
        <w:t>. 651. http://www.llbc.leg.bc.ca/public/PubDocs/bcdocs/438283/BroughtonStateofKnowledgeReport.pdf</w:t>
      </w:r>
    </w:p>
    <w:p w14:paraId="1CB871BE"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Pearson, W. H., Deriso, R. B., Elston, R. A., Hook, S. E., Parker, K. R., &amp; Anderson, J. W. (2012). Hypotheses concerning the decline and poor recovery of Pacific herring in Prince William Sound, Alaska. </w:t>
      </w:r>
      <w:r w:rsidRPr="00223132">
        <w:rPr>
          <w:rFonts w:cs="Times New Roman"/>
          <w:i/>
          <w:iCs/>
          <w:noProof/>
          <w:lang w:val="en-US"/>
        </w:rPr>
        <w:t>Reviews in Fish Biology and Fisheries</w:t>
      </w:r>
      <w:r w:rsidRPr="00223132">
        <w:rPr>
          <w:rFonts w:cs="Times New Roman"/>
          <w:noProof/>
          <w:lang w:val="en-US"/>
        </w:rPr>
        <w:t xml:space="preserve">, </w:t>
      </w:r>
      <w:r w:rsidRPr="00223132">
        <w:rPr>
          <w:rFonts w:cs="Times New Roman"/>
          <w:i/>
          <w:iCs/>
          <w:noProof/>
          <w:lang w:val="en-US"/>
        </w:rPr>
        <w:t>22</w:t>
      </w:r>
      <w:r w:rsidRPr="00223132">
        <w:rPr>
          <w:rFonts w:cs="Times New Roman"/>
          <w:noProof/>
          <w:lang w:val="en-US"/>
        </w:rPr>
        <w:t>(1), 95–135. https://doi.org/10.1007/s11160-011-9225-7</w:t>
      </w:r>
    </w:p>
    <w:p w14:paraId="6AF04DD7"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Perry, R. I., Dilke, B. R., &amp; Parsons, T. R. (1983). Tidal mixing and summer plankton distributions in Hecate Strait, British Columbia (Queens Charlotte Islands). </w:t>
      </w:r>
      <w:r w:rsidRPr="00223132">
        <w:rPr>
          <w:rFonts w:cs="Times New Roman"/>
          <w:i/>
          <w:iCs/>
          <w:noProof/>
          <w:lang w:val="en-US"/>
        </w:rPr>
        <w:t>Canadian Journal of Fisheries and Aquatic Sciences</w:t>
      </w:r>
      <w:r w:rsidRPr="00223132">
        <w:rPr>
          <w:rFonts w:cs="Times New Roman"/>
          <w:noProof/>
          <w:lang w:val="en-US"/>
        </w:rPr>
        <w:t xml:space="preserve">, </w:t>
      </w:r>
      <w:r w:rsidRPr="00223132">
        <w:rPr>
          <w:rFonts w:cs="Times New Roman"/>
          <w:i/>
          <w:iCs/>
          <w:noProof/>
          <w:lang w:val="en-US"/>
        </w:rPr>
        <w:t>21</w:t>
      </w:r>
      <w:r w:rsidRPr="00223132">
        <w:rPr>
          <w:rFonts w:cs="Times New Roman"/>
          <w:noProof/>
          <w:lang w:val="en-US"/>
        </w:rPr>
        <w:t>(4), 871–887.</w:t>
      </w:r>
    </w:p>
    <w:p w14:paraId="1FE72210"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Perry, R. Ian, Hargreaves, N. B., Waddell, B. J., &amp; Mackas, D. L. (1996). Spatial variations in feeding and condition of juvenile pink and chum salmon off Vancouver Island, British Columbia. </w:t>
      </w:r>
      <w:r w:rsidRPr="00223132">
        <w:rPr>
          <w:rFonts w:cs="Times New Roman"/>
          <w:i/>
          <w:iCs/>
          <w:noProof/>
          <w:lang w:val="en-US"/>
        </w:rPr>
        <w:t>Fisheries Oceanography</w:t>
      </w:r>
      <w:r w:rsidRPr="00223132">
        <w:rPr>
          <w:rFonts w:cs="Times New Roman"/>
          <w:noProof/>
          <w:lang w:val="en-US"/>
        </w:rPr>
        <w:t xml:space="preserve">, </w:t>
      </w:r>
      <w:r w:rsidRPr="00223132">
        <w:rPr>
          <w:rFonts w:cs="Times New Roman"/>
          <w:i/>
          <w:iCs/>
          <w:noProof/>
          <w:lang w:val="en-US"/>
        </w:rPr>
        <w:t>5</w:t>
      </w:r>
      <w:r w:rsidRPr="00223132">
        <w:rPr>
          <w:rFonts w:cs="Times New Roman"/>
          <w:noProof/>
          <w:lang w:val="en-US"/>
        </w:rPr>
        <w:t>(2), 73–88. https://doi.org/10.1111/j.1365-2419.1996.tb00107.x</w:t>
      </w:r>
    </w:p>
    <w:p w14:paraId="01127FBB"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Pocheville, A. (2015). The ecological niche: History and recent controversies. In </w:t>
      </w:r>
      <w:r w:rsidRPr="00223132">
        <w:rPr>
          <w:rFonts w:cs="Times New Roman"/>
          <w:i/>
          <w:iCs/>
          <w:noProof/>
          <w:lang w:val="en-US"/>
        </w:rPr>
        <w:t>Handbook of Evolutionary Thinking in the Sciences</w:t>
      </w:r>
      <w:r w:rsidRPr="00223132">
        <w:rPr>
          <w:rFonts w:cs="Times New Roman"/>
          <w:noProof/>
          <w:lang w:val="en-US"/>
        </w:rPr>
        <w:t xml:space="preserve"> (Issue January). https://doi.org/10.1007/978-94-017-9014-7_26</w:t>
      </w:r>
    </w:p>
    <w:p w14:paraId="3DBADA16"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Quinn, T. P. (2018). </w:t>
      </w:r>
      <w:r w:rsidRPr="00223132">
        <w:rPr>
          <w:rFonts w:cs="Times New Roman"/>
          <w:i/>
          <w:iCs/>
          <w:noProof/>
          <w:lang w:val="en-US"/>
        </w:rPr>
        <w:t>The behaviour and ecology of Pacific salmon and trout</w:t>
      </w:r>
      <w:r w:rsidRPr="00223132">
        <w:rPr>
          <w:rFonts w:cs="Times New Roman"/>
          <w:noProof/>
          <w:lang w:val="en-US"/>
        </w:rPr>
        <w:t xml:space="preserve"> (Second). University of Washington Press.</w:t>
      </w:r>
    </w:p>
    <w:p w14:paraId="444D5DD4"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R Core Team. (2020). </w:t>
      </w:r>
      <w:r w:rsidRPr="00223132">
        <w:rPr>
          <w:rFonts w:cs="Times New Roman"/>
          <w:i/>
          <w:iCs/>
          <w:noProof/>
          <w:lang w:val="en-US"/>
        </w:rPr>
        <w:t>R: A Language and Environment for Statistical Computing</w:t>
      </w:r>
      <w:r w:rsidRPr="00223132">
        <w:rPr>
          <w:rFonts w:cs="Times New Roman"/>
          <w:noProof/>
          <w:lang w:val="en-US"/>
        </w:rPr>
        <w:t>. R Foundation for Statistical Computing. Vienna, Austria. https://www.r-project.org/</w:t>
      </w:r>
    </w:p>
    <w:p w14:paraId="6715592B"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Ruggerone, G. T., &amp; Irvine, J. R. (2018). Numbers and Biomass of Natural- and Hatchery-Origin Pink Salmon, Chum Salmon, and Sockeye Salmon in the North Pacific Ocean, 1925–2015. </w:t>
      </w:r>
      <w:r w:rsidRPr="00223132">
        <w:rPr>
          <w:rFonts w:cs="Times New Roman"/>
          <w:i/>
          <w:iCs/>
          <w:noProof/>
          <w:lang w:val="en-US"/>
        </w:rPr>
        <w:t>Marine and Coastal Fisheries</w:t>
      </w:r>
      <w:r w:rsidRPr="00223132">
        <w:rPr>
          <w:rFonts w:cs="Times New Roman"/>
          <w:noProof/>
          <w:lang w:val="en-US"/>
        </w:rPr>
        <w:t xml:space="preserve">, </w:t>
      </w:r>
      <w:r w:rsidRPr="00223132">
        <w:rPr>
          <w:rFonts w:cs="Times New Roman"/>
          <w:i/>
          <w:iCs/>
          <w:noProof/>
          <w:lang w:val="en-US"/>
        </w:rPr>
        <w:t>10</w:t>
      </w:r>
      <w:r w:rsidRPr="00223132">
        <w:rPr>
          <w:rFonts w:cs="Times New Roman"/>
          <w:noProof/>
          <w:lang w:val="en-US"/>
        </w:rPr>
        <w:t>(2), 152–168. https://doi.org/10.1002/mcf2.10023</w:t>
      </w:r>
    </w:p>
    <w:p w14:paraId="390AA794"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Ruggerone, G. T., &amp; Nielsen, J. L. (2004). Evidence for competitive dominance of Pink salmon (Oncorhynchus gorbuscha) over other Salmonids in the North Pacific Ocean. </w:t>
      </w:r>
      <w:r w:rsidRPr="00223132">
        <w:rPr>
          <w:rFonts w:cs="Times New Roman"/>
          <w:i/>
          <w:iCs/>
          <w:noProof/>
          <w:lang w:val="en-US"/>
        </w:rPr>
        <w:t>Reviews in Fish Biology and Fisheries</w:t>
      </w:r>
      <w:r w:rsidRPr="00223132">
        <w:rPr>
          <w:rFonts w:cs="Times New Roman"/>
          <w:noProof/>
          <w:lang w:val="en-US"/>
        </w:rPr>
        <w:t xml:space="preserve">, </w:t>
      </w:r>
      <w:r w:rsidRPr="00223132">
        <w:rPr>
          <w:rFonts w:cs="Times New Roman"/>
          <w:i/>
          <w:iCs/>
          <w:noProof/>
          <w:lang w:val="en-US"/>
        </w:rPr>
        <w:t>14</w:t>
      </w:r>
      <w:r w:rsidRPr="00223132">
        <w:rPr>
          <w:rFonts w:cs="Times New Roman"/>
          <w:noProof/>
          <w:lang w:val="en-US"/>
        </w:rPr>
        <w:t>(3), 371–390. https://doi.org/10.1007/s11160-004-6927-0</w:t>
      </w:r>
    </w:p>
    <w:p w14:paraId="68CBB440"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223132">
        <w:rPr>
          <w:rFonts w:cs="Times New Roman"/>
          <w:i/>
          <w:iCs/>
          <w:noProof/>
          <w:lang w:val="en-US"/>
        </w:rPr>
        <w:t>Marine Ecology Progress Series</w:t>
      </w:r>
      <w:r w:rsidRPr="00223132">
        <w:rPr>
          <w:rFonts w:cs="Times New Roman"/>
          <w:noProof/>
          <w:lang w:val="en-US"/>
        </w:rPr>
        <w:t xml:space="preserve">, </w:t>
      </w:r>
      <w:r w:rsidRPr="00223132">
        <w:rPr>
          <w:rFonts w:cs="Times New Roman"/>
          <w:i/>
          <w:iCs/>
          <w:noProof/>
          <w:lang w:val="en-US"/>
        </w:rPr>
        <w:t>608</w:t>
      </w:r>
      <w:r w:rsidRPr="00223132">
        <w:rPr>
          <w:rFonts w:cs="Times New Roman"/>
          <w:noProof/>
          <w:lang w:val="en-US"/>
        </w:rPr>
        <w:t>(1), 291–296. https://doi.org/10.3354/meps12835</w:t>
      </w:r>
    </w:p>
    <w:p w14:paraId="69CEF322"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223132">
        <w:rPr>
          <w:rFonts w:cs="Times New Roman"/>
          <w:i/>
          <w:iCs/>
          <w:noProof/>
          <w:lang w:val="en-US"/>
        </w:rPr>
        <w:t>Proceedings of the National Academy of Sciences of the United States of America</w:t>
      </w:r>
      <w:r w:rsidRPr="00223132">
        <w:rPr>
          <w:rFonts w:cs="Times New Roman"/>
          <w:noProof/>
          <w:lang w:val="en-US"/>
        </w:rPr>
        <w:t xml:space="preserve">, </w:t>
      </w:r>
      <w:r w:rsidRPr="00223132">
        <w:rPr>
          <w:rFonts w:cs="Times New Roman"/>
          <w:i/>
          <w:iCs/>
          <w:noProof/>
          <w:lang w:val="en-US"/>
        </w:rPr>
        <w:t>115</w:t>
      </w:r>
      <w:r w:rsidRPr="00223132">
        <w:rPr>
          <w:rFonts w:cs="Times New Roman"/>
          <w:noProof/>
          <w:lang w:val="en-US"/>
        </w:rPr>
        <w:t>(22), E5038–E5045. https://doi.org/10.1073/pnas.1720577115</w:t>
      </w:r>
    </w:p>
    <w:p w14:paraId="4352512B"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223132">
        <w:rPr>
          <w:rFonts w:cs="Times New Roman"/>
          <w:i/>
          <w:iCs/>
          <w:noProof/>
          <w:lang w:val="en-US"/>
        </w:rPr>
        <w:t>North Pacific Anadromous Fish Commission Technical Report</w:t>
      </w:r>
      <w:r w:rsidRPr="00223132">
        <w:rPr>
          <w:rFonts w:cs="Times New Roman"/>
          <w:noProof/>
          <w:lang w:val="en-US"/>
        </w:rPr>
        <w:t xml:space="preserve">, </w:t>
      </w:r>
      <w:r w:rsidRPr="00223132">
        <w:rPr>
          <w:rFonts w:cs="Times New Roman"/>
          <w:i/>
          <w:iCs/>
          <w:noProof/>
          <w:lang w:val="en-US"/>
        </w:rPr>
        <w:t>5</w:t>
      </w:r>
      <w:r w:rsidRPr="00223132">
        <w:rPr>
          <w:rFonts w:cs="Times New Roman"/>
          <w:noProof/>
          <w:lang w:val="en-US"/>
        </w:rPr>
        <w:t>(5), 107–109.</w:t>
      </w:r>
    </w:p>
    <w:p w14:paraId="4800B517"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Sturdevant, M. V, Fergusson, E. A., Orsi, J. A., &amp; Wertheimer, A. C. (2002). Diel Feeding of Juvenile Pink, Chum, and Coho Salmon in Icy Strait, Southeastern Alaska, May–September 2001. </w:t>
      </w:r>
      <w:r w:rsidRPr="00223132">
        <w:rPr>
          <w:rFonts w:cs="Times New Roman"/>
          <w:i/>
          <w:iCs/>
          <w:noProof/>
          <w:lang w:val="en-US"/>
        </w:rPr>
        <w:t>North Pacific Anadromous Fish Commission</w:t>
      </w:r>
      <w:r w:rsidRPr="00223132">
        <w:rPr>
          <w:rFonts w:cs="Times New Roman"/>
          <w:noProof/>
          <w:lang w:val="en-US"/>
        </w:rPr>
        <w:t>.</w:t>
      </w:r>
    </w:p>
    <w:p w14:paraId="5E2FFE5B"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223132">
        <w:rPr>
          <w:rFonts w:cs="Times New Roman"/>
          <w:i/>
          <w:iCs/>
          <w:noProof/>
          <w:lang w:val="en-US"/>
        </w:rPr>
        <w:t>Fisheries Oceanography</w:t>
      </w:r>
      <w:r w:rsidRPr="00223132">
        <w:rPr>
          <w:rFonts w:cs="Times New Roman"/>
          <w:noProof/>
          <w:lang w:val="en-US"/>
        </w:rPr>
        <w:t xml:space="preserve">, </w:t>
      </w:r>
      <w:r w:rsidRPr="00223132">
        <w:rPr>
          <w:rFonts w:cs="Times New Roman"/>
          <w:i/>
          <w:iCs/>
          <w:noProof/>
          <w:lang w:val="en-US"/>
        </w:rPr>
        <w:t>5</w:t>
      </w:r>
      <w:r w:rsidRPr="00223132">
        <w:rPr>
          <w:rFonts w:cs="Times New Roman"/>
          <w:noProof/>
          <w:lang w:val="en-US"/>
        </w:rPr>
        <w:t>(2), 89–99. https://doi.org/10.1111/j.1365-2419.1996.tb00108.x</w:t>
      </w:r>
    </w:p>
    <w:p w14:paraId="723DE271"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223132">
        <w:rPr>
          <w:rFonts w:cs="Times New Roman"/>
          <w:i/>
          <w:iCs/>
          <w:noProof/>
          <w:lang w:val="en-US"/>
        </w:rPr>
        <w:t>Journal of Applied Ecology</w:t>
      </w:r>
      <w:r w:rsidRPr="00223132">
        <w:rPr>
          <w:rFonts w:cs="Times New Roman"/>
          <w:noProof/>
          <w:lang w:val="en-US"/>
        </w:rPr>
        <w:t xml:space="preserve">, </w:t>
      </w:r>
      <w:r w:rsidRPr="00223132">
        <w:rPr>
          <w:rFonts w:cs="Times New Roman"/>
          <w:i/>
          <w:iCs/>
          <w:noProof/>
          <w:lang w:val="en-US"/>
        </w:rPr>
        <w:t>March</w:t>
      </w:r>
      <w:r w:rsidRPr="00223132">
        <w:rPr>
          <w:rFonts w:cs="Times New Roman"/>
          <w:noProof/>
          <w:lang w:val="en-US"/>
        </w:rPr>
        <w:t>, 1–12. https://doi.org/10.1111/1365-2664.13646</w:t>
      </w:r>
    </w:p>
    <w:p w14:paraId="4B24ECC8"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Weingartner, T., Eisner, L., Eckert, G. L., &amp; Danielson, S. (2009). Southeast Alaska: Oceanographic habitats and linkages. </w:t>
      </w:r>
      <w:r w:rsidRPr="00223132">
        <w:rPr>
          <w:rFonts w:cs="Times New Roman"/>
          <w:i/>
          <w:iCs/>
          <w:noProof/>
          <w:lang w:val="en-US"/>
        </w:rPr>
        <w:t>Journal of Biogeography</w:t>
      </w:r>
      <w:r w:rsidRPr="00223132">
        <w:rPr>
          <w:rFonts w:cs="Times New Roman"/>
          <w:noProof/>
          <w:lang w:val="en-US"/>
        </w:rPr>
        <w:t xml:space="preserve">, </w:t>
      </w:r>
      <w:r w:rsidRPr="00223132">
        <w:rPr>
          <w:rFonts w:cs="Times New Roman"/>
          <w:i/>
          <w:iCs/>
          <w:noProof/>
          <w:lang w:val="en-US"/>
        </w:rPr>
        <w:t>36</w:t>
      </w:r>
      <w:r w:rsidRPr="00223132">
        <w:rPr>
          <w:rFonts w:cs="Times New Roman"/>
          <w:noProof/>
          <w:lang w:val="en-US"/>
        </w:rPr>
        <w:t>(3), 387–400. https://doi.org/10.1111/j.1365-2699.2008.01994.x</w:t>
      </w:r>
    </w:p>
    <w:p w14:paraId="629C8581" w14:textId="77777777" w:rsidR="00223132" w:rsidRPr="00223132" w:rsidRDefault="00223132" w:rsidP="00223132">
      <w:pPr>
        <w:widowControl w:val="0"/>
        <w:autoSpaceDE w:val="0"/>
        <w:autoSpaceDN w:val="0"/>
        <w:adjustRightInd w:val="0"/>
        <w:ind w:left="480" w:hanging="480"/>
        <w:rPr>
          <w:rFonts w:cs="Times New Roman"/>
          <w:noProof/>
          <w:lang w:val="en-US"/>
        </w:rPr>
      </w:pPr>
      <w:r w:rsidRPr="00223132">
        <w:rPr>
          <w:rFonts w:cs="Times New Roman"/>
          <w:noProof/>
          <w:lang w:val="en-US"/>
        </w:rPr>
        <w:t xml:space="preserve">Welch, D. W. (1997). Anatomical specialization in the gut of Pacific salmon (Oncorhynchus): Evidence for oceanic limits to salmon production? </w:t>
      </w:r>
      <w:r w:rsidRPr="00223132">
        <w:rPr>
          <w:rFonts w:cs="Times New Roman"/>
          <w:i/>
          <w:iCs/>
          <w:noProof/>
          <w:lang w:val="en-US"/>
        </w:rPr>
        <w:t>Canadian Journal of Zoology</w:t>
      </w:r>
      <w:r w:rsidRPr="00223132">
        <w:rPr>
          <w:rFonts w:cs="Times New Roman"/>
          <w:noProof/>
          <w:lang w:val="en-US"/>
        </w:rPr>
        <w:t xml:space="preserve">, </w:t>
      </w:r>
      <w:r w:rsidRPr="00223132">
        <w:rPr>
          <w:rFonts w:cs="Times New Roman"/>
          <w:i/>
          <w:iCs/>
          <w:noProof/>
          <w:lang w:val="en-US"/>
        </w:rPr>
        <w:t>75</w:t>
      </w:r>
      <w:r w:rsidRPr="00223132">
        <w:rPr>
          <w:rFonts w:cs="Times New Roman"/>
          <w:noProof/>
          <w:lang w:val="en-US"/>
        </w:rPr>
        <w:t>(6), 936–942. https://doi.org/10.1139/z97-112</w:t>
      </w:r>
    </w:p>
    <w:p w14:paraId="29BA7F54" w14:textId="77777777" w:rsidR="00223132" w:rsidRPr="00223132" w:rsidRDefault="00223132" w:rsidP="00223132">
      <w:pPr>
        <w:widowControl w:val="0"/>
        <w:autoSpaceDE w:val="0"/>
        <w:autoSpaceDN w:val="0"/>
        <w:adjustRightInd w:val="0"/>
        <w:ind w:left="480" w:hanging="480"/>
        <w:rPr>
          <w:rFonts w:cs="Times New Roman"/>
          <w:noProof/>
        </w:rPr>
      </w:pPr>
      <w:r w:rsidRPr="00223132">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223132">
        <w:rPr>
          <w:rFonts w:cs="Times New Roman"/>
          <w:i/>
          <w:iCs/>
          <w:noProof/>
          <w:lang w:val="en-US"/>
        </w:rPr>
        <w:t>Ambio</w:t>
      </w:r>
      <w:r w:rsidRPr="00223132">
        <w:rPr>
          <w:rFonts w:cs="Times New Roman"/>
          <w:noProof/>
          <w:lang w:val="en-US"/>
        </w:rPr>
        <w:t xml:space="preserve">, </w:t>
      </w:r>
      <w:r w:rsidRPr="00223132">
        <w:rPr>
          <w:rFonts w:cs="Times New Roman"/>
          <w:i/>
          <w:iCs/>
          <w:noProof/>
          <w:lang w:val="en-US"/>
        </w:rPr>
        <w:t>48</w:t>
      </w:r>
      <w:r w:rsidRPr="00223132">
        <w:rPr>
          <w:rFonts w:cs="Times New Roman"/>
          <w:noProof/>
          <w:lang w:val="en-US"/>
        </w:rPr>
        <w:t>(12), 1447–1469. https://doi.org/10.1007/s13280-019-01218-6</w:t>
      </w:r>
    </w:p>
    <w:p w14:paraId="7E56FF4D" w14:textId="72B38EB5" w:rsidR="001210AF" w:rsidRDefault="00FA03B1" w:rsidP="00223132">
      <w:pPr>
        <w:widowControl w:val="0"/>
        <w:autoSpaceDE w:val="0"/>
        <w:autoSpaceDN w:val="0"/>
        <w:adjustRightInd w:val="0"/>
        <w:ind w:left="480" w:hanging="480"/>
        <w:rPr>
          <w:rFonts w:eastAsia="Times New Roman" w:cs="Times New Roman"/>
        </w:rPr>
        <w:sectPr w:rsidR="001210AF" w:rsidSect="002F204B">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678ED715" w:rsidR="007F1E58" w:rsidRDefault="007F1E58" w:rsidP="00DF2943">
      <w:pPr>
        <w:pStyle w:val="Heading1"/>
      </w:pPr>
      <w:bookmarkStart w:id="143" w:name="_Toc55574094"/>
      <w:r>
        <w:t>Appendix</w:t>
      </w:r>
      <w:bookmarkEnd w:id="143"/>
    </w:p>
    <w:p w14:paraId="7E5F0B21" w14:textId="1F3AECFF" w:rsidR="007F1E58" w:rsidRDefault="007F1E58" w:rsidP="00DF2943">
      <w:pPr>
        <w:rPr>
          <w:rFonts w:eastAsia="Times New Roman" w:cs="Times New Roman"/>
        </w:rPr>
      </w:pPr>
    </w:p>
    <w:p w14:paraId="6B7A0F10" w14:textId="22D73DE7" w:rsidR="007F1E58" w:rsidRDefault="00264B0C" w:rsidP="00DF2943">
      <w:pPr>
        <w:pStyle w:val="Heading9"/>
      </w:pPr>
      <w:bookmarkStart w:id="144" w:name="_Toc55574114"/>
      <w:r>
        <w:t>Table A.</w:t>
      </w:r>
      <w:r>
        <w:fldChar w:fldCharType="begin"/>
      </w:r>
      <w:r>
        <w:instrText xml:space="preserve"> SEQ Table \* ARABIC \s 2 </w:instrText>
      </w:r>
      <w:r>
        <w:fldChar w:fldCharType="separate"/>
      </w:r>
      <w:r>
        <w:rPr>
          <w:noProof/>
        </w:rPr>
        <w:t>1</w:t>
      </w:r>
      <w:r>
        <w:fldChar w:fldCharType="end"/>
      </w:r>
      <w:r w:rsidR="007F1E58">
        <w:t xml:space="preserve"> Diet composition</w:t>
      </w:r>
      <w:r w:rsidR="006E0CC9">
        <w:t xml:space="preserve"> (% wet weight)</w:t>
      </w:r>
      <w:r w:rsidR="007F1E58">
        <w:t xml:space="preserve"> summary of juvenile salmon for each sampling date 2015-2016</w:t>
      </w:r>
      <w:r w:rsidR="006E0CC9">
        <w:t>.</w:t>
      </w:r>
      <w:bookmarkEnd w:id="144"/>
    </w:p>
    <w:p w14:paraId="3EBF9FB1" w14:textId="77777777" w:rsidR="00264B0C" w:rsidRPr="00264B0C" w:rsidRDefault="00264B0C" w:rsidP="00DF2943"/>
    <w:p w14:paraId="46086437" w14:textId="5AED7079" w:rsidR="007F1E58" w:rsidRDefault="00AB023F" w:rsidP="00DF2943">
      <w:pPr>
        <w:rPr>
          <w:rFonts w:eastAsia="Times New Roman" w:cs="Times New Roman"/>
        </w:rPr>
      </w:pPr>
      <w:r>
        <w:rPr>
          <w:rFonts w:eastAsia="Times New Roman" w:cs="Times New Roman"/>
          <w:noProof/>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stretch>
                      <a:fillRect/>
                    </a:stretch>
                  </pic:blipFill>
                  <pic:spPr>
                    <a:xfrm>
                      <a:off x="0" y="0"/>
                      <a:ext cx="8359222" cy="3575244"/>
                    </a:xfrm>
                    <a:prstGeom prst="rect">
                      <a:avLst/>
                    </a:prstGeom>
                  </pic:spPr>
                </pic:pic>
              </a:graphicData>
            </a:graphic>
          </wp:inline>
        </w:drawing>
      </w:r>
    </w:p>
    <w:p w14:paraId="7A2F750F" w14:textId="488A177C" w:rsidR="007F1E58" w:rsidRDefault="00741797" w:rsidP="00DF2943">
      <w:pPr>
        <w:rPr>
          <w:rFonts w:eastAsia="Times New Roman" w:cs="Times New Roman"/>
        </w:rPr>
      </w:pPr>
      <w:r>
        <w:rPr>
          <w:rFonts w:eastAsia="Times New Roman" w:cs="Times New Roman"/>
        </w:rPr>
        <w:br w:type="page"/>
      </w:r>
    </w:p>
    <w:p w14:paraId="74C7CE58" w14:textId="7FBD0F63" w:rsidR="00741797" w:rsidRDefault="00360D10" w:rsidP="00DF2943">
      <w:pPr>
        <w:rPr>
          <w:rFonts w:eastAsia="Times New Roman" w:cs="Times New Roman"/>
        </w:rPr>
      </w:pPr>
      <w:r>
        <w:rPr>
          <w:rFonts w:eastAsia="Times New Roman" w:cs="Times New Roman"/>
          <w:noProof/>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7"/>
                    <a:stretch>
                      <a:fillRect/>
                    </a:stretch>
                  </pic:blipFill>
                  <pic:spPr>
                    <a:xfrm>
                      <a:off x="0" y="0"/>
                      <a:ext cx="8229600" cy="5422900"/>
                    </a:xfrm>
                    <a:prstGeom prst="rect">
                      <a:avLst/>
                    </a:prstGeom>
                  </pic:spPr>
                </pic:pic>
              </a:graphicData>
            </a:graphic>
          </wp:inline>
        </w:drawing>
      </w:r>
    </w:p>
    <w:p w14:paraId="790F6ED5" w14:textId="7589F508" w:rsidR="00702758" w:rsidRPr="00360D10" w:rsidRDefault="00741797" w:rsidP="00DF2943">
      <w:pPr>
        <w:pStyle w:val="Caption"/>
        <w:rPr>
          <w:rFonts w:eastAsia="Times New Roman" w:cs="Times New Roman"/>
        </w:rPr>
        <w:sectPr w:rsidR="00702758" w:rsidRPr="00360D10" w:rsidSect="001210AF">
          <w:pgSz w:w="15840" w:h="12240" w:orient="landscape"/>
          <w:pgMar w:top="1440" w:right="1440" w:bottom="1440" w:left="1440" w:header="708" w:footer="708" w:gutter="0"/>
          <w:cols w:space="708"/>
          <w:docGrid w:linePitch="360"/>
        </w:sectPr>
      </w:pPr>
      <w:bookmarkStart w:id="145" w:name="_Ref55288046"/>
      <w:bookmarkStart w:id="146" w:name="_Toc55574250"/>
      <w:r>
        <w:t>Figure A.</w:t>
      </w:r>
      <w:r>
        <w:fldChar w:fldCharType="begin"/>
      </w:r>
      <w:r>
        <w:instrText xml:space="preserve"> SEQ Figure_A. \* ARABIC </w:instrText>
      </w:r>
      <w:r>
        <w:fldChar w:fldCharType="separate"/>
      </w:r>
      <w:r w:rsidR="00702758">
        <w:rPr>
          <w:noProof/>
        </w:rPr>
        <w:t>1</w:t>
      </w:r>
      <w:r>
        <w:fldChar w:fldCharType="end"/>
      </w:r>
      <w:bookmarkEnd w:id="145"/>
      <w:r>
        <w:t xml:space="preserve"> </w:t>
      </w:r>
      <w:r>
        <w:rPr>
          <w:rFonts w:eastAsia="Times New Roman" w:cs="Times New Roman"/>
        </w:rPr>
        <w:t>Discovery Islands subcluster for temporal juvenile salmon diets, labelled and colored with survey date.</w:t>
      </w:r>
      <w:bookmarkEnd w:id="146"/>
    </w:p>
    <w:p w14:paraId="298CF8BC" w14:textId="1E64ECBC" w:rsidR="00702758" w:rsidRDefault="00360D10" w:rsidP="00DF2943">
      <w:r>
        <w:rPr>
          <w:noProof/>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8"/>
                    <a:stretch>
                      <a:fillRect/>
                    </a:stretch>
                  </pic:blipFill>
                  <pic:spPr>
                    <a:xfrm>
                      <a:off x="0" y="0"/>
                      <a:ext cx="8229600" cy="5302885"/>
                    </a:xfrm>
                    <a:prstGeom prst="rect">
                      <a:avLst/>
                    </a:prstGeom>
                  </pic:spPr>
                </pic:pic>
              </a:graphicData>
            </a:graphic>
          </wp:inline>
        </w:drawing>
      </w:r>
    </w:p>
    <w:p w14:paraId="5A0F4B2A" w14:textId="671EE359" w:rsidR="00741797" w:rsidRPr="00741797" w:rsidRDefault="00702758" w:rsidP="00DF2943">
      <w:pPr>
        <w:pStyle w:val="Caption"/>
      </w:pPr>
      <w:bookmarkStart w:id="147" w:name="_Ref55288024"/>
      <w:bookmarkStart w:id="148" w:name="_Toc55574251"/>
      <w:r>
        <w:t>Figure A.</w:t>
      </w:r>
      <w:r>
        <w:fldChar w:fldCharType="begin"/>
      </w:r>
      <w:r>
        <w:instrText xml:space="preserve"> SEQ Figure_A. \* ARABIC </w:instrText>
      </w:r>
      <w:r>
        <w:fldChar w:fldCharType="separate"/>
      </w:r>
      <w:r>
        <w:rPr>
          <w:noProof/>
        </w:rPr>
        <w:t>2</w:t>
      </w:r>
      <w:r>
        <w:fldChar w:fldCharType="end"/>
      </w:r>
      <w:bookmarkEnd w:id="147"/>
      <w:r>
        <w:t xml:space="preserve"> </w:t>
      </w:r>
      <w:r w:rsidR="00741797">
        <w:t>Johnstone Strait subcluster for temporal juvenile salmon diets, labelled and colored with survey date.</w:t>
      </w:r>
      <w:bookmarkEnd w:id="148"/>
    </w:p>
    <w:sectPr w:rsidR="00741797" w:rsidRPr="00741797"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3" w:author="Brian" w:date="2020-09-08T22:04:00Z" w:initials="%">
    <w:p w14:paraId="4A328155" w14:textId="77777777" w:rsidR="00223132" w:rsidRDefault="00223132" w:rsidP="00F723BA">
      <w:pPr>
        <w:pStyle w:val="CommentText"/>
      </w:pPr>
      <w:r>
        <w:rPr>
          <w:rStyle w:val="CommentReference"/>
        </w:rPr>
        <w:annotationRef/>
      </w:r>
      <w:r>
        <w:t xml:space="preserve">This is noteworthy as it shows their similarity. </w:t>
      </w:r>
    </w:p>
  </w:comment>
  <w:comment w:id="45" w:author="Colin Levings" w:date="2020-09-02T20:00:00Z" w:initials="CL">
    <w:p w14:paraId="1A3584E6" w14:textId="77777777" w:rsidR="00223132" w:rsidRDefault="00223132" w:rsidP="007F12C8">
      <w:pPr>
        <w:pStyle w:val="CommentText"/>
      </w:pPr>
      <w:r>
        <w:rPr>
          <w:rStyle w:val="CommentReference"/>
        </w:rPr>
        <w:annotationRef/>
      </w:r>
      <w:r>
        <w:t>Interesting that K does not seem to improve even when better feeding in JS</w:t>
      </w:r>
    </w:p>
  </w:comment>
  <w:comment w:id="117" w:author="Brian" w:date="2020-09-07T22:52:00Z" w:initials="%">
    <w:p w14:paraId="67941A21" w14:textId="77777777" w:rsidR="00223132" w:rsidRDefault="00223132" w:rsidP="002E5476">
      <w:pPr>
        <w:pStyle w:val="CommentText"/>
      </w:pPr>
      <w:r>
        <w:rPr>
          <w:rStyle w:val="CommentReference"/>
        </w:rPr>
        <w:annotationRef/>
      </w:r>
      <w:r>
        <w:t xml:space="preserve">I am not sure that you need this figure given that you have the data clearly in Table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A328155" w15:done="1"/>
  <w15:commentEx w15:paraId="1A3584E6" w15:done="1"/>
  <w15:commentEx w15:paraId="67941A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1C601" w16cex:dateUtc="2020-09-03T0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328155" w16cid:durableId="230331E4"/>
  <w16cid:commentId w16cid:paraId="1A3584E6" w16cid:durableId="2321C601"/>
  <w16cid:commentId w16cid:paraId="67941A21" w16cid:durableId="230331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4DEAC7" w14:textId="77777777" w:rsidR="00680468" w:rsidRDefault="00680468" w:rsidP="003A2A0A">
      <w:r>
        <w:separator/>
      </w:r>
    </w:p>
  </w:endnote>
  <w:endnote w:type="continuationSeparator" w:id="0">
    <w:p w14:paraId="7A3EB881" w14:textId="77777777" w:rsidR="00680468" w:rsidRDefault="00680468"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223132" w:rsidRDefault="00223132"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223132" w:rsidRDefault="00223132"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259D2879" w:rsidR="00223132" w:rsidRDefault="00223132"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12BC06" w14:textId="77777777" w:rsidR="00223132" w:rsidRDefault="00223132"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ECDAF9" w14:textId="77777777" w:rsidR="00680468" w:rsidRDefault="00680468" w:rsidP="003A2A0A">
      <w:r>
        <w:separator/>
      </w:r>
    </w:p>
  </w:footnote>
  <w:footnote w:type="continuationSeparator" w:id="0">
    <w:p w14:paraId="6C8DA03F" w14:textId="77777777" w:rsidR="00680468" w:rsidRDefault="00680468"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9"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3"/>
  </w:num>
  <w:num w:numId="2">
    <w:abstractNumId w:val="18"/>
  </w:num>
  <w:num w:numId="3">
    <w:abstractNumId w:val="19"/>
  </w:num>
  <w:num w:numId="4">
    <w:abstractNumId w:val="15"/>
  </w:num>
  <w:num w:numId="5">
    <w:abstractNumId w:val="16"/>
  </w:num>
  <w:num w:numId="6">
    <w:abstractNumId w:val="21"/>
  </w:num>
  <w:num w:numId="7">
    <w:abstractNumId w:val="11"/>
  </w:num>
  <w:num w:numId="8">
    <w:abstractNumId w:val="20"/>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2"/>
  </w:num>
  <w:num w:numId="21">
    <w:abstractNumId w:val="14"/>
  </w:num>
  <w:num w:numId="22">
    <w:abstractNumId w:val="17"/>
  </w:num>
  <w:num w:numId="2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ian">
    <w15:presenceInfo w15:providerId="None" w15:userId="Brian"/>
  </w15:person>
  <w15:person w15:author="Colin Levings">
    <w15:presenceInfo w15:providerId="Windows Live" w15:userId="0c3e47f0ed7f0782"/>
  </w15:person>
  <w15:person w15:author="evgeny">
    <w15:presenceInfo w15:providerId="None" w15:userId="evge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5A51"/>
    <w:rsid w:val="00017EC8"/>
    <w:rsid w:val="000205D4"/>
    <w:rsid w:val="00020732"/>
    <w:rsid w:val="00024A60"/>
    <w:rsid w:val="00026B90"/>
    <w:rsid w:val="000374C3"/>
    <w:rsid w:val="0003790E"/>
    <w:rsid w:val="00040479"/>
    <w:rsid w:val="0004162A"/>
    <w:rsid w:val="00042E3D"/>
    <w:rsid w:val="00050ACA"/>
    <w:rsid w:val="00052533"/>
    <w:rsid w:val="00054E32"/>
    <w:rsid w:val="00060858"/>
    <w:rsid w:val="00063820"/>
    <w:rsid w:val="00063D72"/>
    <w:rsid w:val="00070B49"/>
    <w:rsid w:val="000721C6"/>
    <w:rsid w:val="00072E9D"/>
    <w:rsid w:val="00074F72"/>
    <w:rsid w:val="00075DEF"/>
    <w:rsid w:val="0007690A"/>
    <w:rsid w:val="000820FE"/>
    <w:rsid w:val="00084C28"/>
    <w:rsid w:val="00086DCF"/>
    <w:rsid w:val="000921D3"/>
    <w:rsid w:val="00094627"/>
    <w:rsid w:val="00095031"/>
    <w:rsid w:val="000A118F"/>
    <w:rsid w:val="000A28D8"/>
    <w:rsid w:val="000A2946"/>
    <w:rsid w:val="000A3C7A"/>
    <w:rsid w:val="000A6300"/>
    <w:rsid w:val="000A65F4"/>
    <w:rsid w:val="000A705A"/>
    <w:rsid w:val="000B18FB"/>
    <w:rsid w:val="000B23A6"/>
    <w:rsid w:val="000B4062"/>
    <w:rsid w:val="000B642D"/>
    <w:rsid w:val="000B6ECE"/>
    <w:rsid w:val="000B7AAD"/>
    <w:rsid w:val="000C4477"/>
    <w:rsid w:val="000C65FF"/>
    <w:rsid w:val="000C742C"/>
    <w:rsid w:val="000D0F39"/>
    <w:rsid w:val="000D21C1"/>
    <w:rsid w:val="000D2776"/>
    <w:rsid w:val="000E2B0D"/>
    <w:rsid w:val="000F1000"/>
    <w:rsid w:val="000F1184"/>
    <w:rsid w:val="000F1487"/>
    <w:rsid w:val="000F367D"/>
    <w:rsid w:val="001005FA"/>
    <w:rsid w:val="00103765"/>
    <w:rsid w:val="00107517"/>
    <w:rsid w:val="0011224E"/>
    <w:rsid w:val="0011316F"/>
    <w:rsid w:val="00116555"/>
    <w:rsid w:val="001210AF"/>
    <w:rsid w:val="001215CF"/>
    <w:rsid w:val="00121E35"/>
    <w:rsid w:val="0012504D"/>
    <w:rsid w:val="00130CA0"/>
    <w:rsid w:val="00136737"/>
    <w:rsid w:val="0014191B"/>
    <w:rsid w:val="00143051"/>
    <w:rsid w:val="00150C0A"/>
    <w:rsid w:val="00151721"/>
    <w:rsid w:val="00152183"/>
    <w:rsid w:val="0015282A"/>
    <w:rsid w:val="001553DC"/>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0DC9"/>
    <w:rsid w:val="001A599A"/>
    <w:rsid w:val="001A6E5F"/>
    <w:rsid w:val="001B0A0A"/>
    <w:rsid w:val="001B277F"/>
    <w:rsid w:val="001B6D1C"/>
    <w:rsid w:val="001C050C"/>
    <w:rsid w:val="001C45E1"/>
    <w:rsid w:val="001C7419"/>
    <w:rsid w:val="001C74B8"/>
    <w:rsid w:val="001D077D"/>
    <w:rsid w:val="001D23E9"/>
    <w:rsid w:val="001D259B"/>
    <w:rsid w:val="001D3815"/>
    <w:rsid w:val="001D3C14"/>
    <w:rsid w:val="001E3056"/>
    <w:rsid w:val="001E360F"/>
    <w:rsid w:val="001E3EBB"/>
    <w:rsid w:val="001E4D0E"/>
    <w:rsid w:val="001F09ED"/>
    <w:rsid w:val="001F0B67"/>
    <w:rsid w:val="001F37CC"/>
    <w:rsid w:val="001F521B"/>
    <w:rsid w:val="00203274"/>
    <w:rsid w:val="00204A98"/>
    <w:rsid w:val="00215A25"/>
    <w:rsid w:val="00221C19"/>
    <w:rsid w:val="00223132"/>
    <w:rsid w:val="00225172"/>
    <w:rsid w:val="0022727F"/>
    <w:rsid w:val="0022733A"/>
    <w:rsid w:val="002303C4"/>
    <w:rsid w:val="002317E9"/>
    <w:rsid w:val="00232862"/>
    <w:rsid w:val="00235844"/>
    <w:rsid w:val="00237B22"/>
    <w:rsid w:val="00241A3C"/>
    <w:rsid w:val="0024436B"/>
    <w:rsid w:val="00245286"/>
    <w:rsid w:val="002464A4"/>
    <w:rsid w:val="0024767C"/>
    <w:rsid w:val="00250A2E"/>
    <w:rsid w:val="00254176"/>
    <w:rsid w:val="0025513E"/>
    <w:rsid w:val="00255712"/>
    <w:rsid w:val="002562E4"/>
    <w:rsid w:val="00257D50"/>
    <w:rsid w:val="00257DCA"/>
    <w:rsid w:val="002606FB"/>
    <w:rsid w:val="00262962"/>
    <w:rsid w:val="00264B0C"/>
    <w:rsid w:val="00265460"/>
    <w:rsid w:val="00266C78"/>
    <w:rsid w:val="00270521"/>
    <w:rsid w:val="00273643"/>
    <w:rsid w:val="00273C9F"/>
    <w:rsid w:val="00281143"/>
    <w:rsid w:val="00281A8D"/>
    <w:rsid w:val="002823A8"/>
    <w:rsid w:val="0028260B"/>
    <w:rsid w:val="00286A8E"/>
    <w:rsid w:val="00287B94"/>
    <w:rsid w:val="002A34F3"/>
    <w:rsid w:val="002A5EB0"/>
    <w:rsid w:val="002A6034"/>
    <w:rsid w:val="002B10EB"/>
    <w:rsid w:val="002B1CEB"/>
    <w:rsid w:val="002B2430"/>
    <w:rsid w:val="002B2E48"/>
    <w:rsid w:val="002C4A5C"/>
    <w:rsid w:val="002C5909"/>
    <w:rsid w:val="002C5E03"/>
    <w:rsid w:val="002C77C0"/>
    <w:rsid w:val="002D4529"/>
    <w:rsid w:val="002D5C0C"/>
    <w:rsid w:val="002E001F"/>
    <w:rsid w:val="002E41ED"/>
    <w:rsid w:val="002E5476"/>
    <w:rsid w:val="002F204B"/>
    <w:rsid w:val="002F56A0"/>
    <w:rsid w:val="002F6E95"/>
    <w:rsid w:val="00305A13"/>
    <w:rsid w:val="00307975"/>
    <w:rsid w:val="00307C83"/>
    <w:rsid w:val="0031258B"/>
    <w:rsid w:val="00317BE8"/>
    <w:rsid w:val="00321D25"/>
    <w:rsid w:val="00325F59"/>
    <w:rsid w:val="00327172"/>
    <w:rsid w:val="003304B3"/>
    <w:rsid w:val="0033536B"/>
    <w:rsid w:val="003424A0"/>
    <w:rsid w:val="0034386C"/>
    <w:rsid w:val="00356159"/>
    <w:rsid w:val="00356A67"/>
    <w:rsid w:val="003578BB"/>
    <w:rsid w:val="00360D10"/>
    <w:rsid w:val="003616B8"/>
    <w:rsid w:val="00364458"/>
    <w:rsid w:val="00367DCC"/>
    <w:rsid w:val="00370FD6"/>
    <w:rsid w:val="00371D32"/>
    <w:rsid w:val="00372150"/>
    <w:rsid w:val="00373355"/>
    <w:rsid w:val="00373BAB"/>
    <w:rsid w:val="003759A9"/>
    <w:rsid w:val="003761CE"/>
    <w:rsid w:val="0037730F"/>
    <w:rsid w:val="003852C1"/>
    <w:rsid w:val="0038685D"/>
    <w:rsid w:val="00397F70"/>
    <w:rsid w:val="003A049A"/>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2FFA"/>
    <w:rsid w:val="0042467F"/>
    <w:rsid w:val="00425B53"/>
    <w:rsid w:val="00426957"/>
    <w:rsid w:val="00434B46"/>
    <w:rsid w:val="004415A1"/>
    <w:rsid w:val="004452A5"/>
    <w:rsid w:val="00454A36"/>
    <w:rsid w:val="00456F19"/>
    <w:rsid w:val="0046236D"/>
    <w:rsid w:val="00477EF3"/>
    <w:rsid w:val="00491BDE"/>
    <w:rsid w:val="00493DBC"/>
    <w:rsid w:val="00497A86"/>
    <w:rsid w:val="004A1033"/>
    <w:rsid w:val="004A33F6"/>
    <w:rsid w:val="004B17CC"/>
    <w:rsid w:val="004B644E"/>
    <w:rsid w:val="004B652E"/>
    <w:rsid w:val="004B6DD4"/>
    <w:rsid w:val="004C2951"/>
    <w:rsid w:val="004C64DC"/>
    <w:rsid w:val="004C6B79"/>
    <w:rsid w:val="004C7CA4"/>
    <w:rsid w:val="004D4459"/>
    <w:rsid w:val="004D557D"/>
    <w:rsid w:val="004D7B50"/>
    <w:rsid w:val="004E5A89"/>
    <w:rsid w:val="004E5D64"/>
    <w:rsid w:val="004F586B"/>
    <w:rsid w:val="004F5C82"/>
    <w:rsid w:val="004F7921"/>
    <w:rsid w:val="00500BFD"/>
    <w:rsid w:val="00502E6B"/>
    <w:rsid w:val="00506955"/>
    <w:rsid w:val="005130C0"/>
    <w:rsid w:val="00514271"/>
    <w:rsid w:val="005218B6"/>
    <w:rsid w:val="0053235E"/>
    <w:rsid w:val="005328F4"/>
    <w:rsid w:val="005370DA"/>
    <w:rsid w:val="00537AE3"/>
    <w:rsid w:val="00540067"/>
    <w:rsid w:val="0054283A"/>
    <w:rsid w:val="00542DC2"/>
    <w:rsid w:val="00545E45"/>
    <w:rsid w:val="00550D82"/>
    <w:rsid w:val="00552C23"/>
    <w:rsid w:val="0055436C"/>
    <w:rsid w:val="005550C5"/>
    <w:rsid w:val="00556835"/>
    <w:rsid w:val="005612E0"/>
    <w:rsid w:val="005630F6"/>
    <w:rsid w:val="005675BF"/>
    <w:rsid w:val="005675E6"/>
    <w:rsid w:val="0057055F"/>
    <w:rsid w:val="00571ABD"/>
    <w:rsid w:val="00576FC5"/>
    <w:rsid w:val="00580FEA"/>
    <w:rsid w:val="00581E14"/>
    <w:rsid w:val="005871C0"/>
    <w:rsid w:val="005917B2"/>
    <w:rsid w:val="005925C5"/>
    <w:rsid w:val="00595870"/>
    <w:rsid w:val="00596920"/>
    <w:rsid w:val="005A57A4"/>
    <w:rsid w:val="005A6088"/>
    <w:rsid w:val="005B1359"/>
    <w:rsid w:val="005B16D6"/>
    <w:rsid w:val="005B7C98"/>
    <w:rsid w:val="005B7CF2"/>
    <w:rsid w:val="005C0334"/>
    <w:rsid w:val="005C34E9"/>
    <w:rsid w:val="005C4F22"/>
    <w:rsid w:val="005C6176"/>
    <w:rsid w:val="005C6781"/>
    <w:rsid w:val="005C7A28"/>
    <w:rsid w:val="005D1771"/>
    <w:rsid w:val="005D22F3"/>
    <w:rsid w:val="005D53D1"/>
    <w:rsid w:val="005D6A31"/>
    <w:rsid w:val="005D7C3C"/>
    <w:rsid w:val="005E14B5"/>
    <w:rsid w:val="005E53AD"/>
    <w:rsid w:val="005E7E49"/>
    <w:rsid w:val="005F0008"/>
    <w:rsid w:val="005F0025"/>
    <w:rsid w:val="005F1EA6"/>
    <w:rsid w:val="005F4718"/>
    <w:rsid w:val="00600EAF"/>
    <w:rsid w:val="0060564A"/>
    <w:rsid w:val="00606F1A"/>
    <w:rsid w:val="00607408"/>
    <w:rsid w:val="00610845"/>
    <w:rsid w:val="00612189"/>
    <w:rsid w:val="006138DB"/>
    <w:rsid w:val="0061405B"/>
    <w:rsid w:val="006225DE"/>
    <w:rsid w:val="00630BB7"/>
    <w:rsid w:val="00631BC4"/>
    <w:rsid w:val="00641D53"/>
    <w:rsid w:val="00644F18"/>
    <w:rsid w:val="006455CD"/>
    <w:rsid w:val="00646E55"/>
    <w:rsid w:val="00652E48"/>
    <w:rsid w:val="006533DE"/>
    <w:rsid w:val="00653C56"/>
    <w:rsid w:val="00655CBC"/>
    <w:rsid w:val="00663B82"/>
    <w:rsid w:val="006648E5"/>
    <w:rsid w:val="00670143"/>
    <w:rsid w:val="00674289"/>
    <w:rsid w:val="00676457"/>
    <w:rsid w:val="00677CC7"/>
    <w:rsid w:val="00680468"/>
    <w:rsid w:val="00680BD2"/>
    <w:rsid w:val="0068224A"/>
    <w:rsid w:val="006A4D87"/>
    <w:rsid w:val="006A527D"/>
    <w:rsid w:val="006A6E3F"/>
    <w:rsid w:val="006B5553"/>
    <w:rsid w:val="006B6933"/>
    <w:rsid w:val="006C156C"/>
    <w:rsid w:val="006C6555"/>
    <w:rsid w:val="006D0743"/>
    <w:rsid w:val="006D268C"/>
    <w:rsid w:val="006D65D3"/>
    <w:rsid w:val="006D704B"/>
    <w:rsid w:val="006E0CC9"/>
    <w:rsid w:val="006F6325"/>
    <w:rsid w:val="006F6A4C"/>
    <w:rsid w:val="00702758"/>
    <w:rsid w:val="00702E99"/>
    <w:rsid w:val="007044EA"/>
    <w:rsid w:val="007103C9"/>
    <w:rsid w:val="00711E92"/>
    <w:rsid w:val="007139E2"/>
    <w:rsid w:val="00716538"/>
    <w:rsid w:val="00720DF7"/>
    <w:rsid w:val="00722B46"/>
    <w:rsid w:val="00724673"/>
    <w:rsid w:val="0072731E"/>
    <w:rsid w:val="00736E07"/>
    <w:rsid w:val="00741797"/>
    <w:rsid w:val="00756674"/>
    <w:rsid w:val="00762062"/>
    <w:rsid w:val="00766C29"/>
    <w:rsid w:val="00767845"/>
    <w:rsid w:val="00767C8C"/>
    <w:rsid w:val="00771B10"/>
    <w:rsid w:val="007720AD"/>
    <w:rsid w:val="00772B3C"/>
    <w:rsid w:val="00776754"/>
    <w:rsid w:val="0078230D"/>
    <w:rsid w:val="00785911"/>
    <w:rsid w:val="0078618D"/>
    <w:rsid w:val="0079210F"/>
    <w:rsid w:val="00796E23"/>
    <w:rsid w:val="007976AC"/>
    <w:rsid w:val="007A02D2"/>
    <w:rsid w:val="007B4C06"/>
    <w:rsid w:val="007B6291"/>
    <w:rsid w:val="007C14AC"/>
    <w:rsid w:val="007C1E89"/>
    <w:rsid w:val="007D0D96"/>
    <w:rsid w:val="007D0F73"/>
    <w:rsid w:val="007D1086"/>
    <w:rsid w:val="007D229C"/>
    <w:rsid w:val="007D34FA"/>
    <w:rsid w:val="007F01FE"/>
    <w:rsid w:val="007F12C8"/>
    <w:rsid w:val="007F1E58"/>
    <w:rsid w:val="007F2629"/>
    <w:rsid w:val="007F2F83"/>
    <w:rsid w:val="007F46BB"/>
    <w:rsid w:val="007F7936"/>
    <w:rsid w:val="0080304D"/>
    <w:rsid w:val="008036CA"/>
    <w:rsid w:val="00803D2A"/>
    <w:rsid w:val="008040F2"/>
    <w:rsid w:val="008045C9"/>
    <w:rsid w:val="00804ABE"/>
    <w:rsid w:val="00810FDA"/>
    <w:rsid w:val="008117D1"/>
    <w:rsid w:val="00814F85"/>
    <w:rsid w:val="00830B94"/>
    <w:rsid w:val="00845F13"/>
    <w:rsid w:val="00855245"/>
    <w:rsid w:val="00855CF6"/>
    <w:rsid w:val="00864AFD"/>
    <w:rsid w:val="00864DB4"/>
    <w:rsid w:val="00871813"/>
    <w:rsid w:val="0087469C"/>
    <w:rsid w:val="00875D51"/>
    <w:rsid w:val="0087627C"/>
    <w:rsid w:val="0088217C"/>
    <w:rsid w:val="0088742C"/>
    <w:rsid w:val="00892667"/>
    <w:rsid w:val="00892EC7"/>
    <w:rsid w:val="00893A55"/>
    <w:rsid w:val="00893DEA"/>
    <w:rsid w:val="008A342C"/>
    <w:rsid w:val="008B29D2"/>
    <w:rsid w:val="008C0658"/>
    <w:rsid w:val="008D09C8"/>
    <w:rsid w:val="008D1DFE"/>
    <w:rsid w:val="008D286A"/>
    <w:rsid w:val="008D2E0A"/>
    <w:rsid w:val="008D6D7B"/>
    <w:rsid w:val="008E06FB"/>
    <w:rsid w:val="008E2EC9"/>
    <w:rsid w:val="008E677B"/>
    <w:rsid w:val="008E6F8D"/>
    <w:rsid w:val="008F0AFA"/>
    <w:rsid w:val="008F172D"/>
    <w:rsid w:val="008F25B2"/>
    <w:rsid w:val="008F3081"/>
    <w:rsid w:val="00901C7C"/>
    <w:rsid w:val="00901FAA"/>
    <w:rsid w:val="00912321"/>
    <w:rsid w:val="0091258C"/>
    <w:rsid w:val="00916329"/>
    <w:rsid w:val="00924113"/>
    <w:rsid w:val="00925967"/>
    <w:rsid w:val="00925B44"/>
    <w:rsid w:val="00926601"/>
    <w:rsid w:val="009305BF"/>
    <w:rsid w:val="00935400"/>
    <w:rsid w:val="00940CC8"/>
    <w:rsid w:val="009524B2"/>
    <w:rsid w:val="00963331"/>
    <w:rsid w:val="00971358"/>
    <w:rsid w:val="0098154C"/>
    <w:rsid w:val="009827BE"/>
    <w:rsid w:val="00987FD4"/>
    <w:rsid w:val="00991F3B"/>
    <w:rsid w:val="00996F84"/>
    <w:rsid w:val="009A0A4E"/>
    <w:rsid w:val="009A291C"/>
    <w:rsid w:val="009A44D9"/>
    <w:rsid w:val="009A4741"/>
    <w:rsid w:val="009A5968"/>
    <w:rsid w:val="009A7C9E"/>
    <w:rsid w:val="009B1135"/>
    <w:rsid w:val="009C0199"/>
    <w:rsid w:val="009C15B6"/>
    <w:rsid w:val="009C313A"/>
    <w:rsid w:val="009C36C9"/>
    <w:rsid w:val="009C420C"/>
    <w:rsid w:val="009C536E"/>
    <w:rsid w:val="009C5822"/>
    <w:rsid w:val="009D2E09"/>
    <w:rsid w:val="009E2312"/>
    <w:rsid w:val="009E3332"/>
    <w:rsid w:val="009E5CBC"/>
    <w:rsid w:val="009F0B0F"/>
    <w:rsid w:val="009F55E3"/>
    <w:rsid w:val="009F5D27"/>
    <w:rsid w:val="009F6DC3"/>
    <w:rsid w:val="00A00136"/>
    <w:rsid w:val="00A0573F"/>
    <w:rsid w:val="00A1270A"/>
    <w:rsid w:val="00A12A2C"/>
    <w:rsid w:val="00A12EDC"/>
    <w:rsid w:val="00A1523C"/>
    <w:rsid w:val="00A1562B"/>
    <w:rsid w:val="00A16692"/>
    <w:rsid w:val="00A206A5"/>
    <w:rsid w:val="00A350A0"/>
    <w:rsid w:val="00A357F0"/>
    <w:rsid w:val="00A37BBE"/>
    <w:rsid w:val="00A43ACF"/>
    <w:rsid w:val="00A43EB6"/>
    <w:rsid w:val="00A44D10"/>
    <w:rsid w:val="00A47833"/>
    <w:rsid w:val="00A51503"/>
    <w:rsid w:val="00A6129A"/>
    <w:rsid w:val="00A62AC0"/>
    <w:rsid w:val="00A64878"/>
    <w:rsid w:val="00A714CC"/>
    <w:rsid w:val="00A74E6E"/>
    <w:rsid w:val="00A77F94"/>
    <w:rsid w:val="00A90378"/>
    <w:rsid w:val="00A91C85"/>
    <w:rsid w:val="00A94526"/>
    <w:rsid w:val="00A954F8"/>
    <w:rsid w:val="00A96B6C"/>
    <w:rsid w:val="00A97739"/>
    <w:rsid w:val="00AA5306"/>
    <w:rsid w:val="00AA5C3C"/>
    <w:rsid w:val="00AB023F"/>
    <w:rsid w:val="00AC0522"/>
    <w:rsid w:val="00AC0B65"/>
    <w:rsid w:val="00AC2652"/>
    <w:rsid w:val="00AC286C"/>
    <w:rsid w:val="00AC3D53"/>
    <w:rsid w:val="00AC5BFE"/>
    <w:rsid w:val="00AC7860"/>
    <w:rsid w:val="00AD3DCA"/>
    <w:rsid w:val="00AE4E5F"/>
    <w:rsid w:val="00AE60EB"/>
    <w:rsid w:val="00AE6581"/>
    <w:rsid w:val="00AE6EE9"/>
    <w:rsid w:val="00AE7F76"/>
    <w:rsid w:val="00AF48E0"/>
    <w:rsid w:val="00AF4E2F"/>
    <w:rsid w:val="00AF553B"/>
    <w:rsid w:val="00B00DD1"/>
    <w:rsid w:val="00B010C1"/>
    <w:rsid w:val="00B0755B"/>
    <w:rsid w:val="00B177B7"/>
    <w:rsid w:val="00B23F89"/>
    <w:rsid w:val="00B23FAA"/>
    <w:rsid w:val="00B36CFE"/>
    <w:rsid w:val="00B37033"/>
    <w:rsid w:val="00B40BCA"/>
    <w:rsid w:val="00B472A9"/>
    <w:rsid w:val="00B55B40"/>
    <w:rsid w:val="00B57FD9"/>
    <w:rsid w:val="00B60903"/>
    <w:rsid w:val="00B62F8D"/>
    <w:rsid w:val="00B63F8C"/>
    <w:rsid w:val="00B642B6"/>
    <w:rsid w:val="00B6444D"/>
    <w:rsid w:val="00B64F00"/>
    <w:rsid w:val="00B65D7F"/>
    <w:rsid w:val="00B70C9F"/>
    <w:rsid w:val="00B72FEC"/>
    <w:rsid w:val="00B73347"/>
    <w:rsid w:val="00B753AC"/>
    <w:rsid w:val="00B764E8"/>
    <w:rsid w:val="00B766C2"/>
    <w:rsid w:val="00B77012"/>
    <w:rsid w:val="00B776B3"/>
    <w:rsid w:val="00B97243"/>
    <w:rsid w:val="00BA28AC"/>
    <w:rsid w:val="00BA5652"/>
    <w:rsid w:val="00BA5705"/>
    <w:rsid w:val="00BB115A"/>
    <w:rsid w:val="00BB1569"/>
    <w:rsid w:val="00BB1CD8"/>
    <w:rsid w:val="00BB6DA0"/>
    <w:rsid w:val="00BC4D99"/>
    <w:rsid w:val="00BC5F78"/>
    <w:rsid w:val="00BD0276"/>
    <w:rsid w:val="00BD3083"/>
    <w:rsid w:val="00BD4CC0"/>
    <w:rsid w:val="00BE1091"/>
    <w:rsid w:val="00BE327B"/>
    <w:rsid w:val="00BE4145"/>
    <w:rsid w:val="00BE54A2"/>
    <w:rsid w:val="00BE68F8"/>
    <w:rsid w:val="00BE79B2"/>
    <w:rsid w:val="00BF0190"/>
    <w:rsid w:val="00BF35C0"/>
    <w:rsid w:val="00C0082E"/>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538A9"/>
    <w:rsid w:val="00C629DB"/>
    <w:rsid w:val="00C6340E"/>
    <w:rsid w:val="00C67B23"/>
    <w:rsid w:val="00C71BDC"/>
    <w:rsid w:val="00C74CEF"/>
    <w:rsid w:val="00C82218"/>
    <w:rsid w:val="00C842F9"/>
    <w:rsid w:val="00C92CF7"/>
    <w:rsid w:val="00C94C52"/>
    <w:rsid w:val="00C96E76"/>
    <w:rsid w:val="00CA2D11"/>
    <w:rsid w:val="00CA5A4D"/>
    <w:rsid w:val="00CA6BD3"/>
    <w:rsid w:val="00CB23BF"/>
    <w:rsid w:val="00CB3022"/>
    <w:rsid w:val="00CB420E"/>
    <w:rsid w:val="00CB4B17"/>
    <w:rsid w:val="00CB61B8"/>
    <w:rsid w:val="00CD2F09"/>
    <w:rsid w:val="00CD6C22"/>
    <w:rsid w:val="00CD7AB4"/>
    <w:rsid w:val="00CE1947"/>
    <w:rsid w:val="00CE7AC8"/>
    <w:rsid w:val="00CF0ED8"/>
    <w:rsid w:val="00CF3DCD"/>
    <w:rsid w:val="00D0151E"/>
    <w:rsid w:val="00D0733D"/>
    <w:rsid w:val="00D07B96"/>
    <w:rsid w:val="00D1190D"/>
    <w:rsid w:val="00D124F8"/>
    <w:rsid w:val="00D14926"/>
    <w:rsid w:val="00D16766"/>
    <w:rsid w:val="00D16F11"/>
    <w:rsid w:val="00D26BA2"/>
    <w:rsid w:val="00D33C8D"/>
    <w:rsid w:val="00D37F43"/>
    <w:rsid w:val="00D42931"/>
    <w:rsid w:val="00D43811"/>
    <w:rsid w:val="00D472CE"/>
    <w:rsid w:val="00D50544"/>
    <w:rsid w:val="00D50622"/>
    <w:rsid w:val="00D648A4"/>
    <w:rsid w:val="00D67A2E"/>
    <w:rsid w:val="00D708D5"/>
    <w:rsid w:val="00D7189C"/>
    <w:rsid w:val="00D7519F"/>
    <w:rsid w:val="00D751BB"/>
    <w:rsid w:val="00D8035C"/>
    <w:rsid w:val="00D84B0E"/>
    <w:rsid w:val="00D84B74"/>
    <w:rsid w:val="00D85112"/>
    <w:rsid w:val="00D86058"/>
    <w:rsid w:val="00D90EF2"/>
    <w:rsid w:val="00D91167"/>
    <w:rsid w:val="00D94317"/>
    <w:rsid w:val="00D944B4"/>
    <w:rsid w:val="00DA3820"/>
    <w:rsid w:val="00DA7A1C"/>
    <w:rsid w:val="00DB41F8"/>
    <w:rsid w:val="00DB463E"/>
    <w:rsid w:val="00DB4669"/>
    <w:rsid w:val="00DB66B5"/>
    <w:rsid w:val="00DB6F7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3902"/>
    <w:rsid w:val="00E511DA"/>
    <w:rsid w:val="00E51FC4"/>
    <w:rsid w:val="00E52030"/>
    <w:rsid w:val="00E53991"/>
    <w:rsid w:val="00E54626"/>
    <w:rsid w:val="00E54C78"/>
    <w:rsid w:val="00E56BF9"/>
    <w:rsid w:val="00E57F38"/>
    <w:rsid w:val="00E62560"/>
    <w:rsid w:val="00E6446A"/>
    <w:rsid w:val="00E65C9F"/>
    <w:rsid w:val="00E74639"/>
    <w:rsid w:val="00E74AF6"/>
    <w:rsid w:val="00E83CE1"/>
    <w:rsid w:val="00E8443E"/>
    <w:rsid w:val="00E84A54"/>
    <w:rsid w:val="00E87138"/>
    <w:rsid w:val="00E95B0B"/>
    <w:rsid w:val="00E97378"/>
    <w:rsid w:val="00EA125D"/>
    <w:rsid w:val="00EA14E7"/>
    <w:rsid w:val="00EA3021"/>
    <w:rsid w:val="00EA52BB"/>
    <w:rsid w:val="00EA7DF5"/>
    <w:rsid w:val="00EB46DF"/>
    <w:rsid w:val="00EB4A87"/>
    <w:rsid w:val="00EC2911"/>
    <w:rsid w:val="00EC3E04"/>
    <w:rsid w:val="00EC4917"/>
    <w:rsid w:val="00EC5DAE"/>
    <w:rsid w:val="00EC6FB4"/>
    <w:rsid w:val="00EC7D5B"/>
    <w:rsid w:val="00ED3845"/>
    <w:rsid w:val="00ED501A"/>
    <w:rsid w:val="00ED6720"/>
    <w:rsid w:val="00EE0173"/>
    <w:rsid w:val="00EE08B1"/>
    <w:rsid w:val="00EE12FD"/>
    <w:rsid w:val="00EE17C2"/>
    <w:rsid w:val="00EE41FE"/>
    <w:rsid w:val="00EE43A3"/>
    <w:rsid w:val="00EE60BD"/>
    <w:rsid w:val="00EF00EA"/>
    <w:rsid w:val="00EF046A"/>
    <w:rsid w:val="00EF264A"/>
    <w:rsid w:val="00EF2740"/>
    <w:rsid w:val="00EF3E46"/>
    <w:rsid w:val="00EF4C3F"/>
    <w:rsid w:val="00F049CC"/>
    <w:rsid w:val="00F100B0"/>
    <w:rsid w:val="00F16D11"/>
    <w:rsid w:val="00F179CF"/>
    <w:rsid w:val="00F232D8"/>
    <w:rsid w:val="00F23FFC"/>
    <w:rsid w:val="00F265A3"/>
    <w:rsid w:val="00F27A73"/>
    <w:rsid w:val="00F30363"/>
    <w:rsid w:val="00F30AAC"/>
    <w:rsid w:val="00F30F64"/>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716A"/>
    <w:rsid w:val="00F9754A"/>
    <w:rsid w:val="00F97A57"/>
    <w:rsid w:val="00FA0237"/>
    <w:rsid w:val="00FA03B1"/>
    <w:rsid w:val="00FA385C"/>
    <w:rsid w:val="00FA59E5"/>
    <w:rsid w:val="00FA68F1"/>
    <w:rsid w:val="00FB6CCE"/>
    <w:rsid w:val="00FC0250"/>
    <w:rsid w:val="00FC4030"/>
    <w:rsid w:val="00FC40E9"/>
    <w:rsid w:val="00FD5A49"/>
    <w:rsid w:val="00FE0CC6"/>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307975"/>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emf"/><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jpg"/><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yperlink" Target="https://github.com/vanzahner/pink-chum-diets"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6.emf"/><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9A459-1B46-487F-BD9E-449CCE85C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105</Pages>
  <Words>56518</Words>
  <Characters>322158</Characters>
  <Application>Microsoft Office Word</Application>
  <DocSecurity>0</DocSecurity>
  <Lines>2684</Lines>
  <Paragraphs>755</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poor foraging</vt:lpstr>
      <vt:lpstr>        Introduction</vt:lpstr>
    </vt:vector>
  </TitlesOfParts>
  <Company/>
  <LinksUpToDate>false</LinksUpToDate>
  <CharactersWithSpaces>377921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27</cp:revision>
  <dcterms:created xsi:type="dcterms:W3CDTF">2020-10-10T00:17:00Z</dcterms:created>
  <dcterms:modified xsi:type="dcterms:W3CDTF">2020-11-07T01:04:00Z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