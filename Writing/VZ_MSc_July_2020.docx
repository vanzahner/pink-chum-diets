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lang w:val="en-CA"/>
        </w:rPr>
      </w:pPr>
    </w:p>
    <w:p w14:paraId="2DA13041" w14:textId="6242CA32" w:rsidR="0011316F" w:rsidRPr="0011316F" w:rsidRDefault="005917B2" w:rsidP="00AE7F76">
      <w:pPr>
        <w:jc w:val="center"/>
        <w:rPr>
          <w:rFonts w:eastAsia="Times New Roman" w:cs="Times New Roman"/>
          <w:b/>
          <w:bCs/>
          <w:color w:val="000000"/>
          <w:lang w:val="en-CA"/>
        </w:rPr>
      </w:pPr>
      <w:r>
        <w:rPr>
          <w:rFonts w:eastAsia="Times New Roman" w:cs="Times New Roman"/>
          <w:b/>
          <w:bCs/>
          <w:color w:val="000000"/>
          <w:lang w:val="en-CA"/>
        </w:rPr>
        <w:t>STRATEGIES FOR COEXISTING</w:t>
      </w:r>
      <w:r w:rsidR="0011316F">
        <w:rPr>
          <w:rFonts w:eastAsia="Times New Roman" w:cs="Times New Roman"/>
          <w:b/>
          <w:bCs/>
          <w:color w:val="000000"/>
          <w:lang w:val="en-CA"/>
        </w:rPr>
        <w:t>: JUVENILE PINK AND CHUM SALMON DIETS AND INTERACTIONS IN A DYNAMIC SECTION OF COASTAL MIGRATION</w:t>
      </w:r>
    </w:p>
    <w:p w14:paraId="06A9AF13" w14:textId="62761850" w:rsidR="00425B53" w:rsidRPr="00EB46DF" w:rsidRDefault="00425B53" w:rsidP="00AE7F76">
      <w:pPr>
        <w:jc w:val="center"/>
        <w:rPr>
          <w:rFonts w:eastAsia="Times New Roman" w:cs="Times New Roman"/>
          <w:lang w:val="en-CA"/>
        </w:rPr>
      </w:pPr>
      <w:r w:rsidRPr="00EB46DF">
        <w:rPr>
          <w:rFonts w:eastAsia="Times New Roman" w:cs="Times New Roman"/>
          <w:lang w:val="en-CA"/>
        </w:rPr>
        <w:t>by</w:t>
      </w:r>
    </w:p>
    <w:p w14:paraId="678F9857" w14:textId="77777777" w:rsidR="00425B53" w:rsidRPr="00EB46DF" w:rsidRDefault="00425B53" w:rsidP="00AE7F76">
      <w:pPr>
        <w:jc w:val="center"/>
        <w:rPr>
          <w:rFonts w:eastAsia="Times New Roman" w:cs="Times New Roman"/>
          <w:lang w:val="en-CA"/>
        </w:rPr>
      </w:pPr>
    </w:p>
    <w:p w14:paraId="7207E53E" w14:textId="7A235CAC" w:rsidR="00BE1091" w:rsidRPr="00EB46DF" w:rsidRDefault="00BE1091" w:rsidP="00AE7F76">
      <w:pPr>
        <w:jc w:val="center"/>
        <w:rPr>
          <w:rFonts w:eastAsia="Times New Roman" w:cs="Times New Roman"/>
          <w:color w:val="000000"/>
          <w:lang w:val="en-CA"/>
        </w:rPr>
      </w:pPr>
      <w:r w:rsidRPr="00EB46DF">
        <w:rPr>
          <w:rFonts w:eastAsia="Times New Roman" w:cs="Times New Roman"/>
          <w:color w:val="000000"/>
          <w:lang w:val="en-CA"/>
        </w:rPr>
        <w:t xml:space="preserve">Vanessa </w:t>
      </w:r>
      <w:r w:rsidR="00425B53" w:rsidRPr="00EB46DF">
        <w:rPr>
          <w:rFonts w:eastAsia="Times New Roman" w:cs="Times New Roman"/>
          <w:color w:val="000000"/>
          <w:lang w:val="en-CA"/>
        </w:rPr>
        <w:t xml:space="preserve">Rose </w:t>
      </w:r>
      <w:r w:rsidR="00EB46DF">
        <w:rPr>
          <w:rFonts w:eastAsia="Times New Roman" w:cs="Times New Roman"/>
          <w:color w:val="000000"/>
          <w:lang w:val="en-CA"/>
        </w:rPr>
        <w:t>Zahner</w:t>
      </w:r>
    </w:p>
    <w:p w14:paraId="50ED05F1" w14:textId="084B4B5E"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B.Sc., The University of British Columbia, 2015</w:t>
      </w:r>
    </w:p>
    <w:p w14:paraId="4B970879" w14:textId="7F052A57" w:rsidR="00425B53" w:rsidRPr="00EB46DF" w:rsidRDefault="00425B53" w:rsidP="00AE7F76">
      <w:pPr>
        <w:jc w:val="center"/>
        <w:rPr>
          <w:rFonts w:eastAsia="Times New Roman" w:cs="Times New Roman"/>
          <w:color w:val="000000"/>
          <w:lang w:val="en-CA"/>
        </w:rPr>
      </w:pPr>
    </w:p>
    <w:p w14:paraId="168A106C" w14:textId="77777777"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A THESIS SUBMITTED IN PARTIAL FULFILLMENT OF</w:t>
      </w:r>
    </w:p>
    <w:p w14:paraId="0436454B" w14:textId="1AAA68FA"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THE REQUIREMENTS FOR THE DEGREE OF</w:t>
      </w:r>
    </w:p>
    <w:p w14:paraId="6B1E2BA7" w14:textId="7F7D8413" w:rsidR="00425B53" w:rsidRPr="00EB46DF" w:rsidRDefault="00425B53" w:rsidP="00AE7F76">
      <w:pPr>
        <w:jc w:val="center"/>
        <w:rPr>
          <w:rFonts w:eastAsia="Times New Roman" w:cs="Times New Roman"/>
          <w:color w:val="000000"/>
          <w:lang w:val="en-CA"/>
        </w:rPr>
      </w:pPr>
    </w:p>
    <w:p w14:paraId="0D40C803" w14:textId="51856313"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MASTER OF SCIENCE</w:t>
      </w:r>
    </w:p>
    <w:p w14:paraId="0536B92E" w14:textId="1255D021"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in</w:t>
      </w:r>
    </w:p>
    <w:p w14:paraId="011E3877" w14:textId="65B64E89"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THE FACULTY OF GRADUATE AND POSTDOCTORAL STUDIES</w:t>
      </w:r>
    </w:p>
    <w:p w14:paraId="1DEFCF5D" w14:textId="3088725F"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(Oceanography)</w:t>
      </w:r>
    </w:p>
    <w:p w14:paraId="5E0870F7" w14:textId="6D22C685" w:rsidR="00425B53" w:rsidRPr="00EB46DF" w:rsidRDefault="00425B53" w:rsidP="00AE7F76">
      <w:pPr>
        <w:jc w:val="center"/>
        <w:rPr>
          <w:rFonts w:eastAsia="Times New Roman" w:cs="Times New Roman"/>
          <w:color w:val="000000"/>
          <w:lang w:val="en-CA"/>
        </w:rPr>
      </w:pPr>
    </w:p>
    <w:p w14:paraId="6A26CDFB" w14:textId="3C384839"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THE UNIVERSITY OF BRITISH COLUMBIA</w:t>
      </w:r>
    </w:p>
    <w:p w14:paraId="56378A26" w14:textId="2CEC0A3D"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(Vancouver)</w:t>
      </w:r>
    </w:p>
    <w:p w14:paraId="7651894B" w14:textId="310CF8DC" w:rsidR="00425B53" w:rsidRPr="00EB46DF" w:rsidRDefault="00425B53" w:rsidP="00AE7F76">
      <w:pPr>
        <w:jc w:val="center"/>
        <w:rPr>
          <w:rFonts w:eastAsia="Times New Roman" w:cs="Times New Roman"/>
          <w:color w:val="000000"/>
          <w:lang w:val="en-CA"/>
        </w:rPr>
      </w:pPr>
    </w:p>
    <w:p w14:paraId="59B3D814" w14:textId="5E848073"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highlight w:val="yellow"/>
          <w:lang w:val="en-CA"/>
        </w:rPr>
        <w:t>Current draft version: July</w:t>
      </w:r>
      <w:r w:rsidR="00EA52BB">
        <w:rPr>
          <w:rFonts w:eastAsia="Times New Roman" w:cs="Times New Roman"/>
          <w:color w:val="000000"/>
          <w:highlight w:val="yellow"/>
          <w:lang w:val="en-CA"/>
        </w:rPr>
        <w:t xml:space="preserve"> 31</w:t>
      </w:r>
      <w:r w:rsidR="00EA52BB" w:rsidRPr="00EA52BB">
        <w:rPr>
          <w:rFonts w:eastAsia="Times New Roman" w:cs="Times New Roman"/>
          <w:color w:val="000000"/>
          <w:highlight w:val="yellow"/>
          <w:vertAlign w:val="superscript"/>
          <w:lang w:val="en-CA"/>
        </w:rPr>
        <w:t>st</w:t>
      </w:r>
      <w:r w:rsidR="00EA52BB">
        <w:rPr>
          <w:rFonts w:eastAsia="Times New Roman" w:cs="Times New Roman"/>
          <w:color w:val="000000"/>
          <w:highlight w:val="yellow"/>
          <w:lang w:val="en-CA"/>
        </w:rPr>
        <w:t xml:space="preserve">, </w:t>
      </w:r>
      <w:r w:rsidRPr="00EB46DF">
        <w:rPr>
          <w:rFonts w:eastAsia="Times New Roman" w:cs="Times New Roman"/>
          <w:color w:val="000000"/>
          <w:highlight w:val="yellow"/>
          <w:lang w:val="en-CA"/>
        </w:rPr>
        <w:t>2020</w:t>
      </w:r>
    </w:p>
    <w:p w14:paraId="0040681A" w14:textId="06B7CE61" w:rsidR="00425B53" w:rsidRPr="00EB46DF" w:rsidRDefault="00425B53" w:rsidP="00AE7F76">
      <w:pPr>
        <w:jc w:val="center"/>
        <w:rPr>
          <w:rFonts w:eastAsia="Times New Roman" w:cs="Times New Roman"/>
          <w:color w:val="000000"/>
          <w:lang w:val="en-CA"/>
        </w:rPr>
      </w:pPr>
    </w:p>
    <w:p w14:paraId="22726D1B" w14:textId="2C5C2FEF" w:rsidR="00BE1091"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 Vanessa</w:t>
      </w:r>
      <w:r w:rsidR="0022727F">
        <w:rPr>
          <w:rFonts w:eastAsia="Times New Roman" w:cs="Times New Roman"/>
          <w:color w:val="000000"/>
          <w:lang w:val="en-CA"/>
        </w:rPr>
        <w:t xml:space="preserve"> Rose</w:t>
      </w:r>
      <w:r w:rsidRPr="00EB46DF">
        <w:rPr>
          <w:rFonts w:eastAsia="Times New Roman" w:cs="Times New Roman"/>
          <w:color w:val="000000"/>
          <w:lang w:val="en-CA"/>
        </w:rPr>
        <w:t xml:space="preserve"> </w:t>
      </w:r>
      <w:r w:rsidR="0022727F">
        <w:rPr>
          <w:rFonts w:eastAsia="Times New Roman" w:cs="Times New Roman"/>
          <w:color w:val="000000"/>
          <w:lang w:val="en-CA"/>
        </w:rPr>
        <w:t>Zahner</w:t>
      </w:r>
      <w:r w:rsidRPr="00EB46DF">
        <w:rPr>
          <w:rFonts w:eastAsia="Times New Roman" w:cs="Times New Roman"/>
          <w:color w:val="000000"/>
          <w:lang w:val="en-CA"/>
        </w:rPr>
        <w:t>, 2020</w:t>
      </w:r>
    </w:p>
    <w:p w14:paraId="1AD076DC" w14:textId="77777777" w:rsidR="00BE1091" w:rsidRPr="00EB46DF" w:rsidRDefault="00BE1091" w:rsidP="00266C78">
      <w:pPr>
        <w:rPr>
          <w:rFonts w:eastAsia="Times New Roman" w:cs="Times New Roman"/>
          <w:b/>
          <w:bCs/>
          <w:color w:val="000000"/>
          <w:lang w:val="en-CA"/>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77777777"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STRATEGIES FOR COEXISTING: JUVENILE PINK AND CHUM SALMON DIETS AND INTERACTIONS IN A DYNAMIC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EB46DF">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lang w:val="en-CA"/>
        </w:rPr>
      </w:pPr>
    </w:p>
    <w:p w14:paraId="53D46BD0" w14:textId="77777777" w:rsidR="00AE7F76" w:rsidRPr="00EB46DF" w:rsidRDefault="00AE7F76" w:rsidP="00266C78">
      <w:pPr>
        <w:rPr>
          <w:rFonts w:eastAsia="Times New Roman" w:cs="Times New Roman"/>
          <w:b/>
          <w:bCs/>
          <w:color w:val="000000"/>
          <w:lang w:val="en-CA"/>
        </w:rPr>
      </w:pPr>
    </w:p>
    <w:p w14:paraId="382BC68B" w14:textId="77777777" w:rsidR="00AE7F76" w:rsidRPr="00EB46DF" w:rsidRDefault="00AE7F76" w:rsidP="00AE7F76">
      <w:pPr>
        <w:pStyle w:val="Heading1"/>
        <w:rPr>
          <w:szCs w:val="28"/>
          <w:highlight w:val="yellow"/>
        </w:rPr>
      </w:pPr>
      <w:bookmarkStart w:id="0" w:name="_Toc46482958"/>
      <w:r w:rsidRPr="00EB46DF">
        <w:rPr>
          <w:szCs w:val="28"/>
          <w:highlight w:val="yellow"/>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lang w:val="en-CA"/>
        </w:rPr>
      </w:pPr>
      <w:r>
        <w:rPr>
          <w:rFonts w:eastAsia="Cambria" w:cs="Times New Roman"/>
        </w:rPr>
        <w:t>TBD (word count 350 max)</w:t>
      </w:r>
    </w:p>
    <w:p w14:paraId="5EC0EE1B" w14:textId="1DC4914F" w:rsidR="00AE7F76" w:rsidRPr="00EB46DF" w:rsidRDefault="00AE7F76">
      <w:pPr>
        <w:rPr>
          <w:rFonts w:eastAsia="Times New Roman" w:cs="Times New Roman"/>
          <w:b/>
          <w:bCs/>
          <w:color w:val="000000"/>
          <w:lang w:val="en-CA"/>
        </w:rPr>
      </w:pPr>
      <w:r w:rsidRPr="00EB46DF">
        <w:rPr>
          <w:rFonts w:eastAsia="Times New Roman" w:cs="Times New Roman"/>
          <w:b/>
          <w:bCs/>
          <w:color w:val="000000"/>
          <w:lang w:val="en-CA"/>
        </w:rPr>
        <w:br w:type="page"/>
      </w:r>
    </w:p>
    <w:p w14:paraId="4AC94176" w14:textId="2C18A708" w:rsidR="00194981" w:rsidRPr="00EB46DF" w:rsidRDefault="00194981" w:rsidP="007720AD">
      <w:pPr>
        <w:pStyle w:val="Heading1"/>
      </w:pPr>
      <w:bookmarkStart w:id="1" w:name="_Toc46482959"/>
      <w:r w:rsidRPr="00EB46DF">
        <w:rPr>
          <w:highlight w:val="yellow"/>
        </w:rPr>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Pr>
          <w:rFonts w:eastAsia="Cambria" w:cs="Times New Roman"/>
        </w:rPr>
        <w:t>TBD (word count 150 max)</w:t>
      </w:r>
    </w:p>
    <w:p w14:paraId="76037A95" w14:textId="64A664D4" w:rsidR="00194981" w:rsidRPr="00EB46DF" w:rsidRDefault="00194981">
      <w:pPr>
        <w:rPr>
          <w:rFonts w:eastAsia="Times New Roman" w:cs="Times New Roman"/>
          <w:b/>
          <w:bCs/>
          <w:color w:val="000000"/>
          <w:lang w:val="en-CA"/>
        </w:rPr>
      </w:pPr>
      <w:r w:rsidRPr="00EB46DF">
        <w:rPr>
          <w:rFonts w:eastAsia="Times New Roman" w:cs="Times New Roman"/>
          <w:b/>
          <w:bCs/>
          <w:color w:val="000000"/>
          <w:lang w:val="en-CA"/>
        </w:rPr>
        <w:br w:type="page"/>
      </w:r>
    </w:p>
    <w:p w14:paraId="60D261B9" w14:textId="492ABE34" w:rsidR="00194981" w:rsidRPr="00EB46DF" w:rsidRDefault="00194981" w:rsidP="007720AD">
      <w:pPr>
        <w:pStyle w:val="Heading1"/>
      </w:pPr>
      <w:bookmarkStart w:id="2" w:name="_Toc153357227"/>
      <w:bookmarkStart w:id="3" w:name="_Toc157169035"/>
      <w:bookmarkStart w:id="4" w:name="_Toc46482960"/>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7AC6F237"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 contents and analysis code are freely accessible at: </w:t>
      </w:r>
      <w:r w:rsidR="00AC286C" w:rsidRPr="00AC286C">
        <w:rPr>
          <w:rFonts w:eastAsia="Cambria" w:cs="Times New Roman"/>
          <w:highlight w:val="yellow"/>
        </w:rPr>
        <w:t>DOI FOR HAKAI PACKAGE</w:t>
      </w:r>
      <w:r w:rsidR="00AC286C">
        <w:rPr>
          <w:rFonts w:eastAsia="Cambria" w:cs="Times New Roman"/>
        </w:rPr>
        <w:t>.</w:t>
      </w:r>
    </w:p>
    <w:p w14:paraId="15213F0F" w14:textId="578BFC53" w:rsidR="00194981" w:rsidRPr="00EB46DF" w:rsidRDefault="00194981" w:rsidP="00194981">
      <w:pPr>
        <w:rPr>
          <w:rFonts w:eastAsia="Cambria" w:cs="Times New Roman"/>
        </w:rPr>
      </w:pPr>
      <w:r w:rsidRPr="00EB46DF">
        <w:rPr>
          <w:rFonts w:eastAsia="Cambria" w:cs="Times New Roman"/>
        </w:rPr>
        <w:t>.</w:t>
      </w:r>
    </w:p>
    <w:p w14:paraId="44360ADF" w14:textId="036BDDE6" w:rsidR="00194981" w:rsidRPr="00EB46DF" w:rsidRDefault="00194981">
      <w:pPr>
        <w:rPr>
          <w:rFonts w:eastAsia="Times New Roman" w:cs="Times New Roman"/>
          <w:b/>
          <w:bCs/>
          <w:color w:val="000000"/>
          <w:lang w:val="en-CA"/>
        </w:rPr>
      </w:pPr>
      <w:r w:rsidRPr="00EB46DF">
        <w:rPr>
          <w:rFonts w:eastAsia="Times New Roman" w:cs="Times New Roman"/>
          <w:b/>
          <w:bCs/>
          <w:color w:val="000000"/>
          <w:lang w:val="en-CA"/>
        </w:rPr>
        <w:br w:type="page"/>
      </w:r>
    </w:p>
    <w:p w14:paraId="3268DB82" w14:textId="1136C736" w:rsidR="00194981" w:rsidRPr="00171827" w:rsidRDefault="00194981" w:rsidP="00194981">
      <w:pPr>
        <w:pStyle w:val="Heading1"/>
      </w:pPr>
      <w:bookmarkStart w:id="5" w:name="_Toc153357228"/>
      <w:bookmarkStart w:id="6" w:name="_Toc157169036"/>
      <w:bookmarkStart w:id="7" w:name="_Toc46482961"/>
      <w:r w:rsidRPr="00171827">
        <w:t>Table of Contents</w:t>
      </w:r>
      <w:bookmarkEnd w:id="5"/>
      <w:bookmarkEnd w:id="6"/>
      <w:bookmarkEnd w:id="7"/>
    </w:p>
    <w:p w14:paraId="7BB9C7D0" w14:textId="77777777" w:rsidR="00194981" w:rsidRPr="00EB46DF" w:rsidRDefault="00194981" w:rsidP="00194981">
      <w:pPr>
        <w:rPr>
          <w:rFonts w:cs="Times New Roman"/>
        </w:rPr>
      </w:pPr>
    </w:p>
    <w:p w14:paraId="2EB5CA92" w14:textId="5A841451" w:rsidR="007F1E58" w:rsidRDefault="007F1E58">
      <w:pPr>
        <w:pStyle w:val="TOC1"/>
        <w:rPr>
          <w:rFonts w:asciiTheme="minorHAnsi" w:eastAsiaTheme="minorEastAsia" w:hAnsiTheme="minorHAnsi" w:cstheme="minorBidi"/>
          <w:b w:val="0"/>
          <w:noProof/>
          <w:lang w:val="en-CA"/>
        </w:rPr>
      </w:pPr>
      <w:r>
        <w:rPr>
          <w:b w:val="0"/>
        </w:rPr>
        <w:fldChar w:fldCharType="begin"/>
      </w:r>
      <w:r>
        <w:rPr>
          <w:b w:val="0"/>
        </w:rPr>
        <w:instrText xml:space="preserve"> TOC \o "1-1" \h \z \u \t "Heading 2,1,Heading 3,2,Heading 4,3" </w:instrText>
      </w:r>
      <w:r>
        <w:rPr>
          <w:b w:val="0"/>
        </w:rPr>
        <w:fldChar w:fldCharType="separate"/>
      </w:r>
      <w:hyperlink w:anchor="_Toc46482958" w:history="1">
        <w:r w:rsidRPr="00780310">
          <w:rPr>
            <w:rStyle w:val="Hyperlink"/>
            <w:noProof/>
            <w:highlight w:val="yellow"/>
          </w:rPr>
          <w:t>Abstract</w:t>
        </w:r>
        <w:r>
          <w:rPr>
            <w:noProof/>
            <w:webHidden/>
          </w:rPr>
          <w:tab/>
        </w:r>
        <w:r>
          <w:rPr>
            <w:noProof/>
            <w:webHidden/>
          </w:rPr>
          <w:fldChar w:fldCharType="begin"/>
        </w:r>
        <w:r>
          <w:rPr>
            <w:noProof/>
            <w:webHidden/>
          </w:rPr>
          <w:instrText xml:space="preserve"> PAGEREF _Toc46482958 \h </w:instrText>
        </w:r>
        <w:r>
          <w:rPr>
            <w:noProof/>
            <w:webHidden/>
          </w:rPr>
        </w:r>
        <w:r>
          <w:rPr>
            <w:noProof/>
            <w:webHidden/>
          </w:rPr>
          <w:fldChar w:fldCharType="separate"/>
        </w:r>
        <w:r>
          <w:rPr>
            <w:noProof/>
            <w:webHidden/>
          </w:rPr>
          <w:t>iii</w:t>
        </w:r>
        <w:r>
          <w:rPr>
            <w:noProof/>
            <w:webHidden/>
          </w:rPr>
          <w:fldChar w:fldCharType="end"/>
        </w:r>
      </w:hyperlink>
    </w:p>
    <w:p w14:paraId="0F2915FD" w14:textId="603D8717" w:rsidR="007F1E58" w:rsidRDefault="0080304D">
      <w:pPr>
        <w:pStyle w:val="TOC1"/>
        <w:rPr>
          <w:rFonts w:asciiTheme="minorHAnsi" w:eastAsiaTheme="minorEastAsia" w:hAnsiTheme="minorHAnsi" w:cstheme="minorBidi"/>
          <w:b w:val="0"/>
          <w:noProof/>
          <w:lang w:val="en-CA"/>
        </w:rPr>
      </w:pPr>
      <w:hyperlink w:anchor="_Toc46482959" w:history="1">
        <w:r w:rsidR="007F1E58" w:rsidRPr="00780310">
          <w:rPr>
            <w:rStyle w:val="Hyperlink"/>
            <w:noProof/>
            <w:highlight w:val="yellow"/>
          </w:rPr>
          <w:t>Lay Summary</w:t>
        </w:r>
        <w:r w:rsidR="007F1E58">
          <w:rPr>
            <w:noProof/>
            <w:webHidden/>
          </w:rPr>
          <w:tab/>
        </w:r>
        <w:r w:rsidR="007F1E58">
          <w:rPr>
            <w:noProof/>
            <w:webHidden/>
          </w:rPr>
          <w:fldChar w:fldCharType="begin"/>
        </w:r>
        <w:r w:rsidR="007F1E58">
          <w:rPr>
            <w:noProof/>
            <w:webHidden/>
          </w:rPr>
          <w:instrText xml:space="preserve"> PAGEREF _Toc46482959 \h </w:instrText>
        </w:r>
        <w:r w:rsidR="007F1E58">
          <w:rPr>
            <w:noProof/>
            <w:webHidden/>
          </w:rPr>
        </w:r>
        <w:r w:rsidR="007F1E58">
          <w:rPr>
            <w:noProof/>
            <w:webHidden/>
          </w:rPr>
          <w:fldChar w:fldCharType="separate"/>
        </w:r>
        <w:r w:rsidR="007F1E58">
          <w:rPr>
            <w:noProof/>
            <w:webHidden/>
          </w:rPr>
          <w:t>iv</w:t>
        </w:r>
        <w:r w:rsidR="007F1E58">
          <w:rPr>
            <w:noProof/>
            <w:webHidden/>
          </w:rPr>
          <w:fldChar w:fldCharType="end"/>
        </w:r>
      </w:hyperlink>
    </w:p>
    <w:p w14:paraId="363D414F" w14:textId="1572F1C6" w:rsidR="007F1E58" w:rsidRDefault="0080304D">
      <w:pPr>
        <w:pStyle w:val="TOC1"/>
        <w:rPr>
          <w:rFonts w:asciiTheme="minorHAnsi" w:eastAsiaTheme="minorEastAsia" w:hAnsiTheme="minorHAnsi" w:cstheme="minorBidi"/>
          <w:b w:val="0"/>
          <w:noProof/>
          <w:lang w:val="en-CA"/>
        </w:rPr>
      </w:pPr>
      <w:hyperlink w:anchor="_Toc46482960" w:history="1">
        <w:r w:rsidR="007F1E58" w:rsidRPr="00780310">
          <w:rPr>
            <w:rStyle w:val="Hyperlink"/>
            <w:noProof/>
          </w:rPr>
          <w:t>Preface</w:t>
        </w:r>
        <w:r w:rsidR="007F1E58">
          <w:rPr>
            <w:noProof/>
            <w:webHidden/>
          </w:rPr>
          <w:tab/>
        </w:r>
        <w:r w:rsidR="007F1E58">
          <w:rPr>
            <w:noProof/>
            <w:webHidden/>
          </w:rPr>
          <w:fldChar w:fldCharType="begin"/>
        </w:r>
        <w:r w:rsidR="007F1E58">
          <w:rPr>
            <w:noProof/>
            <w:webHidden/>
          </w:rPr>
          <w:instrText xml:space="preserve"> PAGEREF _Toc46482960 \h </w:instrText>
        </w:r>
        <w:r w:rsidR="007F1E58">
          <w:rPr>
            <w:noProof/>
            <w:webHidden/>
          </w:rPr>
        </w:r>
        <w:r w:rsidR="007F1E58">
          <w:rPr>
            <w:noProof/>
            <w:webHidden/>
          </w:rPr>
          <w:fldChar w:fldCharType="separate"/>
        </w:r>
        <w:r w:rsidR="007F1E58">
          <w:rPr>
            <w:noProof/>
            <w:webHidden/>
          </w:rPr>
          <w:t>v</w:t>
        </w:r>
        <w:r w:rsidR="007F1E58">
          <w:rPr>
            <w:noProof/>
            <w:webHidden/>
          </w:rPr>
          <w:fldChar w:fldCharType="end"/>
        </w:r>
      </w:hyperlink>
    </w:p>
    <w:p w14:paraId="66FF4897" w14:textId="3750D242" w:rsidR="007F1E58" w:rsidRDefault="0080304D">
      <w:pPr>
        <w:pStyle w:val="TOC1"/>
        <w:rPr>
          <w:rFonts w:asciiTheme="minorHAnsi" w:eastAsiaTheme="minorEastAsia" w:hAnsiTheme="minorHAnsi" w:cstheme="minorBidi"/>
          <w:b w:val="0"/>
          <w:noProof/>
          <w:lang w:val="en-CA"/>
        </w:rPr>
      </w:pPr>
      <w:hyperlink w:anchor="_Toc46482961" w:history="1">
        <w:r w:rsidR="007F1E58" w:rsidRPr="00780310">
          <w:rPr>
            <w:rStyle w:val="Hyperlink"/>
            <w:noProof/>
          </w:rPr>
          <w:t>Table of Contents</w:t>
        </w:r>
        <w:r w:rsidR="007F1E58">
          <w:rPr>
            <w:noProof/>
            <w:webHidden/>
          </w:rPr>
          <w:tab/>
        </w:r>
        <w:r w:rsidR="007F1E58">
          <w:rPr>
            <w:noProof/>
            <w:webHidden/>
          </w:rPr>
          <w:fldChar w:fldCharType="begin"/>
        </w:r>
        <w:r w:rsidR="007F1E58">
          <w:rPr>
            <w:noProof/>
            <w:webHidden/>
          </w:rPr>
          <w:instrText xml:space="preserve"> PAGEREF _Toc46482961 \h </w:instrText>
        </w:r>
        <w:r w:rsidR="007F1E58">
          <w:rPr>
            <w:noProof/>
            <w:webHidden/>
          </w:rPr>
        </w:r>
        <w:r w:rsidR="007F1E58">
          <w:rPr>
            <w:noProof/>
            <w:webHidden/>
          </w:rPr>
          <w:fldChar w:fldCharType="separate"/>
        </w:r>
        <w:r w:rsidR="007F1E58">
          <w:rPr>
            <w:noProof/>
            <w:webHidden/>
          </w:rPr>
          <w:t>vi</w:t>
        </w:r>
        <w:r w:rsidR="007F1E58">
          <w:rPr>
            <w:noProof/>
            <w:webHidden/>
          </w:rPr>
          <w:fldChar w:fldCharType="end"/>
        </w:r>
      </w:hyperlink>
    </w:p>
    <w:p w14:paraId="6A90C156" w14:textId="17917D61" w:rsidR="007F1E58" w:rsidRDefault="0080304D">
      <w:pPr>
        <w:pStyle w:val="TOC1"/>
        <w:rPr>
          <w:rFonts w:asciiTheme="minorHAnsi" w:eastAsiaTheme="minorEastAsia" w:hAnsiTheme="minorHAnsi" w:cstheme="minorBidi"/>
          <w:b w:val="0"/>
          <w:noProof/>
          <w:lang w:val="en-CA"/>
        </w:rPr>
      </w:pPr>
      <w:hyperlink w:anchor="_Toc46482962" w:history="1">
        <w:r w:rsidR="007F1E58" w:rsidRPr="00780310">
          <w:rPr>
            <w:rStyle w:val="Hyperlink"/>
            <w:noProof/>
          </w:rPr>
          <w:t>List of Tables</w:t>
        </w:r>
        <w:r w:rsidR="007F1E58">
          <w:rPr>
            <w:noProof/>
            <w:webHidden/>
          </w:rPr>
          <w:tab/>
        </w:r>
        <w:r w:rsidR="007F1E58">
          <w:rPr>
            <w:noProof/>
            <w:webHidden/>
          </w:rPr>
          <w:fldChar w:fldCharType="begin"/>
        </w:r>
        <w:r w:rsidR="007F1E58">
          <w:rPr>
            <w:noProof/>
            <w:webHidden/>
          </w:rPr>
          <w:instrText xml:space="preserve"> PAGEREF _Toc46482962 \h </w:instrText>
        </w:r>
        <w:r w:rsidR="007F1E58">
          <w:rPr>
            <w:noProof/>
            <w:webHidden/>
          </w:rPr>
        </w:r>
        <w:r w:rsidR="007F1E58">
          <w:rPr>
            <w:noProof/>
            <w:webHidden/>
          </w:rPr>
          <w:fldChar w:fldCharType="separate"/>
        </w:r>
        <w:r w:rsidR="007F1E58">
          <w:rPr>
            <w:noProof/>
            <w:webHidden/>
          </w:rPr>
          <w:t>viii</w:t>
        </w:r>
        <w:r w:rsidR="007F1E58">
          <w:rPr>
            <w:noProof/>
            <w:webHidden/>
          </w:rPr>
          <w:fldChar w:fldCharType="end"/>
        </w:r>
      </w:hyperlink>
    </w:p>
    <w:p w14:paraId="4E560371" w14:textId="525BC9AB" w:rsidR="007F1E58" w:rsidRDefault="0080304D">
      <w:pPr>
        <w:pStyle w:val="TOC1"/>
        <w:rPr>
          <w:rFonts w:asciiTheme="minorHAnsi" w:eastAsiaTheme="minorEastAsia" w:hAnsiTheme="minorHAnsi" w:cstheme="minorBidi"/>
          <w:b w:val="0"/>
          <w:noProof/>
          <w:lang w:val="en-CA"/>
        </w:rPr>
      </w:pPr>
      <w:hyperlink w:anchor="_Toc46482963" w:history="1">
        <w:r w:rsidR="007F1E58" w:rsidRPr="00780310">
          <w:rPr>
            <w:rStyle w:val="Hyperlink"/>
            <w:noProof/>
          </w:rPr>
          <w:t>List of Figures</w:t>
        </w:r>
        <w:r w:rsidR="007F1E58">
          <w:rPr>
            <w:noProof/>
            <w:webHidden/>
          </w:rPr>
          <w:tab/>
        </w:r>
        <w:r w:rsidR="007F1E58">
          <w:rPr>
            <w:noProof/>
            <w:webHidden/>
          </w:rPr>
          <w:fldChar w:fldCharType="begin"/>
        </w:r>
        <w:r w:rsidR="007F1E58">
          <w:rPr>
            <w:noProof/>
            <w:webHidden/>
          </w:rPr>
          <w:instrText xml:space="preserve"> PAGEREF _Toc46482963 \h </w:instrText>
        </w:r>
        <w:r w:rsidR="007F1E58">
          <w:rPr>
            <w:noProof/>
            <w:webHidden/>
          </w:rPr>
        </w:r>
        <w:r w:rsidR="007F1E58">
          <w:rPr>
            <w:noProof/>
            <w:webHidden/>
          </w:rPr>
          <w:fldChar w:fldCharType="separate"/>
        </w:r>
        <w:r w:rsidR="007F1E58">
          <w:rPr>
            <w:noProof/>
            <w:webHidden/>
          </w:rPr>
          <w:t>ix</w:t>
        </w:r>
        <w:r w:rsidR="007F1E58">
          <w:rPr>
            <w:noProof/>
            <w:webHidden/>
          </w:rPr>
          <w:fldChar w:fldCharType="end"/>
        </w:r>
      </w:hyperlink>
    </w:p>
    <w:p w14:paraId="54CEE1E9" w14:textId="3D7E2957" w:rsidR="007F1E58" w:rsidRDefault="0080304D">
      <w:pPr>
        <w:pStyle w:val="TOC1"/>
        <w:rPr>
          <w:rFonts w:asciiTheme="minorHAnsi" w:eastAsiaTheme="minorEastAsia" w:hAnsiTheme="minorHAnsi" w:cstheme="minorBidi"/>
          <w:b w:val="0"/>
          <w:noProof/>
          <w:lang w:val="en-CA"/>
        </w:rPr>
      </w:pPr>
      <w:hyperlink w:anchor="_Toc46482964" w:history="1">
        <w:r w:rsidR="007F1E58" w:rsidRPr="00780310">
          <w:rPr>
            <w:rStyle w:val="Hyperlink"/>
            <w:noProof/>
          </w:rPr>
          <w:t>List of Illustrations</w:t>
        </w:r>
        <w:r w:rsidR="007F1E58">
          <w:rPr>
            <w:noProof/>
            <w:webHidden/>
          </w:rPr>
          <w:tab/>
        </w:r>
        <w:r w:rsidR="007F1E58">
          <w:rPr>
            <w:noProof/>
            <w:webHidden/>
          </w:rPr>
          <w:fldChar w:fldCharType="begin"/>
        </w:r>
        <w:r w:rsidR="007F1E58">
          <w:rPr>
            <w:noProof/>
            <w:webHidden/>
          </w:rPr>
          <w:instrText xml:space="preserve"> PAGEREF _Toc46482964 \h </w:instrText>
        </w:r>
        <w:r w:rsidR="007F1E58">
          <w:rPr>
            <w:noProof/>
            <w:webHidden/>
          </w:rPr>
        </w:r>
        <w:r w:rsidR="007F1E58">
          <w:rPr>
            <w:noProof/>
            <w:webHidden/>
          </w:rPr>
          <w:fldChar w:fldCharType="separate"/>
        </w:r>
        <w:r w:rsidR="007F1E58">
          <w:rPr>
            <w:noProof/>
            <w:webHidden/>
          </w:rPr>
          <w:t>xi</w:t>
        </w:r>
        <w:r w:rsidR="007F1E58">
          <w:rPr>
            <w:noProof/>
            <w:webHidden/>
          </w:rPr>
          <w:fldChar w:fldCharType="end"/>
        </w:r>
      </w:hyperlink>
    </w:p>
    <w:p w14:paraId="1FBD9C03" w14:textId="0302B919" w:rsidR="007F1E58" w:rsidRDefault="0080304D">
      <w:pPr>
        <w:pStyle w:val="TOC1"/>
        <w:rPr>
          <w:rFonts w:asciiTheme="minorHAnsi" w:eastAsiaTheme="minorEastAsia" w:hAnsiTheme="minorHAnsi" w:cstheme="minorBidi"/>
          <w:b w:val="0"/>
          <w:noProof/>
          <w:lang w:val="en-CA"/>
        </w:rPr>
      </w:pPr>
      <w:hyperlink w:anchor="_Toc46482965" w:history="1">
        <w:r w:rsidR="007F1E58" w:rsidRPr="00780310">
          <w:rPr>
            <w:rStyle w:val="Hyperlink"/>
            <w:noProof/>
          </w:rPr>
          <w:t>List of Symbols</w:t>
        </w:r>
        <w:r w:rsidR="007F1E58">
          <w:rPr>
            <w:noProof/>
            <w:webHidden/>
          </w:rPr>
          <w:tab/>
        </w:r>
        <w:r w:rsidR="007F1E58">
          <w:rPr>
            <w:noProof/>
            <w:webHidden/>
          </w:rPr>
          <w:fldChar w:fldCharType="begin"/>
        </w:r>
        <w:r w:rsidR="007F1E58">
          <w:rPr>
            <w:noProof/>
            <w:webHidden/>
          </w:rPr>
          <w:instrText xml:space="preserve"> PAGEREF _Toc46482965 \h </w:instrText>
        </w:r>
        <w:r w:rsidR="007F1E58">
          <w:rPr>
            <w:noProof/>
            <w:webHidden/>
          </w:rPr>
        </w:r>
        <w:r w:rsidR="007F1E58">
          <w:rPr>
            <w:noProof/>
            <w:webHidden/>
          </w:rPr>
          <w:fldChar w:fldCharType="separate"/>
        </w:r>
        <w:r w:rsidR="007F1E58">
          <w:rPr>
            <w:noProof/>
            <w:webHidden/>
          </w:rPr>
          <w:t>xii</w:t>
        </w:r>
        <w:r w:rsidR="007F1E58">
          <w:rPr>
            <w:noProof/>
            <w:webHidden/>
          </w:rPr>
          <w:fldChar w:fldCharType="end"/>
        </w:r>
      </w:hyperlink>
    </w:p>
    <w:p w14:paraId="4816D5F0" w14:textId="14E9F932" w:rsidR="007F1E58" w:rsidRDefault="0080304D">
      <w:pPr>
        <w:pStyle w:val="TOC1"/>
        <w:rPr>
          <w:rFonts w:asciiTheme="minorHAnsi" w:eastAsiaTheme="minorEastAsia" w:hAnsiTheme="minorHAnsi" w:cstheme="minorBidi"/>
          <w:b w:val="0"/>
          <w:noProof/>
          <w:lang w:val="en-CA"/>
        </w:rPr>
      </w:pPr>
      <w:hyperlink w:anchor="_Toc46482966" w:history="1">
        <w:r w:rsidR="007F1E58" w:rsidRPr="00780310">
          <w:rPr>
            <w:rStyle w:val="Hyperlink"/>
            <w:noProof/>
          </w:rPr>
          <w:t>List of Abbreviations</w:t>
        </w:r>
        <w:r w:rsidR="007F1E58">
          <w:rPr>
            <w:noProof/>
            <w:webHidden/>
          </w:rPr>
          <w:tab/>
        </w:r>
        <w:r w:rsidR="007F1E58">
          <w:rPr>
            <w:noProof/>
            <w:webHidden/>
          </w:rPr>
          <w:fldChar w:fldCharType="begin"/>
        </w:r>
        <w:r w:rsidR="007F1E58">
          <w:rPr>
            <w:noProof/>
            <w:webHidden/>
          </w:rPr>
          <w:instrText xml:space="preserve"> PAGEREF _Toc46482966 \h </w:instrText>
        </w:r>
        <w:r w:rsidR="007F1E58">
          <w:rPr>
            <w:noProof/>
            <w:webHidden/>
          </w:rPr>
        </w:r>
        <w:r w:rsidR="007F1E58">
          <w:rPr>
            <w:noProof/>
            <w:webHidden/>
          </w:rPr>
          <w:fldChar w:fldCharType="separate"/>
        </w:r>
        <w:r w:rsidR="007F1E58">
          <w:rPr>
            <w:noProof/>
            <w:webHidden/>
          </w:rPr>
          <w:t>xiii</w:t>
        </w:r>
        <w:r w:rsidR="007F1E58">
          <w:rPr>
            <w:noProof/>
            <w:webHidden/>
          </w:rPr>
          <w:fldChar w:fldCharType="end"/>
        </w:r>
      </w:hyperlink>
    </w:p>
    <w:p w14:paraId="2F1A3088" w14:textId="216A26AD" w:rsidR="007F1E58" w:rsidRDefault="0080304D">
      <w:pPr>
        <w:pStyle w:val="TOC1"/>
        <w:rPr>
          <w:rFonts w:asciiTheme="minorHAnsi" w:eastAsiaTheme="minorEastAsia" w:hAnsiTheme="minorHAnsi" w:cstheme="minorBidi"/>
          <w:b w:val="0"/>
          <w:noProof/>
          <w:lang w:val="en-CA"/>
        </w:rPr>
      </w:pPr>
      <w:hyperlink w:anchor="_Toc46482967" w:history="1">
        <w:r w:rsidR="007F1E58" w:rsidRPr="00780310">
          <w:rPr>
            <w:rStyle w:val="Hyperlink"/>
            <w:noProof/>
          </w:rPr>
          <w:t>Glossary</w:t>
        </w:r>
        <w:r w:rsidR="007F1E58">
          <w:rPr>
            <w:noProof/>
            <w:webHidden/>
          </w:rPr>
          <w:tab/>
        </w:r>
        <w:r w:rsidR="007F1E58">
          <w:rPr>
            <w:noProof/>
            <w:webHidden/>
          </w:rPr>
          <w:fldChar w:fldCharType="begin"/>
        </w:r>
        <w:r w:rsidR="007F1E58">
          <w:rPr>
            <w:noProof/>
            <w:webHidden/>
          </w:rPr>
          <w:instrText xml:space="preserve"> PAGEREF _Toc46482967 \h </w:instrText>
        </w:r>
        <w:r w:rsidR="007F1E58">
          <w:rPr>
            <w:noProof/>
            <w:webHidden/>
          </w:rPr>
        </w:r>
        <w:r w:rsidR="007F1E58">
          <w:rPr>
            <w:noProof/>
            <w:webHidden/>
          </w:rPr>
          <w:fldChar w:fldCharType="separate"/>
        </w:r>
        <w:r w:rsidR="007F1E58">
          <w:rPr>
            <w:noProof/>
            <w:webHidden/>
          </w:rPr>
          <w:t>xiv</w:t>
        </w:r>
        <w:r w:rsidR="007F1E58">
          <w:rPr>
            <w:noProof/>
            <w:webHidden/>
          </w:rPr>
          <w:fldChar w:fldCharType="end"/>
        </w:r>
      </w:hyperlink>
    </w:p>
    <w:p w14:paraId="1AC48ACE" w14:textId="4C1E7489" w:rsidR="007F1E58" w:rsidRDefault="0080304D">
      <w:pPr>
        <w:pStyle w:val="TOC1"/>
        <w:rPr>
          <w:rFonts w:asciiTheme="minorHAnsi" w:eastAsiaTheme="minorEastAsia" w:hAnsiTheme="minorHAnsi" w:cstheme="minorBidi"/>
          <w:b w:val="0"/>
          <w:noProof/>
          <w:lang w:val="en-CA"/>
        </w:rPr>
      </w:pPr>
      <w:hyperlink w:anchor="_Toc46482968" w:history="1">
        <w:r w:rsidR="007F1E58" w:rsidRPr="00780310">
          <w:rPr>
            <w:rStyle w:val="Hyperlink"/>
            <w:noProof/>
            <w:highlight w:val="yellow"/>
          </w:rPr>
          <w:t>Acknowledgements</w:t>
        </w:r>
        <w:r w:rsidR="007F1E58">
          <w:rPr>
            <w:noProof/>
            <w:webHidden/>
          </w:rPr>
          <w:tab/>
        </w:r>
        <w:r w:rsidR="007F1E58">
          <w:rPr>
            <w:noProof/>
            <w:webHidden/>
          </w:rPr>
          <w:fldChar w:fldCharType="begin"/>
        </w:r>
        <w:r w:rsidR="007F1E58">
          <w:rPr>
            <w:noProof/>
            <w:webHidden/>
          </w:rPr>
          <w:instrText xml:space="preserve"> PAGEREF _Toc46482968 \h </w:instrText>
        </w:r>
        <w:r w:rsidR="007F1E58">
          <w:rPr>
            <w:noProof/>
            <w:webHidden/>
          </w:rPr>
        </w:r>
        <w:r w:rsidR="007F1E58">
          <w:rPr>
            <w:noProof/>
            <w:webHidden/>
          </w:rPr>
          <w:fldChar w:fldCharType="separate"/>
        </w:r>
        <w:r w:rsidR="007F1E58">
          <w:rPr>
            <w:noProof/>
            <w:webHidden/>
          </w:rPr>
          <w:t>xv</w:t>
        </w:r>
        <w:r w:rsidR="007F1E58">
          <w:rPr>
            <w:noProof/>
            <w:webHidden/>
          </w:rPr>
          <w:fldChar w:fldCharType="end"/>
        </w:r>
      </w:hyperlink>
    </w:p>
    <w:p w14:paraId="010DB990" w14:textId="4EB56C1B" w:rsidR="007F1E58" w:rsidRDefault="0080304D">
      <w:pPr>
        <w:pStyle w:val="TOC1"/>
        <w:rPr>
          <w:rFonts w:asciiTheme="minorHAnsi" w:eastAsiaTheme="minorEastAsia" w:hAnsiTheme="minorHAnsi" w:cstheme="minorBidi"/>
          <w:b w:val="0"/>
          <w:noProof/>
          <w:lang w:val="en-CA"/>
        </w:rPr>
      </w:pPr>
      <w:hyperlink w:anchor="_Toc46482969" w:history="1">
        <w:r w:rsidR="007F1E58" w:rsidRPr="00780310">
          <w:rPr>
            <w:rStyle w:val="Hyperlink"/>
            <w:noProof/>
          </w:rPr>
          <w:t>Dedication</w:t>
        </w:r>
        <w:r w:rsidR="007F1E58">
          <w:rPr>
            <w:noProof/>
            <w:webHidden/>
          </w:rPr>
          <w:tab/>
        </w:r>
        <w:r w:rsidR="007F1E58">
          <w:rPr>
            <w:noProof/>
            <w:webHidden/>
          </w:rPr>
          <w:fldChar w:fldCharType="begin"/>
        </w:r>
        <w:r w:rsidR="007F1E58">
          <w:rPr>
            <w:noProof/>
            <w:webHidden/>
          </w:rPr>
          <w:instrText xml:space="preserve"> PAGEREF _Toc46482969 \h </w:instrText>
        </w:r>
        <w:r w:rsidR="007F1E58">
          <w:rPr>
            <w:noProof/>
            <w:webHidden/>
          </w:rPr>
        </w:r>
        <w:r w:rsidR="007F1E58">
          <w:rPr>
            <w:noProof/>
            <w:webHidden/>
          </w:rPr>
          <w:fldChar w:fldCharType="separate"/>
        </w:r>
        <w:r w:rsidR="007F1E58">
          <w:rPr>
            <w:noProof/>
            <w:webHidden/>
          </w:rPr>
          <w:t>xvi</w:t>
        </w:r>
        <w:r w:rsidR="007F1E58">
          <w:rPr>
            <w:noProof/>
            <w:webHidden/>
          </w:rPr>
          <w:fldChar w:fldCharType="end"/>
        </w:r>
      </w:hyperlink>
    </w:p>
    <w:p w14:paraId="069469AF" w14:textId="3C6ABD11" w:rsidR="007F1E58" w:rsidRDefault="0080304D">
      <w:pPr>
        <w:pStyle w:val="TOC1"/>
        <w:rPr>
          <w:rFonts w:asciiTheme="minorHAnsi" w:eastAsiaTheme="minorEastAsia" w:hAnsiTheme="minorHAnsi" w:cstheme="minorBidi"/>
          <w:b w:val="0"/>
          <w:noProof/>
          <w:lang w:val="en-CA"/>
        </w:rPr>
      </w:pPr>
      <w:hyperlink w:anchor="_Toc46482970" w:history="1">
        <w:r w:rsidR="007F1E58" w:rsidRPr="00780310">
          <w:rPr>
            <w:rStyle w:val="Hyperlink"/>
            <w:noProof/>
            <w:lang w:val="en-CA"/>
          </w:rPr>
          <w:t>Chapter 1: Introduction</w:t>
        </w:r>
        <w:r w:rsidR="007F1E58">
          <w:rPr>
            <w:noProof/>
            <w:webHidden/>
          </w:rPr>
          <w:tab/>
        </w:r>
        <w:r w:rsidR="007F1E58">
          <w:rPr>
            <w:noProof/>
            <w:webHidden/>
          </w:rPr>
          <w:fldChar w:fldCharType="begin"/>
        </w:r>
        <w:r w:rsidR="007F1E58">
          <w:rPr>
            <w:noProof/>
            <w:webHidden/>
          </w:rPr>
          <w:instrText xml:space="preserve"> PAGEREF _Toc46482970 \h </w:instrText>
        </w:r>
        <w:r w:rsidR="007F1E58">
          <w:rPr>
            <w:noProof/>
            <w:webHidden/>
          </w:rPr>
        </w:r>
        <w:r w:rsidR="007F1E58">
          <w:rPr>
            <w:noProof/>
            <w:webHidden/>
          </w:rPr>
          <w:fldChar w:fldCharType="separate"/>
        </w:r>
        <w:r w:rsidR="007F1E58">
          <w:rPr>
            <w:noProof/>
            <w:webHidden/>
          </w:rPr>
          <w:t>1</w:t>
        </w:r>
        <w:r w:rsidR="007F1E58">
          <w:rPr>
            <w:noProof/>
            <w:webHidden/>
          </w:rPr>
          <w:fldChar w:fldCharType="end"/>
        </w:r>
      </w:hyperlink>
    </w:p>
    <w:p w14:paraId="06A7240A" w14:textId="0C784E1D" w:rsidR="007F1E58" w:rsidRDefault="0080304D">
      <w:pPr>
        <w:pStyle w:val="TOC1"/>
        <w:rPr>
          <w:rFonts w:asciiTheme="minorHAnsi" w:eastAsiaTheme="minorEastAsia" w:hAnsiTheme="minorHAnsi" w:cstheme="minorBidi"/>
          <w:b w:val="0"/>
          <w:noProof/>
          <w:lang w:val="en-CA"/>
        </w:rPr>
      </w:pPr>
      <w:hyperlink w:anchor="_Toc46482971" w:history="1">
        <w:r w:rsidR="007F1E58" w:rsidRPr="00780310">
          <w:rPr>
            <w:rStyle w:val="Hyperlink"/>
            <w:noProof/>
            <w:lang w:val="en-CA"/>
          </w:rPr>
          <w:t>Chapter 2: Juvenile pink and chum salmon divide prey resources in response to low foraging</w:t>
        </w:r>
        <w:r w:rsidR="007F1E58">
          <w:rPr>
            <w:noProof/>
            <w:webHidden/>
          </w:rPr>
          <w:tab/>
        </w:r>
        <w:r w:rsidR="007F1E58">
          <w:rPr>
            <w:noProof/>
            <w:webHidden/>
          </w:rPr>
          <w:fldChar w:fldCharType="begin"/>
        </w:r>
        <w:r w:rsidR="007F1E58">
          <w:rPr>
            <w:noProof/>
            <w:webHidden/>
          </w:rPr>
          <w:instrText xml:space="preserve"> PAGEREF _Toc46482971 \h </w:instrText>
        </w:r>
        <w:r w:rsidR="007F1E58">
          <w:rPr>
            <w:noProof/>
            <w:webHidden/>
          </w:rPr>
        </w:r>
        <w:r w:rsidR="007F1E58">
          <w:rPr>
            <w:noProof/>
            <w:webHidden/>
          </w:rPr>
          <w:fldChar w:fldCharType="separate"/>
        </w:r>
        <w:r w:rsidR="007F1E58">
          <w:rPr>
            <w:noProof/>
            <w:webHidden/>
          </w:rPr>
          <w:t>2</w:t>
        </w:r>
        <w:r w:rsidR="007F1E58">
          <w:rPr>
            <w:noProof/>
            <w:webHidden/>
          </w:rPr>
          <w:fldChar w:fldCharType="end"/>
        </w:r>
      </w:hyperlink>
    </w:p>
    <w:p w14:paraId="551E3ADA" w14:textId="78833B1E"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72" w:history="1">
        <w:r w:rsidR="007F1E58" w:rsidRPr="00780310">
          <w:rPr>
            <w:rStyle w:val="Hyperlink"/>
            <w:noProof/>
            <w:lang w:val="en-CA"/>
          </w:rPr>
          <w:t>2.1</w:t>
        </w:r>
        <w:r w:rsidR="007F1E58">
          <w:rPr>
            <w:rFonts w:asciiTheme="minorHAnsi" w:eastAsiaTheme="minorEastAsia" w:hAnsiTheme="minorHAnsi" w:cstheme="minorBidi"/>
            <w:noProof/>
            <w:szCs w:val="24"/>
            <w:lang w:val="en-CA"/>
          </w:rPr>
          <w:tab/>
        </w:r>
        <w:r w:rsidR="007F1E58" w:rsidRPr="00780310">
          <w:rPr>
            <w:rStyle w:val="Hyperlink"/>
            <w:noProof/>
            <w:lang w:val="en-CA"/>
          </w:rPr>
          <w:t>Introduction</w:t>
        </w:r>
        <w:r w:rsidR="007F1E58">
          <w:rPr>
            <w:noProof/>
            <w:webHidden/>
          </w:rPr>
          <w:tab/>
        </w:r>
        <w:r w:rsidR="007F1E58">
          <w:rPr>
            <w:noProof/>
            <w:webHidden/>
          </w:rPr>
          <w:fldChar w:fldCharType="begin"/>
        </w:r>
        <w:r w:rsidR="007F1E58">
          <w:rPr>
            <w:noProof/>
            <w:webHidden/>
          </w:rPr>
          <w:instrText xml:space="preserve"> PAGEREF _Toc46482972 \h </w:instrText>
        </w:r>
        <w:r w:rsidR="007F1E58">
          <w:rPr>
            <w:noProof/>
            <w:webHidden/>
          </w:rPr>
        </w:r>
        <w:r w:rsidR="007F1E58">
          <w:rPr>
            <w:noProof/>
            <w:webHidden/>
          </w:rPr>
          <w:fldChar w:fldCharType="separate"/>
        </w:r>
        <w:r w:rsidR="007F1E58">
          <w:rPr>
            <w:noProof/>
            <w:webHidden/>
          </w:rPr>
          <w:t>2</w:t>
        </w:r>
        <w:r w:rsidR="007F1E58">
          <w:rPr>
            <w:noProof/>
            <w:webHidden/>
          </w:rPr>
          <w:fldChar w:fldCharType="end"/>
        </w:r>
      </w:hyperlink>
    </w:p>
    <w:p w14:paraId="03C4A600" w14:textId="46D4B602"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73" w:history="1">
        <w:r w:rsidR="007F1E58" w:rsidRPr="00780310">
          <w:rPr>
            <w:rStyle w:val="Hyperlink"/>
            <w:noProof/>
            <w:lang w:val="en-CA"/>
          </w:rPr>
          <w:t>2.2</w:t>
        </w:r>
        <w:r w:rsidR="007F1E58">
          <w:rPr>
            <w:rFonts w:asciiTheme="minorHAnsi" w:eastAsiaTheme="minorEastAsia" w:hAnsiTheme="minorHAnsi" w:cstheme="minorBidi"/>
            <w:noProof/>
            <w:szCs w:val="24"/>
            <w:lang w:val="en-CA"/>
          </w:rPr>
          <w:tab/>
        </w:r>
        <w:r w:rsidR="007F1E58" w:rsidRPr="00780310">
          <w:rPr>
            <w:rStyle w:val="Hyperlink"/>
            <w:noProof/>
            <w:lang w:val="en-CA"/>
          </w:rPr>
          <w:t>Methods</w:t>
        </w:r>
        <w:r w:rsidR="007F1E58">
          <w:rPr>
            <w:noProof/>
            <w:webHidden/>
          </w:rPr>
          <w:tab/>
        </w:r>
        <w:r w:rsidR="007F1E58">
          <w:rPr>
            <w:noProof/>
            <w:webHidden/>
          </w:rPr>
          <w:fldChar w:fldCharType="begin"/>
        </w:r>
        <w:r w:rsidR="007F1E58">
          <w:rPr>
            <w:noProof/>
            <w:webHidden/>
          </w:rPr>
          <w:instrText xml:space="preserve"> PAGEREF _Toc46482973 \h </w:instrText>
        </w:r>
        <w:r w:rsidR="007F1E58">
          <w:rPr>
            <w:noProof/>
            <w:webHidden/>
          </w:rPr>
        </w:r>
        <w:r w:rsidR="007F1E58">
          <w:rPr>
            <w:noProof/>
            <w:webHidden/>
          </w:rPr>
          <w:fldChar w:fldCharType="separate"/>
        </w:r>
        <w:r w:rsidR="007F1E58">
          <w:rPr>
            <w:noProof/>
            <w:webHidden/>
          </w:rPr>
          <w:t>6</w:t>
        </w:r>
        <w:r w:rsidR="007F1E58">
          <w:rPr>
            <w:noProof/>
            <w:webHidden/>
          </w:rPr>
          <w:fldChar w:fldCharType="end"/>
        </w:r>
      </w:hyperlink>
    </w:p>
    <w:p w14:paraId="2A21061F" w14:textId="7C8612BA"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74" w:history="1">
        <w:r w:rsidR="007F1E58" w:rsidRPr="00780310">
          <w:rPr>
            <w:rStyle w:val="Hyperlink"/>
            <w:noProof/>
            <w:lang w:val="en-CA"/>
          </w:rPr>
          <w:t>2.3</w:t>
        </w:r>
        <w:r w:rsidR="007F1E58">
          <w:rPr>
            <w:rFonts w:asciiTheme="minorHAnsi" w:eastAsiaTheme="minorEastAsia" w:hAnsiTheme="minorHAnsi" w:cstheme="minorBidi"/>
            <w:noProof/>
            <w:szCs w:val="24"/>
            <w:lang w:val="en-CA"/>
          </w:rPr>
          <w:tab/>
        </w:r>
        <w:r w:rsidR="007F1E58" w:rsidRPr="00780310">
          <w:rPr>
            <w:rStyle w:val="Hyperlink"/>
            <w:noProof/>
            <w:lang w:val="en-CA"/>
          </w:rPr>
          <w:t>Results</w:t>
        </w:r>
        <w:r w:rsidR="007F1E58">
          <w:rPr>
            <w:noProof/>
            <w:webHidden/>
          </w:rPr>
          <w:tab/>
        </w:r>
        <w:r w:rsidR="007F1E58">
          <w:rPr>
            <w:noProof/>
            <w:webHidden/>
          </w:rPr>
          <w:fldChar w:fldCharType="begin"/>
        </w:r>
        <w:r w:rsidR="007F1E58">
          <w:rPr>
            <w:noProof/>
            <w:webHidden/>
          </w:rPr>
          <w:instrText xml:space="preserve"> PAGEREF _Toc46482974 \h </w:instrText>
        </w:r>
        <w:r w:rsidR="007F1E58">
          <w:rPr>
            <w:noProof/>
            <w:webHidden/>
          </w:rPr>
        </w:r>
        <w:r w:rsidR="007F1E58">
          <w:rPr>
            <w:noProof/>
            <w:webHidden/>
          </w:rPr>
          <w:fldChar w:fldCharType="separate"/>
        </w:r>
        <w:r w:rsidR="007F1E58">
          <w:rPr>
            <w:noProof/>
            <w:webHidden/>
          </w:rPr>
          <w:t>10</w:t>
        </w:r>
        <w:r w:rsidR="007F1E58">
          <w:rPr>
            <w:noProof/>
            <w:webHidden/>
          </w:rPr>
          <w:fldChar w:fldCharType="end"/>
        </w:r>
      </w:hyperlink>
    </w:p>
    <w:p w14:paraId="4FF4AEF9" w14:textId="7D57725F"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75" w:history="1">
        <w:r w:rsidR="007F1E58" w:rsidRPr="00780310">
          <w:rPr>
            <w:rStyle w:val="Hyperlink"/>
            <w:noProof/>
            <w:lang w:val="en-CA"/>
          </w:rPr>
          <w:t>2.4</w:t>
        </w:r>
        <w:r w:rsidR="007F1E58">
          <w:rPr>
            <w:rFonts w:asciiTheme="minorHAnsi" w:eastAsiaTheme="minorEastAsia" w:hAnsiTheme="minorHAnsi" w:cstheme="minorBidi"/>
            <w:noProof/>
            <w:szCs w:val="24"/>
            <w:lang w:val="en-CA"/>
          </w:rPr>
          <w:tab/>
        </w:r>
        <w:r w:rsidR="007F1E58" w:rsidRPr="00780310">
          <w:rPr>
            <w:rStyle w:val="Hyperlink"/>
            <w:noProof/>
            <w:lang w:val="en-CA"/>
          </w:rPr>
          <w:t>Discussion</w:t>
        </w:r>
        <w:r w:rsidR="007F1E58">
          <w:rPr>
            <w:noProof/>
            <w:webHidden/>
          </w:rPr>
          <w:tab/>
        </w:r>
        <w:r w:rsidR="007F1E58">
          <w:rPr>
            <w:noProof/>
            <w:webHidden/>
          </w:rPr>
          <w:fldChar w:fldCharType="begin"/>
        </w:r>
        <w:r w:rsidR="007F1E58">
          <w:rPr>
            <w:noProof/>
            <w:webHidden/>
          </w:rPr>
          <w:instrText xml:space="preserve"> PAGEREF _Toc46482975 \h </w:instrText>
        </w:r>
        <w:r w:rsidR="007F1E58">
          <w:rPr>
            <w:noProof/>
            <w:webHidden/>
          </w:rPr>
        </w:r>
        <w:r w:rsidR="007F1E58">
          <w:rPr>
            <w:noProof/>
            <w:webHidden/>
          </w:rPr>
          <w:fldChar w:fldCharType="separate"/>
        </w:r>
        <w:r w:rsidR="007F1E58">
          <w:rPr>
            <w:noProof/>
            <w:webHidden/>
          </w:rPr>
          <w:t>13</w:t>
        </w:r>
        <w:r w:rsidR="007F1E58">
          <w:rPr>
            <w:noProof/>
            <w:webHidden/>
          </w:rPr>
          <w:fldChar w:fldCharType="end"/>
        </w:r>
      </w:hyperlink>
    </w:p>
    <w:p w14:paraId="78E96CE1" w14:textId="5C6F098C" w:rsidR="007F1E58" w:rsidRDefault="0080304D">
      <w:pPr>
        <w:pStyle w:val="TOC3"/>
        <w:tabs>
          <w:tab w:val="left" w:pos="1440"/>
          <w:tab w:val="right" w:leader="dot" w:pos="9350"/>
        </w:tabs>
        <w:rPr>
          <w:rFonts w:asciiTheme="minorHAnsi" w:eastAsiaTheme="minorEastAsia" w:hAnsiTheme="minorHAnsi" w:cstheme="minorBidi"/>
          <w:noProof/>
          <w:szCs w:val="24"/>
          <w:lang w:val="en-CA"/>
        </w:rPr>
      </w:pPr>
      <w:hyperlink w:anchor="_Toc46482976" w:history="1">
        <w:r w:rsidR="007F1E58" w:rsidRPr="00780310">
          <w:rPr>
            <w:rStyle w:val="Hyperlink"/>
            <w:noProof/>
          </w:rPr>
          <w:t>2.4.1</w:t>
        </w:r>
        <w:r w:rsidR="007F1E58">
          <w:rPr>
            <w:rFonts w:asciiTheme="minorHAnsi" w:eastAsiaTheme="minorEastAsia" w:hAnsiTheme="minorHAnsi" w:cstheme="minorBidi"/>
            <w:noProof/>
            <w:szCs w:val="24"/>
            <w:lang w:val="en-CA"/>
          </w:rPr>
          <w:tab/>
        </w:r>
        <w:r w:rsidR="007F1E58" w:rsidRPr="00780310">
          <w:rPr>
            <w:rStyle w:val="Hyperlink"/>
            <w:noProof/>
          </w:rPr>
          <w:t>Diets in contrasting foraging conditions</w:t>
        </w:r>
        <w:r w:rsidR="007F1E58">
          <w:rPr>
            <w:noProof/>
            <w:webHidden/>
          </w:rPr>
          <w:tab/>
        </w:r>
        <w:r w:rsidR="007F1E58">
          <w:rPr>
            <w:noProof/>
            <w:webHidden/>
          </w:rPr>
          <w:fldChar w:fldCharType="begin"/>
        </w:r>
        <w:r w:rsidR="007F1E58">
          <w:rPr>
            <w:noProof/>
            <w:webHidden/>
          </w:rPr>
          <w:instrText xml:space="preserve"> PAGEREF _Toc46482976 \h </w:instrText>
        </w:r>
        <w:r w:rsidR="007F1E58">
          <w:rPr>
            <w:noProof/>
            <w:webHidden/>
          </w:rPr>
        </w:r>
        <w:r w:rsidR="007F1E58">
          <w:rPr>
            <w:noProof/>
            <w:webHidden/>
          </w:rPr>
          <w:fldChar w:fldCharType="separate"/>
        </w:r>
        <w:r w:rsidR="007F1E58">
          <w:rPr>
            <w:noProof/>
            <w:webHidden/>
          </w:rPr>
          <w:t>13</w:t>
        </w:r>
        <w:r w:rsidR="007F1E58">
          <w:rPr>
            <w:noProof/>
            <w:webHidden/>
          </w:rPr>
          <w:fldChar w:fldCharType="end"/>
        </w:r>
      </w:hyperlink>
    </w:p>
    <w:p w14:paraId="2E02FF8E" w14:textId="4E8E3EE1" w:rsidR="007F1E58" w:rsidRDefault="0080304D">
      <w:pPr>
        <w:pStyle w:val="TOC3"/>
        <w:tabs>
          <w:tab w:val="left" w:pos="1440"/>
          <w:tab w:val="right" w:leader="dot" w:pos="9350"/>
        </w:tabs>
        <w:rPr>
          <w:rFonts w:asciiTheme="minorHAnsi" w:eastAsiaTheme="minorEastAsia" w:hAnsiTheme="minorHAnsi" w:cstheme="minorBidi"/>
          <w:noProof/>
          <w:szCs w:val="24"/>
          <w:lang w:val="en-CA"/>
        </w:rPr>
      </w:pPr>
      <w:hyperlink w:anchor="_Toc46482977" w:history="1">
        <w:r w:rsidR="007F1E58" w:rsidRPr="00780310">
          <w:rPr>
            <w:rStyle w:val="Hyperlink"/>
            <w:noProof/>
          </w:rPr>
          <w:t>2.4.2</w:t>
        </w:r>
        <w:r w:rsidR="007F1E58">
          <w:rPr>
            <w:rFonts w:asciiTheme="minorHAnsi" w:eastAsiaTheme="minorEastAsia" w:hAnsiTheme="minorHAnsi" w:cstheme="minorBidi"/>
            <w:noProof/>
            <w:szCs w:val="24"/>
            <w:lang w:val="en-CA"/>
          </w:rPr>
          <w:tab/>
        </w:r>
        <w:r w:rsidR="007F1E58" w:rsidRPr="00780310">
          <w:rPr>
            <w:rStyle w:val="Hyperlink"/>
            <w:noProof/>
          </w:rPr>
          <w:t>Competition in contrasting foraging conditions</w:t>
        </w:r>
        <w:r w:rsidR="007F1E58">
          <w:rPr>
            <w:noProof/>
            <w:webHidden/>
          </w:rPr>
          <w:tab/>
        </w:r>
        <w:r w:rsidR="007F1E58">
          <w:rPr>
            <w:noProof/>
            <w:webHidden/>
          </w:rPr>
          <w:fldChar w:fldCharType="begin"/>
        </w:r>
        <w:r w:rsidR="007F1E58">
          <w:rPr>
            <w:noProof/>
            <w:webHidden/>
          </w:rPr>
          <w:instrText xml:space="preserve"> PAGEREF _Toc46482977 \h </w:instrText>
        </w:r>
        <w:r w:rsidR="007F1E58">
          <w:rPr>
            <w:noProof/>
            <w:webHidden/>
          </w:rPr>
        </w:r>
        <w:r w:rsidR="007F1E58">
          <w:rPr>
            <w:noProof/>
            <w:webHidden/>
          </w:rPr>
          <w:fldChar w:fldCharType="separate"/>
        </w:r>
        <w:r w:rsidR="007F1E58">
          <w:rPr>
            <w:noProof/>
            <w:webHidden/>
          </w:rPr>
          <w:t>14</w:t>
        </w:r>
        <w:r w:rsidR="007F1E58">
          <w:rPr>
            <w:noProof/>
            <w:webHidden/>
          </w:rPr>
          <w:fldChar w:fldCharType="end"/>
        </w:r>
      </w:hyperlink>
    </w:p>
    <w:p w14:paraId="4412C254" w14:textId="4817237E" w:rsidR="007F1E58" w:rsidRDefault="0080304D">
      <w:pPr>
        <w:pStyle w:val="TOC3"/>
        <w:tabs>
          <w:tab w:val="left" w:pos="1440"/>
          <w:tab w:val="right" w:leader="dot" w:pos="9350"/>
        </w:tabs>
        <w:rPr>
          <w:rFonts w:asciiTheme="minorHAnsi" w:eastAsiaTheme="minorEastAsia" w:hAnsiTheme="minorHAnsi" w:cstheme="minorBidi"/>
          <w:noProof/>
          <w:szCs w:val="24"/>
          <w:lang w:val="en-CA"/>
        </w:rPr>
      </w:pPr>
      <w:hyperlink w:anchor="_Toc46482978" w:history="1">
        <w:r w:rsidR="007F1E58" w:rsidRPr="00780310">
          <w:rPr>
            <w:rStyle w:val="Hyperlink"/>
            <w:noProof/>
          </w:rPr>
          <w:t>2.4.3</w:t>
        </w:r>
        <w:r w:rsidR="007F1E58">
          <w:rPr>
            <w:rFonts w:asciiTheme="minorHAnsi" w:eastAsiaTheme="minorEastAsia" w:hAnsiTheme="minorHAnsi" w:cstheme="minorBidi"/>
            <w:noProof/>
            <w:szCs w:val="24"/>
            <w:lang w:val="en-CA"/>
          </w:rPr>
          <w:tab/>
        </w:r>
        <w:r w:rsidR="007F1E58" w:rsidRPr="00780310">
          <w:rPr>
            <w:rStyle w:val="Hyperlink"/>
            <w:noProof/>
          </w:rPr>
          <w:t>Trophic niches of juvenile pink and chum salmon</w:t>
        </w:r>
        <w:r w:rsidR="007F1E58">
          <w:rPr>
            <w:noProof/>
            <w:webHidden/>
          </w:rPr>
          <w:tab/>
        </w:r>
        <w:r w:rsidR="007F1E58">
          <w:rPr>
            <w:noProof/>
            <w:webHidden/>
          </w:rPr>
          <w:fldChar w:fldCharType="begin"/>
        </w:r>
        <w:r w:rsidR="007F1E58">
          <w:rPr>
            <w:noProof/>
            <w:webHidden/>
          </w:rPr>
          <w:instrText xml:space="preserve"> PAGEREF _Toc46482978 \h </w:instrText>
        </w:r>
        <w:r w:rsidR="007F1E58">
          <w:rPr>
            <w:noProof/>
            <w:webHidden/>
          </w:rPr>
        </w:r>
        <w:r w:rsidR="007F1E58">
          <w:rPr>
            <w:noProof/>
            <w:webHidden/>
          </w:rPr>
          <w:fldChar w:fldCharType="separate"/>
        </w:r>
        <w:r w:rsidR="007F1E58">
          <w:rPr>
            <w:noProof/>
            <w:webHidden/>
          </w:rPr>
          <w:t>15</w:t>
        </w:r>
        <w:r w:rsidR="007F1E58">
          <w:rPr>
            <w:noProof/>
            <w:webHidden/>
          </w:rPr>
          <w:fldChar w:fldCharType="end"/>
        </w:r>
      </w:hyperlink>
    </w:p>
    <w:p w14:paraId="1EB5DEE5" w14:textId="266A12D6"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79" w:history="1">
        <w:r w:rsidR="007F1E58" w:rsidRPr="00780310">
          <w:rPr>
            <w:rStyle w:val="Hyperlink"/>
            <w:noProof/>
            <w:lang w:val="en-CA"/>
          </w:rPr>
          <w:t>2.5</w:t>
        </w:r>
        <w:r w:rsidR="007F1E58">
          <w:rPr>
            <w:rFonts w:asciiTheme="minorHAnsi" w:eastAsiaTheme="minorEastAsia" w:hAnsiTheme="minorHAnsi" w:cstheme="minorBidi"/>
            <w:noProof/>
            <w:szCs w:val="24"/>
            <w:lang w:val="en-CA"/>
          </w:rPr>
          <w:tab/>
        </w:r>
        <w:r w:rsidR="007F1E58" w:rsidRPr="00780310">
          <w:rPr>
            <w:rStyle w:val="Hyperlink"/>
            <w:noProof/>
            <w:lang w:val="en-CA"/>
          </w:rPr>
          <w:t>Conclusion</w:t>
        </w:r>
        <w:r w:rsidR="007F1E58">
          <w:rPr>
            <w:noProof/>
            <w:webHidden/>
          </w:rPr>
          <w:tab/>
        </w:r>
        <w:r w:rsidR="007F1E58">
          <w:rPr>
            <w:noProof/>
            <w:webHidden/>
          </w:rPr>
          <w:fldChar w:fldCharType="begin"/>
        </w:r>
        <w:r w:rsidR="007F1E58">
          <w:rPr>
            <w:noProof/>
            <w:webHidden/>
          </w:rPr>
          <w:instrText xml:space="preserve"> PAGEREF _Toc46482979 \h </w:instrText>
        </w:r>
        <w:r w:rsidR="007F1E58">
          <w:rPr>
            <w:noProof/>
            <w:webHidden/>
          </w:rPr>
        </w:r>
        <w:r w:rsidR="007F1E58">
          <w:rPr>
            <w:noProof/>
            <w:webHidden/>
          </w:rPr>
          <w:fldChar w:fldCharType="separate"/>
        </w:r>
        <w:r w:rsidR="007F1E58">
          <w:rPr>
            <w:noProof/>
            <w:webHidden/>
          </w:rPr>
          <w:t>16</w:t>
        </w:r>
        <w:r w:rsidR="007F1E58">
          <w:rPr>
            <w:noProof/>
            <w:webHidden/>
          </w:rPr>
          <w:fldChar w:fldCharType="end"/>
        </w:r>
      </w:hyperlink>
    </w:p>
    <w:p w14:paraId="4234AA84" w14:textId="362F5C05"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0" w:history="1">
        <w:r w:rsidR="007F1E58" w:rsidRPr="00780310">
          <w:rPr>
            <w:rStyle w:val="Hyperlink"/>
            <w:noProof/>
            <w:lang w:val="en-CA"/>
          </w:rPr>
          <w:t>2.6</w:t>
        </w:r>
        <w:r w:rsidR="007F1E58">
          <w:rPr>
            <w:rFonts w:asciiTheme="minorHAnsi" w:eastAsiaTheme="minorEastAsia" w:hAnsiTheme="minorHAnsi" w:cstheme="minorBidi"/>
            <w:noProof/>
            <w:szCs w:val="24"/>
            <w:lang w:val="en-CA"/>
          </w:rPr>
          <w:tab/>
        </w:r>
        <w:r w:rsidR="007F1E58" w:rsidRPr="00780310">
          <w:rPr>
            <w:rStyle w:val="Hyperlink"/>
            <w:noProof/>
            <w:lang w:val="en-CA"/>
          </w:rPr>
          <w:t>Tables</w:t>
        </w:r>
        <w:r w:rsidR="007F1E58">
          <w:rPr>
            <w:noProof/>
            <w:webHidden/>
          </w:rPr>
          <w:tab/>
        </w:r>
        <w:r w:rsidR="007F1E58">
          <w:rPr>
            <w:noProof/>
            <w:webHidden/>
          </w:rPr>
          <w:fldChar w:fldCharType="begin"/>
        </w:r>
        <w:r w:rsidR="007F1E58">
          <w:rPr>
            <w:noProof/>
            <w:webHidden/>
          </w:rPr>
          <w:instrText xml:space="preserve"> PAGEREF _Toc46482980 \h </w:instrText>
        </w:r>
        <w:r w:rsidR="007F1E58">
          <w:rPr>
            <w:noProof/>
            <w:webHidden/>
          </w:rPr>
        </w:r>
        <w:r w:rsidR="007F1E58">
          <w:rPr>
            <w:noProof/>
            <w:webHidden/>
          </w:rPr>
          <w:fldChar w:fldCharType="separate"/>
        </w:r>
        <w:r w:rsidR="007F1E58">
          <w:rPr>
            <w:noProof/>
            <w:webHidden/>
          </w:rPr>
          <w:t>18</w:t>
        </w:r>
        <w:r w:rsidR="007F1E58">
          <w:rPr>
            <w:noProof/>
            <w:webHidden/>
          </w:rPr>
          <w:fldChar w:fldCharType="end"/>
        </w:r>
      </w:hyperlink>
    </w:p>
    <w:p w14:paraId="797E740C" w14:textId="4763A940"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1" w:history="1">
        <w:r w:rsidR="007F1E58" w:rsidRPr="00780310">
          <w:rPr>
            <w:rStyle w:val="Hyperlink"/>
            <w:noProof/>
            <w:lang w:val="en-CA"/>
          </w:rPr>
          <w:t>2.7</w:t>
        </w:r>
        <w:r w:rsidR="007F1E58">
          <w:rPr>
            <w:rFonts w:asciiTheme="minorHAnsi" w:eastAsiaTheme="minorEastAsia" w:hAnsiTheme="minorHAnsi" w:cstheme="minorBidi"/>
            <w:noProof/>
            <w:szCs w:val="24"/>
            <w:lang w:val="en-CA"/>
          </w:rPr>
          <w:tab/>
        </w:r>
        <w:r w:rsidR="007F1E58" w:rsidRPr="00780310">
          <w:rPr>
            <w:rStyle w:val="Hyperlink"/>
            <w:noProof/>
            <w:lang w:val="en-CA"/>
          </w:rPr>
          <w:t>Figures</w:t>
        </w:r>
        <w:r w:rsidR="007F1E58">
          <w:rPr>
            <w:noProof/>
            <w:webHidden/>
          </w:rPr>
          <w:tab/>
        </w:r>
        <w:r w:rsidR="007F1E58">
          <w:rPr>
            <w:noProof/>
            <w:webHidden/>
          </w:rPr>
          <w:fldChar w:fldCharType="begin"/>
        </w:r>
        <w:r w:rsidR="007F1E58">
          <w:rPr>
            <w:noProof/>
            <w:webHidden/>
          </w:rPr>
          <w:instrText xml:space="preserve"> PAGEREF _Toc46482981 \h </w:instrText>
        </w:r>
        <w:r w:rsidR="007F1E58">
          <w:rPr>
            <w:noProof/>
            <w:webHidden/>
          </w:rPr>
        </w:r>
        <w:r w:rsidR="007F1E58">
          <w:rPr>
            <w:noProof/>
            <w:webHidden/>
          </w:rPr>
          <w:fldChar w:fldCharType="separate"/>
        </w:r>
        <w:r w:rsidR="007F1E58">
          <w:rPr>
            <w:noProof/>
            <w:webHidden/>
          </w:rPr>
          <w:t>22</w:t>
        </w:r>
        <w:r w:rsidR="007F1E58">
          <w:rPr>
            <w:noProof/>
            <w:webHidden/>
          </w:rPr>
          <w:fldChar w:fldCharType="end"/>
        </w:r>
      </w:hyperlink>
    </w:p>
    <w:p w14:paraId="0336F85C" w14:textId="3756C62F" w:rsidR="007F1E58" w:rsidRDefault="0080304D">
      <w:pPr>
        <w:pStyle w:val="TOC1"/>
        <w:rPr>
          <w:rFonts w:asciiTheme="minorHAnsi" w:eastAsiaTheme="minorEastAsia" w:hAnsiTheme="minorHAnsi" w:cstheme="minorBidi"/>
          <w:b w:val="0"/>
          <w:noProof/>
          <w:lang w:val="en-CA"/>
        </w:rPr>
      </w:pPr>
      <w:hyperlink w:anchor="_Toc46482982" w:history="1">
        <w:r w:rsidR="007F1E58" w:rsidRPr="00780310">
          <w:rPr>
            <w:rStyle w:val="Hyperlink"/>
            <w:noProof/>
            <w:lang w:val="en-CA"/>
          </w:rPr>
          <w:t>Chapter 3: Salmon trophic interactions shift with prey phenology and migration timing</w:t>
        </w:r>
        <w:r w:rsidR="007F1E58">
          <w:rPr>
            <w:noProof/>
            <w:webHidden/>
          </w:rPr>
          <w:tab/>
        </w:r>
        <w:r w:rsidR="007F1E58">
          <w:rPr>
            <w:noProof/>
            <w:webHidden/>
          </w:rPr>
          <w:fldChar w:fldCharType="begin"/>
        </w:r>
        <w:r w:rsidR="007F1E58">
          <w:rPr>
            <w:noProof/>
            <w:webHidden/>
          </w:rPr>
          <w:instrText xml:space="preserve"> PAGEREF _Toc46482982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6EE2889B" w14:textId="0EF3AE36"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3" w:history="1">
        <w:r w:rsidR="007F1E58" w:rsidRPr="00780310">
          <w:rPr>
            <w:rStyle w:val="Hyperlink"/>
            <w:noProof/>
            <w:lang w:val="en-CA"/>
          </w:rPr>
          <w:t>3.1</w:t>
        </w:r>
        <w:r w:rsidR="007F1E58">
          <w:rPr>
            <w:rFonts w:asciiTheme="minorHAnsi" w:eastAsiaTheme="minorEastAsia" w:hAnsiTheme="minorHAnsi" w:cstheme="minorBidi"/>
            <w:noProof/>
            <w:szCs w:val="24"/>
            <w:lang w:val="en-CA"/>
          </w:rPr>
          <w:tab/>
        </w:r>
        <w:r w:rsidR="007F1E58" w:rsidRPr="00780310">
          <w:rPr>
            <w:rStyle w:val="Hyperlink"/>
            <w:noProof/>
            <w:lang w:val="en-CA"/>
          </w:rPr>
          <w:t>Introduction</w:t>
        </w:r>
        <w:r w:rsidR="007F1E58">
          <w:rPr>
            <w:noProof/>
            <w:webHidden/>
          </w:rPr>
          <w:tab/>
        </w:r>
        <w:r w:rsidR="007F1E58">
          <w:rPr>
            <w:noProof/>
            <w:webHidden/>
          </w:rPr>
          <w:fldChar w:fldCharType="begin"/>
        </w:r>
        <w:r w:rsidR="007F1E58">
          <w:rPr>
            <w:noProof/>
            <w:webHidden/>
          </w:rPr>
          <w:instrText xml:space="preserve"> PAGEREF _Toc46482983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039FA271" w14:textId="4A65963C"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4" w:history="1">
        <w:r w:rsidR="007F1E58" w:rsidRPr="00780310">
          <w:rPr>
            <w:rStyle w:val="Hyperlink"/>
            <w:noProof/>
            <w:lang w:val="en-CA"/>
          </w:rPr>
          <w:t>3.2</w:t>
        </w:r>
        <w:r w:rsidR="007F1E58">
          <w:rPr>
            <w:rFonts w:asciiTheme="minorHAnsi" w:eastAsiaTheme="minorEastAsia" w:hAnsiTheme="minorHAnsi" w:cstheme="minorBidi"/>
            <w:noProof/>
            <w:szCs w:val="24"/>
            <w:lang w:val="en-CA"/>
          </w:rPr>
          <w:tab/>
        </w:r>
        <w:r w:rsidR="007F1E58" w:rsidRPr="00780310">
          <w:rPr>
            <w:rStyle w:val="Hyperlink"/>
            <w:noProof/>
            <w:lang w:val="en-CA"/>
          </w:rPr>
          <w:t>Methods</w:t>
        </w:r>
        <w:r w:rsidR="007F1E58">
          <w:rPr>
            <w:noProof/>
            <w:webHidden/>
          </w:rPr>
          <w:tab/>
        </w:r>
        <w:r w:rsidR="007F1E58">
          <w:rPr>
            <w:noProof/>
            <w:webHidden/>
          </w:rPr>
          <w:fldChar w:fldCharType="begin"/>
        </w:r>
        <w:r w:rsidR="007F1E58">
          <w:rPr>
            <w:noProof/>
            <w:webHidden/>
          </w:rPr>
          <w:instrText xml:space="preserve"> PAGEREF _Toc46482984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1E278479" w14:textId="6A1BBFE2"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5" w:history="1">
        <w:r w:rsidR="007F1E58" w:rsidRPr="00780310">
          <w:rPr>
            <w:rStyle w:val="Hyperlink"/>
            <w:noProof/>
            <w:lang w:val="en-CA"/>
          </w:rPr>
          <w:t>3.3</w:t>
        </w:r>
        <w:r w:rsidR="007F1E58">
          <w:rPr>
            <w:rFonts w:asciiTheme="minorHAnsi" w:eastAsiaTheme="minorEastAsia" w:hAnsiTheme="minorHAnsi" w:cstheme="minorBidi"/>
            <w:noProof/>
            <w:szCs w:val="24"/>
            <w:lang w:val="en-CA"/>
          </w:rPr>
          <w:tab/>
        </w:r>
        <w:r w:rsidR="007F1E58" w:rsidRPr="00780310">
          <w:rPr>
            <w:rStyle w:val="Hyperlink"/>
            <w:noProof/>
            <w:lang w:val="en-CA"/>
          </w:rPr>
          <w:t>Results</w:t>
        </w:r>
        <w:r w:rsidR="007F1E58">
          <w:rPr>
            <w:noProof/>
            <w:webHidden/>
          </w:rPr>
          <w:tab/>
        </w:r>
        <w:r w:rsidR="007F1E58">
          <w:rPr>
            <w:noProof/>
            <w:webHidden/>
          </w:rPr>
          <w:fldChar w:fldCharType="begin"/>
        </w:r>
        <w:r w:rsidR="007F1E58">
          <w:rPr>
            <w:noProof/>
            <w:webHidden/>
          </w:rPr>
          <w:instrText xml:space="preserve"> PAGEREF _Toc46482985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6D11CB01" w14:textId="24357709"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6" w:history="1">
        <w:r w:rsidR="007F1E58" w:rsidRPr="00780310">
          <w:rPr>
            <w:rStyle w:val="Hyperlink"/>
            <w:noProof/>
            <w:lang w:val="en-CA"/>
          </w:rPr>
          <w:t>3.4</w:t>
        </w:r>
        <w:r w:rsidR="007F1E58">
          <w:rPr>
            <w:rFonts w:asciiTheme="minorHAnsi" w:eastAsiaTheme="minorEastAsia" w:hAnsiTheme="minorHAnsi" w:cstheme="minorBidi"/>
            <w:noProof/>
            <w:szCs w:val="24"/>
            <w:lang w:val="en-CA"/>
          </w:rPr>
          <w:tab/>
        </w:r>
        <w:r w:rsidR="007F1E58" w:rsidRPr="00780310">
          <w:rPr>
            <w:rStyle w:val="Hyperlink"/>
            <w:noProof/>
            <w:lang w:val="en-CA"/>
          </w:rPr>
          <w:t>Discussion</w:t>
        </w:r>
        <w:r w:rsidR="007F1E58">
          <w:rPr>
            <w:noProof/>
            <w:webHidden/>
          </w:rPr>
          <w:tab/>
        </w:r>
        <w:r w:rsidR="007F1E58">
          <w:rPr>
            <w:noProof/>
            <w:webHidden/>
          </w:rPr>
          <w:fldChar w:fldCharType="begin"/>
        </w:r>
        <w:r w:rsidR="007F1E58">
          <w:rPr>
            <w:noProof/>
            <w:webHidden/>
          </w:rPr>
          <w:instrText xml:space="preserve"> PAGEREF _Toc46482986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5EA5D647" w14:textId="1C2CFD6C"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7" w:history="1">
        <w:r w:rsidR="007F1E58" w:rsidRPr="00780310">
          <w:rPr>
            <w:rStyle w:val="Hyperlink"/>
            <w:noProof/>
            <w:lang w:val="en-CA"/>
          </w:rPr>
          <w:t>3.5</w:t>
        </w:r>
        <w:r w:rsidR="007F1E58">
          <w:rPr>
            <w:rFonts w:asciiTheme="minorHAnsi" w:eastAsiaTheme="minorEastAsia" w:hAnsiTheme="minorHAnsi" w:cstheme="minorBidi"/>
            <w:noProof/>
            <w:szCs w:val="24"/>
            <w:lang w:val="en-CA"/>
          </w:rPr>
          <w:tab/>
        </w:r>
        <w:r w:rsidR="007F1E58" w:rsidRPr="00780310">
          <w:rPr>
            <w:rStyle w:val="Hyperlink"/>
            <w:noProof/>
            <w:lang w:val="en-CA"/>
          </w:rPr>
          <w:t>Conclusion</w:t>
        </w:r>
        <w:r w:rsidR="007F1E58">
          <w:rPr>
            <w:noProof/>
            <w:webHidden/>
          </w:rPr>
          <w:tab/>
        </w:r>
        <w:r w:rsidR="007F1E58">
          <w:rPr>
            <w:noProof/>
            <w:webHidden/>
          </w:rPr>
          <w:fldChar w:fldCharType="begin"/>
        </w:r>
        <w:r w:rsidR="007F1E58">
          <w:rPr>
            <w:noProof/>
            <w:webHidden/>
          </w:rPr>
          <w:instrText xml:space="preserve"> PAGEREF _Toc46482987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1B1A57CF" w14:textId="6FF8CBD2"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8" w:history="1">
        <w:r w:rsidR="007F1E58" w:rsidRPr="00780310">
          <w:rPr>
            <w:rStyle w:val="Hyperlink"/>
            <w:noProof/>
            <w:lang w:val="en-CA"/>
          </w:rPr>
          <w:t>3.6</w:t>
        </w:r>
        <w:r w:rsidR="007F1E58">
          <w:rPr>
            <w:rFonts w:asciiTheme="minorHAnsi" w:eastAsiaTheme="minorEastAsia" w:hAnsiTheme="minorHAnsi" w:cstheme="minorBidi"/>
            <w:noProof/>
            <w:szCs w:val="24"/>
            <w:lang w:val="en-CA"/>
          </w:rPr>
          <w:tab/>
        </w:r>
        <w:r w:rsidR="007F1E58" w:rsidRPr="00780310">
          <w:rPr>
            <w:rStyle w:val="Hyperlink"/>
            <w:noProof/>
            <w:lang w:val="en-CA"/>
          </w:rPr>
          <w:t>Tables</w:t>
        </w:r>
        <w:r w:rsidR="007F1E58">
          <w:rPr>
            <w:noProof/>
            <w:webHidden/>
          </w:rPr>
          <w:tab/>
        </w:r>
        <w:r w:rsidR="007F1E58">
          <w:rPr>
            <w:noProof/>
            <w:webHidden/>
          </w:rPr>
          <w:fldChar w:fldCharType="begin"/>
        </w:r>
        <w:r w:rsidR="007F1E58">
          <w:rPr>
            <w:noProof/>
            <w:webHidden/>
          </w:rPr>
          <w:instrText xml:space="preserve"> PAGEREF _Toc46482988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5CA756E5" w14:textId="31D00FF2" w:rsidR="007F1E58" w:rsidRDefault="0080304D">
      <w:pPr>
        <w:pStyle w:val="TOC2"/>
        <w:tabs>
          <w:tab w:val="left" w:pos="960"/>
          <w:tab w:val="right" w:leader="dot" w:pos="9350"/>
        </w:tabs>
        <w:rPr>
          <w:rFonts w:asciiTheme="minorHAnsi" w:eastAsiaTheme="minorEastAsia" w:hAnsiTheme="minorHAnsi" w:cstheme="minorBidi"/>
          <w:noProof/>
          <w:szCs w:val="24"/>
          <w:lang w:val="en-CA"/>
        </w:rPr>
      </w:pPr>
      <w:hyperlink w:anchor="_Toc46482989" w:history="1">
        <w:r w:rsidR="007F1E58" w:rsidRPr="00780310">
          <w:rPr>
            <w:rStyle w:val="Hyperlink"/>
            <w:noProof/>
            <w:lang w:val="en-CA"/>
          </w:rPr>
          <w:t>3.7</w:t>
        </w:r>
        <w:r w:rsidR="007F1E58">
          <w:rPr>
            <w:rFonts w:asciiTheme="minorHAnsi" w:eastAsiaTheme="minorEastAsia" w:hAnsiTheme="minorHAnsi" w:cstheme="minorBidi"/>
            <w:noProof/>
            <w:szCs w:val="24"/>
            <w:lang w:val="en-CA"/>
          </w:rPr>
          <w:tab/>
        </w:r>
        <w:r w:rsidR="007F1E58" w:rsidRPr="00780310">
          <w:rPr>
            <w:rStyle w:val="Hyperlink"/>
            <w:noProof/>
            <w:lang w:val="en-CA"/>
          </w:rPr>
          <w:t>Figures</w:t>
        </w:r>
        <w:r w:rsidR="007F1E58">
          <w:rPr>
            <w:noProof/>
            <w:webHidden/>
          </w:rPr>
          <w:tab/>
        </w:r>
        <w:r w:rsidR="007F1E58">
          <w:rPr>
            <w:noProof/>
            <w:webHidden/>
          </w:rPr>
          <w:fldChar w:fldCharType="begin"/>
        </w:r>
        <w:r w:rsidR="007F1E58">
          <w:rPr>
            <w:noProof/>
            <w:webHidden/>
          </w:rPr>
          <w:instrText xml:space="preserve"> PAGEREF _Toc46482989 \h </w:instrText>
        </w:r>
        <w:r w:rsidR="007F1E58">
          <w:rPr>
            <w:noProof/>
            <w:webHidden/>
          </w:rPr>
        </w:r>
        <w:r w:rsidR="007F1E58">
          <w:rPr>
            <w:noProof/>
            <w:webHidden/>
          </w:rPr>
          <w:fldChar w:fldCharType="separate"/>
        </w:r>
        <w:r w:rsidR="007F1E58">
          <w:rPr>
            <w:noProof/>
            <w:webHidden/>
          </w:rPr>
          <w:t>33</w:t>
        </w:r>
        <w:r w:rsidR="007F1E58">
          <w:rPr>
            <w:noProof/>
            <w:webHidden/>
          </w:rPr>
          <w:fldChar w:fldCharType="end"/>
        </w:r>
      </w:hyperlink>
    </w:p>
    <w:p w14:paraId="1ABD7FF6" w14:textId="182A21F0" w:rsidR="007F1E58" w:rsidRDefault="0080304D">
      <w:pPr>
        <w:pStyle w:val="TOC1"/>
        <w:rPr>
          <w:rFonts w:asciiTheme="minorHAnsi" w:eastAsiaTheme="minorEastAsia" w:hAnsiTheme="minorHAnsi" w:cstheme="minorBidi"/>
          <w:b w:val="0"/>
          <w:noProof/>
          <w:lang w:val="en-CA"/>
        </w:rPr>
      </w:pPr>
      <w:hyperlink w:anchor="_Toc46482990" w:history="1">
        <w:r w:rsidR="007F1E58" w:rsidRPr="00780310">
          <w:rPr>
            <w:rStyle w:val="Hyperlink"/>
            <w:noProof/>
            <w:lang w:val="en-CA"/>
          </w:rPr>
          <w:t>Chapter 4: Conclusion</w:t>
        </w:r>
        <w:r w:rsidR="007F1E58">
          <w:rPr>
            <w:noProof/>
            <w:webHidden/>
          </w:rPr>
          <w:tab/>
        </w:r>
        <w:r w:rsidR="007F1E58">
          <w:rPr>
            <w:noProof/>
            <w:webHidden/>
          </w:rPr>
          <w:fldChar w:fldCharType="begin"/>
        </w:r>
        <w:r w:rsidR="007F1E58">
          <w:rPr>
            <w:noProof/>
            <w:webHidden/>
          </w:rPr>
          <w:instrText xml:space="preserve"> PAGEREF _Toc46482990 \h </w:instrText>
        </w:r>
        <w:r w:rsidR="007F1E58">
          <w:rPr>
            <w:noProof/>
            <w:webHidden/>
          </w:rPr>
        </w:r>
        <w:r w:rsidR="007F1E58">
          <w:rPr>
            <w:noProof/>
            <w:webHidden/>
          </w:rPr>
          <w:fldChar w:fldCharType="separate"/>
        </w:r>
        <w:r w:rsidR="007F1E58">
          <w:rPr>
            <w:noProof/>
            <w:webHidden/>
          </w:rPr>
          <w:t>34</w:t>
        </w:r>
        <w:r w:rsidR="007F1E58">
          <w:rPr>
            <w:noProof/>
            <w:webHidden/>
          </w:rPr>
          <w:fldChar w:fldCharType="end"/>
        </w:r>
      </w:hyperlink>
    </w:p>
    <w:p w14:paraId="72E2C200" w14:textId="22A33506" w:rsidR="007F1E58" w:rsidRDefault="0080304D">
      <w:pPr>
        <w:pStyle w:val="TOC1"/>
        <w:rPr>
          <w:rFonts w:asciiTheme="minorHAnsi" w:eastAsiaTheme="minorEastAsia" w:hAnsiTheme="minorHAnsi" w:cstheme="minorBidi"/>
          <w:b w:val="0"/>
          <w:noProof/>
          <w:lang w:val="en-CA"/>
        </w:rPr>
      </w:pPr>
      <w:hyperlink w:anchor="_Toc46482991" w:history="1">
        <w:r w:rsidR="007F1E58" w:rsidRPr="00780310">
          <w:rPr>
            <w:rStyle w:val="Hyperlink"/>
            <w:noProof/>
            <w:lang w:val="en-CA"/>
          </w:rPr>
          <w:t>References</w:t>
        </w:r>
        <w:r w:rsidR="007F1E58">
          <w:rPr>
            <w:noProof/>
            <w:webHidden/>
          </w:rPr>
          <w:tab/>
        </w:r>
        <w:r w:rsidR="007F1E58">
          <w:rPr>
            <w:noProof/>
            <w:webHidden/>
          </w:rPr>
          <w:fldChar w:fldCharType="begin"/>
        </w:r>
        <w:r w:rsidR="007F1E58">
          <w:rPr>
            <w:noProof/>
            <w:webHidden/>
          </w:rPr>
          <w:instrText xml:space="preserve"> PAGEREF _Toc46482991 \h </w:instrText>
        </w:r>
        <w:r w:rsidR="007F1E58">
          <w:rPr>
            <w:noProof/>
            <w:webHidden/>
          </w:rPr>
        </w:r>
        <w:r w:rsidR="007F1E58">
          <w:rPr>
            <w:noProof/>
            <w:webHidden/>
          </w:rPr>
          <w:fldChar w:fldCharType="separate"/>
        </w:r>
        <w:r w:rsidR="007F1E58">
          <w:rPr>
            <w:noProof/>
            <w:webHidden/>
          </w:rPr>
          <w:t>35</w:t>
        </w:r>
        <w:r w:rsidR="007F1E58">
          <w:rPr>
            <w:noProof/>
            <w:webHidden/>
          </w:rPr>
          <w:fldChar w:fldCharType="end"/>
        </w:r>
      </w:hyperlink>
    </w:p>
    <w:p w14:paraId="00397EB4" w14:textId="21801DD1" w:rsidR="007F1E58" w:rsidRDefault="0080304D">
      <w:pPr>
        <w:pStyle w:val="TOC1"/>
        <w:rPr>
          <w:rFonts w:asciiTheme="minorHAnsi" w:eastAsiaTheme="minorEastAsia" w:hAnsiTheme="minorHAnsi" w:cstheme="minorBidi"/>
          <w:b w:val="0"/>
          <w:noProof/>
          <w:lang w:val="en-CA"/>
        </w:rPr>
      </w:pPr>
      <w:hyperlink w:anchor="_Toc46482992" w:history="1">
        <w:r w:rsidR="007F1E58" w:rsidRPr="00780310">
          <w:rPr>
            <w:rStyle w:val="Hyperlink"/>
            <w:noProof/>
            <w:lang w:val="en-CA"/>
          </w:rPr>
          <w:t>Appendix</w:t>
        </w:r>
        <w:r w:rsidR="007F1E58">
          <w:rPr>
            <w:noProof/>
            <w:webHidden/>
          </w:rPr>
          <w:tab/>
        </w:r>
        <w:r w:rsidR="007F1E58">
          <w:rPr>
            <w:noProof/>
            <w:webHidden/>
          </w:rPr>
          <w:fldChar w:fldCharType="begin"/>
        </w:r>
        <w:r w:rsidR="007F1E58">
          <w:rPr>
            <w:noProof/>
            <w:webHidden/>
          </w:rPr>
          <w:instrText xml:space="preserve"> PAGEREF _Toc46482992 \h </w:instrText>
        </w:r>
        <w:r w:rsidR="007F1E58">
          <w:rPr>
            <w:noProof/>
            <w:webHidden/>
          </w:rPr>
        </w:r>
        <w:r w:rsidR="007F1E58">
          <w:rPr>
            <w:noProof/>
            <w:webHidden/>
          </w:rPr>
          <w:fldChar w:fldCharType="separate"/>
        </w:r>
        <w:r w:rsidR="007F1E58">
          <w:rPr>
            <w:noProof/>
            <w:webHidden/>
          </w:rPr>
          <w:t>42</w:t>
        </w:r>
        <w:r w:rsidR="007F1E58">
          <w:rPr>
            <w:noProof/>
            <w:webHidden/>
          </w:rPr>
          <w:fldChar w:fldCharType="end"/>
        </w:r>
      </w:hyperlink>
    </w:p>
    <w:p w14:paraId="2D7493FC" w14:textId="38BE66E1" w:rsidR="00194981" w:rsidRPr="00EB46DF" w:rsidRDefault="007F1E58"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0E632847" w:rsidR="00EB46DF" w:rsidRDefault="00EB46DF" w:rsidP="00EB46DF">
      <w:pPr>
        <w:pStyle w:val="Heading1"/>
        <w:numPr>
          <w:ilvl w:val="0"/>
          <w:numId w:val="0"/>
        </w:numPr>
      </w:pPr>
      <w:bookmarkStart w:id="8" w:name="_Toc46482962"/>
      <w:r w:rsidRPr="00987FD4">
        <w:t>List of Tables</w:t>
      </w:r>
      <w:bookmarkEnd w:id="8"/>
    </w:p>
    <w:p w14:paraId="67C541EE" w14:textId="75FFD9FC" w:rsidR="00EB46DF" w:rsidRDefault="00EB46DF" w:rsidP="0015282A">
      <w:pPr>
        <w:pStyle w:val="TableofFigures"/>
      </w:pPr>
    </w:p>
    <w:p w14:paraId="110FF031" w14:textId="7271BB76" w:rsidR="007F1E58" w:rsidRDefault="007F1E58" w:rsidP="0015282A">
      <w:pPr>
        <w:pStyle w:val="TableofFigures"/>
        <w:rPr>
          <w:rFonts w:asciiTheme="minorHAnsi" w:eastAsiaTheme="minorEastAsia" w:hAnsiTheme="minorHAnsi" w:cstheme="minorBidi"/>
          <w:b/>
          <w:noProof/>
          <w:color w:val="auto"/>
          <w:szCs w:val="24"/>
          <w:lang w:val="en-CA"/>
        </w:rPr>
      </w:pPr>
      <w:r>
        <w:fldChar w:fldCharType="begin"/>
      </w:r>
      <w:r>
        <w:instrText xml:space="preserve"> TOC \h \z \t "Heading 9,Tables" \c </w:instrText>
      </w:r>
      <w:r>
        <w:fldChar w:fldCharType="separate"/>
      </w:r>
      <w:hyperlink w:anchor="_Toc46483062" w:history="1">
        <w:r w:rsidRPr="003A6E16">
          <w:rPr>
            <w:rStyle w:val="Hyperlink"/>
            <w:noProof/>
          </w:rPr>
          <w:t>Table 2.1: Sample size, dates, environmental surface data, and zooplankton biomass by size fraction</w:t>
        </w:r>
        <w:r>
          <w:rPr>
            <w:noProof/>
            <w:webHidden/>
          </w:rPr>
          <w:tab/>
        </w:r>
        <w:r>
          <w:rPr>
            <w:noProof/>
            <w:webHidden/>
          </w:rPr>
          <w:fldChar w:fldCharType="begin"/>
        </w:r>
        <w:r>
          <w:rPr>
            <w:noProof/>
            <w:webHidden/>
          </w:rPr>
          <w:instrText xml:space="preserve"> PAGEREF _Toc46483062 \h </w:instrText>
        </w:r>
        <w:r>
          <w:rPr>
            <w:noProof/>
            <w:webHidden/>
          </w:rPr>
        </w:r>
        <w:r>
          <w:rPr>
            <w:noProof/>
            <w:webHidden/>
          </w:rPr>
          <w:fldChar w:fldCharType="separate"/>
        </w:r>
        <w:r>
          <w:rPr>
            <w:noProof/>
            <w:webHidden/>
          </w:rPr>
          <w:t>18</w:t>
        </w:r>
        <w:r>
          <w:rPr>
            <w:noProof/>
            <w:webHidden/>
          </w:rPr>
          <w:fldChar w:fldCharType="end"/>
        </w:r>
      </w:hyperlink>
    </w:p>
    <w:p w14:paraId="2B7E550E" w14:textId="56ACC4F4"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3" w:history="1">
        <w:r w:rsidR="007F1E58" w:rsidRPr="003A6E16">
          <w:rPr>
            <w:rStyle w:val="Hyperlink"/>
            <w:noProof/>
          </w:rPr>
          <w:t>Table 2.2: Zooplankton relative abundance by main groups</w:t>
        </w:r>
        <w:r w:rsidR="007F1E58">
          <w:rPr>
            <w:noProof/>
            <w:webHidden/>
          </w:rPr>
          <w:tab/>
        </w:r>
        <w:r w:rsidR="007F1E58">
          <w:rPr>
            <w:noProof/>
            <w:webHidden/>
          </w:rPr>
          <w:fldChar w:fldCharType="begin"/>
        </w:r>
        <w:r w:rsidR="007F1E58">
          <w:rPr>
            <w:noProof/>
            <w:webHidden/>
          </w:rPr>
          <w:instrText xml:space="preserve"> PAGEREF _Toc46483063 \h </w:instrText>
        </w:r>
        <w:r w:rsidR="007F1E58">
          <w:rPr>
            <w:noProof/>
            <w:webHidden/>
          </w:rPr>
        </w:r>
        <w:r w:rsidR="007F1E58">
          <w:rPr>
            <w:noProof/>
            <w:webHidden/>
          </w:rPr>
          <w:fldChar w:fldCharType="separate"/>
        </w:r>
        <w:r w:rsidR="007F1E58">
          <w:rPr>
            <w:noProof/>
            <w:webHidden/>
          </w:rPr>
          <w:t>19</w:t>
        </w:r>
        <w:r w:rsidR="007F1E58">
          <w:rPr>
            <w:noProof/>
            <w:webHidden/>
          </w:rPr>
          <w:fldChar w:fldCharType="end"/>
        </w:r>
      </w:hyperlink>
    </w:p>
    <w:p w14:paraId="2891B7FA" w14:textId="7961B8B4"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4" w:history="1">
        <w:r w:rsidR="007F1E58" w:rsidRPr="003A6E16">
          <w:rPr>
            <w:rStyle w:val="Hyperlink"/>
            <w:bCs/>
            <w:noProof/>
            <w:lang w:val="en-CA"/>
          </w:rPr>
          <w:t>Table 2.3:</w:t>
        </w:r>
        <w:r w:rsidR="007F1E58" w:rsidRPr="003A6E16">
          <w:rPr>
            <w:rStyle w:val="Hyperlink"/>
            <w:noProof/>
            <w:lang w:val="en-CA"/>
          </w:rPr>
          <w:t xml:space="preserve"> Salmon biological data including wet weight (WW), fork length (FL), gut fullness index (GFI), showing mean and standard error. As well as the number of empty stomachs and percent dietary overlap between pink and chum salmon at each site</w:t>
        </w:r>
        <w:r w:rsidR="007F1E58">
          <w:rPr>
            <w:noProof/>
            <w:webHidden/>
          </w:rPr>
          <w:tab/>
        </w:r>
        <w:r w:rsidR="007F1E58">
          <w:rPr>
            <w:noProof/>
            <w:webHidden/>
          </w:rPr>
          <w:fldChar w:fldCharType="begin"/>
        </w:r>
        <w:r w:rsidR="007F1E58">
          <w:rPr>
            <w:noProof/>
            <w:webHidden/>
          </w:rPr>
          <w:instrText xml:space="preserve"> PAGEREF _Toc46483064 \h </w:instrText>
        </w:r>
        <w:r w:rsidR="007F1E58">
          <w:rPr>
            <w:noProof/>
            <w:webHidden/>
          </w:rPr>
        </w:r>
        <w:r w:rsidR="007F1E58">
          <w:rPr>
            <w:noProof/>
            <w:webHidden/>
          </w:rPr>
          <w:fldChar w:fldCharType="separate"/>
        </w:r>
        <w:r w:rsidR="007F1E58">
          <w:rPr>
            <w:noProof/>
            <w:webHidden/>
          </w:rPr>
          <w:t>20</w:t>
        </w:r>
        <w:r w:rsidR="007F1E58">
          <w:rPr>
            <w:noProof/>
            <w:webHidden/>
          </w:rPr>
          <w:fldChar w:fldCharType="end"/>
        </w:r>
      </w:hyperlink>
    </w:p>
    <w:p w14:paraId="794BCD01" w14:textId="725B9B1A"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5" w:history="1">
        <w:r w:rsidR="007F1E58" w:rsidRPr="003A6E16">
          <w:rPr>
            <w:rStyle w:val="Hyperlink"/>
            <w:noProof/>
            <w:lang w:val="en-CA"/>
          </w:rPr>
          <w:t>Table 2.4: Diet composition summary by average relative biomass, expressed as a percent, of the main groups of prey for pink (PI) and chum (CU) salmon</w:t>
        </w:r>
        <w:r w:rsidR="007F1E58">
          <w:rPr>
            <w:noProof/>
            <w:webHidden/>
          </w:rPr>
          <w:tab/>
        </w:r>
        <w:r w:rsidR="007F1E58">
          <w:rPr>
            <w:noProof/>
            <w:webHidden/>
          </w:rPr>
          <w:fldChar w:fldCharType="begin"/>
        </w:r>
        <w:r w:rsidR="007F1E58">
          <w:rPr>
            <w:noProof/>
            <w:webHidden/>
          </w:rPr>
          <w:instrText xml:space="preserve"> PAGEREF _Toc46483065 \h </w:instrText>
        </w:r>
        <w:r w:rsidR="007F1E58">
          <w:rPr>
            <w:noProof/>
            <w:webHidden/>
          </w:rPr>
        </w:r>
        <w:r w:rsidR="007F1E58">
          <w:rPr>
            <w:noProof/>
            <w:webHidden/>
          </w:rPr>
          <w:fldChar w:fldCharType="separate"/>
        </w:r>
        <w:r w:rsidR="007F1E58">
          <w:rPr>
            <w:noProof/>
            <w:webHidden/>
          </w:rPr>
          <w:t>21</w:t>
        </w:r>
        <w:r w:rsidR="007F1E58">
          <w:rPr>
            <w:noProof/>
            <w:webHidden/>
          </w:rPr>
          <w:fldChar w:fldCharType="end"/>
        </w:r>
      </w:hyperlink>
    </w:p>
    <w:p w14:paraId="6C04A1BC" w14:textId="418711F5"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6" w:history="1">
        <w:r w:rsidR="007F1E58" w:rsidRPr="003A6E16">
          <w:rPr>
            <w:rStyle w:val="Hyperlink"/>
            <w:noProof/>
            <w:lang w:val="en-CA"/>
          </w:rPr>
          <w:t>Table 3.1 Sampling</w:t>
        </w:r>
        <w:r w:rsidR="007F1E58">
          <w:rPr>
            <w:noProof/>
            <w:webHidden/>
          </w:rPr>
          <w:tab/>
        </w:r>
        <w:r w:rsidR="007F1E58">
          <w:rPr>
            <w:noProof/>
            <w:webHidden/>
          </w:rPr>
          <w:fldChar w:fldCharType="begin"/>
        </w:r>
        <w:r w:rsidR="007F1E58">
          <w:rPr>
            <w:noProof/>
            <w:webHidden/>
          </w:rPr>
          <w:instrText xml:space="preserve"> PAGEREF _Toc46483066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08BDAB9A" w14:textId="316F338D"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7" w:history="1">
        <w:r w:rsidR="007F1E58" w:rsidRPr="003A6E16">
          <w:rPr>
            <w:rStyle w:val="Hyperlink"/>
            <w:noProof/>
            <w:lang w:val="en-CA"/>
          </w:rPr>
          <w:t>Table 3.2 Zooplankton relative abundance</w:t>
        </w:r>
        <w:r w:rsidR="007F1E58">
          <w:rPr>
            <w:noProof/>
            <w:webHidden/>
          </w:rPr>
          <w:tab/>
        </w:r>
        <w:r w:rsidR="007F1E58">
          <w:rPr>
            <w:noProof/>
            <w:webHidden/>
          </w:rPr>
          <w:fldChar w:fldCharType="begin"/>
        </w:r>
        <w:r w:rsidR="007F1E58">
          <w:rPr>
            <w:noProof/>
            <w:webHidden/>
          </w:rPr>
          <w:instrText xml:space="preserve"> PAGEREF _Toc46483067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6F6CE1A0" w14:textId="64985A8E"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8" w:history="1">
        <w:r w:rsidR="007F1E58" w:rsidRPr="003A6E16">
          <w:rPr>
            <w:rStyle w:val="Hyperlink"/>
            <w:noProof/>
            <w:lang w:val="en-CA"/>
          </w:rPr>
          <w:t>Table 3.3 Indices</w:t>
        </w:r>
        <w:r w:rsidR="007F1E58">
          <w:rPr>
            <w:noProof/>
            <w:webHidden/>
          </w:rPr>
          <w:tab/>
        </w:r>
        <w:r w:rsidR="007F1E58">
          <w:rPr>
            <w:noProof/>
            <w:webHidden/>
          </w:rPr>
          <w:fldChar w:fldCharType="begin"/>
        </w:r>
        <w:r w:rsidR="007F1E58">
          <w:rPr>
            <w:noProof/>
            <w:webHidden/>
          </w:rPr>
          <w:instrText xml:space="preserve"> PAGEREF _Toc46483068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3F18972F" w14:textId="1975CB29"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69" w:history="1">
        <w:r w:rsidR="007F1E58" w:rsidRPr="003A6E16">
          <w:rPr>
            <w:rStyle w:val="Hyperlink"/>
            <w:noProof/>
            <w:lang w:val="en-CA"/>
          </w:rPr>
          <w:t>Table 3.4 Diet composition summary (% wet weight) of juvenile salmon by site and year</w:t>
        </w:r>
        <w:r w:rsidR="007F1E58">
          <w:rPr>
            <w:noProof/>
            <w:webHidden/>
          </w:rPr>
          <w:tab/>
        </w:r>
        <w:r w:rsidR="007F1E58">
          <w:rPr>
            <w:noProof/>
            <w:webHidden/>
          </w:rPr>
          <w:fldChar w:fldCharType="begin"/>
        </w:r>
        <w:r w:rsidR="007F1E58">
          <w:rPr>
            <w:noProof/>
            <w:webHidden/>
          </w:rPr>
          <w:instrText xml:space="preserve"> PAGEREF _Toc46483069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2D6CBAD2" w14:textId="1E78B650" w:rsidR="007F1E58" w:rsidRDefault="0080304D" w:rsidP="0015282A">
      <w:pPr>
        <w:pStyle w:val="TableofFigures"/>
        <w:rPr>
          <w:rFonts w:asciiTheme="minorHAnsi" w:eastAsiaTheme="minorEastAsia" w:hAnsiTheme="minorHAnsi" w:cstheme="minorBidi"/>
          <w:b/>
          <w:noProof/>
          <w:color w:val="auto"/>
          <w:szCs w:val="24"/>
          <w:lang w:val="en-CA"/>
        </w:rPr>
      </w:pPr>
      <w:hyperlink w:anchor="_Toc46483070" w:history="1">
        <w:r w:rsidR="007F1E58" w:rsidRPr="003A6E16">
          <w:rPr>
            <w:rStyle w:val="Hyperlink"/>
            <w:noProof/>
            <w:lang w:val="en-CA"/>
          </w:rPr>
          <w:t>Table A.1: Diet composition summary of juvenile salmon for each sampling date 2015-2016</w:t>
        </w:r>
        <w:r w:rsidR="007F1E58">
          <w:rPr>
            <w:noProof/>
            <w:webHidden/>
          </w:rPr>
          <w:tab/>
        </w:r>
        <w:r w:rsidR="007F1E58">
          <w:rPr>
            <w:noProof/>
            <w:webHidden/>
          </w:rPr>
          <w:fldChar w:fldCharType="begin"/>
        </w:r>
        <w:r w:rsidR="007F1E58">
          <w:rPr>
            <w:noProof/>
            <w:webHidden/>
          </w:rPr>
          <w:instrText xml:space="preserve"> PAGEREF _Toc46483070 \h </w:instrText>
        </w:r>
        <w:r w:rsidR="007F1E58">
          <w:rPr>
            <w:noProof/>
            <w:webHidden/>
          </w:rPr>
        </w:r>
        <w:r w:rsidR="007F1E58">
          <w:rPr>
            <w:noProof/>
            <w:webHidden/>
          </w:rPr>
          <w:fldChar w:fldCharType="separate"/>
        </w:r>
        <w:r w:rsidR="007F1E58">
          <w:rPr>
            <w:noProof/>
            <w:webHidden/>
          </w:rPr>
          <w:t>42</w:t>
        </w:r>
        <w:r w:rsidR="007F1E58">
          <w:rPr>
            <w:noProof/>
            <w:webHidden/>
          </w:rPr>
          <w:fldChar w:fldCharType="end"/>
        </w:r>
      </w:hyperlink>
    </w:p>
    <w:p w14:paraId="44A764F0" w14:textId="3F47CE79" w:rsidR="00DB463E" w:rsidRPr="00EB46DF" w:rsidRDefault="007F1E58" w:rsidP="00EB46DF">
      <w:pPr>
        <w:rPr>
          <w:rFonts w:cs="Times New Roman"/>
        </w:rPr>
      </w:pPr>
      <w:r>
        <w:rPr>
          <w:rFonts w:eastAsia="Cambria" w:cs="Times New Roman"/>
          <w:color w:val="000000" w:themeColor="text1"/>
          <w:szCs w:val="20"/>
        </w:rPr>
        <w:fldChar w:fldCharType="end"/>
      </w:r>
    </w:p>
    <w:p w14:paraId="0C5963F7" w14:textId="60FD161D" w:rsidR="00DB463E" w:rsidRPr="00987FD4" w:rsidRDefault="00DB463E" w:rsidP="00DB463E">
      <w:pPr>
        <w:pStyle w:val="Heading1"/>
      </w:pPr>
      <w:bookmarkStart w:id="9" w:name="_Toc153357230"/>
      <w:bookmarkStart w:id="10" w:name="_Toc157169038"/>
      <w:bookmarkStart w:id="11" w:name="_Toc46482963"/>
      <w:r w:rsidRPr="00987FD4">
        <w:t>List of Figures</w:t>
      </w:r>
      <w:bookmarkEnd w:id="9"/>
      <w:bookmarkEnd w:id="10"/>
      <w:bookmarkEnd w:id="11"/>
    </w:p>
    <w:p w14:paraId="7AA79182" w14:textId="77777777" w:rsidR="00DB463E" w:rsidRPr="00EB46DF" w:rsidRDefault="00DB463E" w:rsidP="00DB463E">
      <w:pPr>
        <w:rPr>
          <w:rFonts w:cs="Times New Roman"/>
        </w:rPr>
      </w:pPr>
    </w:p>
    <w:p w14:paraId="4F4CE5AB" w14:textId="247C903A" w:rsidR="007F1E58" w:rsidRDefault="007F1E58" w:rsidP="0015282A">
      <w:pPr>
        <w:pStyle w:val="TableofFigures"/>
        <w:rPr>
          <w:rFonts w:asciiTheme="minorHAnsi" w:eastAsiaTheme="minorEastAsia" w:hAnsiTheme="minorHAnsi" w:cstheme="minorBidi"/>
          <w:b/>
          <w:noProof/>
          <w:color w:val="auto"/>
          <w:szCs w:val="24"/>
          <w:lang w:val="en-CA"/>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by the red box.</w:t>
      </w:r>
      <w:r>
        <w:rPr>
          <w:noProof/>
        </w:rPr>
        <w:tab/>
      </w:r>
      <w:r>
        <w:rPr>
          <w:noProof/>
        </w:rPr>
        <w:fldChar w:fldCharType="begin"/>
      </w:r>
      <w:r>
        <w:rPr>
          <w:noProof/>
        </w:rPr>
        <w:instrText xml:space="preserve"> PAGEREF _Toc46483115 \h </w:instrText>
      </w:r>
      <w:r>
        <w:rPr>
          <w:noProof/>
        </w:rPr>
      </w:r>
      <w:r>
        <w:rPr>
          <w:noProof/>
        </w:rPr>
        <w:fldChar w:fldCharType="separate"/>
      </w:r>
      <w:r>
        <w:rPr>
          <w:noProof/>
        </w:rPr>
        <w:t>22</w:t>
      </w:r>
      <w:r>
        <w:rPr>
          <w:noProof/>
        </w:rPr>
        <w:fldChar w:fldCharType="end"/>
      </w:r>
    </w:p>
    <w:p w14:paraId="5413BA3F" w14:textId="4F9E2F58"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2.2:</w:t>
      </w:r>
      <w:r w:rsidRPr="00007893">
        <w:rPr>
          <w:noProof/>
          <w:lang w:val="en-CA"/>
        </w:rPr>
        <w:t xml:space="preserve"> Temperature (left y-axis, black) and salinity (right y-axis, red) values paired with the salmon surveys, the sites are listed in the same order on the x-axis as they appear on the map.</w:t>
      </w:r>
      <w:r>
        <w:rPr>
          <w:noProof/>
        </w:rPr>
        <w:tab/>
      </w:r>
      <w:r>
        <w:rPr>
          <w:noProof/>
        </w:rPr>
        <w:fldChar w:fldCharType="begin"/>
      </w:r>
      <w:r>
        <w:rPr>
          <w:noProof/>
        </w:rPr>
        <w:instrText xml:space="preserve"> PAGEREF _Toc46483116 \h </w:instrText>
      </w:r>
      <w:r>
        <w:rPr>
          <w:noProof/>
        </w:rPr>
      </w:r>
      <w:r>
        <w:rPr>
          <w:noProof/>
        </w:rPr>
        <w:fldChar w:fldCharType="separate"/>
      </w:r>
      <w:r>
        <w:rPr>
          <w:noProof/>
        </w:rPr>
        <w:t>23</w:t>
      </w:r>
      <w:r>
        <w:rPr>
          <w:noProof/>
        </w:rPr>
        <w:fldChar w:fldCharType="end"/>
      </w:r>
    </w:p>
    <w:p w14:paraId="13DCD6A9" w14:textId="5BB05803"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2.3:</w:t>
      </w:r>
      <w:r w:rsidRPr="00007893">
        <w:rPr>
          <w:noProof/>
          <w:lang w:val="en-CA"/>
        </w:rPr>
        <w:t xml:space="preserve"> Biomass of zooplankton, displaying total biomass and contribution by size fractions. Data are missing for J02 and is shown as blank. Sites are listed in the same order as on the map.</w:t>
      </w:r>
      <w:r>
        <w:rPr>
          <w:noProof/>
        </w:rPr>
        <w:tab/>
      </w:r>
      <w:r>
        <w:rPr>
          <w:noProof/>
        </w:rPr>
        <w:fldChar w:fldCharType="begin"/>
      </w:r>
      <w:r>
        <w:rPr>
          <w:noProof/>
        </w:rPr>
        <w:instrText xml:space="preserve"> PAGEREF _Toc46483117 \h </w:instrText>
      </w:r>
      <w:r>
        <w:rPr>
          <w:noProof/>
        </w:rPr>
      </w:r>
      <w:r>
        <w:rPr>
          <w:noProof/>
        </w:rPr>
        <w:fldChar w:fldCharType="separate"/>
      </w:r>
      <w:r>
        <w:rPr>
          <w:noProof/>
        </w:rPr>
        <w:t>24</w:t>
      </w:r>
      <w:r>
        <w:rPr>
          <w:noProof/>
        </w:rPr>
        <w:fldChar w:fldCharType="end"/>
      </w:r>
    </w:p>
    <w:p w14:paraId="1A23C7B8" w14:textId="6E420129"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2.4:</w:t>
      </w:r>
      <w:r w:rsidRPr="00007893">
        <w:rPr>
          <w:noProof/>
          <w:lang w:val="en-CA"/>
        </w:rPr>
        <w:t xml:space="preserve"> Average relative abundance of zooplankton groups, “Other” includes cladocerans, barnacle larvae and euphausiid eggs. Sites are listed in the same order as they appear on the map.</w:t>
      </w:r>
      <w:r>
        <w:rPr>
          <w:noProof/>
        </w:rPr>
        <w:tab/>
      </w:r>
      <w:r>
        <w:rPr>
          <w:noProof/>
        </w:rPr>
        <w:fldChar w:fldCharType="begin"/>
      </w:r>
      <w:r>
        <w:rPr>
          <w:noProof/>
        </w:rPr>
        <w:instrText xml:space="preserve"> PAGEREF _Toc46483118 \h </w:instrText>
      </w:r>
      <w:r>
        <w:rPr>
          <w:noProof/>
        </w:rPr>
      </w:r>
      <w:r>
        <w:rPr>
          <w:noProof/>
        </w:rPr>
        <w:fldChar w:fldCharType="separate"/>
      </w:r>
      <w:r>
        <w:rPr>
          <w:noProof/>
        </w:rPr>
        <w:t>25</w:t>
      </w:r>
      <w:r>
        <w:rPr>
          <w:noProof/>
        </w:rPr>
        <w:fldChar w:fldCharType="end"/>
      </w:r>
    </w:p>
    <w:p w14:paraId="69B1ABC4" w14:textId="2B790781"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2.5:</w:t>
      </w:r>
      <w:r w:rsidRPr="00007893">
        <w:rPr>
          <w:noProof/>
          <w:lang w:val="en-CA"/>
        </w:rPr>
        <w:t xml:space="preserve"> Average relative biomass of the main prey groups for juvenile pink (top) and chum salmon (bottom), the sites are listed in the same order on the x-axis as they appear on the map. ‘Other’ prey group includes cyclopoids, barnacles, bivalves, cladocerans, pteropods, and more.</w:t>
      </w:r>
      <w:r>
        <w:rPr>
          <w:noProof/>
        </w:rPr>
        <w:tab/>
      </w:r>
      <w:r>
        <w:rPr>
          <w:noProof/>
        </w:rPr>
        <w:fldChar w:fldCharType="begin"/>
      </w:r>
      <w:r>
        <w:rPr>
          <w:noProof/>
        </w:rPr>
        <w:instrText xml:space="preserve"> PAGEREF _Toc46483119 \h </w:instrText>
      </w:r>
      <w:r>
        <w:rPr>
          <w:noProof/>
        </w:rPr>
      </w:r>
      <w:r>
        <w:rPr>
          <w:noProof/>
        </w:rPr>
        <w:fldChar w:fldCharType="separate"/>
      </w:r>
      <w:r>
        <w:rPr>
          <w:noProof/>
        </w:rPr>
        <w:t>26</w:t>
      </w:r>
      <w:r>
        <w:rPr>
          <w:noProof/>
        </w:rPr>
        <w:fldChar w:fldCharType="end"/>
      </w:r>
    </w:p>
    <w:p w14:paraId="60177ACF" w14:textId="499F6A4E"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2.6:</w:t>
      </w:r>
      <w:r w:rsidRPr="00007893">
        <w:rPr>
          <w:noProof/>
          <w:lang w:val="en-CA"/>
        </w:rPr>
        <w:t xml:space="preserve"> Non-metric multidimensional scaling (NMDS) plot of juvenile pink and chum salmon diet composition (see text for data transformations). Each data point is a salmon stomach and distance between points express dissimilarity, axes have no units. Shapes show salmon species, color displays sample site and ellipses indicate standard deviation of each region (see legends). “Stress” is how well distances between points are retained when displayed in two-dimensions, stress values under 0.2 are good representations of data. For this NMDS plot, the stress = 0.17.</w:t>
      </w:r>
      <w:r>
        <w:rPr>
          <w:noProof/>
        </w:rPr>
        <w:tab/>
      </w:r>
      <w:r>
        <w:rPr>
          <w:noProof/>
        </w:rPr>
        <w:fldChar w:fldCharType="begin"/>
      </w:r>
      <w:r>
        <w:rPr>
          <w:noProof/>
        </w:rPr>
        <w:instrText xml:space="preserve"> PAGEREF _Toc46483120 \h </w:instrText>
      </w:r>
      <w:r>
        <w:rPr>
          <w:noProof/>
        </w:rPr>
      </w:r>
      <w:r>
        <w:rPr>
          <w:noProof/>
        </w:rPr>
        <w:fldChar w:fldCharType="separate"/>
      </w:r>
      <w:r>
        <w:rPr>
          <w:noProof/>
        </w:rPr>
        <w:t>27</w:t>
      </w:r>
      <w:r>
        <w:rPr>
          <w:noProof/>
        </w:rPr>
        <w:fldChar w:fldCharType="end"/>
      </w:r>
    </w:p>
    <w:p w14:paraId="7FCF33A8" w14:textId="31349FB4"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2.7:</w:t>
      </w:r>
      <w:r w:rsidRPr="00007893">
        <w:rPr>
          <w:noProof/>
          <w:lang w:val="en-CA"/>
        </w:rPr>
        <w:t xml:space="preserve"> Cluster analysis of juvenile pink and chum diet composition using average linkage clustering. Dendrogram label colors represent sites (same colors scheme as previous figure).</w:t>
      </w:r>
      <w:r>
        <w:rPr>
          <w:noProof/>
        </w:rPr>
        <w:tab/>
      </w:r>
      <w:r>
        <w:rPr>
          <w:noProof/>
        </w:rPr>
        <w:fldChar w:fldCharType="begin"/>
      </w:r>
      <w:r>
        <w:rPr>
          <w:noProof/>
        </w:rPr>
        <w:instrText xml:space="preserve"> PAGEREF _Toc46483121 \h </w:instrText>
      </w:r>
      <w:r>
        <w:rPr>
          <w:noProof/>
        </w:rPr>
      </w:r>
      <w:r>
        <w:rPr>
          <w:noProof/>
        </w:rPr>
        <w:fldChar w:fldCharType="separate"/>
      </w:r>
      <w:r>
        <w:rPr>
          <w:noProof/>
        </w:rPr>
        <w:t>29</w:t>
      </w:r>
      <w:r>
        <w:rPr>
          <w:noProof/>
        </w:rPr>
        <w:fldChar w:fldCharType="end"/>
      </w:r>
    </w:p>
    <w:p w14:paraId="4AFDB9C7" w14:textId="727B2FA5"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bCs/>
          <w:noProof/>
          <w:lang w:val="en-CA"/>
        </w:rPr>
        <w:t>Figure 2.8:</w:t>
      </w:r>
      <w:r w:rsidRPr="00007893">
        <w:rPr>
          <w:noProof/>
          <w:lang w:val="en-CA"/>
        </w:rPr>
        <w:t xml:space="preserve"> Gut fullness index (food weight / fish body weight * 100) values of juvenile pink and chum salmon (left y-axis), the black bar indicates the mean, boxes show the inter-quartile range (IQR), whiskers are data within 1.5*IQR and shown as points are outliers beyond the 1.5*IQR. The dark red line (right y-axis) is the percent similarity or diet overlap index between pink and chum salmon, the sites are listed in the same order on the x-axis as they appear on the map.</w:t>
      </w:r>
      <w:r>
        <w:rPr>
          <w:noProof/>
        </w:rPr>
        <w:tab/>
      </w:r>
      <w:r>
        <w:rPr>
          <w:noProof/>
        </w:rPr>
        <w:fldChar w:fldCharType="begin"/>
      </w:r>
      <w:r>
        <w:rPr>
          <w:noProof/>
        </w:rPr>
        <w:instrText xml:space="preserve"> PAGEREF _Toc46483122 \h </w:instrText>
      </w:r>
      <w:r>
        <w:rPr>
          <w:noProof/>
        </w:rPr>
      </w:r>
      <w:r>
        <w:rPr>
          <w:noProof/>
        </w:rPr>
        <w:fldChar w:fldCharType="separate"/>
      </w:r>
      <w:r>
        <w:rPr>
          <w:noProof/>
        </w:rPr>
        <w:t>29</w:t>
      </w:r>
      <w:r>
        <w:rPr>
          <w:noProof/>
        </w:rPr>
        <w:fldChar w:fldCharType="end"/>
      </w:r>
    </w:p>
    <w:p w14:paraId="02CCE9FA" w14:textId="0B34EBDD"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3.1 Map</w:t>
      </w:r>
      <w:r>
        <w:rPr>
          <w:noProof/>
        </w:rPr>
        <w:tab/>
      </w:r>
      <w:r>
        <w:rPr>
          <w:noProof/>
        </w:rPr>
        <w:fldChar w:fldCharType="begin"/>
      </w:r>
      <w:r>
        <w:rPr>
          <w:noProof/>
        </w:rPr>
        <w:instrText xml:space="preserve"> PAGEREF _Toc46483123 \h </w:instrText>
      </w:r>
      <w:r>
        <w:rPr>
          <w:noProof/>
        </w:rPr>
      </w:r>
      <w:r>
        <w:rPr>
          <w:noProof/>
        </w:rPr>
        <w:fldChar w:fldCharType="separate"/>
      </w:r>
      <w:r>
        <w:rPr>
          <w:noProof/>
        </w:rPr>
        <w:t>33</w:t>
      </w:r>
      <w:r>
        <w:rPr>
          <w:noProof/>
        </w:rPr>
        <w:fldChar w:fldCharType="end"/>
      </w:r>
    </w:p>
    <w:p w14:paraId="0A38D7C4" w14:textId="5F4AB5AC"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3.2 Temperature and salinity</w:t>
      </w:r>
      <w:r>
        <w:rPr>
          <w:noProof/>
        </w:rPr>
        <w:tab/>
      </w:r>
      <w:r>
        <w:rPr>
          <w:noProof/>
        </w:rPr>
        <w:fldChar w:fldCharType="begin"/>
      </w:r>
      <w:r>
        <w:rPr>
          <w:noProof/>
        </w:rPr>
        <w:instrText xml:space="preserve"> PAGEREF _Toc46483124 \h </w:instrText>
      </w:r>
      <w:r>
        <w:rPr>
          <w:noProof/>
        </w:rPr>
      </w:r>
      <w:r>
        <w:rPr>
          <w:noProof/>
        </w:rPr>
        <w:fldChar w:fldCharType="separate"/>
      </w:r>
      <w:r>
        <w:rPr>
          <w:noProof/>
        </w:rPr>
        <w:t>33</w:t>
      </w:r>
      <w:r>
        <w:rPr>
          <w:noProof/>
        </w:rPr>
        <w:fldChar w:fldCharType="end"/>
      </w:r>
    </w:p>
    <w:p w14:paraId="41BA39AC" w14:textId="76AA4E52"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3.3 Zooplankton biomass by size fraction</w:t>
      </w:r>
      <w:r>
        <w:rPr>
          <w:noProof/>
        </w:rPr>
        <w:tab/>
      </w:r>
      <w:r>
        <w:rPr>
          <w:noProof/>
        </w:rPr>
        <w:fldChar w:fldCharType="begin"/>
      </w:r>
      <w:r>
        <w:rPr>
          <w:noProof/>
        </w:rPr>
        <w:instrText xml:space="preserve"> PAGEREF _Toc46483125 \h </w:instrText>
      </w:r>
      <w:r>
        <w:rPr>
          <w:noProof/>
        </w:rPr>
      </w:r>
      <w:r>
        <w:rPr>
          <w:noProof/>
        </w:rPr>
        <w:fldChar w:fldCharType="separate"/>
      </w:r>
      <w:r>
        <w:rPr>
          <w:noProof/>
        </w:rPr>
        <w:t>33</w:t>
      </w:r>
      <w:r>
        <w:rPr>
          <w:noProof/>
        </w:rPr>
        <w:fldChar w:fldCharType="end"/>
      </w:r>
    </w:p>
    <w:p w14:paraId="20434030" w14:textId="113BA57C"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3.4 Zooplankton relative abundance</w:t>
      </w:r>
      <w:r>
        <w:rPr>
          <w:noProof/>
        </w:rPr>
        <w:tab/>
      </w:r>
      <w:r>
        <w:rPr>
          <w:noProof/>
        </w:rPr>
        <w:fldChar w:fldCharType="begin"/>
      </w:r>
      <w:r>
        <w:rPr>
          <w:noProof/>
        </w:rPr>
        <w:instrText xml:space="preserve"> PAGEREF _Toc46483126 \h </w:instrText>
      </w:r>
      <w:r>
        <w:rPr>
          <w:noProof/>
        </w:rPr>
      </w:r>
      <w:r>
        <w:rPr>
          <w:noProof/>
        </w:rPr>
        <w:fldChar w:fldCharType="separate"/>
      </w:r>
      <w:r>
        <w:rPr>
          <w:noProof/>
        </w:rPr>
        <w:t>33</w:t>
      </w:r>
      <w:r>
        <w:rPr>
          <w:noProof/>
        </w:rPr>
        <w:fldChar w:fldCharType="end"/>
      </w:r>
    </w:p>
    <w:p w14:paraId="4F022B48" w14:textId="194D85B1"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3.5 Diet composition</w:t>
      </w:r>
      <w:r>
        <w:rPr>
          <w:noProof/>
        </w:rPr>
        <w:tab/>
      </w:r>
      <w:r>
        <w:rPr>
          <w:noProof/>
        </w:rPr>
        <w:fldChar w:fldCharType="begin"/>
      </w:r>
      <w:r>
        <w:rPr>
          <w:noProof/>
        </w:rPr>
        <w:instrText xml:space="preserve"> PAGEREF _Toc46483127 \h </w:instrText>
      </w:r>
      <w:r>
        <w:rPr>
          <w:noProof/>
        </w:rPr>
      </w:r>
      <w:r>
        <w:rPr>
          <w:noProof/>
        </w:rPr>
        <w:fldChar w:fldCharType="separate"/>
      </w:r>
      <w:r>
        <w:rPr>
          <w:noProof/>
        </w:rPr>
        <w:t>33</w:t>
      </w:r>
      <w:r>
        <w:rPr>
          <w:noProof/>
        </w:rPr>
        <w:fldChar w:fldCharType="end"/>
      </w:r>
    </w:p>
    <w:p w14:paraId="21434BB0" w14:textId="32CC4423"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3.6 GFI</w:t>
      </w:r>
      <w:r>
        <w:rPr>
          <w:noProof/>
        </w:rPr>
        <w:tab/>
      </w:r>
      <w:r>
        <w:rPr>
          <w:noProof/>
        </w:rPr>
        <w:fldChar w:fldCharType="begin"/>
      </w:r>
      <w:r>
        <w:rPr>
          <w:noProof/>
        </w:rPr>
        <w:instrText xml:space="preserve"> PAGEREF _Toc46483128 \h </w:instrText>
      </w:r>
      <w:r>
        <w:rPr>
          <w:noProof/>
        </w:rPr>
      </w:r>
      <w:r>
        <w:rPr>
          <w:noProof/>
        </w:rPr>
        <w:fldChar w:fldCharType="separate"/>
      </w:r>
      <w:r>
        <w:rPr>
          <w:noProof/>
        </w:rPr>
        <w:t>33</w:t>
      </w:r>
      <w:r>
        <w:rPr>
          <w:noProof/>
        </w:rPr>
        <w:fldChar w:fldCharType="end"/>
      </w:r>
    </w:p>
    <w:p w14:paraId="2DBB734F" w14:textId="4262EF4F" w:rsidR="007F1E58" w:rsidRDefault="007F1E58" w:rsidP="0015282A">
      <w:pPr>
        <w:pStyle w:val="TableofFigures"/>
        <w:rPr>
          <w:rFonts w:asciiTheme="minorHAnsi" w:eastAsiaTheme="minorEastAsia" w:hAnsiTheme="minorHAnsi" w:cstheme="minorBidi"/>
          <w:b/>
          <w:noProof/>
          <w:color w:val="auto"/>
          <w:szCs w:val="24"/>
          <w:lang w:val="en-CA"/>
        </w:rPr>
      </w:pPr>
      <w:r w:rsidRPr="00007893">
        <w:rPr>
          <w:noProof/>
          <w:lang w:val="en-CA"/>
        </w:rPr>
        <w:t>Figure 3.7 NMDS</w:t>
      </w:r>
      <w:r>
        <w:rPr>
          <w:noProof/>
        </w:rPr>
        <w:tab/>
      </w:r>
      <w:r>
        <w:rPr>
          <w:noProof/>
        </w:rPr>
        <w:fldChar w:fldCharType="begin"/>
      </w:r>
      <w:r>
        <w:rPr>
          <w:noProof/>
        </w:rPr>
        <w:instrText xml:space="preserve"> PAGEREF _Toc46483129 \h </w:instrText>
      </w:r>
      <w:r>
        <w:rPr>
          <w:noProof/>
        </w:rPr>
      </w:r>
      <w:r>
        <w:rPr>
          <w:noProof/>
        </w:rPr>
        <w:fldChar w:fldCharType="separate"/>
      </w:r>
      <w:r>
        <w:rPr>
          <w:noProof/>
        </w:rPr>
        <w:t>33</w:t>
      </w:r>
      <w:r>
        <w:rPr>
          <w:noProof/>
        </w:rPr>
        <w:fldChar w:fldCharType="end"/>
      </w:r>
    </w:p>
    <w:p w14:paraId="503EC37A" w14:textId="22829DD1" w:rsidR="00D43811" w:rsidRPr="00D43811" w:rsidRDefault="007F1E58">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6482964"/>
      <w:r w:rsidRPr="00796E23">
        <w:t>List of Illustrations</w:t>
      </w:r>
      <w:bookmarkEnd w:id="14"/>
    </w:p>
    <w:p w14:paraId="24C8DC61" w14:textId="77777777" w:rsidR="003B545F" w:rsidRPr="003B545F" w:rsidRDefault="003B545F" w:rsidP="003B545F"/>
    <w:p w14:paraId="0107B429" w14:textId="610E1C09" w:rsidR="0024436B" w:rsidRDefault="0024436B" w:rsidP="0015282A">
      <w:pPr>
        <w:pStyle w:val="TableofFigures"/>
        <w:rPr>
          <w:rFonts w:asciiTheme="minorHAnsi" w:eastAsiaTheme="minorEastAsia" w:hAnsiTheme="minorHAnsi" w:cstheme="minorBidi"/>
          <w:noProof/>
          <w:color w:val="auto"/>
          <w:szCs w:val="24"/>
          <w:lang w:val="en-CA"/>
        </w:rPr>
      </w:pPr>
      <w:r>
        <w:rPr>
          <w:b/>
        </w:rPr>
        <w:fldChar w:fldCharType="begin"/>
      </w:r>
      <w:r>
        <w:rPr>
          <w:b/>
        </w:rPr>
        <w:instrText xml:space="preserve"> TOC \h \z \t "Heading 8" \c </w:instrText>
      </w:r>
      <w:r>
        <w:rPr>
          <w:b/>
        </w:rPr>
        <w:fldChar w:fldCharType="separate"/>
      </w:r>
      <w:hyperlink w:anchor="_Toc46656733" w:history="1">
        <w:r w:rsidRPr="000B1AD6">
          <w:rPr>
            <w:rStyle w:val="Hyperlink"/>
            <w:noProof/>
          </w:rPr>
          <w:t>Illustration 1: (</w:t>
        </w:r>
        <w:r w:rsidRPr="000B1AD6">
          <w:rPr>
            <w:rStyle w:val="Hyperlink"/>
            <w:noProof/>
            <w:highlight w:val="yellow"/>
          </w:rPr>
          <w:t>Placeholder</w:t>
        </w:r>
        <w:r w:rsidRPr="000B1AD6">
          <w:rPr>
            <w:rStyle w:val="Hyperlink"/>
            <w:noProof/>
          </w:rPr>
          <w:t xml:space="preserve">) Haida pink and chum salmon by </w:t>
        </w:r>
        <w:r w:rsidRPr="000B1AD6">
          <w:rPr>
            <w:rStyle w:val="Hyperlink"/>
            <w:noProof/>
            <w:shd w:val="clear" w:color="auto" w:fill="FAFAFA"/>
            <w:lang w:val="en-CA"/>
          </w:rPr>
          <w:t>SGidGang.Xaal</w:t>
        </w:r>
        <w:r w:rsidRPr="000B1AD6">
          <w:rPr>
            <w:rStyle w:val="Hyperlink"/>
            <w:noProof/>
            <w:lang w:val="en-CA"/>
          </w:rPr>
          <w:t xml:space="preserve"> </w:t>
        </w:r>
        <w:r w:rsidRPr="000B1AD6">
          <w:rPr>
            <w:rStyle w:val="Hyperlink"/>
            <w:i/>
            <w:noProof/>
          </w:rPr>
          <w:t>Shoshannah Greene</w:t>
        </w:r>
        <w:r w:rsidRPr="000B1AD6">
          <w:rPr>
            <w:rStyle w:val="Hyperlink"/>
            <w:noProof/>
          </w:rPr>
          <w:t>.</w:t>
        </w:r>
        <w:r>
          <w:rPr>
            <w:noProof/>
            <w:webHidden/>
          </w:rPr>
          <w:tab/>
        </w:r>
        <w:r>
          <w:rPr>
            <w:noProof/>
            <w:webHidden/>
          </w:rPr>
          <w:fldChar w:fldCharType="begin"/>
        </w:r>
        <w:r>
          <w:rPr>
            <w:noProof/>
            <w:webHidden/>
          </w:rPr>
          <w:instrText xml:space="preserve"> PAGEREF _Toc46656733 \h </w:instrText>
        </w:r>
        <w:r>
          <w:rPr>
            <w:noProof/>
            <w:webHidden/>
          </w:rPr>
        </w:r>
        <w:r>
          <w:rPr>
            <w:noProof/>
            <w:webHidden/>
          </w:rPr>
          <w:fldChar w:fldCharType="separate"/>
        </w:r>
        <w:r>
          <w:rPr>
            <w:noProof/>
            <w:webHidden/>
          </w:rPr>
          <w:t>xvi</w:t>
        </w:r>
        <w:r>
          <w:rPr>
            <w:noProof/>
            <w:webHidden/>
          </w:rPr>
          <w:fldChar w:fldCharType="end"/>
        </w:r>
      </w:hyperlink>
    </w:p>
    <w:p w14:paraId="5932E0C9" w14:textId="1F972AD7" w:rsidR="00D43811" w:rsidRPr="00EB46DF" w:rsidRDefault="0024436B" w:rsidP="00D43811">
      <w:pPr>
        <w:rPr>
          <w:rFonts w:cs="Times New Roman"/>
        </w:rPr>
      </w:pPr>
      <w:r>
        <w:rPr>
          <w:rFonts w:eastAsia="Cambria" w:cs="Times New Roman"/>
          <w:b/>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lang w:val="en-CA"/>
        </w:rPr>
      </w:pPr>
      <w:r>
        <w:fldChar w:fldCharType="begin"/>
      </w:r>
      <w:r>
        <w:instrText xml:space="preserve"> TOC \t "Heading 8" \c </w:instrText>
      </w:r>
      <w:r>
        <w:fldChar w:fldCharType="separate"/>
      </w:r>
    </w:p>
    <w:p w14:paraId="5C9331DC" w14:textId="1C9AFB80" w:rsidR="00DB463E" w:rsidRPr="002C5909" w:rsidRDefault="00796E23" w:rsidP="00D43811">
      <w:pPr>
        <w:pStyle w:val="Heading1"/>
      </w:pPr>
      <w:r>
        <w:rPr>
          <w:rFonts w:eastAsia="Cambria"/>
          <w:bCs w:val="0"/>
          <w:iCs/>
          <w:color w:val="000000" w:themeColor="text1"/>
          <w:sz w:val="24"/>
          <w:szCs w:val="20"/>
        </w:rPr>
        <w:fldChar w:fldCharType="end"/>
      </w:r>
      <w:bookmarkStart w:id="15" w:name="_Toc46482965"/>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lang w:val="en-CA"/>
        </w:rPr>
      </w:pPr>
      <w:r w:rsidRPr="002C5909">
        <w:rPr>
          <w:rFonts w:eastAsia="Times New Roman" w:cs="Times New Roman"/>
          <w:shd w:val="clear" w:color="auto" w:fill="FFFFFF"/>
          <w:lang w:val="en-CA"/>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27ADDBAA"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lang w:val="en-CA"/>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M</w:t>
      </w:r>
      <w:r w:rsidR="00171827" w:rsidRPr="002C5909">
        <w:rPr>
          <w:rFonts w:cs="Times New Roman"/>
          <w:color w:val="000000" w:themeColor="text1"/>
        </w:rPr>
        <w:t>icr</w:t>
      </w:r>
      <w:r w:rsidRPr="002C5909">
        <w:rPr>
          <w:rFonts w:cs="Times New Roman"/>
          <w:color w:val="000000" w:themeColor="text1"/>
        </w:rPr>
        <w:t>ometer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lang w:val="en-CA"/>
        </w:rPr>
      </w:pPr>
      <w:r w:rsidRPr="002C5909">
        <w:rPr>
          <w:rFonts w:eastAsia="Times New Roman" w:cs="Times New Roman"/>
          <w:color w:val="000000" w:themeColor="text1"/>
          <w:shd w:val="clear" w:color="auto" w:fill="FFFFFF"/>
          <w:lang w:val="en-CA"/>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lang w:val="en-CA"/>
        </w:rPr>
      </w:pPr>
      <w:r w:rsidRPr="002C5909">
        <w:rPr>
          <w:rFonts w:eastAsia="Times New Roman" w:cs="Times New Roman"/>
          <w:color w:val="000000" w:themeColor="text1"/>
          <w:shd w:val="clear" w:color="auto" w:fill="FFFFFF"/>
          <w:lang w:val="en-CA"/>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09249164" w:rsidR="00EB46DF" w:rsidRPr="00987FD4" w:rsidRDefault="00EB46DF" w:rsidP="00EB46DF">
      <w:pPr>
        <w:pStyle w:val="Heading1"/>
      </w:pPr>
      <w:bookmarkStart w:id="16" w:name="_Toc46482966"/>
      <w:r w:rsidRPr="00987FD4">
        <w:t>List of Abbreviations</w:t>
      </w:r>
      <w:bookmarkEnd w:id="16"/>
    </w:p>
    <w:p w14:paraId="04C9B129" w14:textId="3A25C56F" w:rsidR="00EB46DF" w:rsidRDefault="00EB46DF" w:rsidP="00EB46DF">
      <w:pPr>
        <w:rPr>
          <w:rFonts w:cs="Times New Roman"/>
        </w:rPr>
      </w:pPr>
    </w:p>
    <w:p w14:paraId="561408D1" w14:textId="09974FFF"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0CE49F5D" w14:textId="17362A26" w:rsidR="002C5909" w:rsidRDefault="002C5909"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757982CD" w14:textId="483E0290" w:rsidR="00171827" w:rsidRPr="00EB46DF" w:rsidRDefault="00171827" w:rsidP="00EB46DF">
      <w:pPr>
        <w:rPr>
          <w:rFonts w:cs="Times New Roman"/>
        </w:rPr>
      </w:pPr>
      <w:r>
        <w:rPr>
          <w:rFonts w:cs="Times New Roman"/>
        </w:rPr>
        <w:t>FO</w:t>
      </w:r>
      <w:r>
        <w:rPr>
          <w:rFonts w:cs="Times New Roman"/>
        </w:rPr>
        <w:tab/>
      </w:r>
      <w:r>
        <w:rPr>
          <w:rFonts w:cs="Times New Roman"/>
        </w:rPr>
        <w:tab/>
      </w:r>
      <w:r>
        <w:rPr>
          <w:rFonts w:cs="Times New Roman"/>
        </w:rPr>
        <w:tab/>
        <w:t xml:space="preserve">Frequency of occurrence </w:t>
      </w:r>
    </w:p>
    <w:p w14:paraId="489E1FAD" w14:textId="05B6BA2B"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0180881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3AF243C2" w14:textId="79A38911" w:rsidR="00171827" w:rsidRDefault="00171827" w:rsidP="00EB46DF">
      <w:pPr>
        <w:rPr>
          <w:rFonts w:cs="Times New Roman"/>
        </w:rPr>
      </w:pPr>
      <w:r>
        <w:rPr>
          <w:rFonts w:cs="Times New Roman"/>
        </w:rPr>
        <w:t xml:space="preserve">NMDS </w:t>
      </w:r>
      <w:r>
        <w:rPr>
          <w:rFonts w:cs="Times New Roman"/>
        </w:rPr>
        <w:tab/>
      </w:r>
      <w:r>
        <w:rPr>
          <w:rFonts w:cs="Times New Roman"/>
        </w:rPr>
        <w:tab/>
        <w:t>Non-metric multidimensional scaling</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B45A3A3"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05A9475" w14:textId="7D19B922" w:rsidR="00702E99" w:rsidRDefault="00702E99" w:rsidP="00EB46DF">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5EE03C52" w14:textId="13FBBCF0" w:rsidR="002C5909" w:rsidRDefault="002C5909"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77777777" w:rsidR="00EB46DF" w:rsidRPr="00EB46DF" w:rsidRDefault="00EB46DF" w:rsidP="00EB46DF">
      <w:pPr>
        <w:rPr>
          <w:rFonts w:cs="Times New Roman"/>
        </w:rPr>
      </w:pPr>
    </w:p>
    <w:p w14:paraId="06E5C3D0" w14:textId="108CF1B2" w:rsidR="00EB46DF" w:rsidRPr="00EB46DF" w:rsidRDefault="00EB46DF">
      <w:pPr>
        <w:rPr>
          <w:rFonts w:cs="Times New Roman"/>
        </w:rPr>
      </w:pPr>
      <w:r w:rsidRPr="00EB46DF">
        <w:rPr>
          <w:rFonts w:cs="Times New Roman"/>
        </w:rPr>
        <w:br w:type="page"/>
      </w:r>
    </w:p>
    <w:p w14:paraId="047ACA47" w14:textId="236FA780" w:rsidR="00EB46DF" w:rsidRPr="00987FD4" w:rsidRDefault="00EB46DF" w:rsidP="00EB46DF">
      <w:pPr>
        <w:pStyle w:val="Heading1"/>
      </w:pPr>
      <w:bookmarkStart w:id="17" w:name="_Toc153357232"/>
      <w:bookmarkStart w:id="18" w:name="_Toc157169040"/>
      <w:bookmarkStart w:id="19" w:name="_Toc46482967"/>
      <w:r w:rsidRPr="00987FD4">
        <w:t>Glossary</w:t>
      </w:r>
      <w:bookmarkEnd w:id="17"/>
      <w:bookmarkEnd w:id="18"/>
      <w:bookmarkEnd w:id="19"/>
    </w:p>
    <w:p w14:paraId="75AEC99A" w14:textId="77777777" w:rsidR="00EB46DF" w:rsidRPr="00EB46DF" w:rsidRDefault="00EB46DF" w:rsidP="00EB46DF">
      <w:pPr>
        <w:rPr>
          <w:rFonts w:cs="Times New Roman"/>
        </w:rPr>
      </w:pPr>
    </w:p>
    <w:p w14:paraId="4D79018B" w14:textId="14A47977" w:rsidR="00EB46DF"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2A81B10" w:rsidR="00EB46DF" w:rsidRPr="00EB46DF" w:rsidRDefault="00EB46DF" w:rsidP="00EB46DF">
      <w:pPr>
        <w:pStyle w:val="Heading1"/>
        <w:rPr>
          <w:highlight w:val="yellow"/>
        </w:rPr>
      </w:pPr>
      <w:bookmarkStart w:id="20" w:name="_Toc153357233"/>
      <w:bookmarkStart w:id="21" w:name="_Toc157169041"/>
      <w:bookmarkStart w:id="22" w:name="_Toc46482968"/>
      <w:r w:rsidRPr="00EB46DF">
        <w:rPr>
          <w:highlight w:val="yellow"/>
        </w:rPr>
        <w:t>Acknowledgements</w:t>
      </w:r>
      <w:bookmarkEnd w:id="20"/>
      <w:bookmarkEnd w:id="21"/>
      <w:bookmarkEnd w:id="22"/>
    </w:p>
    <w:p w14:paraId="5B56F722" w14:textId="77777777" w:rsidR="00EB46DF" w:rsidRPr="00EB46DF" w:rsidRDefault="00EB46DF" w:rsidP="00EB46DF">
      <w:pPr>
        <w:rPr>
          <w:rFonts w:cs="Times New Roman"/>
        </w:rPr>
      </w:pPr>
    </w:p>
    <w:p w14:paraId="246EB9F9" w14:textId="490C49B7" w:rsidR="00702E99" w:rsidRDefault="003B545F" w:rsidP="00EB46DF">
      <w:pPr>
        <w:rPr>
          <w:rFonts w:cs="Times New Roman"/>
        </w:rPr>
      </w:pPr>
      <w:r>
        <w:rPr>
          <w:rFonts w:cs="Times New Roman"/>
        </w:rPr>
        <w:t>TBD (committee, lab mates, friends/family, funding, UBC FNHL, Indigenous scientists, 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4D4D4CF" w:rsidR="00EB46DF" w:rsidRPr="009D2E09" w:rsidRDefault="00EB46DF" w:rsidP="00EB46DF">
      <w:pPr>
        <w:pStyle w:val="Heading1"/>
        <w:rPr>
          <w:color w:val="000000" w:themeColor="text1"/>
        </w:rPr>
      </w:pPr>
      <w:bookmarkStart w:id="23" w:name="_Toc153357234"/>
      <w:bookmarkStart w:id="24" w:name="_Toc157169042"/>
      <w:bookmarkStart w:id="25" w:name="_Toc46482969"/>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8">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8">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rPr>
          <w:lang w:val="en-CA"/>
        </w:rPr>
      </w:pPr>
      <w:bookmarkStart w:id="26" w:name="_Toc46480218"/>
      <w:bookmarkStart w:id="27" w:name="_Toc46656733"/>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lang w:val="en-CA"/>
        </w:rPr>
        <w:t>SGidGang.Xaal</w:t>
      </w:r>
      <w:proofErr w:type="spellEnd"/>
      <w:r w:rsidR="003B545F">
        <w:rPr>
          <w:lang w:val="en-CA"/>
        </w:rPr>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9"/>
          <w:footerReference w:type="default" r:id="rId10"/>
          <w:pgSz w:w="12240" w:h="15840"/>
          <w:pgMar w:top="1440" w:right="1440" w:bottom="1440" w:left="1440" w:header="708" w:footer="708" w:gutter="0"/>
          <w:pgNumType w:fmt="lowerRoman"/>
          <w:cols w:space="708"/>
          <w:titlePg/>
          <w:docGrid w:linePitch="360"/>
        </w:sectPr>
      </w:pPr>
    </w:p>
    <w:p w14:paraId="41B5B6C6" w14:textId="1D0DC689" w:rsidR="007720AD" w:rsidRDefault="007720AD" w:rsidP="007720AD">
      <w:pPr>
        <w:pStyle w:val="Heading2"/>
        <w:rPr>
          <w:lang w:val="en-CA"/>
        </w:rPr>
      </w:pPr>
      <w:bookmarkStart w:id="28" w:name="_Toc46482970"/>
      <w:r>
        <w:rPr>
          <w:lang w:val="en-CA"/>
        </w:rPr>
        <w:t>Introduction</w:t>
      </w:r>
      <w:bookmarkEnd w:id="28"/>
    </w:p>
    <w:p w14:paraId="4F6AD082" w14:textId="04EE46D0" w:rsidR="007720AD" w:rsidRDefault="00FA03B1" w:rsidP="00FA03B1">
      <w:pPr>
        <w:rPr>
          <w:lang w:val="en-CA"/>
        </w:rPr>
      </w:pPr>
      <w:r>
        <w:rPr>
          <w:lang w:val="en-CA"/>
        </w:rPr>
        <w:tab/>
        <w:t xml:space="preserve">TBD … </w:t>
      </w:r>
    </w:p>
    <w:p w14:paraId="5FE13201" w14:textId="4FCDF699" w:rsidR="007720AD" w:rsidRDefault="007720AD">
      <w:pPr>
        <w:rPr>
          <w:rFonts w:eastAsia="Times New Roman" w:cs="Times New Roman"/>
          <w:b/>
          <w:bCs/>
          <w:color w:val="000000"/>
          <w:lang w:val="en-CA"/>
        </w:rPr>
      </w:pPr>
      <w:r>
        <w:rPr>
          <w:rFonts w:eastAsia="Times New Roman" w:cs="Times New Roman"/>
          <w:b/>
          <w:bCs/>
          <w:color w:val="000000"/>
          <w:lang w:val="en-CA"/>
        </w:rPr>
        <w:tab/>
      </w:r>
      <w:r>
        <w:rPr>
          <w:rFonts w:eastAsia="Times New Roman" w:cs="Times New Roman"/>
          <w:b/>
          <w:bCs/>
          <w:color w:val="000000"/>
          <w:lang w:val="en-CA"/>
        </w:rPr>
        <w:br w:type="page"/>
      </w:r>
    </w:p>
    <w:p w14:paraId="6A0E4AB1" w14:textId="5773D130" w:rsidR="00372150" w:rsidRPr="00EB46DF" w:rsidRDefault="000B7AAD" w:rsidP="007720AD">
      <w:pPr>
        <w:pStyle w:val="Heading2"/>
        <w:rPr>
          <w:lang w:val="en-CA"/>
        </w:rPr>
      </w:pPr>
      <w:bookmarkStart w:id="29" w:name="_Toc46482971"/>
      <w:r w:rsidRPr="00EB46DF">
        <w:rPr>
          <w:lang w:val="en-CA"/>
        </w:rPr>
        <w:t>Juvenile pink and chum salmon divide prey resources in response to low foraging</w:t>
      </w:r>
      <w:bookmarkEnd w:id="29"/>
    </w:p>
    <w:p w14:paraId="41545506" w14:textId="77777777" w:rsidR="00372150" w:rsidRPr="00EB46DF" w:rsidRDefault="00372150" w:rsidP="00266C78">
      <w:pPr>
        <w:rPr>
          <w:rFonts w:eastAsia="Times New Roman" w:cs="Times New Roman"/>
          <w:lang w:val="en-CA"/>
        </w:rPr>
      </w:pPr>
    </w:p>
    <w:p w14:paraId="5B4E9029" w14:textId="16D94FF8" w:rsidR="00372150" w:rsidRPr="00EB46DF" w:rsidRDefault="00372150" w:rsidP="007720AD">
      <w:pPr>
        <w:pStyle w:val="Heading3"/>
        <w:rPr>
          <w:lang w:val="en-CA"/>
        </w:rPr>
      </w:pPr>
      <w:bookmarkStart w:id="30" w:name="_Toc46482972"/>
      <w:r w:rsidRPr="00EB46DF">
        <w:rPr>
          <w:lang w:val="en-CA"/>
        </w:rPr>
        <w:t>Introduction</w:t>
      </w:r>
      <w:bookmarkEnd w:id="30"/>
    </w:p>
    <w:p w14:paraId="6FFD4B95" w14:textId="77777777" w:rsidR="00372150" w:rsidRPr="00EB46DF" w:rsidRDefault="00372150" w:rsidP="00266C78">
      <w:pPr>
        <w:rPr>
          <w:rFonts w:eastAsia="Times New Roman" w:cs="Times New Roman"/>
          <w:lang w:val="en-CA"/>
        </w:rPr>
      </w:pPr>
    </w:p>
    <w:p w14:paraId="63499966" w14:textId="52AFC7AE" w:rsidR="00BE1091"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r w:rsidR="000D2776" w:rsidRPr="00EB46DF">
        <w:rPr>
          <w:rFonts w:eastAsia="Times New Roman" w:cs="Times New Roman"/>
          <w:color w:val="000000"/>
          <w:lang w:val="en-CA"/>
        </w:rPr>
        <w:t>Pacific salmon</w:t>
      </w:r>
      <w:r w:rsidR="00EC7D5B" w:rsidRPr="00EB46DF">
        <w:rPr>
          <w:rFonts w:eastAsia="Times New Roman" w:cs="Times New Roman"/>
          <w:color w:val="000000"/>
          <w:lang w:val="en-CA"/>
        </w:rPr>
        <w:t xml:space="preserve"> (</w:t>
      </w:r>
      <w:r w:rsidR="00EC7D5B" w:rsidRPr="00EB46DF">
        <w:rPr>
          <w:rFonts w:eastAsia="Times New Roman" w:cs="Times New Roman"/>
          <w:i/>
          <w:iCs/>
          <w:color w:val="000000"/>
          <w:lang w:val="en-CA"/>
        </w:rPr>
        <w:t xml:space="preserve">Oncorhynchus </w:t>
      </w:r>
      <w:r w:rsidR="00EC7D5B" w:rsidRPr="00EB46DF">
        <w:rPr>
          <w:rFonts w:eastAsia="Times New Roman" w:cs="Times New Roman"/>
          <w:color w:val="000000"/>
          <w:lang w:val="en-CA"/>
        </w:rPr>
        <w:t>spp.)</w:t>
      </w:r>
      <w:r w:rsidR="000D2776" w:rsidRPr="00EB46DF">
        <w:rPr>
          <w:rFonts w:eastAsia="Times New Roman" w:cs="Times New Roman"/>
          <w:color w:val="000000"/>
          <w:lang w:val="en-CA"/>
        </w:rPr>
        <w:t xml:space="preserve"> are </w:t>
      </w:r>
      <w:r w:rsidR="00EE43A3" w:rsidRPr="00EB46DF">
        <w:rPr>
          <w:rFonts w:eastAsia="Times New Roman" w:cs="Times New Roman"/>
          <w:color w:val="000000"/>
          <w:lang w:val="en-CA"/>
        </w:rPr>
        <w:t>irreplaceable</w:t>
      </w:r>
      <w:r w:rsidR="000D2776" w:rsidRPr="00EB46DF">
        <w:rPr>
          <w:rFonts w:eastAsia="Times New Roman" w:cs="Times New Roman"/>
          <w:color w:val="000000"/>
          <w:lang w:val="en-CA"/>
        </w:rPr>
        <w:t xml:space="preserve"> to the cultures</w:t>
      </w:r>
      <w:r w:rsidR="00EC7D5B" w:rsidRPr="00EB46DF">
        <w:rPr>
          <w:rFonts w:eastAsia="Times New Roman" w:cs="Times New Roman"/>
          <w:color w:val="000000"/>
          <w:lang w:val="en-CA"/>
        </w:rPr>
        <w:t>, food security</w:t>
      </w:r>
      <w:r w:rsidR="00EE43A3" w:rsidRPr="00EB46DF">
        <w:rPr>
          <w:rFonts w:eastAsia="Times New Roman" w:cs="Times New Roman"/>
          <w:color w:val="000000"/>
          <w:lang w:val="en-CA"/>
        </w:rPr>
        <w:t xml:space="preserve"> </w:t>
      </w:r>
      <w:r w:rsidR="000D2776" w:rsidRPr="00EB46DF">
        <w:rPr>
          <w:rFonts w:eastAsia="Times New Roman" w:cs="Times New Roman"/>
          <w:color w:val="000000"/>
          <w:lang w:val="en-CA"/>
        </w:rPr>
        <w:t>and ecosystems within the Pacific Northwest, migrating from freshwater to the Pacific Ocean then returning to the</w:t>
      </w:r>
      <w:r w:rsidR="00EE43A3" w:rsidRPr="00EB46DF">
        <w:rPr>
          <w:rFonts w:eastAsia="Times New Roman" w:cs="Times New Roman"/>
          <w:color w:val="000000"/>
          <w:lang w:val="en-CA"/>
        </w:rPr>
        <w:t>ir</w:t>
      </w:r>
      <w:r w:rsidR="000D2776" w:rsidRPr="00EB46DF">
        <w:rPr>
          <w:rFonts w:eastAsia="Times New Roman" w:cs="Times New Roman"/>
          <w:color w:val="000000"/>
          <w:lang w:val="en-CA"/>
        </w:rPr>
        <w:t xml:space="preserve"> natal habitats</w:t>
      </w:r>
      <w:r w:rsidR="00C26FE7" w:rsidRPr="00EB46DF">
        <w:rPr>
          <w:rFonts w:eastAsia="Times New Roman" w:cs="Times New Roman"/>
          <w:color w:val="000000"/>
          <w:lang w:val="en-CA"/>
        </w:rPr>
        <w:t xml:space="preserve"> </w:t>
      </w:r>
      <w:r w:rsidR="00DF797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(Marushka et al., 2019; Quinn, 2018; Wyllie de Echeverria &amp; Thornton, 2019)</w:t>
      </w:r>
      <w:r w:rsidR="00DF7973" w:rsidRPr="00EB46DF">
        <w:rPr>
          <w:rFonts w:eastAsia="Times New Roman" w:cs="Times New Roman"/>
          <w:color w:val="000000"/>
          <w:lang w:val="en-CA"/>
        </w:rPr>
        <w:fldChar w:fldCharType="end"/>
      </w:r>
      <w:r w:rsidR="00DF7973" w:rsidRPr="00EB46DF">
        <w:rPr>
          <w:rFonts w:eastAsia="Times New Roman" w:cs="Times New Roman"/>
          <w:color w:val="000000"/>
          <w:lang w:val="en-CA"/>
        </w:rPr>
        <w:t>.</w:t>
      </w:r>
      <w:r w:rsidR="00400564" w:rsidRPr="00EB46DF">
        <w:rPr>
          <w:rFonts w:eastAsia="Times New Roman" w:cs="Times New Roman"/>
          <w:color w:val="000000"/>
          <w:lang w:val="en-CA"/>
        </w:rPr>
        <w:t xml:space="preserve"> </w:t>
      </w:r>
      <w:r w:rsidR="008E6F8D" w:rsidRPr="00EB46DF">
        <w:rPr>
          <w:rFonts w:eastAsia="Times New Roman" w:cs="Times New Roman"/>
          <w:color w:val="000000"/>
          <w:lang w:val="en-CA"/>
        </w:rPr>
        <w:t>While pink</w:t>
      </w:r>
      <w:r w:rsidR="00EC7D5B" w:rsidRPr="00EB46DF">
        <w:rPr>
          <w:rFonts w:eastAsia="Times New Roman" w:cs="Times New Roman"/>
          <w:color w:val="000000"/>
          <w:lang w:val="en-CA"/>
        </w:rPr>
        <w:t xml:space="preserve"> (</w:t>
      </w:r>
      <w:r w:rsidR="00EC7D5B" w:rsidRPr="00EB46DF">
        <w:rPr>
          <w:rFonts w:eastAsia="Times New Roman" w:cs="Times New Roman"/>
          <w:i/>
          <w:iCs/>
          <w:color w:val="000000"/>
          <w:lang w:val="en-CA"/>
        </w:rPr>
        <w:t xml:space="preserve">O. </w:t>
      </w:r>
      <w:proofErr w:type="spellStart"/>
      <w:r w:rsidR="00EC7D5B" w:rsidRPr="00EB46DF">
        <w:rPr>
          <w:rFonts w:eastAsia="Times New Roman" w:cs="Times New Roman"/>
          <w:i/>
          <w:iCs/>
          <w:color w:val="000000"/>
          <w:lang w:val="en-CA"/>
        </w:rPr>
        <w:t>gorbuscha</w:t>
      </w:r>
      <w:proofErr w:type="spellEnd"/>
      <w:r w:rsidR="00EC7D5B" w:rsidRPr="00EB46DF">
        <w:rPr>
          <w:rFonts w:eastAsia="Times New Roman" w:cs="Times New Roman"/>
          <w:color w:val="000000"/>
          <w:lang w:val="en-CA"/>
        </w:rPr>
        <w:t>)</w:t>
      </w:r>
      <w:r w:rsidR="008E6F8D" w:rsidRPr="00EB46DF">
        <w:rPr>
          <w:rFonts w:eastAsia="Times New Roman" w:cs="Times New Roman"/>
          <w:color w:val="000000"/>
          <w:lang w:val="en-CA"/>
        </w:rPr>
        <w:t xml:space="preserve"> and chum salmon</w:t>
      </w:r>
      <w:r w:rsidR="00EC7D5B" w:rsidRPr="00EB46DF">
        <w:rPr>
          <w:rFonts w:eastAsia="Times New Roman" w:cs="Times New Roman"/>
          <w:color w:val="000000"/>
          <w:lang w:val="en-CA"/>
        </w:rPr>
        <w:t xml:space="preserve"> (</w:t>
      </w:r>
      <w:r w:rsidR="00EC7D5B" w:rsidRPr="00EB46DF">
        <w:rPr>
          <w:rFonts w:eastAsia="Times New Roman" w:cs="Times New Roman"/>
          <w:i/>
          <w:iCs/>
          <w:color w:val="000000"/>
          <w:lang w:val="en-CA"/>
        </w:rPr>
        <w:t>O. keta</w:t>
      </w:r>
      <w:r w:rsidR="00EC7D5B" w:rsidRPr="00EB46DF">
        <w:rPr>
          <w:rFonts w:eastAsia="Times New Roman" w:cs="Times New Roman"/>
          <w:color w:val="000000"/>
          <w:lang w:val="en-CA"/>
        </w:rPr>
        <w:t>)</w:t>
      </w:r>
      <w:r w:rsidR="008E6F8D" w:rsidRPr="00EB46DF">
        <w:rPr>
          <w:rFonts w:eastAsia="Times New Roman" w:cs="Times New Roman"/>
          <w:color w:val="000000"/>
          <w:lang w:val="en-CA"/>
        </w:rPr>
        <w:t xml:space="preserve"> have the highest abundance and biomass (respectively) of all salmon species due to hatchery production, there have been regional declines in British Columbia</w:t>
      </w:r>
      <w:r w:rsidR="00DF7973" w:rsidRPr="00EB46DF">
        <w:rPr>
          <w:rFonts w:eastAsia="Times New Roman" w:cs="Times New Roman"/>
          <w:color w:val="000000"/>
          <w:lang w:val="en-CA"/>
        </w:rPr>
        <w:t xml:space="preserve"> </w:t>
      </w:r>
      <w:r w:rsidR="00DF7973" w:rsidRPr="00EB46DF">
        <w:rPr>
          <w:rFonts w:eastAsia="Times New Roman" w:cs="Times New Roman"/>
          <w:color w:val="000000"/>
          <w:lang w:val="en-CA"/>
        </w:rPr>
        <w:fldChar w:fldCharType="begin" w:fldLock="1"/>
      </w:r>
      <w:r w:rsidR="001215CF" w:rsidRPr="00EB46DF">
        <w:rPr>
          <w:rFonts w:eastAsia="Times New Roman" w:cs="Times New Roman"/>
          <w:color w:val="000000"/>
          <w:lang w:val="en-CA"/>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(Malick &amp; Cox, 2016; Ruggerone &amp; Irvine, 2018)</w:t>
      </w:r>
      <w:r w:rsidR="00DF7973" w:rsidRPr="00EB46DF">
        <w:rPr>
          <w:rFonts w:eastAsia="Times New Roman" w:cs="Times New Roman"/>
          <w:color w:val="000000"/>
          <w:lang w:val="en-CA"/>
        </w:rPr>
        <w:fldChar w:fldCharType="end"/>
      </w:r>
      <w:r w:rsidR="008E6F8D" w:rsidRPr="00EB46DF">
        <w:rPr>
          <w:rFonts w:eastAsia="Times New Roman" w:cs="Times New Roman"/>
          <w:color w:val="000000"/>
          <w:lang w:val="en-CA"/>
        </w:rPr>
        <w:t>. Commercial fisheries for salmon have decreased in response to declining stocks and tradition</w:t>
      </w:r>
      <w:r w:rsidR="00EC7D5B" w:rsidRPr="00EB46DF">
        <w:rPr>
          <w:rFonts w:eastAsia="Times New Roman" w:cs="Times New Roman"/>
          <w:color w:val="000000"/>
          <w:lang w:val="en-CA"/>
        </w:rPr>
        <w:t>al</w:t>
      </w:r>
      <w:r w:rsidR="008E6F8D" w:rsidRPr="00EB46DF">
        <w:rPr>
          <w:rFonts w:eastAsia="Times New Roman" w:cs="Times New Roman"/>
          <w:color w:val="000000"/>
          <w:lang w:val="en-CA"/>
        </w:rPr>
        <w:t xml:space="preserve"> harvest for </w:t>
      </w:r>
      <w:r w:rsidR="00EC7D5B" w:rsidRPr="00EB46DF">
        <w:rPr>
          <w:rFonts w:eastAsia="Times New Roman" w:cs="Times New Roman"/>
          <w:color w:val="000000"/>
          <w:lang w:val="en-CA"/>
        </w:rPr>
        <w:t>many</w:t>
      </w:r>
      <w:r w:rsidR="008E6F8D" w:rsidRPr="00EB46DF">
        <w:rPr>
          <w:rFonts w:eastAsia="Times New Roman" w:cs="Times New Roman"/>
          <w:color w:val="000000"/>
          <w:lang w:val="en-CA"/>
        </w:rPr>
        <w:t xml:space="preserve"> coastal First Nations </w:t>
      </w:r>
      <w:ins w:id="31" w:author="Vanessa Fladmark" w:date="2020-07-23T14:42:00Z">
        <w:r w:rsidR="000C4477" w:rsidRPr="00EB46DF">
          <w:rPr>
            <w:rFonts w:eastAsia="Times New Roman" w:cs="Times New Roman"/>
            <w:color w:val="000000"/>
            <w:lang w:val="en-CA"/>
          </w:rPr>
          <w:t>ha</w:t>
        </w:r>
        <w:r w:rsidR="000C4477">
          <w:rPr>
            <w:rFonts w:eastAsia="Times New Roman" w:cs="Times New Roman"/>
            <w:color w:val="000000"/>
            <w:lang w:val="en-CA"/>
          </w:rPr>
          <w:t>ve</w:t>
        </w:r>
        <w:r w:rsidR="000C4477" w:rsidRPr="00EB46DF">
          <w:rPr>
            <w:rFonts w:eastAsia="Times New Roman" w:cs="Times New Roman"/>
            <w:color w:val="000000"/>
            <w:lang w:val="en-CA"/>
          </w:rPr>
          <w:t xml:space="preserve"> </w:t>
        </w:r>
      </w:ins>
      <w:r w:rsidR="008E6F8D" w:rsidRPr="00EB46DF">
        <w:rPr>
          <w:rFonts w:eastAsia="Times New Roman" w:cs="Times New Roman"/>
          <w:color w:val="000000"/>
          <w:lang w:val="en-CA"/>
        </w:rPr>
        <w:t>also been reduced</w:t>
      </w:r>
      <w:r w:rsidR="001E3EBB" w:rsidRPr="00EB46DF">
        <w:rPr>
          <w:rFonts w:eastAsia="Times New Roman" w:cs="Times New Roman"/>
          <w:color w:val="000000"/>
          <w:lang w:val="en-CA"/>
        </w:rPr>
        <w:t xml:space="preserve"> </w:t>
      </w:r>
      <w:r w:rsidR="001E3EBB" w:rsidRPr="00EB46DF">
        <w:rPr>
          <w:rFonts w:eastAsia="Times New Roman" w:cs="Times New Roman"/>
          <w:color w:val="000000"/>
          <w:lang w:val="en-CA"/>
        </w:rPr>
        <w:fldChar w:fldCharType="begin" w:fldLock="1"/>
      </w:r>
      <w:r w:rsidR="00B766C2" w:rsidRPr="00EB46DF">
        <w:rPr>
          <w:rFonts w:eastAsia="Times New Roman" w:cs="Times New Roman"/>
          <w:color w:val="000000"/>
          <w:lang w:val="en-CA"/>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lang w:val="en-CA"/>
        </w:rPr>
        <w:fldChar w:fldCharType="separate"/>
      </w:r>
      <w:r w:rsidR="00024A60" w:rsidRPr="00EB46DF">
        <w:rPr>
          <w:rFonts w:eastAsia="Times New Roman" w:cs="Times New Roman"/>
          <w:noProof/>
          <w:color w:val="000000"/>
          <w:lang w:val="en-CA"/>
        </w:rPr>
        <w:t>(Garner &amp; Parfitt, 2006; Michael C. Healey, 2009)</w:t>
      </w:r>
      <w:r w:rsidR="001E3EBB" w:rsidRPr="00EB46DF">
        <w:rPr>
          <w:rFonts w:eastAsia="Times New Roman" w:cs="Times New Roman"/>
          <w:color w:val="000000"/>
          <w:lang w:val="en-CA"/>
        </w:rPr>
        <w:fldChar w:fldCharType="end"/>
      </w:r>
      <w:r w:rsidR="008E6F8D" w:rsidRPr="00EB46DF">
        <w:rPr>
          <w:rFonts w:eastAsia="Times New Roman" w:cs="Times New Roman"/>
          <w:color w:val="000000"/>
          <w:lang w:val="en-CA"/>
        </w:rPr>
        <w:t>.</w:t>
      </w:r>
      <w:r w:rsidR="00EC7D5B" w:rsidRPr="00EB46DF">
        <w:rPr>
          <w:rFonts w:eastAsia="Times New Roman" w:cs="Times New Roman"/>
          <w:color w:val="000000"/>
          <w:lang w:val="en-CA"/>
        </w:rPr>
        <w:t xml:space="preserve"> Despite </w:t>
      </w:r>
      <w:r w:rsidR="001A599A" w:rsidRPr="00EB46DF">
        <w:rPr>
          <w:rFonts w:eastAsia="Times New Roman" w:cs="Times New Roman"/>
          <w:color w:val="000000"/>
          <w:lang w:val="en-CA"/>
        </w:rPr>
        <w:t>ongoing</w:t>
      </w:r>
      <w:r w:rsidR="00EC7D5B" w:rsidRPr="00EB46DF">
        <w:rPr>
          <w:rFonts w:eastAsia="Times New Roman" w:cs="Times New Roman"/>
          <w:color w:val="000000"/>
          <w:lang w:val="en-CA"/>
        </w:rPr>
        <w:t xml:space="preserve"> research on salmon, predictions of adults returning to spawn are </w:t>
      </w:r>
      <w:r w:rsidR="000374C3" w:rsidRPr="00EB46DF">
        <w:rPr>
          <w:rFonts w:eastAsia="Times New Roman" w:cs="Times New Roman"/>
          <w:color w:val="000000"/>
          <w:lang w:val="en-CA"/>
        </w:rPr>
        <w:t xml:space="preserve">highly </w:t>
      </w:r>
      <w:r w:rsidR="00EC7D5B" w:rsidRPr="00EB46DF">
        <w:rPr>
          <w:rFonts w:eastAsia="Times New Roman" w:cs="Times New Roman"/>
          <w:color w:val="000000"/>
          <w:lang w:val="en-CA"/>
        </w:rPr>
        <w:t xml:space="preserve">variable, often lower than expected, and salmon fisheries </w:t>
      </w:r>
      <w:r w:rsidR="001A599A" w:rsidRPr="00EB46DF">
        <w:rPr>
          <w:rFonts w:eastAsia="Times New Roman" w:cs="Times New Roman"/>
          <w:color w:val="000000"/>
          <w:lang w:val="en-CA"/>
        </w:rPr>
        <w:t xml:space="preserve">have </w:t>
      </w:r>
      <w:r w:rsidR="00EC7D5B" w:rsidRPr="00EB46DF">
        <w:rPr>
          <w:rFonts w:eastAsia="Times New Roman" w:cs="Times New Roman"/>
          <w:color w:val="000000"/>
          <w:lang w:val="en-CA"/>
        </w:rPr>
        <w:t xml:space="preserve">become </w:t>
      </w:r>
      <w:r w:rsidR="001A599A" w:rsidRPr="00EB46DF">
        <w:rPr>
          <w:rFonts w:eastAsia="Times New Roman" w:cs="Times New Roman"/>
          <w:color w:val="000000"/>
          <w:lang w:val="en-CA"/>
        </w:rPr>
        <w:t xml:space="preserve">increasingly </w:t>
      </w:r>
      <w:r w:rsidR="00EC7D5B" w:rsidRPr="00EB46DF">
        <w:rPr>
          <w:rFonts w:eastAsia="Times New Roman" w:cs="Times New Roman"/>
          <w:color w:val="000000"/>
          <w:lang w:val="en-CA"/>
        </w:rPr>
        <w:t>difficult to manage</w:t>
      </w:r>
      <w:r w:rsidR="00DF7973" w:rsidRPr="00EB46DF">
        <w:rPr>
          <w:rFonts w:eastAsia="Times New Roman" w:cs="Times New Roman"/>
          <w:color w:val="000000"/>
          <w:lang w:val="en-CA"/>
        </w:rPr>
        <w:t xml:space="preserve"> </w:t>
      </w:r>
      <w:r w:rsidR="00DF797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lang w:val="en-CA"/>
        </w:rPr>
        <w:fldChar w:fldCharType="separate"/>
      </w:r>
      <w:r w:rsidR="00DF7973" w:rsidRPr="00EB46DF">
        <w:rPr>
          <w:rFonts w:eastAsia="Times New Roman" w:cs="Times New Roman"/>
          <w:noProof/>
          <w:color w:val="000000"/>
          <w:lang w:val="en-CA"/>
        </w:rPr>
        <w:t>(Beamish 2017)</w:t>
      </w:r>
      <w:r w:rsidR="00DF7973" w:rsidRPr="00EB46DF">
        <w:rPr>
          <w:rFonts w:eastAsia="Times New Roman" w:cs="Times New Roman"/>
          <w:color w:val="000000"/>
          <w:lang w:val="en-CA"/>
        </w:rPr>
        <w:fldChar w:fldCharType="end"/>
      </w:r>
      <w:r w:rsidR="00EC7D5B" w:rsidRPr="00EB46DF">
        <w:rPr>
          <w:rFonts w:eastAsia="Times New Roman" w:cs="Times New Roman"/>
          <w:color w:val="000000"/>
          <w:lang w:val="en-CA"/>
        </w:rPr>
        <w:t>.</w:t>
      </w:r>
    </w:p>
    <w:p w14:paraId="198ECB14" w14:textId="77777777" w:rsidR="00EE0173" w:rsidRPr="00EB46DF" w:rsidRDefault="00EE0173" w:rsidP="00266C78">
      <w:pPr>
        <w:rPr>
          <w:rFonts w:eastAsia="Times New Roman" w:cs="Times New Roman"/>
          <w:color w:val="000000"/>
          <w:lang w:val="en-CA"/>
        </w:rPr>
      </w:pPr>
    </w:p>
    <w:p w14:paraId="16117CC2" w14:textId="06CB2A94" w:rsidR="000D2776" w:rsidRPr="00EB46DF" w:rsidRDefault="00EE0173" w:rsidP="00266C78">
      <w:pPr>
        <w:rPr>
          <w:rFonts w:eastAsia="Times New Roman" w:cs="Times New Roman"/>
          <w:color w:val="000000"/>
          <w:lang w:val="en-CA"/>
        </w:rPr>
      </w:pPr>
      <w:r w:rsidRPr="00EB46DF">
        <w:rPr>
          <w:rFonts w:eastAsia="Times New Roman" w:cs="Times New Roman"/>
          <w:color w:val="000000"/>
          <w:lang w:val="en-CA"/>
        </w:rPr>
        <w:tab/>
      </w:r>
      <w:r w:rsidR="000D2776" w:rsidRPr="00EB46DF">
        <w:rPr>
          <w:rFonts w:eastAsia="Times New Roman" w:cs="Times New Roman"/>
          <w:color w:val="000000"/>
          <w:lang w:val="en-CA"/>
        </w:rPr>
        <w:t xml:space="preserve">Chum and pink salmon are species that leave freshwater </w:t>
      </w:r>
      <w:r w:rsidR="000A6300" w:rsidRPr="00EB46DF">
        <w:rPr>
          <w:rFonts w:eastAsia="Times New Roman" w:cs="Times New Roman"/>
          <w:color w:val="000000"/>
          <w:lang w:val="en-CA"/>
        </w:rPr>
        <w:t>soon</w:t>
      </w:r>
      <w:r w:rsidR="000D2776" w:rsidRPr="00EB46DF">
        <w:rPr>
          <w:rFonts w:eastAsia="Times New Roman" w:cs="Times New Roman"/>
          <w:color w:val="000000"/>
          <w:lang w:val="en-CA"/>
        </w:rPr>
        <w:t xml:space="preserve"> after emergence</w:t>
      </w:r>
      <w:r w:rsidR="000A6300" w:rsidRPr="00EB46DF">
        <w:rPr>
          <w:rFonts w:eastAsia="Times New Roman" w:cs="Times New Roman"/>
          <w:color w:val="000000"/>
          <w:lang w:val="en-CA"/>
        </w:rPr>
        <w:t xml:space="preserve">, </w:t>
      </w:r>
      <w:r w:rsidR="000D2776" w:rsidRPr="00EB46DF">
        <w:rPr>
          <w:rFonts w:eastAsia="Times New Roman" w:cs="Times New Roman"/>
          <w:color w:val="000000"/>
          <w:lang w:val="en-CA"/>
        </w:rPr>
        <w:t>head</w:t>
      </w:r>
      <w:r w:rsidR="000A6300" w:rsidRPr="00EB46DF">
        <w:rPr>
          <w:rFonts w:eastAsia="Times New Roman" w:cs="Times New Roman"/>
          <w:color w:val="000000"/>
          <w:lang w:val="en-CA"/>
        </w:rPr>
        <w:t>ing</w:t>
      </w:r>
      <w:r w:rsidR="000D2776" w:rsidRPr="00EB46DF">
        <w:rPr>
          <w:rFonts w:eastAsia="Times New Roman" w:cs="Times New Roman"/>
          <w:color w:val="000000"/>
          <w:lang w:val="en-CA"/>
        </w:rPr>
        <w:t xml:space="preserve"> strai</w:t>
      </w:r>
      <w:r w:rsidR="002B2430" w:rsidRPr="00EB46DF">
        <w:rPr>
          <w:rFonts w:eastAsia="Times New Roman" w:cs="Times New Roman"/>
          <w:color w:val="000000"/>
          <w:lang w:val="en-CA"/>
        </w:rPr>
        <w:t>gh</w:t>
      </w:r>
      <w:r w:rsidR="000D2776" w:rsidRPr="00EB46DF">
        <w:rPr>
          <w:rFonts w:eastAsia="Times New Roman" w:cs="Times New Roman"/>
          <w:color w:val="000000"/>
          <w:lang w:val="en-CA"/>
        </w:rPr>
        <w:t>t towards the estuary and the ocean</w:t>
      </w:r>
      <w:r w:rsidR="001A599A" w:rsidRPr="00EB46DF">
        <w:rPr>
          <w:rFonts w:eastAsia="Times New Roman" w:cs="Times New Roman"/>
          <w:color w:val="000000"/>
          <w:lang w:val="en-CA"/>
        </w:rPr>
        <w:t xml:space="preserve"> at a relatively small size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(Groot &amp; Margolis, 1991)</w:t>
      </w:r>
      <w:r w:rsidR="00674289" w:rsidRPr="00EB46DF">
        <w:rPr>
          <w:rStyle w:val="FootnoteReference"/>
          <w:rFonts w:eastAsia="Times New Roman" w:cs="Times New Roman"/>
          <w:color w:val="000000"/>
          <w:lang w:val="en-CA"/>
        </w:rPr>
        <w:fldChar w:fldCharType="end"/>
      </w:r>
      <w:r w:rsidR="001A599A" w:rsidRPr="00EB46DF">
        <w:rPr>
          <w:rFonts w:eastAsia="Times New Roman" w:cs="Times New Roman"/>
          <w:color w:val="000000"/>
          <w:lang w:val="en-CA"/>
        </w:rPr>
        <w:t xml:space="preserve">. The juveniles must </w:t>
      </w:r>
      <w:r w:rsidR="000D2776" w:rsidRPr="00EB46DF">
        <w:rPr>
          <w:rFonts w:eastAsia="Times New Roman" w:cs="Times New Roman"/>
          <w:color w:val="000000"/>
          <w:lang w:val="en-CA"/>
        </w:rPr>
        <w:t>contend with the physiological challenges of smoltification</w:t>
      </w:r>
      <w:r w:rsidR="001A599A" w:rsidRPr="00EB46DF">
        <w:rPr>
          <w:rFonts w:eastAsia="Times New Roman" w:cs="Times New Roman"/>
          <w:color w:val="000000"/>
          <w:lang w:val="en-CA"/>
        </w:rPr>
        <w:t xml:space="preserve">, multiple potential </w:t>
      </w:r>
      <w:r w:rsidR="000D2776" w:rsidRPr="00EB46DF">
        <w:rPr>
          <w:rFonts w:eastAsia="Times New Roman" w:cs="Times New Roman"/>
          <w:color w:val="000000"/>
          <w:lang w:val="en-CA"/>
        </w:rPr>
        <w:t>predator</w:t>
      </w:r>
      <w:r w:rsidR="001A599A" w:rsidRPr="00EB46DF">
        <w:rPr>
          <w:rFonts w:eastAsia="Times New Roman" w:cs="Times New Roman"/>
          <w:color w:val="000000"/>
          <w:lang w:val="en-CA"/>
        </w:rPr>
        <w:t xml:space="preserve">s, and a </w:t>
      </w:r>
      <w:r w:rsidR="000D2776" w:rsidRPr="00EB46DF">
        <w:rPr>
          <w:rFonts w:eastAsia="Times New Roman" w:cs="Times New Roman"/>
          <w:color w:val="000000"/>
          <w:lang w:val="en-CA"/>
        </w:rPr>
        <w:t xml:space="preserve">new </w:t>
      </w:r>
      <w:r w:rsidR="001A599A" w:rsidRPr="00EB46DF">
        <w:rPr>
          <w:rFonts w:eastAsia="Times New Roman" w:cs="Times New Roman"/>
          <w:color w:val="000000"/>
          <w:lang w:val="en-CA"/>
        </w:rPr>
        <w:t xml:space="preserve">foraging </w:t>
      </w:r>
      <w:r w:rsidR="000D2776" w:rsidRPr="00EB46DF">
        <w:rPr>
          <w:rFonts w:eastAsia="Times New Roman" w:cs="Times New Roman"/>
          <w:color w:val="000000"/>
          <w:lang w:val="en-CA"/>
        </w:rPr>
        <w:t>environment</w:t>
      </w:r>
      <w:r w:rsidR="00C26FE7"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(Levings, 2016)</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 xml:space="preserve">. </w:t>
      </w:r>
      <w:r w:rsidR="0028260B" w:rsidRPr="00EB46DF">
        <w:rPr>
          <w:rFonts w:eastAsia="Times New Roman" w:cs="Times New Roman"/>
          <w:color w:val="000000"/>
          <w:lang w:val="en-CA"/>
        </w:rPr>
        <w:t xml:space="preserve">Mortality </w:t>
      </w:r>
      <w:r w:rsidR="000D2776" w:rsidRPr="00EB46DF">
        <w:rPr>
          <w:rFonts w:eastAsia="Times New Roman" w:cs="Times New Roman"/>
          <w:color w:val="000000"/>
          <w:lang w:val="en-CA"/>
        </w:rPr>
        <w:t>for salmon smolts</w:t>
      </w:r>
      <w:r w:rsidR="0028260B" w:rsidRPr="00EB46DF">
        <w:rPr>
          <w:rFonts w:eastAsia="Times New Roman" w:cs="Times New Roman"/>
          <w:color w:val="000000"/>
          <w:lang w:val="en-CA"/>
        </w:rPr>
        <w:t xml:space="preserve"> can be high</w:t>
      </w:r>
      <w:r w:rsidR="000D2776" w:rsidRPr="00EB46DF">
        <w:rPr>
          <w:rFonts w:eastAsia="Times New Roman" w:cs="Times New Roman"/>
          <w:color w:val="000000"/>
          <w:lang w:val="en-CA"/>
        </w:rPr>
        <w:t xml:space="preserve">, </w:t>
      </w:r>
      <w:r w:rsidR="0028260B" w:rsidRPr="00EB46DF">
        <w:rPr>
          <w:rFonts w:eastAsia="Times New Roman" w:cs="Times New Roman"/>
          <w:color w:val="000000"/>
          <w:lang w:val="en-CA"/>
        </w:rPr>
        <w:t xml:space="preserve">and </w:t>
      </w:r>
      <w:r w:rsidR="000D2776" w:rsidRPr="00EB46DF">
        <w:rPr>
          <w:rFonts w:eastAsia="Times New Roman" w:cs="Times New Roman"/>
          <w:color w:val="000000"/>
          <w:lang w:val="en-CA"/>
        </w:rPr>
        <w:t xml:space="preserve">research has shown </w:t>
      </w:r>
      <w:r w:rsidR="00237B22" w:rsidRPr="00EB46DF">
        <w:rPr>
          <w:rFonts w:eastAsia="Times New Roman" w:cs="Times New Roman"/>
          <w:color w:val="000000"/>
          <w:lang w:val="en-CA"/>
        </w:rPr>
        <w:t xml:space="preserve">that </w:t>
      </w:r>
      <w:r w:rsidR="000D2776" w:rsidRPr="00EB46DF">
        <w:rPr>
          <w:rFonts w:eastAsia="Times New Roman" w:cs="Times New Roman"/>
          <w:color w:val="000000"/>
          <w:lang w:val="en-CA"/>
        </w:rPr>
        <w:t xml:space="preserve">growth </w:t>
      </w:r>
      <w:r w:rsidR="00237B22" w:rsidRPr="00EB46DF">
        <w:rPr>
          <w:rFonts w:eastAsia="Times New Roman" w:cs="Times New Roman"/>
          <w:color w:val="000000"/>
          <w:lang w:val="en-CA"/>
        </w:rPr>
        <w:t xml:space="preserve">during </w:t>
      </w:r>
      <w:r w:rsidR="000D2776" w:rsidRPr="00EB46DF">
        <w:rPr>
          <w:rFonts w:eastAsia="Times New Roman" w:cs="Times New Roman"/>
          <w:color w:val="000000"/>
          <w:lang w:val="en-CA"/>
        </w:rPr>
        <w:t xml:space="preserve">the early marine phase </w:t>
      </w:r>
      <w:r w:rsidR="0028260B" w:rsidRPr="00EB46DF">
        <w:rPr>
          <w:rFonts w:eastAsia="Times New Roman" w:cs="Times New Roman"/>
          <w:color w:val="000000"/>
          <w:lang w:val="en-CA"/>
        </w:rPr>
        <w:t xml:space="preserve">is an important </w:t>
      </w:r>
      <w:r w:rsidR="000D2776" w:rsidRPr="00EB46DF">
        <w:rPr>
          <w:rFonts w:eastAsia="Times New Roman" w:cs="Times New Roman"/>
          <w:color w:val="000000"/>
          <w:lang w:val="en-CA"/>
        </w:rPr>
        <w:t>determin</w:t>
      </w:r>
      <w:r w:rsidR="0028260B" w:rsidRPr="00EB46DF">
        <w:rPr>
          <w:rFonts w:eastAsia="Times New Roman" w:cs="Times New Roman"/>
          <w:color w:val="000000"/>
          <w:lang w:val="en-CA"/>
        </w:rPr>
        <w:t>ant</w:t>
      </w:r>
      <w:r w:rsidR="000D2776" w:rsidRPr="00EB46DF">
        <w:rPr>
          <w:rFonts w:eastAsia="Times New Roman" w:cs="Times New Roman"/>
          <w:color w:val="000000"/>
          <w:lang w:val="en-CA"/>
        </w:rPr>
        <w:t xml:space="preserve"> </w:t>
      </w:r>
      <w:r w:rsidR="0028260B" w:rsidRPr="00EB46DF">
        <w:rPr>
          <w:rFonts w:eastAsia="Times New Roman" w:cs="Times New Roman"/>
          <w:color w:val="000000"/>
          <w:lang w:val="en-CA"/>
        </w:rPr>
        <w:t xml:space="preserve">of </w:t>
      </w:r>
      <w:r w:rsidR="000D2776" w:rsidRPr="00EB46DF">
        <w:rPr>
          <w:rFonts w:eastAsia="Times New Roman" w:cs="Times New Roman"/>
          <w:color w:val="000000"/>
          <w:lang w:val="en-CA"/>
        </w:rPr>
        <w:t xml:space="preserve">the cohort strength during the first winter at sea and </w:t>
      </w:r>
      <w:r w:rsidR="00237B22" w:rsidRPr="00EB46DF">
        <w:rPr>
          <w:rFonts w:eastAsia="Times New Roman" w:cs="Times New Roman"/>
          <w:color w:val="000000"/>
          <w:lang w:val="en-CA"/>
        </w:rPr>
        <w:t xml:space="preserve">the likelihood of </w:t>
      </w:r>
      <w:r w:rsidR="000D2776" w:rsidRPr="00EB46DF">
        <w:rPr>
          <w:rFonts w:eastAsia="Times New Roman" w:cs="Times New Roman"/>
          <w:color w:val="000000"/>
          <w:lang w:val="en-CA"/>
        </w:rPr>
        <w:t>adult survival</w:t>
      </w:r>
      <w:r w:rsidR="00400564"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w:t>
      </w:r>
    </w:p>
    <w:p w14:paraId="37EBE4AF" w14:textId="77777777" w:rsidR="000D2776" w:rsidRPr="00EB46DF" w:rsidRDefault="000D2776" w:rsidP="00266C78">
      <w:pPr>
        <w:rPr>
          <w:rFonts w:eastAsia="Times New Roman" w:cs="Times New Roman"/>
          <w:color w:val="000000"/>
          <w:lang w:val="en-CA"/>
        </w:rPr>
      </w:pPr>
    </w:p>
    <w:p w14:paraId="54C362BB" w14:textId="6AA852DF" w:rsidR="00580FEA" w:rsidRPr="00EB46DF" w:rsidRDefault="000D2776" w:rsidP="00266C78">
      <w:pPr>
        <w:rPr>
          <w:ins w:id="32" w:author="Vanessa Fladmark" w:date="2020-07-19T11:06:00Z"/>
          <w:rFonts w:eastAsia="Times New Roman" w:cs="Times New Roman"/>
          <w:color w:val="000000"/>
          <w:lang w:val="en-CA"/>
        </w:rPr>
      </w:pPr>
      <w:r w:rsidRPr="00EB46DF">
        <w:rPr>
          <w:rFonts w:eastAsia="Times New Roman" w:cs="Times New Roman"/>
          <w:color w:val="000000"/>
          <w:lang w:val="en-CA"/>
        </w:rPr>
        <w:tab/>
        <w:t xml:space="preserve">Prey availability and salmon foraging behaviour are important factors </w:t>
      </w:r>
      <w:r w:rsidR="00CB61B8" w:rsidRPr="00EB46DF">
        <w:rPr>
          <w:rFonts w:eastAsia="Times New Roman" w:cs="Times New Roman"/>
          <w:color w:val="000000"/>
          <w:lang w:val="en-CA"/>
        </w:rPr>
        <w:t>for</w:t>
      </w:r>
      <w:r w:rsidRPr="00EB46DF">
        <w:rPr>
          <w:rFonts w:eastAsia="Times New Roman" w:cs="Times New Roman"/>
          <w:color w:val="000000"/>
          <w:lang w:val="en-CA"/>
        </w:rPr>
        <w:t xml:space="preserve"> grow</w:t>
      </w:r>
      <w:r w:rsidR="00CB61B8" w:rsidRPr="00EB46DF">
        <w:rPr>
          <w:rFonts w:eastAsia="Times New Roman" w:cs="Times New Roman"/>
          <w:color w:val="000000"/>
          <w:lang w:val="en-CA"/>
        </w:rPr>
        <w:t>ing</w:t>
      </w:r>
      <w:r w:rsidRPr="00EB46DF">
        <w:rPr>
          <w:rFonts w:eastAsia="Times New Roman" w:cs="Times New Roman"/>
          <w:color w:val="000000"/>
          <w:lang w:val="en-CA"/>
        </w:rPr>
        <w:t xml:space="preserve"> quickly during </w:t>
      </w:r>
      <w:r w:rsidR="00581E14" w:rsidRPr="00EB46DF">
        <w:rPr>
          <w:rFonts w:eastAsia="Times New Roman" w:cs="Times New Roman"/>
          <w:color w:val="000000"/>
          <w:lang w:val="en-CA"/>
        </w:rPr>
        <w:t xml:space="preserve">the </w:t>
      </w:r>
      <w:r w:rsidRPr="00EB46DF">
        <w:rPr>
          <w:rFonts w:eastAsia="Times New Roman" w:cs="Times New Roman"/>
          <w:color w:val="000000"/>
          <w:lang w:val="en-CA"/>
        </w:rPr>
        <w:t xml:space="preserve">early marine life </w:t>
      </w:r>
      <w:r w:rsidR="00674289" w:rsidRPr="00EB46DF">
        <w:rPr>
          <w:rStyle w:val="FootnoteReference"/>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1215CF" w:rsidRPr="00EB46DF">
        <w:rPr>
          <w:rFonts w:eastAsia="Times New Roman" w:cs="Times New Roman"/>
          <w:noProof/>
          <w:color w:val="000000"/>
          <w:lang w:val="en-CA"/>
        </w:rPr>
        <w:t>(Brodeur, 1990)</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Patchiness of zooplankton in the ocean </w:t>
      </w:r>
      <w:r w:rsidR="00580FEA" w:rsidRPr="00EB46DF">
        <w:rPr>
          <w:rFonts w:eastAsia="Times New Roman" w:cs="Times New Roman"/>
          <w:color w:val="000000"/>
          <w:lang w:val="en-CA"/>
        </w:rPr>
        <w:t xml:space="preserve">leads to relatively generalist salmon feeding </w:t>
      </w:r>
      <w:r w:rsidR="00580FEA" w:rsidRPr="00EB46DF">
        <w:rPr>
          <w:rFonts w:eastAsia="Times New Roman" w:cs="Times New Roman"/>
          <w:color w:val="000000"/>
          <w:lang w:val="en-CA"/>
        </w:rPr>
        <w:fldChar w:fldCharType="begin" w:fldLock="1"/>
      </w:r>
      <w:r w:rsidR="00A90378" w:rsidRPr="00EB46DF">
        <w:rPr>
          <w:rFonts w:eastAsia="Times New Roman" w:cs="Times New Roman"/>
          <w:color w:val="000000"/>
          <w:lang w:val="en-CA"/>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lang w:val="en-CA"/>
        </w:rPr>
        <w:fldChar w:fldCharType="separate"/>
      </w:r>
      <w:r w:rsidR="00580FEA" w:rsidRPr="00EB46DF">
        <w:rPr>
          <w:rFonts w:eastAsia="Times New Roman" w:cs="Times New Roman"/>
          <w:noProof/>
          <w:color w:val="000000"/>
          <w:lang w:val="en-CA"/>
        </w:rPr>
        <w:t>(Osgood et al., 2016)</w:t>
      </w:r>
      <w:r w:rsidR="00580FEA" w:rsidRPr="00EB46DF">
        <w:rPr>
          <w:rFonts w:eastAsia="Times New Roman" w:cs="Times New Roman"/>
          <w:color w:val="000000"/>
          <w:lang w:val="en-CA"/>
        </w:rPr>
        <w:fldChar w:fldCharType="end"/>
      </w:r>
      <w:r w:rsidR="00580FEA" w:rsidRPr="00EB46DF">
        <w:rPr>
          <w:rFonts w:eastAsia="Times New Roman" w:cs="Times New Roman"/>
          <w:color w:val="000000"/>
          <w:lang w:val="en-CA"/>
        </w:rPr>
        <w:t xml:space="preserve">. However, there are energetic </w:t>
      </w:r>
      <w:r w:rsidRPr="00EB46DF">
        <w:rPr>
          <w:rFonts w:eastAsia="Times New Roman" w:cs="Times New Roman"/>
          <w:color w:val="000000"/>
          <w:lang w:val="en-CA"/>
        </w:rPr>
        <w:t>trade-offs and decisions regarding effort</w:t>
      </w:r>
      <w:r w:rsidR="001A599A" w:rsidRPr="00EB46DF">
        <w:rPr>
          <w:rFonts w:eastAsia="Times New Roman" w:cs="Times New Roman"/>
          <w:color w:val="000000"/>
          <w:lang w:val="en-CA"/>
        </w:rPr>
        <w:t xml:space="preserve"> required to</w:t>
      </w:r>
      <w:r w:rsidRPr="00EB46DF">
        <w:rPr>
          <w:rFonts w:eastAsia="Times New Roman" w:cs="Times New Roman"/>
          <w:color w:val="000000"/>
          <w:lang w:val="en-CA"/>
        </w:rPr>
        <w:t xml:space="preserve"> captur</w:t>
      </w:r>
      <w:r w:rsidR="001A599A" w:rsidRPr="00EB46DF">
        <w:rPr>
          <w:rFonts w:eastAsia="Times New Roman" w:cs="Times New Roman"/>
          <w:color w:val="000000"/>
          <w:lang w:val="en-CA"/>
        </w:rPr>
        <w:t>e</w:t>
      </w:r>
      <w:r w:rsidRPr="00EB46DF">
        <w:rPr>
          <w:rFonts w:eastAsia="Times New Roman" w:cs="Times New Roman"/>
          <w:color w:val="000000"/>
          <w:lang w:val="en-CA"/>
        </w:rPr>
        <w:t xml:space="preserve"> prey</w:t>
      </w:r>
      <w:r w:rsidR="001A599A" w:rsidRPr="00EB46DF">
        <w:rPr>
          <w:rFonts w:eastAsia="Times New Roman" w:cs="Times New Roman"/>
          <w:color w:val="000000"/>
          <w:lang w:val="en-CA"/>
        </w:rPr>
        <w:t xml:space="preserve">, </w:t>
      </w:r>
      <w:r w:rsidR="00D8035C" w:rsidRPr="00EB46DF">
        <w:rPr>
          <w:rFonts w:eastAsia="Times New Roman" w:cs="Times New Roman"/>
          <w:color w:val="000000"/>
          <w:lang w:val="en-CA"/>
        </w:rPr>
        <w:t>leading to the species specific trophic niches</w:t>
      </w:r>
      <w:r w:rsidR="00E10448"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w:t>
      </w:r>
      <w:r w:rsidR="00BE54A2" w:rsidRPr="00EB46DF">
        <w:rPr>
          <w:rFonts w:eastAsia="Times New Roman" w:cs="Times New Roman"/>
          <w:color w:val="000000"/>
          <w:lang w:val="en-CA"/>
        </w:rPr>
        <w:t xml:space="preserve"> </w:t>
      </w:r>
      <w:r w:rsidR="00581E14" w:rsidRPr="00EB46DF">
        <w:rPr>
          <w:rFonts w:eastAsia="Times New Roman" w:cs="Times New Roman"/>
          <w:color w:val="000000"/>
          <w:lang w:val="en-CA"/>
        </w:rPr>
        <w:t xml:space="preserve">Indeed, </w:t>
      </w:r>
      <w:r w:rsidR="00BE54A2" w:rsidRPr="00EB46DF">
        <w:rPr>
          <w:rFonts w:eastAsia="Times New Roman" w:cs="Times New Roman"/>
          <w:color w:val="000000"/>
          <w:lang w:val="en-CA"/>
        </w:rPr>
        <w:t>salmon species have unique foraging behaviour and preferences</w:t>
      </w:r>
      <w:r w:rsidR="001A599A" w:rsidRPr="00EB46DF">
        <w:rPr>
          <w:rFonts w:eastAsia="Times New Roman" w:cs="Times New Roman"/>
          <w:color w:val="000000"/>
          <w:lang w:val="en-CA"/>
        </w:rPr>
        <w:t>,</w:t>
      </w:r>
      <w:r w:rsidR="00581E14" w:rsidRPr="00EB46DF">
        <w:rPr>
          <w:rFonts w:eastAsia="Times New Roman" w:cs="Times New Roman"/>
          <w:color w:val="000000"/>
          <w:lang w:val="en-CA"/>
        </w:rPr>
        <w:t xml:space="preserve"> allowing them to portion available prey resources</w:t>
      </w:r>
      <w:r w:rsidR="00C12468" w:rsidRPr="00EB46DF">
        <w:rPr>
          <w:rFonts w:eastAsia="Times New Roman" w:cs="Times New Roman"/>
          <w:color w:val="000000"/>
          <w:lang w:val="en-CA"/>
        </w:rPr>
        <w:t xml:space="preserve"> </w:t>
      </w:r>
      <w:r w:rsidR="00C12468" w:rsidRPr="00EB46DF">
        <w:rPr>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C12468" w:rsidRPr="00EB46DF">
        <w:rPr>
          <w:rFonts w:eastAsia="Times New Roman" w:cs="Times New Roman"/>
          <w:color w:val="000000"/>
          <w:lang w:val="en-CA"/>
        </w:rPr>
        <w:fldChar w:fldCharType="separate"/>
      </w:r>
      <w:r w:rsidR="00C12468" w:rsidRPr="00EB46DF">
        <w:rPr>
          <w:rFonts w:eastAsia="Times New Roman" w:cs="Times New Roman"/>
          <w:noProof/>
          <w:color w:val="000000"/>
          <w:lang w:val="en-CA"/>
        </w:rPr>
        <w:t>(Beamish et al., 2003)</w:t>
      </w:r>
      <w:r w:rsidR="00C12468" w:rsidRPr="00EB46DF">
        <w:rPr>
          <w:rFonts w:eastAsia="Times New Roman" w:cs="Times New Roman"/>
          <w:color w:val="000000"/>
          <w:lang w:val="en-CA"/>
        </w:rPr>
        <w:fldChar w:fldCharType="end"/>
      </w:r>
      <w:r w:rsidR="00581E14" w:rsidRPr="00EB46DF">
        <w:rPr>
          <w:rFonts w:eastAsia="Times New Roman" w:cs="Times New Roman"/>
          <w:color w:val="000000"/>
          <w:lang w:val="en-CA"/>
        </w:rPr>
        <w:t>.</w:t>
      </w:r>
      <w:r w:rsidR="00C12468" w:rsidRPr="00EB46DF">
        <w:rPr>
          <w:rFonts w:eastAsia="Times New Roman" w:cs="Times New Roman"/>
          <w:color w:val="000000"/>
          <w:lang w:val="en-CA"/>
        </w:rPr>
        <w:t xml:space="preserve"> </w:t>
      </w:r>
      <w:r w:rsidR="00581E14" w:rsidRPr="00EB46DF">
        <w:rPr>
          <w:rFonts w:eastAsia="Times New Roman" w:cs="Times New Roman"/>
          <w:color w:val="000000"/>
          <w:lang w:val="en-CA"/>
        </w:rPr>
        <w:t>F</w:t>
      </w:r>
      <w:r w:rsidR="00BE54A2" w:rsidRPr="00EB46DF">
        <w:rPr>
          <w:rFonts w:eastAsia="Times New Roman" w:cs="Times New Roman"/>
          <w:color w:val="000000"/>
          <w:lang w:val="en-CA"/>
        </w:rPr>
        <w:t xml:space="preserve">or example, </w:t>
      </w:r>
      <w:r w:rsidR="00CB61B8" w:rsidRPr="00EB46DF">
        <w:rPr>
          <w:rFonts w:eastAsia="Times New Roman" w:cs="Times New Roman"/>
          <w:color w:val="000000"/>
          <w:lang w:val="en-CA"/>
        </w:rPr>
        <w:t>pink</w:t>
      </w:r>
      <w:ins w:id="33" w:author="Vanessa Fladmark" w:date="2020-07-19T11:06:00Z">
        <w:r w:rsidR="00580FEA" w:rsidRPr="00EB46DF">
          <w:rPr>
            <w:rFonts w:eastAsia="Times New Roman" w:cs="Times New Roman"/>
            <w:color w:val="000000"/>
            <w:lang w:val="en-CA"/>
          </w:rPr>
          <w:t>,</w:t>
        </w:r>
      </w:ins>
      <w:r w:rsidR="00CB61B8" w:rsidRPr="00EB46DF">
        <w:rPr>
          <w:rFonts w:eastAsia="Times New Roman" w:cs="Times New Roman"/>
          <w:color w:val="000000"/>
          <w:lang w:val="en-CA"/>
        </w:rPr>
        <w:t xml:space="preserve"> chum </w:t>
      </w:r>
      <w:ins w:id="34" w:author="Vanessa Fladmark" w:date="2020-07-19T11:07:00Z">
        <w:r w:rsidR="00580FEA" w:rsidRPr="00EB46DF">
          <w:rPr>
            <w:rFonts w:eastAsia="Times New Roman" w:cs="Times New Roman"/>
            <w:color w:val="000000"/>
            <w:lang w:val="en-CA"/>
          </w:rPr>
          <w:t xml:space="preserve">and sockeye </w:t>
        </w:r>
      </w:ins>
      <w:r w:rsidR="00CB61B8" w:rsidRPr="00EB46DF">
        <w:rPr>
          <w:rFonts w:eastAsia="Times New Roman" w:cs="Times New Roman"/>
          <w:color w:val="000000"/>
          <w:lang w:val="en-CA"/>
        </w:rPr>
        <w:t>salmon are planktivorous during early marine life</w:t>
      </w:r>
      <w:ins w:id="35" w:author="Vanessa Fladmark" w:date="2020-07-19T11:07:00Z">
        <w:r w:rsidR="00580FEA" w:rsidRPr="00EB46DF">
          <w:rPr>
            <w:rFonts w:eastAsia="Times New Roman" w:cs="Times New Roman"/>
            <w:color w:val="000000"/>
            <w:lang w:val="en-CA"/>
          </w:rPr>
          <w:t xml:space="preserve">, whereas chinook and </w:t>
        </w:r>
        <w:proofErr w:type="spellStart"/>
        <w:r w:rsidR="00580FEA" w:rsidRPr="00EB46DF">
          <w:rPr>
            <w:rFonts w:eastAsia="Times New Roman" w:cs="Times New Roman"/>
            <w:color w:val="000000"/>
            <w:lang w:val="en-CA"/>
          </w:rPr>
          <w:t>coho</w:t>
        </w:r>
        <w:proofErr w:type="spellEnd"/>
        <w:r w:rsidR="00580FEA" w:rsidRPr="00EB46DF">
          <w:rPr>
            <w:rFonts w:eastAsia="Times New Roman" w:cs="Times New Roman"/>
            <w:color w:val="000000"/>
            <w:lang w:val="en-CA"/>
          </w:rPr>
          <w:t xml:space="preserve"> salmon are piscivorous</w:t>
        </w:r>
      </w:ins>
      <w:ins w:id="36" w:author="Vanessa Fladmark" w:date="2020-07-19T11:14:00Z">
        <w:r w:rsidR="000B18FB" w:rsidRPr="00EB46DF">
          <w:rPr>
            <w:rFonts w:eastAsia="Times New Roman" w:cs="Times New Roman"/>
            <w:color w:val="000000"/>
            <w:lang w:val="en-CA"/>
          </w:rPr>
          <w:t xml:space="preserve"> (ref)</w:t>
        </w:r>
      </w:ins>
      <w:ins w:id="37" w:author="Vanessa Fladmark" w:date="2020-07-19T11:07:00Z">
        <w:r w:rsidR="00580FEA" w:rsidRPr="00EB46DF">
          <w:rPr>
            <w:rFonts w:eastAsia="Times New Roman" w:cs="Times New Roman"/>
            <w:color w:val="000000"/>
            <w:lang w:val="en-CA"/>
          </w:rPr>
          <w:t>.</w:t>
        </w:r>
      </w:ins>
      <w:ins w:id="38" w:author="Vanessa Fladmark" w:date="2020-07-19T11:14:00Z">
        <w:r w:rsidR="000B18FB" w:rsidRPr="00EB46DF">
          <w:rPr>
            <w:rFonts w:eastAsia="Times New Roman" w:cs="Times New Roman"/>
            <w:color w:val="000000"/>
            <w:lang w:val="en-CA"/>
          </w:rPr>
          <w:t xml:space="preserve"> </w:t>
        </w:r>
      </w:ins>
      <w:ins w:id="39" w:author="Vanessa Fladmark" w:date="2020-07-19T11:07:00Z">
        <w:r w:rsidR="00580FEA" w:rsidRPr="00EB46DF">
          <w:rPr>
            <w:rFonts w:eastAsia="Times New Roman" w:cs="Times New Roman"/>
            <w:color w:val="000000"/>
            <w:lang w:val="en-CA"/>
          </w:rPr>
          <w:t xml:space="preserve"> </w:t>
        </w:r>
      </w:ins>
      <w:r w:rsidR="009C36C9" w:rsidRPr="00EB46DF">
        <w:rPr>
          <w:rFonts w:eastAsia="Times New Roman" w:cs="Times New Roman"/>
          <w:color w:val="000000"/>
          <w:lang w:val="en-CA"/>
        </w:rPr>
        <w:t xml:space="preserve"> </w:t>
      </w:r>
    </w:p>
    <w:p w14:paraId="758ECAB6" w14:textId="10B07DC8" w:rsidR="00580FEA" w:rsidRPr="00EB46DF" w:rsidRDefault="00580FEA" w:rsidP="00266C78">
      <w:pPr>
        <w:rPr>
          <w:ins w:id="40" w:author="Vanessa Fladmark" w:date="2020-07-19T11:15:00Z"/>
          <w:rFonts w:eastAsia="Times New Roman" w:cs="Times New Roman"/>
          <w:color w:val="000000"/>
          <w:lang w:val="en-CA"/>
        </w:rPr>
      </w:pPr>
    </w:p>
    <w:p w14:paraId="5D905EAF" w14:textId="1C40D83C" w:rsidR="00CA6BD3" w:rsidRPr="00EB46DF" w:rsidRDefault="000B18FB" w:rsidP="00266C78">
      <w:pPr>
        <w:rPr>
          <w:rFonts w:eastAsia="Times New Roman" w:cs="Times New Roman"/>
          <w:color w:val="000000"/>
          <w:lang w:val="en-CA"/>
        </w:rPr>
      </w:pPr>
      <w:ins w:id="41" w:author="Vanessa Fladmark" w:date="2020-07-19T11:15:00Z">
        <w:r w:rsidRPr="00EB46DF">
          <w:rPr>
            <w:rFonts w:eastAsia="Times New Roman" w:cs="Times New Roman"/>
            <w:color w:val="000000"/>
            <w:lang w:val="en-CA"/>
          </w:rPr>
          <w:tab/>
          <w:t xml:space="preserve">Pink and chum diets </w:t>
        </w:r>
      </w:ins>
      <w:ins w:id="42" w:author="Vanessa Fladmark" w:date="2020-07-19T11:18:00Z">
        <w:r w:rsidRPr="00EB46DF">
          <w:rPr>
            <w:rFonts w:eastAsia="Times New Roman" w:cs="Times New Roman"/>
            <w:color w:val="000000"/>
            <w:lang w:val="en-CA"/>
          </w:rPr>
          <w:t xml:space="preserve">vary </w:t>
        </w:r>
      </w:ins>
      <w:ins w:id="43" w:author="Vanessa Fladmark" w:date="2020-07-19T11:19:00Z">
        <w:r w:rsidRPr="00EB46DF">
          <w:rPr>
            <w:rFonts w:eastAsia="Times New Roman" w:cs="Times New Roman"/>
            <w:color w:val="000000"/>
            <w:lang w:val="en-CA"/>
          </w:rPr>
          <w:t>in response</w:t>
        </w:r>
      </w:ins>
      <w:ins w:id="44" w:author="Vanessa Fladmark" w:date="2020-07-19T11:18:00Z">
        <w:r w:rsidRPr="00EB46DF">
          <w:rPr>
            <w:rFonts w:eastAsia="Times New Roman" w:cs="Times New Roman"/>
            <w:color w:val="000000"/>
            <w:lang w:val="en-CA"/>
          </w:rPr>
          <w:t xml:space="preserve"> to prey availability, size</w:t>
        </w:r>
      </w:ins>
      <w:ins w:id="45" w:author="Vanessa Fladmark" w:date="2020-07-19T11:19:00Z">
        <w:r w:rsidRPr="00EB46DF">
          <w:rPr>
            <w:rFonts w:eastAsia="Times New Roman" w:cs="Times New Roman"/>
            <w:color w:val="000000"/>
            <w:lang w:val="en-CA"/>
          </w:rPr>
          <w:t>,</w:t>
        </w:r>
      </w:ins>
      <w:ins w:id="46" w:author="Vanessa Fladmark" w:date="2020-07-19T11:18:00Z">
        <w:r w:rsidRPr="00EB46DF">
          <w:rPr>
            <w:rFonts w:eastAsia="Times New Roman" w:cs="Times New Roman"/>
            <w:color w:val="000000"/>
            <w:lang w:val="en-CA"/>
          </w:rPr>
          <w:t xml:space="preserve"> i</w:t>
        </w:r>
      </w:ins>
      <w:ins w:id="47" w:author="Vanessa Fladmark" w:date="2020-07-19T11:19:00Z">
        <w:r w:rsidRPr="00EB46DF">
          <w:rPr>
            <w:rFonts w:eastAsia="Times New Roman" w:cs="Times New Roman"/>
            <w:color w:val="000000"/>
            <w:lang w:val="en-CA"/>
          </w:rPr>
          <w:t>ntra- and interspecific competition (refs).</w:t>
        </w:r>
      </w:ins>
      <w:ins w:id="48" w:author="Vanessa Fladmark" w:date="2020-07-22T13:22:00Z">
        <w:r w:rsidR="00B64F00">
          <w:rPr>
            <w:rFonts w:eastAsia="Times New Roman" w:cs="Times New Roman"/>
            <w:color w:val="000000"/>
            <w:lang w:val="en-CA"/>
          </w:rPr>
          <w:t xml:space="preserve"> Small pink and chum salmon</w:t>
        </w:r>
      </w:ins>
      <w:ins w:id="49" w:author="Vanessa Fladmark" w:date="2020-07-22T13:24:00Z">
        <w:r w:rsidR="00B64F00">
          <w:rPr>
            <w:rFonts w:eastAsia="Times New Roman" w:cs="Times New Roman"/>
            <w:color w:val="000000"/>
            <w:lang w:val="en-CA"/>
          </w:rPr>
          <w:t xml:space="preserve"> often</w:t>
        </w:r>
      </w:ins>
      <w:ins w:id="50" w:author="Vanessa Fladmark" w:date="2020-07-22T13:22:00Z">
        <w:r w:rsidR="00B64F00">
          <w:rPr>
            <w:rFonts w:eastAsia="Times New Roman" w:cs="Times New Roman"/>
            <w:color w:val="000000"/>
            <w:lang w:val="en-CA"/>
          </w:rPr>
          <w:t xml:space="preserve"> forage in the nearshore coastal environment</w:t>
        </w:r>
      </w:ins>
      <w:ins w:id="51" w:author="Vanessa Fladmark" w:date="2020-07-22T13:23:00Z">
        <w:r w:rsidR="00B64F00">
          <w:rPr>
            <w:rFonts w:eastAsia="Times New Roman" w:cs="Times New Roman"/>
            <w:color w:val="000000"/>
            <w:lang w:val="en-CA"/>
          </w:rPr>
          <w:t>, consuming prey such as harpacticoids</w:t>
        </w:r>
      </w:ins>
      <w:ins w:id="52" w:author="Vanessa Fladmark" w:date="2020-07-22T13:25:00Z">
        <w:r w:rsidR="00B64F00">
          <w:rPr>
            <w:rFonts w:eastAsia="Times New Roman" w:cs="Times New Roman"/>
            <w:color w:val="000000"/>
            <w:lang w:val="en-CA"/>
          </w:rPr>
          <w:t xml:space="preserve"> (re</w:t>
        </w:r>
      </w:ins>
      <w:ins w:id="53" w:author="Vanessa Fladmark" w:date="2020-07-22T13:26:00Z">
        <w:r w:rsidR="00B64F00">
          <w:rPr>
            <w:rFonts w:eastAsia="Times New Roman" w:cs="Times New Roman"/>
            <w:color w:val="000000"/>
            <w:lang w:val="en-CA"/>
          </w:rPr>
          <w:t>fs</w:t>
        </w:r>
      </w:ins>
      <w:ins w:id="54" w:author="Vanessa Fladmark" w:date="2020-07-22T13:25:00Z">
        <w:r w:rsidR="00B64F00">
          <w:rPr>
            <w:rFonts w:eastAsia="Times New Roman" w:cs="Times New Roman"/>
            <w:color w:val="000000"/>
            <w:lang w:val="en-CA"/>
          </w:rPr>
          <w:t>)</w:t>
        </w:r>
      </w:ins>
      <w:ins w:id="55" w:author="Vanessa Fladmark" w:date="2020-07-22T13:23:00Z">
        <w:r w:rsidR="00B64F00">
          <w:rPr>
            <w:rFonts w:eastAsia="Times New Roman" w:cs="Times New Roman"/>
            <w:color w:val="000000"/>
            <w:lang w:val="en-CA"/>
          </w:rPr>
          <w:t>,</w:t>
        </w:r>
      </w:ins>
      <w:ins w:id="56" w:author="Vanessa Fladmark" w:date="2020-07-22T13:24:00Z">
        <w:r w:rsidR="00B64F00">
          <w:rPr>
            <w:rFonts w:eastAsia="Times New Roman" w:cs="Times New Roman"/>
            <w:color w:val="000000"/>
            <w:lang w:val="en-CA"/>
          </w:rPr>
          <w:t xml:space="preserve"> shifting to larger calanoids, decapods, </w:t>
        </w:r>
      </w:ins>
      <w:proofErr w:type="spellStart"/>
      <w:ins w:id="57" w:author="Vanessa Fladmark" w:date="2020-07-22T13:25:00Z">
        <w:r w:rsidR="00B64F00">
          <w:rPr>
            <w:rFonts w:eastAsia="Times New Roman" w:cs="Times New Roman"/>
            <w:color w:val="000000"/>
            <w:lang w:val="en-CA"/>
          </w:rPr>
          <w:t>appendicularians</w:t>
        </w:r>
        <w:proofErr w:type="spellEnd"/>
        <w:r w:rsidR="00B64F00">
          <w:rPr>
            <w:rFonts w:eastAsia="Times New Roman" w:cs="Times New Roman"/>
            <w:color w:val="000000"/>
            <w:lang w:val="en-CA"/>
          </w:rPr>
          <w:t xml:space="preserve">, </w:t>
        </w:r>
      </w:ins>
      <w:ins w:id="58" w:author="Vanessa Fladmark" w:date="2020-07-22T13:24:00Z">
        <w:r w:rsidR="00B64F00">
          <w:rPr>
            <w:rFonts w:eastAsia="Times New Roman" w:cs="Times New Roman"/>
            <w:color w:val="000000"/>
            <w:lang w:val="en-CA"/>
          </w:rPr>
          <w:t>amphipods and euphausiids as salmon size increases</w:t>
        </w:r>
      </w:ins>
      <w:ins w:id="59" w:author="Vanessa Fladmark" w:date="2020-07-22T13:25:00Z">
        <w:r w:rsidR="00B64F00">
          <w:rPr>
            <w:rFonts w:eastAsia="Times New Roman" w:cs="Times New Roman"/>
            <w:color w:val="000000"/>
            <w:lang w:val="en-CA"/>
          </w:rPr>
          <w:t xml:space="preserve"> (refs)</w:t>
        </w:r>
      </w:ins>
      <w:ins w:id="60" w:author="Vanessa Fladmark" w:date="2020-07-22T13:24:00Z">
        <w:r w:rsidR="00B64F00">
          <w:rPr>
            <w:rFonts w:eastAsia="Times New Roman" w:cs="Times New Roman"/>
            <w:color w:val="000000"/>
            <w:lang w:val="en-CA"/>
          </w:rPr>
          <w:t>.</w:t>
        </w:r>
      </w:ins>
      <w:ins w:id="61" w:author="Vanessa Fladmark" w:date="2020-07-19T11:19:00Z">
        <w:r w:rsidRPr="00EB46DF">
          <w:rPr>
            <w:rFonts w:eastAsia="Times New Roman" w:cs="Times New Roman"/>
            <w:color w:val="000000"/>
            <w:lang w:val="en-CA"/>
          </w:rPr>
          <w:t xml:space="preserve"> </w:t>
        </w:r>
      </w:ins>
      <w:ins w:id="62" w:author="Vanessa Fladmark" w:date="2020-07-19T11:51:00Z">
        <w:r w:rsidR="00BA5652" w:rsidRPr="00EB46DF">
          <w:rPr>
            <w:rFonts w:eastAsia="Times New Roman" w:cs="Times New Roman"/>
            <w:color w:val="000000"/>
            <w:lang w:val="en-CA"/>
          </w:rPr>
          <w:t>Pink and chum salmon</w:t>
        </w:r>
      </w:ins>
      <w:r w:rsidR="009C36C9" w:rsidRPr="00EB46DF">
        <w:rPr>
          <w:rFonts w:eastAsia="Times New Roman" w:cs="Times New Roman"/>
          <w:color w:val="000000"/>
          <w:lang w:val="en-CA"/>
        </w:rPr>
        <w:t xml:space="preserve"> therefore </w:t>
      </w:r>
      <w:r w:rsidR="00CB61B8" w:rsidRPr="00EB46DF">
        <w:rPr>
          <w:rFonts w:eastAsia="Times New Roman" w:cs="Times New Roman"/>
          <w:color w:val="000000"/>
          <w:lang w:val="en-CA"/>
        </w:rPr>
        <w:t xml:space="preserve">have the potential to </w:t>
      </w:r>
      <w:r w:rsidR="009C36C9" w:rsidRPr="00EB46DF">
        <w:rPr>
          <w:rFonts w:eastAsia="Times New Roman" w:cs="Times New Roman"/>
          <w:color w:val="000000"/>
          <w:lang w:val="en-CA"/>
        </w:rPr>
        <w:t xml:space="preserve">either </w:t>
      </w:r>
      <w:r w:rsidR="00CB61B8" w:rsidRPr="00EB46DF">
        <w:rPr>
          <w:rFonts w:eastAsia="Times New Roman" w:cs="Times New Roman"/>
          <w:color w:val="000000"/>
          <w:lang w:val="en-CA"/>
        </w:rPr>
        <w:t>compete for food or occupy different trophic niches</w:t>
      </w:r>
      <w:ins w:id="63" w:author="Vanessa Fladmark" w:date="2020-07-19T11:51:00Z">
        <w:r w:rsidR="00BA5652" w:rsidRPr="00EB46DF">
          <w:rPr>
            <w:rFonts w:eastAsia="Times New Roman" w:cs="Times New Roman"/>
            <w:color w:val="000000"/>
            <w:lang w:val="en-CA"/>
          </w:rPr>
          <w:t xml:space="preserve">, which has been studied with stable isotopes but not stomach contents </w:t>
        </w:r>
      </w:ins>
      <w:r w:rsidR="00CB61B8" w:rsidRPr="00EB46DF">
        <w:rPr>
          <w:rFonts w:eastAsia="Times New Roman" w:cs="Times New Roman"/>
          <w:color w:val="000000"/>
          <w:lang w:val="en-CA"/>
        </w:rPr>
        <w:t xml:space="preserve"> </w:t>
      </w:r>
      <w:commentRangeStart w:id="64"/>
      <w:r w:rsidR="00CB61B8" w:rsidRPr="00EB46DF">
        <w:rPr>
          <w:rStyle w:val="FootnoteReference"/>
          <w:rFonts w:eastAsia="Times New Roman" w:cs="Times New Roman"/>
          <w:color w:val="000000"/>
          <w:lang w:val="en-CA"/>
        </w:rPr>
        <w:fldChar w:fldCharType="begin" w:fldLock="1"/>
      </w:r>
      <w:r w:rsidR="00B64F00">
        <w:rPr>
          <w:rFonts w:eastAsia="Times New Roman" w:cs="Times New Roman"/>
          <w:color w:val="000000"/>
          <w:lang w:val="en-CA"/>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lang w:val="en-CA"/>
        </w:rPr>
        <w:fldChar w:fldCharType="separate"/>
      </w:r>
      <w:r w:rsidR="00A90378" w:rsidRPr="00EB46DF">
        <w:rPr>
          <w:rFonts w:eastAsia="Times New Roman" w:cs="Times New Roman"/>
          <w:noProof/>
          <w:color w:val="000000"/>
          <w:lang w:val="en-CA"/>
        </w:rPr>
        <w:t>(Jenkins, 2011; Pocheville, 2015)</w:t>
      </w:r>
      <w:r w:rsidR="00CB61B8" w:rsidRPr="00EB46DF">
        <w:rPr>
          <w:rStyle w:val="FootnoteReference"/>
          <w:rFonts w:eastAsia="Times New Roman" w:cs="Times New Roman"/>
          <w:color w:val="000000"/>
          <w:lang w:val="en-CA"/>
        </w:rPr>
        <w:fldChar w:fldCharType="end"/>
      </w:r>
      <w:commentRangeEnd w:id="64"/>
      <w:r w:rsidR="00A43EB6" w:rsidRPr="00EB46DF">
        <w:rPr>
          <w:rStyle w:val="CommentReference"/>
          <w:rFonts w:cs="Times New Roman"/>
          <w:sz w:val="24"/>
          <w:szCs w:val="24"/>
        </w:rPr>
        <w:commentReference w:id="64"/>
      </w:r>
      <w:r w:rsidR="00CB61B8" w:rsidRPr="00EB46DF">
        <w:rPr>
          <w:rFonts w:eastAsia="Times New Roman" w:cs="Times New Roman"/>
          <w:color w:val="000000"/>
          <w:lang w:val="en-CA"/>
        </w:rPr>
        <w:t>.</w:t>
      </w:r>
    </w:p>
    <w:p w14:paraId="60D813FA" w14:textId="5C833DF4" w:rsidR="008E06FB" w:rsidRPr="00EB46DF" w:rsidRDefault="008E06FB" w:rsidP="00266C78">
      <w:pPr>
        <w:rPr>
          <w:rFonts w:eastAsia="Times New Roman" w:cs="Times New Roman"/>
          <w:color w:val="000000"/>
          <w:lang w:val="en-CA"/>
        </w:rPr>
      </w:pPr>
    </w:p>
    <w:p w14:paraId="31EC9534" w14:textId="18F52CC7" w:rsidR="008E06FB" w:rsidRPr="00EB46DF" w:rsidRDefault="008E06FB" w:rsidP="00266C78">
      <w:pPr>
        <w:rPr>
          <w:rFonts w:eastAsia="Times New Roman" w:cs="Times New Roman"/>
          <w:color w:val="000000"/>
          <w:lang w:val="en-CA"/>
        </w:rPr>
      </w:pPr>
      <w:r w:rsidRPr="00EB46DF">
        <w:rPr>
          <w:rFonts w:eastAsia="Times New Roman" w:cs="Times New Roman"/>
          <w:color w:val="000000"/>
          <w:lang w:val="en-CA"/>
        </w:rPr>
        <w:tab/>
        <w:t>Niche can be defined as a combination of the conditions allowing a species to satisfy the minimum requirements of survival and the impact of the species on environmental conditions</w:t>
      </w:r>
      <w:r w:rsidR="003E451F" w:rsidRPr="00EB46DF">
        <w:rPr>
          <w:rFonts w:eastAsia="Times New Roman" w:cs="Times New Roman"/>
          <w:color w:val="000000"/>
          <w:lang w:val="en-CA"/>
        </w:rPr>
        <w:t xml:space="preserve"> </w:t>
      </w:r>
      <w:r w:rsidR="003E451F" w:rsidRPr="00EB46DF">
        <w:rPr>
          <w:rFonts w:eastAsia="Times New Roman" w:cs="Times New Roman"/>
          <w:color w:val="000000"/>
          <w:lang w:val="en-CA"/>
        </w:rPr>
        <w:fldChar w:fldCharType="begin" w:fldLock="1"/>
      </w:r>
      <w:r w:rsidR="003E451F" w:rsidRPr="00EB46DF">
        <w:rPr>
          <w:rFonts w:eastAsia="Times New Roman" w:cs="Times New Roman"/>
          <w:color w:val="000000"/>
          <w:lang w:val="en-CA"/>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lang w:val="en-CA"/>
        </w:rPr>
        <w:fldChar w:fldCharType="separate"/>
      </w:r>
      <w:r w:rsidR="003E451F" w:rsidRPr="00EB46DF">
        <w:rPr>
          <w:rFonts w:eastAsia="Times New Roman" w:cs="Times New Roman"/>
          <w:noProof/>
          <w:color w:val="000000"/>
          <w:lang w:val="en-CA"/>
        </w:rPr>
        <w:t>(Chase &amp; Leibold, 2003)</w:t>
      </w:r>
      <w:r w:rsidR="003E451F" w:rsidRPr="00EB46DF">
        <w:rPr>
          <w:rFonts w:eastAsia="Times New Roman" w:cs="Times New Roman"/>
          <w:color w:val="000000"/>
          <w:lang w:val="en-CA"/>
        </w:rPr>
        <w:fldChar w:fldCharType="end"/>
      </w:r>
      <w:r w:rsidRPr="00EB46DF">
        <w:rPr>
          <w:rFonts w:eastAsia="Times New Roman" w:cs="Times New Roman"/>
          <w:color w:val="000000"/>
          <w:lang w:val="en-CA"/>
        </w:rPr>
        <w:t xml:space="preserve">. Therefore, “trophic niche” </w:t>
      </w:r>
      <w:ins w:id="65" w:author="Vanessa Fladmark" w:date="2020-07-19T12:07:00Z">
        <w:r w:rsidR="00A90378" w:rsidRPr="00EB46DF">
          <w:rPr>
            <w:rFonts w:eastAsia="Times New Roman" w:cs="Times New Roman"/>
            <w:color w:val="000000"/>
            <w:lang w:val="en-CA"/>
          </w:rPr>
          <w:t xml:space="preserve">of </w:t>
        </w:r>
      </w:ins>
      <w:ins w:id="66" w:author="Vanessa Fladmark" w:date="2020-07-21T12:37:00Z">
        <w:r w:rsidR="00702E99">
          <w:rPr>
            <w:rFonts w:eastAsia="Times New Roman" w:cs="Times New Roman"/>
            <w:color w:val="000000"/>
            <w:lang w:val="en-CA"/>
          </w:rPr>
          <w:t xml:space="preserve">salmon </w:t>
        </w:r>
      </w:ins>
      <w:ins w:id="67" w:author="Vanessa Fladmark" w:date="2020-07-19T12:07:00Z">
        <w:r w:rsidR="00A90378" w:rsidRPr="00EB46DF">
          <w:rPr>
            <w:rFonts w:eastAsia="Times New Roman" w:cs="Times New Roman"/>
            <w:color w:val="000000"/>
            <w:lang w:val="en-CA"/>
          </w:rPr>
          <w:t xml:space="preserve">species </w:t>
        </w:r>
      </w:ins>
      <w:r w:rsidRPr="00EB46DF">
        <w:rPr>
          <w:rFonts w:eastAsia="Times New Roman" w:cs="Times New Roman"/>
          <w:color w:val="000000"/>
          <w:lang w:val="en-CA"/>
        </w:rPr>
        <w:t xml:space="preserve">can be considered the prey resources consumed to meet energetic demands and the effect of </w:t>
      </w:r>
      <w:ins w:id="68" w:author="Vanessa Fladmark" w:date="2020-07-21T12:37:00Z">
        <w:r w:rsidR="00702E99">
          <w:rPr>
            <w:rFonts w:eastAsia="Times New Roman" w:cs="Times New Roman"/>
            <w:color w:val="000000"/>
            <w:lang w:val="en-CA"/>
          </w:rPr>
          <w:t>salmon</w:t>
        </w:r>
        <w:r w:rsidR="00702E99" w:rsidRPr="00EB46DF">
          <w:rPr>
            <w:rFonts w:eastAsia="Times New Roman" w:cs="Times New Roman"/>
            <w:color w:val="000000"/>
            <w:lang w:val="en-CA"/>
          </w:rPr>
          <w:t xml:space="preserve"> </w:t>
        </w:r>
      </w:ins>
      <w:r w:rsidRPr="00EB46DF">
        <w:rPr>
          <w:rFonts w:eastAsia="Times New Roman" w:cs="Times New Roman"/>
          <w:color w:val="000000"/>
          <w:lang w:val="en-CA"/>
        </w:rPr>
        <w:t>foraging on the zooplankton community and other species</w:t>
      </w:r>
      <w:r w:rsidR="000A705A" w:rsidRPr="00EB46DF">
        <w:rPr>
          <w:rFonts w:eastAsia="Times New Roman" w:cs="Times New Roman"/>
          <w:color w:val="000000"/>
          <w:lang w:val="en-CA"/>
        </w:rPr>
        <w:t xml:space="preserve"> </w:t>
      </w:r>
      <w:r w:rsidR="000A705A" w:rsidRPr="00EB46DF">
        <w:rPr>
          <w:rFonts w:eastAsia="Times New Roman" w:cs="Times New Roman"/>
          <w:color w:val="000000"/>
          <w:lang w:val="en-CA"/>
        </w:rPr>
        <w:fldChar w:fldCharType="begin" w:fldLock="1"/>
      </w:r>
      <w:r w:rsidR="00776754" w:rsidRPr="00EB46DF">
        <w:rPr>
          <w:rFonts w:eastAsia="Times New Roman" w:cs="Times New Roman"/>
          <w:color w:val="000000"/>
          <w:lang w:val="en-CA"/>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lang w:val="en-CA"/>
        </w:rPr>
        <w:fldChar w:fldCharType="separate"/>
      </w:r>
      <w:r w:rsidR="000A705A" w:rsidRPr="00EB46DF">
        <w:rPr>
          <w:rFonts w:eastAsia="Times New Roman" w:cs="Times New Roman"/>
          <w:noProof/>
          <w:color w:val="000000"/>
          <w:lang w:val="en-CA"/>
        </w:rPr>
        <w:t>(Jenkins, 2011)</w:t>
      </w:r>
      <w:r w:rsidR="000A705A" w:rsidRPr="00EB46DF">
        <w:rPr>
          <w:rFonts w:eastAsia="Times New Roman" w:cs="Times New Roman"/>
          <w:color w:val="000000"/>
          <w:lang w:val="en-CA"/>
        </w:rPr>
        <w:fldChar w:fldCharType="end"/>
      </w:r>
      <w:r w:rsidRPr="00EB46DF">
        <w:rPr>
          <w:rFonts w:eastAsia="Times New Roman" w:cs="Times New Roman"/>
          <w:color w:val="000000"/>
          <w:lang w:val="en-CA"/>
        </w:rPr>
        <w:t>. Essentially, trophic niche is an organism’s role within the food web</w:t>
      </w:r>
      <w:r w:rsidR="001F521B" w:rsidRPr="00EB46DF">
        <w:rPr>
          <w:rFonts w:eastAsia="Times New Roman" w:cs="Times New Roman"/>
          <w:color w:val="000000"/>
          <w:lang w:val="en-CA"/>
        </w:rPr>
        <w:t>;</w:t>
      </w:r>
      <w:r w:rsidRPr="00EB46DF">
        <w:rPr>
          <w:rFonts w:eastAsia="Times New Roman" w:cs="Times New Roman"/>
          <w:color w:val="000000"/>
          <w:lang w:val="en-CA"/>
        </w:rPr>
        <w:t xml:space="preserve"> it can be dynamic over time and coexisting species cannot occupy the same niche </w:t>
      </w:r>
      <w:r w:rsidR="001F521B" w:rsidRPr="00EB46DF">
        <w:rPr>
          <w:rFonts w:eastAsia="Times New Roman" w:cs="Times New Roman"/>
          <w:color w:val="000000"/>
          <w:lang w:val="en-CA"/>
        </w:rPr>
        <w:t xml:space="preserve">as this </w:t>
      </w:r>
      <w:r w:rsidR="00371D32" w:rsidRPr="00EB46DF">
        <w:rPr>
          <w:rFonts w:eastAsia="Times New Roman" w:cs="Times New Roman"/>
          <w:color w:val="000000"/>
          <w:lang w:val="en-CA"/>
        </w:rPr>
        <w:t>lead</w:t>
      </w:r>
      <w:r w:rsidR="00B753AC" w:rsidRPr="00EB46DF">
        <w:rPr>
          <w:rFonts w:eastAsia="Times New Roman" w:cs="Times New Roman"/>
          <w:color w:val="000000"/>
          <w:lang w:val="en-CA"/>
        </w:rPr>
        <w:t>s</w:t>
      </w:r>
      <w:r w:rsidR="00371D32" w:rsidRPr="00EB46DF">
        <w:rPr>
          <w:rFonts w:eastAsia="Times New Roman" w:cs="Times New Roman"/>
          <w:color w:val="000000"/>
          <w:lang w:val="en-CA"/>
        </w:rPr>
        <w:t xml:space="preserve"> to </w:t>
      </w:r>
      <w:r w:rsidRPr="00EB46DF">
        <w:rPr>
          <w:rFonts w:eastAsia="Times New Roman" w:cs="Times New Roman"/>
          <w:color w:val="000000"/>
          <w:lang w:val="en-CA"/>
        </w:rPr>
        <w:t>compet</w:t>
      </w:r>
      <w:r w:rsidR="00371D32" w:rsidRPr="00EB46DF">
        <w:rPr>
          <w:rFonts w:eastAsia="Times New Roman" w:cs="Times New Roman"/>
          <w:color w:val="000000"/>
          <w:lang w:val="en-CA"/>
        </w:rPr>
        <w:t xml:space="preserve">itive </w:t>
      </w:r>
      <w:r w:rsidRPr="00EB46DF">
        <w:rPr>
          <w:rFonts w:eastAsia="Times New Roman" w:cs="Times New Roman"/>
          <w:color w:val="000000"/>
          <w:lang w:val="en-CA"/>
        </w:rPr>
        <w:t>e</w:t>
      </w:r>
      <w:r w:rsidR="00371D32" w:rsidRPr="00EB46DF">
        <w:rPr>
          <w:rFonts w:eastAsia="Times New Roman" w:cs="Times New Roman"/>
          <w:color w:val="000000"/>
          <w:lang w:val="en-CA"/>
        </w:rPr>
        <w:t>xclusion</w:t>
      </w:r>
      <w:r w:rsidR="003E451F" w:rsidRPr="00EB46DF">
        <w:rPr>
          <w:rFonts w:eastAsia="Times New Roman" w:cs="Times New Roman"/>
          <w:color w:val="000000"/>
          <w:lang w:val="en-CA"/>
        </w:rPr>
        <w:t xml:space="preserve"> </w:t>
      </w:r>
      <w:r w:rsidR="003E451F" w:rsidRPr="00EB46DF">
        <w:rPr>
          <w:rFonts w:eastAsia="Times New Roman" w:cs="Times New Roman"/>
          <w:color w:val="000000"/>
          <w:lang w:val="en-CA"/>
        </w:rPr>
        <w:fldChar w:fldCharType="begin" w:fldLock="1"/>
      </w:r>
      <w:r w:rsidR="000A705A" w:rsidRPr="00EB46DF">
        <w:rPr>
          <w:rFonts w:eastAsia="Times New Roman" w:cs="Times New Roman"/>
          <w:color w:val="000000"/>
          <w:lang w:val="en-CA"/>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lang w:val="en-CA"/>
        </w:rPr>
        <w:fldChar w:fldCharType="separate"/>
      </w:r>
      <w:r w:rsidR="003E451F" w:rsidRPr="00EB46DF">
        <w:rPr>
          <w:rFonts w:eastAsia="Times New Roman" w:cs="Times New Roman"/>
          <w:noProof/>
          <w:color w:val="000000"/>
          <w:lang w:val="en-CA"/>
        </w:rPr>
        <w:t>(Hardin, 1960)</w:t>
      </w:r>
      <w:r w:rsidR="003E451F" w:rsidRPr="00EB46DF">
        <w:rPr>
          <w:rFonts w:eastAsia="Times New Roman" w:cs="Times New Roman"/>
          <w:color w:val="000000"/>
          <w:lang w:val="en-CA"/>
        </w:rPr>
        <w:fldChar w:fldCharType="end"/>
      </w:r>
      <w:r w:rsidRPr="00EB46DF">
        <w:rPr>
          <w:rFonts w:eastAsia="Times New Roman" w:cs="Times New Roman"/>
          <w:color w:val="000000"/>
          <w:lang w:val="en-CA"/>
        </w:rPr>
        <w:t>.</w:t>
      </w:r>
    </w:p>
    <w:p w14:paraId="233AD0DF" w14:textId="77777777" w:rsidR="00CA6BD3" w:rsidRPr="00EB46DF" w:rsidRDefault="00CA6BD3" w:rsidP="00266C78">
      <w:pPr>
        <w:rPr>
          <w:rFonts w:eastAsia="Times New Roman" w:cs="Times New Roman"/>
          <w:color w:val="000000"/>
          <w:lang w:val="en-CA"/>
        </w:rPr>
      </w:pPr>
    </w:p>
    <w:p w14:paraId="5E714821" w14:textId="403997E1" w:rsidR="000D2776" w:rsidRPr="00EB46DF" w:rsidRDefault="00CB61B8" w:rsidP="00266C78">
      <w:pPr>
        <w:rPr>
          <w:rFonts w:eastAsia="Times New Roman" w:cs="Times New Roman"/>
          <w:color w:val="000000"/>
          <w:lang w:val="en-CA"/>
        </w:rPr>
      </w:pPr>
      <w:r w:rsidRPr="00EB46DF">
        <w:rPr>
          <w:rFonts w:eastAsia="Times New Roman" w:cs="Times New Roman"/>
          <w:color w:val="000000"/>
          <w:lang w:val="en-CA"/>
        </w:rPr>
        <w:tab/>
      </w:r>
      <w:r w:rsidR="000D2776" w:rsidRPr="00EB46DF">
        <w:rPr>
          <w:rFonts w:eastAsia="Times New Roman" w:cs="Times New Roman"/>
          <w:color w:val="000000"/>
          <w:lang w:val="en-CA"/>
        </w:rPr>
        <w:t>Pink salmon are</w:t>
      </w:r>
      <w:r w:rsidR="008E06FB" w:rsidRPr="00EB46DF">
        <w:rPr>
          <w:rFonts w:eastAsia="Times New Roman" w:cs="Times New Roman"/>
          <w:color w:val="000000"/>
          <w:lang w:val="en-CA"/>
        </w:rPr>
        <w:t xml:space="preserve"> an example of </w:t>
      </w:r>
      <w:r w:rsidR="000D2776" w:rsidRPr="00EB46DF">
        <w:rPr>
          <w:rFonts w:eastAsia="Times New Roman" w:cs="Times New Roman"/>
          <w:color w:val="000000"/>
          <w:lang w:val="en-CA"/>
        </w:rPr>
        <w:t>dominant competitors for food resources</w:t>
      </w:r>
      <w:r w:rsidR="00371D32" w:rsidRPr="00EB46DF">
        <w:rPr>
          <w:rFonts w:eastAsia="Times New Roman" w:cs="Times New Roman"/>
          <w:color w:val="000000"/>
          <w:lang w:val="en-CA"/>
        </w:rPr>
        <w:t xml:space="preserve">. </w:t>
      </w:r>
      <w:r w:rsidR="001F521B" w:rsidRPr="00EB46DF">
        <w:rPr>
          <w:rFonts w:eastAsia="Times New Roman" w:cs="Times New Roman"/>
          <w:color w:val="000000"/>
          <w:lang w:val="en-CA"/>
        </w:rPr>
        <w:t>They a</w:t>
      </w:r>
      <w:r w:rsidR="000D2776" w:rsidRPr="00EB46DF">
        <w:rPr>
          <w:rFonts w:eastAsia="Times New Roman" w:cs="Times New Roman"/>
          <w:color w:val="000000"/>
          <w:lang w:val="en-CA"/>
        </w:rPr>
        <w:t>ctively feed on crustacean zooplankton</w:t>
      </w:r>
      <w:r w:rsidR="00371D32" w:rsidRPr="00EB46DF">
        <w:rPr>
          <w:rFonts w:eastAsia="Times New Roman" w:cs="Times New Roman"/>
          <w:color w:val="000000"/>
          <w:lang w:val="en-CA"/>
        </w:rPr>
        <w:t xml:space="preserve"> </w:t>
      </w:r>
      <w:r w:rsidR="001F521B" w:rsidRPr="00EB46DF">
        <w:rPr>
          <w:rFonts w:eastAsia="Times New Roman" w:cs="Times New Roman"/>
          <w:color w:val="000000"/>
          <w:lang w:val="en-CA"/>
        </w:rPr>
        <w:t xml:space="preserve">and in </w:t>
      </w:r>
      <w:r w:rsidR="000D2776" w:rsidRPr="00EB46DF">
        <w:rPr>
          <w:rFonts w:eastAsia="Times New Roman" w:cs="Times New Roman"/>
          <w:color w:val="000000"/>
          <w:lang w:val="en-CA"/>
        </w:rPr>
        <w:t>high abundance years can cause trophic cascades</w:t>
      </w:r>
      <w:r w:rsidR="00E10448"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w:t>
      </w:r>
      <w:r w:rsidRPr="00EB46DF">
        <w:rPr>
          <w:rFonts w:eastAsia="Times New Roman" w:cs="Times New Roman"/>
          <w:color w:val="000000"/>
          <w:lang w:val="en-CA"/>
        </w:rPr>
        <w:t xml:space="preserve"> </w:t>
      </w:r>
      <w:r w:rsidR="003B6DBD" w:rsidRPr="00EB46DF">
        <w:rPr>
          <w:rFonts w:eastAsia="Times New Roman" w:cs="Times New Roman"/>
          <w:color w:val="000000"/>
          <w:lang w:val="en-CA"/>
        </w:rPr>
        <w:t>Emerging studies on competition have</w:t>
      </w:r>
      <w:r w:rsidRPr="00EB46DF">
        <w:rPr>
          <w:rFonts w:eastAsia="Times New Roman" w:cs="Times New Roman"/>
          <w:color w:val="000000"/>
          <w:lang w:val="en-CA"/>
        </w:rPr>
        <w:t xml:space="preserve"> shown pink salmon to negatively affect the growth and survival of other salmonids, herring, sea birds and killer whales</w:t>
      </w:r>
      <w:r w:rsidR="00C12468" w:rsidRPr="00EB46DF">
        <w:rPr>
          <w:rFonts w:eastAsia="Times New Roman" w:cs="Times New Roman"/>
          <w:color w:val="000000"/>
          <w:lang w:val="en-CA"/>
        </w:rPr>
        <w:t xml:space="preserve"> </w:t>
      </w:r>
      <w:r w:rsidR="00C12468" w:rsidRPr="00EB46DF">
        <w:rPr>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lang w:val="en-CA"/>
        </w:rPr>
        <w:fldChar w:fldCharType="separate"/>
      </w:r>
      <w:r w:rsidR="00C12468" w:rsidRPr="00EB46DF">
        <w:rPr>
          <w:rFonts w:eastAsia="Times New Roman" w:cs="Times New Roman"/>
          <w:noProof/>
          <w:color w:val="000000"/>
          <w:lang w:val="en-CA"/>
        </w:rPr>
        <w:t>(Beamish et al., 2010; Pearson et al., 2012; Ruggerone et al., 2019; Springer et al., 2018)</w:t>
      </w:r>
      <w:r w:rsidR="00C12468" w:rsidRPr="00EB46DF">
        <w:rPr>
          <w:rFonts w:eastAsia="Times New Roman" w:cs="Times New Roman"/>
          <w:color w:val="000000"/>
          <w:lang w:val="en-CA"/>
        </w:rPr>
        <w:fldChar w:fldCharType="end"/>
      </w:r>
      <w:r w:rsidR="00C12468" w:rsidRPr="00EB46DF">
        <w:rPr>
          <w:rFonts w:eastAsia="Times New Roman" w:cs="Times New Roman"/>
          <w:color w:val="000000"/>
          <w:lang w:val="en-CA"/>
        </w:rPr>
        <w:t xml:space="preserve">. </w:t>
      </w:r>
      <w:r w:rsidR="000D2776" w:rsidRPr="00EB46DF">
        <w:rPr>
          <w:rFonts w:eastAsia="Times New Roman" w:cs="Times New Roman"/>
          <w:color w:val="000000"/>
          <w:lang w:val="en-CA"/>
        </w:rPr>
        <w:t xml:space="preserve">Chum salmon, on the other hand, have more </w:t>
      </w:r>
      <w:r w:rsidR="00371D32" w:rsidRPr="00EB46DF">
        <w:rPr>
          <w:rFonts w:eastAsia="Times New Roman" w:cs="Times New Roman"/>
          <w:color w:val="000000"/>
          <w:lang w:val="en-CA"/>
        </w:rPr>
        <w:t xml:space="preserve">flexible </w:t>
      </w:r>
      <w:r w:rsidR="000D2776" w:rsidRPr="00EB46DF">
        <w:rPr>
          <w:rFonts w:eastAsia="Times New Roman" w:cs="Times New Roman"/>
          <w:color w:val="000000"/>
          <w:lang w:val="en-CA"/>
        </w:rPr>
        <w:t xml:space="preserve">feeding strategies, with the tendency </w:t>
      </w:r>
      <w:r w:rsidR="001F521B" w:rsidRPr="00EB46DF">
        <w:rPr>
          <w:rFonts w:eastAsia="Times New Roman" w:cs="Times New Roman"/>
          <w:color w:val="000000"/>
          <w:lang w:val="en-CA"/>
        </w:rPr>
        <w:t xml:space="preserve">to </w:t>
      </w:r>
      <w:r w:rsidR="000D2776" w:rsidRPr="00EB46DF">
        <w:rPr>
          <w:rFonts w:eastAsia="Times New Roman" w:cs="Times New Roman"/>
          <w:color w:val="000000"/>
          <w:lang w:val="en-CA"/>
        </w:rPr>
        <w:t>prey shift towards gelatinous zooplankton in response to competition or limited food resources</w:t>
      </w:r>
      <w:r w:rsidR="00E10448"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024A60" w:rsidRPr="00EB46DF">
        <w:rPr>
          <w:rFonts w:eastAsia="Times New Roman" w:cs="Times New Roman"/>
          <w:color w:val="000000"/>
          <w:lang w:val="en-CA"/>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w:t>
      </w:r>
      <w:r w:rsidR="00E10448" w:rsidRPr="00EB46DF">
        <w:rPr>
          <w:rFonts w:eastAsia="Times New Roman" w:cs="Times New Roman"/>
          <w:color w:val="000000"/>
          <w:lang w:val="en-CA"/>
        </w:rPr>
        <w:t xml:space="preserve"> </w:t>
      </w:r>
      <w:r w:rsidR="0028260B" w:rsidRPr="00EB46DF">
        <w:rPr>
          <w:rFonts w:eastAsia="Times New Roman" w:cs="Times New Roman"/>
          <w:color w:val="000000"/>
          <w:lang w:val="en-CA"/>
        </w:rPr>
        <w:t>Chum salmon have a substantially larger stomach than other salmon which enables them to specialize on large gelatinous prey</w:t>
      </w:r>
      <w:r w:rsidR="00ED6720" w:rsidRPr="00EB46DF">
        <w:rPr>
          <w:rFonts w:eastAsia="Times New Roman" w:cs="Times New Roman"/>
          <w:color w:val="000000"/>
          <w:lang w:val="en-CA"/>
        </w:rPr>
        <w:t xml:space="preserve"> to meet their energetic </w:t>
      </w:r>
      <w:r w:rsidR="008E06FB" w:rsidRPr="00EB46DF">
        <w:rPr>
          <w:rFonts w:eastAsia="Times New Roman" w:cs="Times New Roman"/>
          <w:color w:val="000000"/>
          <w:lang w:val="en-CA"/>
        </w:rPr>
        <w:t>requirements</w:t>
      </w:r>
      <w:r w:rsidR="0028260B" w:rsidRPr="00EB46DF">
        <w:rPr>
          <w:rFonts w:eastAsia="Times New Roman" w:cs="Times New Roman"/>
          <w:color w:val="000000"/>
          <w:lang w:val="en-CA"/>
        </w:rPr>
        <w:t xml:space="preserve"> </w:t>
      </w:r>
      <w:r w:rsidR="000374C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(Welch, 1997)</w:t>
      </w:r>
      <w:r w:rsidR="000374C3" w:rsidRPr="00EB46DF">
        <w:rPr>
          <w:rFonts w:eastAsia="Times New Roman" w:cs="Times New Roman"/>
          <w:color w:val="000000"/>
          <w:lang w:val="en-CA"/>
        </w:rPr>
        <w:fldChar w:fldCharType="end"/>
      </w:r>
      <w:r w:rsidR="000374C3" w:rsidRPr="00EB46DF">
        <w:rPr>
          <w:rFonts w:eastAsia="Times New Roman" w:cs="Times New Roman"/>
          <w:color w:val="000000"/>
          <w:lang w:val="en-CA"/>
        </w:rPr>
        <w:t>.</w:t>
      </w:r>
      <w:ins w:id="69" w:author="Vanessa Fladmark" w:date="2020-07-21T12:38:00Z">
        <w:r w:rsidR="00702E99">
          <w:rPr>
            <w:rFonts w:eastAsia="Times New Roman" w:cs="Times New Roman"/>
            <w:color w:val="000000"/>
            <w:lang w:val="en-CA"/>
          </w:rPr>
          <w:t xml:space="preserve"> While these trends for pink and chum salmon have been shown in adults, research is limited for these foraging behaviours in outmigrating juveniles. </w:t>
        </w:r>
      </w:ins>
    </w:p>
    <w:p w14:paraId="3AE91519" w14:textId="77777777" w:rsidR="00CB61B8" w:rsidRPr="00EB46DF" w:rsidRDefault="00CB61B8" w:rsidP="00266C78">
      <w:pPr>
        <w:rPr>
          <w:rFonts w:eastAsia="Times New Roman" w:cs="Times New Roman"/>
          <w:color w:val="000000"/>
          <w:lang w:val="en-CA"/>
        </w:rPr>
      </w:pPr>
    </w:p>
    <w:p w14:paraId="1ADB2445" w14:textId="6A03361F" w:rsidR="000D2776" w:rsidRPr="00EB46DF" w:rsidRDefault="000D2776" w:rsidP="00266C78">
      <w:pPr>
        <w:rPr>
          <w:rFonts w:eastAsia="Times New Roman" w:cs="Times New Roman"/>
          <w:color w:val="000000"/>
          <w:lang w:val="en-CA"/>
        </w:rPr>
      </w:pPr>
      <w:r w:rsidRPr="00EB46DF">
        <w:rPr>
          <w:rFonts w:eastAsia="Times New Roman" w:cs="Times New Roman"/>
          <w:color w:val="000000"/>
          <w:lang w:val="en-CA"/>
        </w:rPr>
        <w:tab/>
        <w:t xml:space="preserve">The zooplankton communities migrating salmon encounter are largely </w:t>
      </w:r>
      <w:ins w:id="70" w:author="Vanessa Fladmark" w:date="2020-07-16T09:57:00Z">
        <w:r w:rsidR="001005FA" w:rsidRPr="00EB46DF">
          <w:rPr>
            <w:rFonts w:eastAsia="Times New Roman" w:cs="Times New Roman"/>
            <w:color w:val="000000"/>
            <w:lang w:val="en-CA"/>
          </w:rPr>
          <w:t xml:space="preserve">produced </w:t>
        </w:r>
      </w:ins>
      <w:r w:rsidRPr="00EB46DF">
        <w:rPr>
          <w:rFonts w:eastAsia="Times New Roman" w:cs="Times New Roman"/>
          <w:color w:val="000000"/>
          <w:lang w:val="en-CA"/>
        </w:rPr>
        <w:t>by bottom up effects</w:t>
      </w:r>
      <w:r w:rsidR="00EE43A3" w:rsidRPr="00EB46DF">
        <w:rPr>
          <w:rFonts w:eastAsia="Times New Roman" w:cs="Times New Roman"/>
          <w:color w:val="000000"/>
          <w:lang w:val="en-CA"/>
        </w:rPr>
        <w:t xml:space="preserve"> such as</w:t>
      </w:r>
      <w:r w:rsidRPr="00EB46DF">
        <w:rPr>
          <w:rFonts w:eastAsia="Times New Roman" w:cs="Times New Roman"/>
          <w:color w:val="000000"/>
          <w:lang w:val="en-CA"/>
        </w:rPr>
        <w:t xml:space="preserve"> mixing, nutrients, temperature, salinity</w:t>
      </w:r>
      <w:r w:rsidR="00EE43A3" w:rsidRPr="00EB46DF">
        <w:rPr>
          <w:rFonts w:eastAsia="Times New Roman" w:cs="Times New Roman"/>
          <w:color w:val="000000"/>
          <w:lang w:val="en-CA"/>
        </w:rPr>
        <w:t>,</w:t>
      </w:r>
      <w:r w:rsidRPr="00EB46DF">
        <w:rPr>
          <w:rFonts w:eastAsia="Times New Roman" w:cs="Times New Roman"/>
          <w:color w:val="000000"/>
          <w:lang w:val="en-CA"/>
        </w:rPr>
        <w:t xml:space="preserve"> and phytoplankton</w:t>
      </w:r>
      <w:r w:rsidR="00EE43A3" w:rsidRPr="00EB46DF">
        <w:rPr>
          <w:rFonts w:eastAsia="Times New Roman" w:cs="Times New Roman"/>
          <w:color w:val="000000"/>
          <w:lang w:val="en-CA"/>
        </w:rPr>
        <w:t xml:space="preserve"> productivity</w:t>
      </w:r>
      <w:r w:rsidR="00A47833"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In southern British Columbia,</w:t>
      </w:r>
      <w:r w:rsidR="00ED6720" w:rsidRPr="00EB46DF">
        <w:rPr>
          <w:rFonts w:eastAsia="Times New Roman" w:cs="Times New Roman"/>
          <w:color w:val="000000"/>
          <w:lang w:val="en-CA"/>
        </w:rPr>
        <w:t xml:space="preserve"> the majority of pink and chum salmon originate from the Fraser River and the</w:t>
      </w:r>
      <w:r w:rsidRPr="00EB46DF">
        <w:rPr>
          <w:rFonts w:eastAsia="Times New Roman" w:cs="Times New Roman"/>
          <w:color w:val="000000"/>
          <w:lang w:val="en-CA"/>
        </w:rPr>
        <w:t xml:space="preserve"> juvenile</w:t>
      </w:r>
      <w:r w:rsidR="00ED6720" w:rsidRPr="00EB46DF">
        <w:rPr>
          <w:rFonts w:eastAsia="Times New Roman" w:cs="Times New Roman"/>
          <w:color w:val="000000"/>
          <w:lang w:val="en-CA"/>
        </w:rPr>
        <w:t>s</w:t>
      </w:r>
      <w:r w:rsidRPr="00EB46DF">
        <w:rPr>
          <w:rFonts w:eastAsia="Times New Roman" w:cs="Times New Roman"/>
          <w:color w:val="000000"/>
          <w:lang w:val="en-CA"/>
        </w:rPr>
        <w:t xml:space="preserve"> migrate northward through the Strait of Georgia, a seasonally stratified and productive region</w:t>
      </w:r>
      <w:r w:rsidR="004415A1" w:rsidRPr="00EB46DF">
        <w:rPr>
          <w:rFonts w:eastAsia="Times New Roman" w:cs="Times New Roman"/>
          <w:color w:val="000000"/>
          <w:lang w:val="en-CA"/>
        </w:rPr>
        <w:t xml:space="preserve"> </w:t>
      </w:r>
      <w:r w:rsidR="004415A1"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004415A1"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(DFO, 2020)</w:t>
      </w:r>
      <w:r w:rsidR="004415A1" w:rsidRPr="00EB46DF">
        <w:rPr>
          <w:rFonts w:eastAsia="Times New Roman" w:cs="Times New Roman"/>
          <w:color w:val="000000"/>
          <w:lang w:val="en-CA"/>
        </w:rPr>
        <w:fldChar w:fldCharType="end"/>
      </w:r>
      <w:r w:rsidR="004415A1" w:rsidRPr="00EB46DF">
        <w:rPr>
          <w:rFonts w:eastAsia="Times New Roman" w:cs="Times New Roman"/>
          <w:color w:val="000000"/>
          <w:lang w:val="en-CA"/>
        </w:rPr>
        <w:t>.</w:t>
      </w:r>
      <w:r w:rsidRPr="00EB46DF">
        <w:rPr>
          <w:rFonts w:eastAsia="Times New Roman" w:cs="Times New Roman"/>
          <w:color w:val="000000"/>
          <w:lang w:val="en-CA"/>
        </w:rPr>
        <w:t xml:space="preserve"> </w:t>
      </w:r>
      <w:r w:rsidR="00ED6720" w:rsidRPr="00EB46DF">
        <w:rPr>
          <w:rFonts w:eastAsia="Times New Roman" w:cs="Times New Roman"/>
          <w:color w:val="000000"/>
          <w:lang w:val="en-CA"/>
        </w:rPr>
        <w:t>North of the Strait of Georgia</w:t>
      </w:r>
      <w:ins w:id="71" w:author="Vanessa Fladmark" w:date="2020-07-16T10:08:00Z">
        <w:r w:rsidR="00B36CFE" w:rsidRPr="00EB46DF">
          <w:rPr>
            <w:rFonts w:eastAsia="Times New Roman" w:cs="Times New Roman"/>
            <w:color w:val="000000"/>
            <w:lang w:val="en-CA"/>
          </w:rPr>
          <w:t xml:space="preserve"> (SoG)</w:t>
        </w:r>
      </w:ins>
      <w:r w:rsidR="00ED6720" w:rsidRPr="00EB46DF">
        <w:rPr>
          <w:rFonts w:eastAsia="Times New Roman" w:cs="Times New Roman"/>
          <w:color w:val="000000"/>
          <w:lang w:val="en-CA"/>
        </w:rPr>
        <w:t xml:space="preserve"> </w:t>
      </w:r>
      <w:r w:rsidR="00063D72" w:rsidRPr="00EB46DF">
        <w:rPr>
          <w:rFonts w:eastAsia="Times New Roman" w:cs="Times New Roman"/>
          <w:color w:val="000000"/>
          <w:lang w:val="en-CA"/>
        </w:rPr>
        <w:t>are</w:t>
      </w:r>
      <w:r w:rsidR="00ED6720" w:rsidRPr="00EB46DF">
        <w:rPr>
          <w:rFonts w:eastAsia="Times New Roman" w:cs="Times New Roman"/>
          <w:color w:val="000000"/>
          <w:lang w:val="en-CA"/>
        </w:rPr>
        <w:t xml:space="preserve"> the complex</w:t>
      </w:r>
      <w:r w:rsidR="00063D72" w:rsidRPr="00EB46DF">
        <w:rPr>
          <w:rFonts w:eastAsia="Times New Roman" w:cs="Times New Roman"/>
          <w:color w:val="000000"/>
          <w:lang w:val="en-CA"/>
        </w:rPr>
        <w:t xml:space="preserve"> and</w:t>
      </w:r>
      <w:r w:rsidR="00ED6720" w:rsidRPr="00EB46DF">
        <w:rPr>
          <w:rFonts w:eastAsia="Times New Roman" w:cs="Times New Roman"/>
          <w:color w:val="000000"/>
          <w:lang w:val="en-CA"/>
        </w:rPr>
        <w:t xml:space="preserve"> tidally mixed </w:t>
      </w:r>
      <w:r w:rsidR="00063D72" w:rsidRPr="00EB46DF">
        <w:rPr>
          <w:rFonts w:eastAsia="Times New Roman" w:cs="Times New Roman"/>
          <w:color w:val="000000"/>
          <w:lang w:val="en-CA"/>
        </w:rPr>
        <w:t>areas</w:t>
      </w:r>
      <w:r w:rsidR="00ED6720" w:rsidRPr="00EB46DF">
        <w:rPr>
          <w:rFonts w:eastAsia="Times New Roman" w:cs="Times New Roman"/>
          <w:color w:val="000000"/>
          <w:lang w:val="en-CA"/>
        </w:rPr>
        <w:t xml:space="preserve"> of </w:t>
      </w:r>
      <w:r w:rsidR="00063D72" w:rsidRPr="00EB46DF">
        <w:rPr>
          <w:rFonts w:eastAsia="Times New Roman" w:cs="Times New Roman"/>
          <w:color w:val="000000"/>
          <w:lang w:val="en-CA"/>
        </w:rPr>
        <w:t xml:space="preserve">the </w:t>
      </w:r>
      <w:r w:rsidR="00ED6720" w:rsidRPr="00EB46DF">
        <w:rPr>
          <w:rFonts w:eastAsia="Times New Roman" w:cs="Times New Roman"/>
          <w:color w:val="000000"/>
          <w:lang w:val="en-CA"/>
        </w:rPr>
        <w:t>Discovery Islands</w:t>
      </w:r>
      <w:ins w:id="72" w:author="Vanessa Fladmark" w:date="2020-07-16T10:07:00Z">
        <w:r w:rsidR="00B36CFE" w:rsidRPr="00EB46DF">
          <w:rPr>
            <w:rFonts w:eastAsia="Times New Roman" w:cs="Times New Roman"/>
            <w:color w:val="000000"/>
            <w:lang w:val="en-CA"/>
          </w:rPr>
          <w:t xml:space="preserve"> (DI)</w:t>
        </w:r>
      </w:ins>
      <w:r w:rsidR="00ED6720" w:rsidRPr="00EB46DF">
        <w:rPr>
          <w:rFonts w:eastAsia="Times New Roman" w:cs="Times New Roman"/>
          <w:color w:val="000000"/>
          <w:lang w:val="en-CA"/>
        </w:rPr>
        <w:t xml:space="preserve"> and Johnstone Strait</w:t>
      </w:r>
      <w:ins w:id="73" w:author="Vanessa Fladmark" w:date="2020-07-16T10:07:00Z">
        <w:r w:rsidR="00B36CFE" w:rsidRPr="00EB46DF">
          <w:rPr>
            <w:rFonts w:eastAsia="Times New Roman" w:cs="Times New Roman"/>
            <w:color w:val="000000"/>
            <w:lang w:val="en-CA"/>
          </w:rPr>
          <w:t xml:space="preserve"> (JS)</w:t>
        </w:r>
      </w:ins>
      <w:r w:rsidR="00ED6720" w:rsidRPr="00EB46DF">
        <w:rPr>
          <w:rFonts w:eastAsia="Times New Roman" w:cs="Times New Roman"/>
          <w:color w:val="000000"/>
          <w:lang w:val="en-CA"/>
        </w:rPr>
        <w:t xml:space="preserve">, </w:t>
      </w:r>
      <w:r w:rsidR="00063D72" w:rsidRPr="00EB46DF">
        <w:rPr>
          <w:rFonts w:eastAsia="Times New Roman" w:cs="Times New Roman"/>
          <w:color w:val="000000"/>
          <w:lang w:val="en-CA"/>
        </w:rPr>
        <w:t>which</w:t>
      </w:r>
      <w:r w:rsidR="00ED6720" w:rsidRPr="00EB46DF">
        <w:rPr>
          <w:rFonts w:eastAsia="Times New Roman" w:cs="Times New Roman"/>
          <w:color w:val="000000"/>
          <w:lang w:val="en-CA"/>
        </w:rPr>
        <w:t xml:space="preserve"> differ in oceanographic properties and zooplankton communities</w:t>
      </w:r>
      <w:r w:rsidR="00776754" w:rsidRPr="00EB46DF">
        <w:rPr>
          <w:rFonts w:eastAsia="Times New Roman" w:cs="Times New Roman"/>
          <w:color w:val="000000"/>
          <w:lang w:val="en-CA"/>
        </w:rPr>
        <w:t xml:space="preserve"> </w:t>
      </w:r>
      <w:r w:rsidR="00776754" w:rsidRPr="00EB46DF">
        <w:rPr>
          <w:rFonts w:eastAsia="Times New Roman" w:cs="Times New Roman"/>
          <w:color w:val="000000"/>
          <w:lang w:val="en-CA"/>
        </w:rPr>
        <w:fldChar w:fldCharType="begin" w:fldLock="1"/>
      </w:r>
      <w:r w:rsidR="00776754" w:rsidRPr="00EB46DF">
        <w:rPr>
          <w:rFonts w:eastAsia="Times New Roman" w:cs="Times New Roman"/>
          <w:color w:val="000000"/>
          <w:lang w:val="en-CA"/>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lang w:val="en-CA"/>
        </w:rPr>
        <w:fldChar w:fldCharType="separate"/>
      </w:r>
      <w:r w:rsidR="00776754" w:rsidRPr="00EB46DF">
        <w:rPr>
          <w:rFonts w:eastAsia="Times New Roman" w:cs="Times New Roman"/>
          <w:noProof/>
          <w:color w:val="000000"/>
          <w:lang w:val="en-CA"/>
        </w:rPr>
        <w:t>(Khangaonkar et al., 2017; Mahara, 2018)</w:t>
      </w:r>
      <w:r w:rsidR="00776754" w:rsidRPr="00EB46DF">
        <w:rPr>
          <w:rFonts w:eastAsia="Times New Roman" w:cs="Times New Roman"/>
          <w:color w:val="000000"/>
          <w:lang w:val="en-CA"/>
        </w:rPr>
        <w:fldChar w:fldCharType="end"/>
      </w:r>
      <w:r w:rsidR="00ED6720" w:rsidRPr="00EB46DF">
        <w:rPr>
          <w:rFonts w:eastAsia="Times New Roman" w:cs="Times New Roman"/>
          <w:color w:val="000000"/>
          <w:lang w:val="en-CA"/>
        </w:rPr>
        <w:t xml:space="preserve">. </w:t>
      </w:r>
      <w:r w:rsidR="00063D72" w:rsidRPr="00EB46DF">
        <w:rPr>
          <w:rFonts w:eastAsia="Times New Roman" w:cs="Times New Roman"/>
          <w:color w:val="000000"/>
          <w:lang w:val="en-CA"/>
        </w:rPr>
        <w:t xml:space="preserve">Recent studies have hypothesized these regions to be a </w:t>
      </w:r>
      <w:r w:rsidR="00814F85" w:rsidRPr="00EB46DF">
        <w:rPr>
          <w:rFonts w:eastAsia="Times New Roman" w:cs="Times New Roman"/>
          <w:color w:val="000000"/>
          <w:lang w:val="en-CA"/>
        </w:rPr>
        <w:t>“</w:t>
      </w:r>
      <w:r w:rsidR="00063D72" w:rsidRPr="00EB46DF">
        <w:rPr>
          <w:rFonts w:eastAsia="Times New Roman" w:cs="Times New Roman"/>
          <w:color w:val="000000"/>
          <w:lang w:val="en-CA"/>
        </w:rPr>
        <w:t>trophic gauntlet</w:t>
      </w:r>
      <w:r w:rsidR="00814F85" w:rsidRPr="00EB46DF">
        <w:rPr>
          <w:rFonts w:eastAsia="Times New Roman" w:cs="Times New Roman"/>
          <w:color w:val="000000"/>
          <w:lang w:val="en-CA"/>
        </w:rPr>
        <w:t>”</w:t>
      </w:r>
      <w:r w:rsidR="00063D72" w:rsidRPr="00EB46DF">
        <w:rPr>
          <w:rFonts w:eastAsia="Times New Roman" w:cs="Times New Roman"/>
          <w:color w:val="000000"/>
          <w:lang w:val="en-CA"/>
        </w:rPr>
        <w:t xml:space="preserve"> for juvenile salmon, </w:t>
      </w:r>
      <w:r w:rsidR="00711E92" w:rsidRPr="00EB46DF">
        <w:rPr>
          <w:rFonts w:eastAsia="Times New Roman" w:cs="Times New Roman"/>
          <w:color w:val="000000"/>
          <w:lang w:val="en-CA"/>
        </w:rPr>
        <w:t xml:space="preserve">and </w:t>
      </w:r>
      <w:r w:rsidR="00814F85" w:rsidRPr="00EB46DF">
        <w:rPr>
          <w:rFonts w:eastAsia="Times New Roman" w:cs="Times New Roman"/>
          <w:color w:val="000000"/>
          <w:lang w:val="en-CA"/>
        </w:rPr>
        <w:t xml:space="preserve">sockeye salmon </w:t>
      </w:r>
      <w:r w:rsidR="00711E92" w:rsidRPr="00EB46DF">
        <w:rPr>
          <w:rFonts w:eastAsia="Times New Roman" w:cs="Times New Roman"/>
          <w:color w:val="000000"/>
          <w:lang w:val="en-CA"/>
        </w:rPr>
        <w:t xml:space="preserve">have </w:t>
      </w:r>
      <w:r w:rsidR="00814F85" w:rsidRPr="00EB46DF">
        <w:rPr>
          <w:rFonts w:eastAsia="Times New Roman" w:cs="Times New Roman"/>
          <w:color w:val="000000"/>
          <w:lang w:val="en-CA"/>
        </w:rPr>
        <w:t xml:space="preserve">indeed </w:t>
      </w:r>
      <w:r w:rsidR="00711E92" w:rsidRPr="00EB46DF">
        <w:rPr>
          <w:rFonts w:eastAsia="Times New Roman" w:cs="Times New Roman"/>
          <w:color w:val="000000"/>
          <w:lang w:val="en-CA"/>
        </w:rPr>
        <w:t xml:space="preserve">been demonstrated to be </w:t>
      </w:r>
      <w:r w:rsidR="00814F85" w:rsidRPr="00EB46DF">
        <w:rPr>
          <w:rFonts w:eastAsia="Times New Roman" w:cs="Times New Roman"/>
          <w:color w:val="000000"/>
          <w:lang w:val="en-CA"/>
        </w:rPr>
        <w:t xml:space="preserve">food limited in these tidally mixed waters, </w:t>
      </w:r>
      <w:ins w:id="74" w:author="Vanessa Fladmark" w:date="2020-07-16T09:58:00Z">
        <w:r w:rsidR="001005FA" w:rsidRPr="00EB46DF">
          <w:rPr>
            <w:rFonts w:eastAsia="Times New Roman" w:cs="Times New Roman"/>
            <w:color w:val="000000"/>
            <w:lang w:val="en-CA"/>
          </w:rPr>
          <w:t xml:space="preserve">with gut fullness </w:t>
        </w:r>
      </w:ins>
      <w:r w:rsidR="00814F85" w:rsidRPr="00EB46DF">
        <w:rPr>
          <w:rFonts w:eastAsia="Times New Roman" w:cs="Times New Roman"/>
          <w:color w:val="000000"/>
          <w:lang w:val="en-CA"/>
        </w:rPr>
        <w:t>&lt;0.5% of their body weight</w:t>
      </w:r>
      <w:r w:rsidR="00776754" w:rsidRPr="00EB46DF">
        <w:rPr>
          <w:rFonts w:eastAsia="Times New Roman" w:cs="Times New Roman"/>
          <w:color w:val="000000"/>
          <w:lang w:val="en-CA"/>
        </w:rPr>
        <w:t xml:space="preserve"> </w:t>
      </w:r>
      <w:r w:rsidR="00776754" w:rsidRPr="00EB46DF">
        <w:rPr>
          <w:rFonts w:eastAsia="Times New Roman" w:cs="Times New Roman"/>
          <w:color w:val="000000"/>
          <w:lang w:val="en-CA"/>
        </w:rPr>
        <w:fldChar w:fldCharType="begin" w:fldLock="1"/>
      </w:r>
      <w:r w:rsidR="001215CF" w:rsidRPr="00EB46DF">
        <w:rPr>
          <w:rFonts w:eastAsia="Times New Roman" w:cs="Times New Roman"/>
          <w:color w:val="000000"/>
          <w:lang w:val="en-CA"/>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lang w:val="en-CA"/>
        </w:rPr>
        <w:fldChar w:fldCharType="separate"/>
      </w:r>
      <w:r w:rsidR="00776754" w:rsidRPr="00EB46DF">
        <w:rPr>
          <w:rFonts w:eastAsia="Times New Roman" w:cs="Times New Roman"/>
          <w:noProof/>
          <w:color w:val="000000"/>
          <w:lang w:val="en-CA"/>
        </w:rPr>
        <w:t>(James et al., 2020; Mckinnell et al., 2014)</w:t>
      </w:r>
      <w:r w:rsidR="00776754" w:rsidRPr="00EB46DF">
        <w:rPr>
          <w:rFonts w:eastAsia="Times New Roman" w:cs="Times New Roman"/>
          <w:color w:val="000000"/>
          <w:lang w:val="en-CA"/>
        </w:rPr>
        <w:fldChar w:fldCharType="end"/>
      </w:r>
      <w:r w:rsidR="00814F85" w:rsidRPr="00EB46DF">
        <w:rPr>
          <w:rFonts w:eastAsia="Times New Roman" w:cs="Times New Roman"/>
          <w:color w:val="000000"/>
          <w:lang w:val="en-CA"/>
        </w:rPr>
        <w:t xml:space="preserve">. </w:t>
      </w:r>
      <w:ins w:id="75" w:author="Vanessa Fladmark" w:date="2020-07-22T13:28:00Z">
        <w:r w:rsidR="00B64F00">
          <w:rPr>
            <w:rFonts w:eastAsia="Times New Roman" w:cs="Times New Roman"/>
            <w:color w:val="000000"/>
            <w:lang w:val="en-CA"/>
          </w:rPr>
          <w:t>S</w:t>
        </w:r>
      </w:ins>
      <w:r w:rsidRPr="00EB46DF">
        <w:rPr>
          <w:rFonts w:eastAsia="Times New Roman" w:cs="Times New Roman"/>
          <w:color w:val="000000"/>
          <w:lang w:val="en-CA"/>
        </w:rPr>
        <w:t>almon then migrate through Queen Charlotte Strait</w:t>
      </w:r>
      <w:ins w:id="76" w:author="Vanessa Fladmark" w:date="2020-07-16T10:07:00Z">
        <w:r w:rsidR="00B36CFE" w:rsidRPr="00EB46DF">
          <w:rPr>
            <w:rFonts w:eastAsia="Times New Roman" w:cs="Times New Roman"/>
            <w:color w:val="000000"/>
            <w:lang w:val="en-CA"/>
          </w:rPr>
          <w:t xml:space="preserve"> (</w:t>
        </w:r>
      </w:ins>
      <w:ins w:id="77" w:author="Vanessa Fladmark" w:date="2020-07-16T10:08:00Z">
        <w:r w:rsidR="00B36CFE" w:rsidRPr="00EB46DF">
          <w:rPr>
            <w:rFonts w:eastAsia="Times New Roman" w:cs="Times New Roman"/>
            <w:color w:val="000000"/>
            <w:lang w:val="en-CA"/>
          </w:rPr>
          <w:t>QCSt)</w:t>
        </w:r>
      </w:ins>
      <w:r w:rsidRPr="00EB46DF">
        <w:rPr>
          <w:rFonts w:eastAsia="Times New Roman" w:cs="Times New Roman"/>
          <w:color w:val="000000"/>
          <w:lang w:val="en-CA"/>
        </w:rPr>
        <w:t xml:space="preserve">, where they may be able to </w:t>
      </w:r>
      <w:r w:rsidR="005F1EA6" w:rsidRPr="00EB46DF">
        <w:rPr>
          <w:rFonts w:eastAsia="Times New Roman" w:cs="Times New Roman"/>
          <w:color w:val="000000"/>
          <w:lang w:val="en-CA"/>
        </w:rPr>
        <w:t xml:space="preserve">forage successfully and </w:t>
      </w:r>
      <w:r w:rsidRPr="00EB46DF">
        <w:rPr>
          <w:rFonts w:eastAsia="Times New Roman" w:cs="Times New Roman"/>
          <w:color w:val="000000"/>
          <w:lang w:val="en-CA"/>
        </w:rPr>
        <w:t>replenish</w:t>
      </w:r>
      <w:r w:rsidR="00ED6720" w:rsidRPr="00EB46DF">
        <w:rPr>
          <w:rFonts w:eastAsia="Times New Roman" w:cs="Times New Roman"/>
          <w:color w:val="000000"/>
          <w:lang w:val="en-CA"/>
        </w:rPr>
        <w:t xml:space="preserve"> from</w:t>
      </w:r>
      <w:r w:rsidRPr="00EB46DF">
        <w:rPr>
          <w:rFonts w:eastAsia="Times New Roman" w:cs="Times New Roman"/>
          <w:color w:val="000000"/>
          <w:lang w:val="en-CA"/>
        </w:rPr>
        <w:t xml:space="preserve"> </w:t>
      </w:r>
      <w:r w:rsidR="005F1EA6" w:rsidRPr="00EB46DF">
        <w:rPr>
          <w:rFonts w:eastAsia="Times New Roman" w:cs="Times New Roman"/>
          <w:color w:val="000000"/>
          <w:lang w:val="en-CA"/>
        </w:rPr>
        <w:t>experienced food shortages</w:t>
      </w:r>
      <w:r w:rsidR="00ED6720"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(Mcqueen &amp; Ware, 2006)</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w:t>
      </w:r>
      <w:ins w:id="78" w:author="Vanessa Fladmark" w:date="2020-07-22T13:29:00Z">
        <w:r w:rsidR="00B64F00">
          <w:rPr>
            <w:rFonts w:eastAsia="Times New Roman" w:cs="Times New Roman"/>
            <w:color w:val="000000"/>
            <w:lang w:val="en-CA"/>
          </w:rPr>
          <w:t xml:space="preserve">Therefore, salmon are able to survive this challenging route of DI-JS since it is book-ended with high feeding in the </w:t>
        </w:r>
        <w:proofErr w:type="spellStart"/>
        <w:r w:rsidR="00B64F00">
          <w:rPr>
            <w:rFonts w:eastAsia="Times New Roman" w:cs="Times New Roman"/>
            <w:color w:val="000000"/>
            <w:lang w:val="en-CA"/>
          </w:rPr>
          <w:t>SoG</w:t>
        </w:r>
        <w:proofErr w:type="spellEnd"/>
        <w:r w:rsidR="00B64F00">
          <w:rPr>
            <w:rFonts w:eastAsia="Times New Roman" w:cs="Times New Roman"/>
            <w:color w:val="000000"/>
            <w:lang w:val="en-CA"/>
          </w:rPr>
          <w:t xml:space="preserve"> and QCSt, but if </w:t>
        </w:r>
      </w:ins>
      <w:ins w:id="79" w:author="Vanessa Fladmark" w:date="2020-07-22T13:31:00Z">
        <w:r w:rsidR="00B64F00">
          <w:rPr>
            <w:rFonts w:eastAsia="Times New Roman" w:cs="Times New Roman"/>
            <w:color w:val="000000"/>
            <w:lang w:val="en-CA"/>
          </w:rPr>
          <w:t xml:space="preserve">ocean </w:t>
        </w:r>
      </w:ins>
      <w:ins w:id="80" w:author="Vanessa Fladmark" w:date="2020-07-22T13:30:00Z">
        <w:r w:rsidR="00B64F00">
          <w:rPr>
            <w:rFonts w:eastAsia="Times New Roman" w:cs="Times New Roman"/>
            <w:color w:val="000000"/>
            <w:lang w:val="en-CA"/>
          </w:rPr>
          <w:t xml:space="preserve">conditions change and these refuge areas </w:t>
        </w:r>
      </w:ins>
      <w:ins w:id="81" w:author="Vanessa Fladmark" w:date="2020-07-22T13:31:00Z">
        <w:r w:rsidR="00B64F00">
          <w:rPr>
            <w:rFonts w:eastAsia="Times New Roman" w:cs="Times New Roman"/>
            <w:color w:val="000000"/>
            <w:lang w:val="en-CA"/>
          </w:rPr>
          <w:t>become</w:t>
        </w:r>
      </w:ins>
      <w:ins w:id="82" w:author="Vanessa Fladmark" w:date="2020-07-22T13:30:00Z">
        <w:r w:rsidR="00B64F00">
          <w:rPr>
            <w:rFonts w:eastAsia="Times New Roman" w:cs="Times New Roman"/>
            <w:color w:val="000000"/>
            <w:lang w:val="en-CA"/>
          </w:rPr>
          <w:t xml:space="preserve"> unproductive, it can have devastating effects on salmon survival </w:t>
        </w:r>
        <w:r w:rsidR="00B64F00">
          <w:rPr>
            <w:rFonts w:eastAsia="Times New Roman" w:cs="Times New Roman"/>
            <w:color w:val="000000"/>
            <w:lang w:val="en-CA"/>
          </w:rPr>
          <w:fldChar w:fldCharType="begin" w:fldLock="1"/>
        </w:r>
      </w:ins>
      <w:r w:rsidR="00FA03B1">
        <w:rPr>
          <w:rFonts w:eastAsia="Times New Roman" w:cs="Times New Roman"/>
          <w:color w:val="000000"/>
          <w:lang w:val="en-CA"/>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B64F00">
        <w:rPr>
          <w:rFonts w:eastAsia="Times New Roman" w:cs="Times New Roman"/>
          <w:color w:val="000000"/>
          <w:lang w:val="en-CA"/>
        </w:rPr>
        <w:fldChar w:fldCharType="separate"/>
      </w:r>
      <w:r w:rsidR="00B64F00" w:rsidRPr="00B64F00">
        <w:rPr>
          <w:rFonts w:eastAsia="Times New Roman" w:cs="Times New Roman"/>
          <w:noProof/>
          <w:color w:val="000000"/>
          <w:lang w:val="en-CA"/>
        </w:rPr>
        <w:t>(Mckinnell et al., 2014)</w:t>
      </w:r>
      <w:ins w:id="83" w:author="Vanessa Fladmark" w:date="2020-07-22T13:30:00Z">
        <w:r w:rsidR="00B64F00">
          <w:rPr>
            <w:rFonts w:eastAsia="Times New Roman" w:cs="Times New Roman"/>
            <w:color w:val="000000"/>
            <w:lang w:val="en-CA"/>
          </w:rPr>
          <w:fldChar w:fldCharType="end"/>
        </w:r>
        <w:r w:rsidR="00B64F00">
          <w:rPr>
            <w:rFonts w:eastAsia="Times New Roman" w:cs="Times New Roman"/>
            <w:color w:val="000000"/>
            <w:lang w:val="en-CA"/>
          </w:rPr>
          <w:t xml:space="preserve">. </w:t>
        </w:r>
      </w:ins>
      <w:r w:rsidR="00B64F00" w:rsidRPr="00EB46DF">
        <w:rPr>
          <w:rFonts w:eastAsia="Times New Roman" w:cs="Times New Roman"/>
          <w:color w:val="000000"/>
          <w:lang w:val="en-CA"/>
        </w:rPr>
        <w:t xml:space="preserve">Since pink and chum salmon have similar foraging and migration patterns to sockeye, they are also exposed to the trophic gauntlet potentially impacting competition for resources and affecting juvenile growth and survival </w:t>
      </w:r>
      <w:r w:rsidR="00B64F00" w:rsidRPr="00EB46DF">
        <w:rPr>
          <w:rFonts w:eastAsia="Times New Roman" w:cs="Times New Roman"/>
          <w:color w:val="000000"/>
          <w:lang w:val="en-CA"/>
        </w:rPr>
        <w:fldChar w:fldCharType="begin" w:fldLock="1"/>
      </w:r>
      <w:r w:rsidR="00B64F00" w:rsidRPr="00EB46DF">
        <w:rPr>
          <w:rFonts w:eastAsia="Times New Roman" w:cs="Times New Roman"/>
          <w:color w:val="000000"/>
          <w:lang w:val="en-CA"/>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lang w:val="en-CA"/>
        </w:rPr>
        <w:fldChar w:fldCharType="separate"/>
      </w:r>
      <w:r w:rsidR="00B64F00" w:rsidRPr="00EB46DF">
        <w:rPr>
          <w:rFonts w:eastAsia="Times New Roman" w:cs="Times New Roman"/>
          <w:noProof/>
          <w:color w:val="000000"/>
          <w:lang w:val="en-CA"/>
        </w:rPr>
        <w:t>(Healey, 1991)</w:t>
      </w:r>
      <w:r w:rsidR="00B64F00" w:rsidRPr="00EB46DF">
        <w:rPr>
          <w:rFonts w:eastAsia="Times New Roman" w:cs="Times New Roman"/>
          <w:color w:val="000000"/>
          <w:lang w:val="en-CA"/>
        </w:rPr>
        <w:fldChar w:fldCharType="end"/>
      </w:r>
      <w:r w:rsidR="00B64F00" w:rsidRPr="00EB46DF">
        <w:rPr>
          <w:rFonts w:eastAsia="Times New Roman" w:cs="Times New Roman"/>
          <w:color w:val="000000"/>
          <w:lang w:val="en-CA"/>
        </w:rPr>
        <w:t xml:space="preserve">. </w:t>
      </w:r>
    </w:p>
    <w:p w14:paraId="640B29C8" w14:textId="77777777" w:rsidR="000D2776" w:rsidRPr="00EB46DF" w:rsidRDefault="000D2776" w:rsidP="00266C78">
      <w:pPr>
        <w:rPr>
          <w:rFonts w:eastAsia="Times New Roman" w:cs="Times New Roman"/>
          <w:color w:val="000000"/>
          <w:lang w:val="en-CA"/>
        </w:rPr>
      </w:pPr>
    </w:p>
    <w:p w14:paraId="1B4EB8C6" w14:textId="6E0B75DC" w:rsidR="000D2776" w:rsidRPr="00EB46DF" w:rsidRDefault="000D2776" w:rsidP="00266C78">
      <w:pPr>
        <w:rPr>
          <w:rFonts w:eastAsia="Times New Roman" w:cs="Times New Roman"/>
          <w:lang w:val="en-CA"/>
        </w:rPr>
      </w:pPr>
      <w:r w:rsidRPr="00EB46DF">
        <w:rPr>
          <w:rFonts w:eastAsia="Times New Roman" w:cs="Times New Roman"/>
          <w:color w:val="000000"/>
          <w:lang w:val="en-CA"/>
        </w:rPr>
        <w:tab/>
        <w:t xml:space="preserve">The conditions salmon encounter in this region of B.C. </w:t>
      </w:r>
      <w:r w:rsidR="00D67A2E" w:rsidRPr="00EB46DF">
        <w:rPr>
          <w:rFonts w:eastAsia="Times New Roman" w:cs="Times New Roman"/>
          <w:color w:val="000000"/>
          <w:lang w:val="en-CA"/>
        </w:rPr>
        <w:t>are</w:t>
      </w:r>
      <w:r w:rsidR="00804ABE" w:rsidRPr="00EB46DF">
        <w:rPr>
          <w:rFonts w:eastAsia="Times New Roman" w:cs="Times New Roman"/>
          <w:color w:val="000000"/>
          <w:lang w:val="en-CA"/>
        </w:rPr>
        <w:t xml:space="preserve"> representative of </w:t>
      </w:r>
      <w:r w:rsidRPr="00EB46DF">
        <w:rPr>
          <w:rFonts w:eastAsia="Times New Roman" w:cs="Times New Roman"/>
          <w:color w:val="000000"/>
          <w:lang w:val="en-CA"/>
        </w:rPr>
        <w:t xml:space="preserve">environments </w:t>
      </w:r>
      <w:r w:rsidR="00D67A2E" w:rsidRPr="00EB46DF">
        <w:rPr>
          <w:rFonts w:eastAsia="Times New Roman" w:cs="Times New Roman"/>
          <w:color w:val="000000"/>
          <w:lang w:val="en-CA"/>
        </w:rPr>
        <w:t xml:space="preserve">encountered by early marine phase juvenile salmon in other regions of the </w:t>
      </w:r>
      <w:r w:rsidR="001005FA" w:rsidRPr="00EB46DF">
        <w:rPr>
          <w:rFonts w:eastAsia="Times New Roman" w:cs="Times New Roman"/>
          <w:color w:val="000000"/>
          <w:lang w:val="en-CA"/>
        </w:rPr>
        <w:t>N</w:t>
      </w:r>
      <w:r w:rsidR="00D67A2E" w:rsidRPr="00EB46DF">
        <w:rPr>
          <w:rFonts w:eastAsia="Times New Roman" w:cs="Times New Roman"/>
          <w:color w:val="000000"/>
          <w:lang w:val="en-CA"/>
        </w:rPr>
        <w:t xml:space="preserve">ortheast Pacific </w:t>
      </w:r>
      <w:r w:rsidR="00674289" w:rsidRPr="00EB46DF">
        <w:rPr>
          <w:rStyle w:val="FootnoteReference"/>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lang w:val="en-CA"/>
        </w:rPr>
        <w:fldChar w:fldCharType="end"/>
      </w:r>
      <w:r w:rsidR="001E4D0E" w:rsidRPr="00EB46DF">
        <w:rPr>
          <w:rFonts w:eastAsia="Times New Roman" w:cs="Times New Roman"/>
          <w:color w:val="000000"/>
          <w:lang w:val="en-CA"/>
        </w:rPr>
        <w:t xml:space="preserve">. </w:t>
      </w:r>
      <w:r w:rsidR="00F65A95" w:rsidRPr="00EB46DF">
        <w:rPr>
          <w:rFonts w:eastAsia="Times New Roman" w:cs="Times New Roman"/>
          <w:color w:val="000000"/>
          <w:lang w:val="en-CA"/>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lang w:val="en-CA"/>
        </w:rPr>
        <w:t xml:space="preserve"> </w:t>
      </w:r>
      <w:r w:rsidR="001215CF" w:rsidRPr="00EB46DF">
        <w:rPr>
          <w:rFonts w:eastAsia="Times New Roman" w:cs="Times New Roman"/>
          <w:color w:val="000000"/>
          <w:lang w:val="en-CA"/>
        </w:rPr>
        <w:fldChar w:fldCharType="begin" w:fldLock="1"/>
      </w:r>
      <w:r w:rsidR="001215CF" w:rsidRPr="00EB46DF">
        <w:rPr>
          <w:rFonts w:eastAsia="Times New Roman" w:cs="Times New Roman"/>
          <w:color w:val="000000"/>
          <w:lang w:val="en-CA"/>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lang w:val="en-CA"/>
        </w:rPr>
        <w:fldChar w:fldCharType="separate"/>
      </w:r>
      <w:r w:rsidR="001215CF" w:rsidRPr="00EB46DF">
        <w:rPr>
          <w:rFonts w:eastAsia="Times New Roman" w:cs="Times New Roman"/>
          <w:noProof/>
          <w:color w:val="000000"/>
          <w:lang w:val="en-CA"/>
        </w:rPr>
        <w:t>(Weingartner et al., 2009)</w:t>
      </w:r>
      <w:r w:rsidR="001215CF" w:rsidRPr="00EB46DF">
        <w:rPr>
          <w:rFonts w:eastAsia="Times New Roman" w:cs="Times New Roman"/>
          <w:color w:val="000000"/>
          <w:lang w:val="en-CA"/>
        </w:rPr>
        <w:fldChar w:fldCharType="end"/>
      </w:r>
      <w:r w:rsidR="00F65A95" w:rsidRPr="00EB46DF">
        <w:rPr>
          <w:rFonts w:eastAsia="Times New Roman" w:cs="Times New Roman"/>
          <w:color w:val="000000"/>
          <w:lang w:val="en-CA"/>
        </w:rPr>
        <w:t xml:space="preserve">. </w:t>
      </w:r>
      <w:commentRangeStart w:id="84"/>
      <w:ins w:id="85" w:author="Vanessa Fladmark" w:date="2020-07-23T11:59:00Z">
        <w:r w:rsidR="00373355">
          <w:rPr>
            <w:rFonts w:eastAsia="Times New Roman" w:cs="Times New Roman"/>
            <w:color w:val="000000"/>
            <w:lang w:val="en-CA"/>
          </w:rPr>
          <w:t>In Icy Strait</w:t>
        </w:r>
        <w:r w:rsidR="005E53AD">
          <w:rPr>
            <w:rFonts w:eastAsia="Times New Roman" w:cs="Times New Roman"/>
            <w:color w:val="000000"/>
            <w:lang w:val="en-CA"/>
          </w:rPr>
          <w:t xml:space="preserve">, Southeast Alaska, juvenile pink and chum salmon diets </w:t>
        </w:r>
      </w:ins>
      <w:ins w:id="86" w:author="Vanessa Fladmark" w:date="2020-07-23T12:35:00Z">
        <w:r w:rsidR="00DF2860">
          <w:rPr>
            <w:rFonts w:eastAsia="Times New Roman" w:cs="Times New Roman"/>
            <w:color w:val="000000"/>
            <w:lang w:val="en-CA"/>
          </w:rPr>
          <w:t xml:space="preserve">included calanoid copepods, euphausiids, </w:t>
        </w:r>
        <w:proofErr w:type="spellStart"/>
        <w:r w:rsidR="00DF2860">
          <w:rPr>
            <w:rFonts w:eastAsia="Times New Roman" w:cs="Times New Roman"/>
            <w:color w:val="000000"/>
            <w:lang w:val="en-CA"/>
          </w:rPr>
          <w:t>appendicularians</w:t>
        </w:r>
        <w:proofErr w:type="spellEnd"/>
        <w:r w:rsidR="00DF2860">
          <w:rPr>
            <w:rFonts w:eastAsia="Times New Roman" w:cs="Times New Roman"/>
            <w:color w:val="000000"/>
            <w:lang w:val="en-CA"/>
          </w:rPr>
          <w:t xml:space="preserve"> and amphipods. </w:t>
        </w:r>
      </w:ins>
      <w:commentRangeEnd w:id="84"/>
      <w:ins w:id="87" w:author="Vanessa Fladmark" w:date="2020-07-23T12:36:00Z">
        <w:r w:rsidR="00DF2860">
          <w:rPr>
            <w:rStyle w:val="CommentReference"/>
          </w:rPr>
          <w:commentReference w:id="84"/>
        </w:r>
      </w:ins>
      <w:r w:rsidRPr="00EB46DF">
        <w:rPr>
          <w:rFonts w:eastAsia="Times New Roman" w:cs="Times New Roman"/>
          <w:color w:val="000000"/>
          <w:lang w:val="en-CA"/>
        </w:rPr>
        <w:t xml:space="preserve">Therefore, not only does the </w:t>
      </w:r>
      <w:ins w:id="88" w:author="Vanessa Fladmark" w:date="2020-07-16T10:08:00Z">
        <w:r w:rsidR="00B36CFE" w:rsidRPr="00EB46DF">
          <w:rPr>
            <w:rFonts w:eastAsia="Times New Roman" w:cs="Times New Roman"/>
            <w:color w:val="000000"/>
            <w:lang w:val="en-CA"/>
          </w:rPr>
          <w:t>DI-JS</w:t>
        </w:r>
      </w:ins>
      <w:r w:rsidRPr="00EB46DF">
        <w:rPr>
          <w:rFonts w:eastAsia="Times New Roman" w:cs="Times New Roman"/>
          <w:color w:val="000000"/>
          <w:lang w:val="en-CA"/>
        </w:rPr>
        <w:t xml:space="preserve"> region represent an important section of the salmon migration route, </w:t>
      </w:r>
      <w:r w:rsidR="00D67A2E" w:rsidRPr="00EB46DF">
        <w:rPr>
          <w:rFonts w:eastAsia="Times New Roman" w:cs="Times New Roman"/>
          <w:color w:val="000000"/>
          <w:lang w:val="en-CA"/>
        </w:rPr>
        <w:t xml:space="preserve">but it is </w:t>
      </w:r>
      <w:r w:rsidRPr="00EB46DF">
        <w:rPr>
          <w:rFonts w:eastAsia="Times New Roman" w:cs="Times New Roman"/>
          <w:color w:val="000000"/>
          <w:lang w:val="en-CA"/>
        </w:rPr>
        <w:t>a microcosm of coastal conditions</w:t>
      </w:r>
      <w:r w:rsidR="00281143" w:rsidRPr="00EB46DF">
        <w:rPr>
          <w:rFonts w:eastAsia="Times New Roman" w:cs="Times New Roman"/>
          <w:color w:val="000000"/>
          <w:lang w:val="en-CA"/>
        </w:rPr>
        <w:t xml:space="preserve"> </w:t>
      </w:r>
      <w:r w:rsidR="00D67A2E" w:rsidRPr="00EB46DF">
        <w:rPr>
          <w:rFonts w:eastAsia="Times New Roman" w:cs="Times New Roman"/>
          <w:color w:val="000000"/>
          <w:lang w:val="en-CA"/>
        </w:rPr>
        <w:t>experienced by juvenile</w:t>
      </w:r>
      <w:r w:rsidR="00F65A95" w:rsidRPr="00EB46DF">
        <w:rPr>
          <w:rFonts w:eastAsia="Times New Roman" w:cs="Times New Roman"/>
          <w:color w:val="000000"/>
          <w:lang w:val="en-CA"/>
        </w:rPr>
        <w:t xml:space="preserve"> pink and chum salmon</w:t>
      </w:r>
      <w:r w:rsidR="00281143" w:rsidRPr="00EB46DF">
        <w:rPr>
          <w:rFonts w:eastAsia="Times New Roman" w:cs="Times New Roman"/>
          <w:color w:val="000000"/>
          <w:lang w:val="en-CA"/>
        </w:rPr>
        <w:t xml:space="preserve"> along the North</w:t>
      </w:r>
      <w:r w:rsidR="001005FA" w:rsidRPr="00EB46DF">
        <w:rPr>
          <w:rFonts w:eastAsia="Times New Roman" w:cs="Times New Roman"/>
          <w:color w:val="000000"/>
          <w:lang w:val="en-CA"/>
        </w:rPr>
        <w:t>e</w:t>
      </w:r>
      <w:r w:rsidR="00D67A2E" w:rsidRPr="00EB46DF">
        <w:rPr>
          <w:rFonts w:eastAsia="Times New Roman" w:cs="Times New Roman"/>
          <w:color w:val="000000"/>
          <w:lang w:val="en-CA"/>
        </w:rPr>
        <w:t xml:space="preserve">ast </w:t>
      </w:r>
      <w:r w:rsidR="00281143" w:rsidRPr="00EB46DF">
        <w:rPr>
          <w:rFonts w:eastAsia="Times New Roman" w:cs="Times New Roman"/>
          <w:color w:val="000000"/>
          <w:lang w:val="en-CA"/>
        </w:rPr>
        <w:t>Pacific coast</w:t>
      </w:r>
      <w:r w:rsidR="00F65A95" w:rsidRPr="00EB46DF">
        <w:rPr>
          <w:rFonts w:eastAsia="Times New Roman" w:cs="Times New Roman"/>
          <w:color w:val="000000"/>
          <w:lang w:val="en-CA"/>
        </w:rPr>
        <w:t>.</w:t>
      </w:r>
    </w:p>
    <w:p w14:paraId="2075DE2E" w14:textId="4146DC06" w:rsidR="00BB1CD8" w:rsidRDefault="00BB1CD8" w:rsidP="00266C78">
      <w:pPr>
        <w:rPr>
          <w:ins w:id="89" w:author="Vanessa Fladmark" w:date="2020-07-22T13:32:00Z"/>
          <w:rFonts w:eastAsia="Times New Roman" w:cs="Times New Roman"/>
          <w:color w:val="000000"/>
          <w:lang w:val="en-CA"/>
        </w:rPr>
      </w:pPr>
    </w:p>
    <w:p w14:paraId="7F782EFB" w14:textId="2085C96F" w:rsidR="00BB1CD8" w:rsidRPr="00EB46DF" w:rsidRDefault="00BB1CD8" w:rsidP="00266C78">
      <w:pPr>
        <w:rPr>
          <w:rFonts w:eastAsia="Times New Roman" w:cs="Times New Roman"/>
          <w:color w:val="000000"/>
          <w:lang w:val="en-CA"/>
        </w:rPr>
      </w:pPr>
      <w:ins w:id="90" w:author="Vanessa Fladmark" w:date="2020-07-22T13:32:00Z">
        <w:r>
          <w:rPr>
            <w:rFonts w:eastAsia="Times New Roman" w:cs="Times New Roman"/>
            <w:color w:val="000000"/>
            <w:lang w:val="en-CA"/>
          </w:rPr>
          <w:tab/>
        </w:r>
      </w:ins>
      <w:ins w:id="91" w:author="Vanessa Fladmark" w:date="2020-07-22T13:40:00Z">
        <w:r>
          <w:rPr>
            <w:rFonts w:eastAsia="Times New Roman" w:cs="Times New Roman"/>
            <w:color w:val="000000"/>
            <w:lang w:val="en-CA"/>
          </w:rPr>
          <w:t xml:space="preserve">This research </w:t>
        </w:r>
      </w:ins>
      <w:ins w:id="92" w:author="Vanessa Fladmark" w:date="2020-07-22T13:41:00Z">
        <w:r>
          <w:rPr>
            <w:rFonts w:eastAsia="Times New Roman" w:cs="Times New Roman"/>
            <w:color w:val="000000"/>
            <w:lang w:val="en-CA"/>
          </w:rPr>
          <w:t>addressed a knowledge gap of pink and chum foraging behaviour and competition</w:t>
        </w:r>
      </w:ins>
      <w:ins w:id="93" w:author="Vanessa Fladmark" w:date="2020-07-22T13:44:00Z">
        <w:r w:rsidR="00060858">
          <w:rPr>
            <w:rFonts w:eastAsia="Times New Roman" w:cs="Times New Roman"/>
            <w:color w:val="000000"/>
            <w:lang w:val="en-CA"/>
          </w:rPr>
          <w:t xml:space="preserve"> </w:t>
        </w:r>
      </w:ins>
      <w:ins w:id="94" w:author="Vanessa Fladmark" w:date="2020-07-22T14:33:00Z">
        <w:r w:rsidR="005B1359">
          <w:rPr>
            <w:rFonts w:eastAsia="Times New Roman" w:cs="Times New Roman"/>
            <w:color w:val="000000"/>
            <w:lang w:val="en-CA"/>
          </w:rPr>
          <w:t>with</w:t>
        </w:r>
        <w:r w:rsidR="001D077D">
          <w:rPr>
            <w:rFonts w:eastAsia="Times New Roman" w:cs="Times New Roman"/>
            <w:color w:val="000000"/>
            <w:lang w:val="en-CA"/>
          </w:rPr>
          <w:t xml:space="preserve"> varying in situ feeding conditions</w:t>
        </w:r>
        <w:r w:rsidR="005B1359">
          <w:rPr>
            <w:rFonts w:eastAsia="Times New Roman" w:cs="Times New Roman"/>
            <w:color w:val="000000"/>
            <w:lang w:val="en-CA"/>
          </w:rPr>
          <w:t xml:space="preserve"> in</w:t>
        </w:r>
      </w:ins>
      <w:ins w:id="95" w:author="Vanessa Fladmark" w:date="2020-07-22T13:44:00Z">
        <w:r w:rsidR="00060858">
          <w:rPr>
            <w:rFonts w:eastAsia="Times New Roman" w:cs="Times New Roman"/>
            <w:color w:val="000000"/>
            <w:lang w:val="en-CA"/>
          </w:rPr>
          <w:t xml:space="preserve"> tidally mixed waters</w:t>
        </w:r>
      </w:ins>
      <w:ins w:id="96" w:author="Vanessa Fladmark" w:date="2020-07-22T13:41:00Z">
        <w:r>
          <w:rPr>
            <w:rFonts w:eastAsia="Times New Roman" w:cs="Times New Roman"/>
            <w:color w:val="000000"/>
            <w:lang w:val="en-CA"/>
          </w:rPr>
          <w:t xml:space="preserve"> </w:t>
        </w:r>
      </w:ins>
      <w:ins w:id="97" w:author="Vanessa Fladmark" w:date="2020-07-22T13:44:00Z">
        <w:r w:rsidR="00060858">
          <w:rPr>
            <w:rFonts w:eastAsia="Times New Roman" w:cs="Times New Roman"/>
            <w:color w:val="000000"/>
            <w:lang w:val="en-CA"/>
          </w:rPr>
          <w:t>during</w:t>
        </w:r>
      </w:ins>
      <w:ins w:id="98" w:author="Vanessa Fladmark" w:date="2020-07-22T13:41:00Z">
        <w:r>
          <w:rPr>
            <w:rFonts w:eastAsia="Times New Roman" w:cs="Times New Roman"/>
            <w:color w:val="000000"/>
            <w:lang w:val="en-CA"/>
          </w:rPr>
          <w:t xml:space="preserve"> early marine </w:t>
        </w:r>
      </w:ins>
      <w:ins w:id="99" w:author="Vanessa Fladmark" w:date="2020-07-22T13:44:00Z">
        <w:r w:rsidR="00060858">
          <w:rPr>
            <w:rFonts w:eastAsia="Times New Roman" w:cs="Times New Roman"/>
            <w:color w:val="000000"/>
            <w:lang w:val="en-CA"/>
          </w:rPr>
          <w:t>migration</w:t>
        </w:r>
      </w:ins>
      <w:ins w:id="100" w:author="Vanessa Fladmark" w:date="2020-07-22T13:42:00Z">
        <w:r>
          <w:rPr>
            <w:rFonts w:eastAsia="Times New Roman" w:cs="Times New Roman"/>
            <w:color w:val="000000"/>
            <w:lang w:val="en-CA"/>
          </w:rPr>
          <w:t>.</w:t>
        </w:r>
      </w:ins>
      <w:ins w:id="101" w:author="Vanessa Fladmark" w:date="2020-07-22T13:40:00Z">
        <w:r>
          <w:rPr>
            <w:rFonts w:eastAsia="Times New Roman" w:cs="Times New Roman"/>
            <w:color w:val="000000"/>
            <w:lang w:val="en-CA"/>
          </w:rPr>
          <w:t xml:space="preserve"> </w:t>
        </w:r>
      </w:ins>
      <w:ins w:id="102" w:author="Vanessa Fladmark" w:date="2020-07-22T13:32:00Z">
        <w:r>
          <w:rPr>
            <w:rFonts w:eastAsia="Times New Roman" w:cs="Times New Roman"/>
            <w:color w:val="000000"/>
            <w:lang w:val="en-CA"/>
          </w:rPr>
          <w:t xml:space="preserve">This study </w:t>
        </w:r>
      </w:ins>
      <w:ins w:id="103" w:author="Vanessa Fladmark" w:date="2020-07-22T13:35:00Z">
        <w:r>
          <w:rPr>
            <w:rFonts w:eastAsia="Times New Roman" w:cs="Times New Roman"/>
            <w:color w:val="000000"/>
            <w:lang w:val="en-CA"/>
          </w:rPr>
          <w:t>aimed to</w:t>
        </w:r>
      </w:ins>
      <w:ins w:id="104" w:author="Vanessa Fladmark" w:date="2020-07-22T13:33:00Z">
        <w:r>
          <w:rPr>
            <w:rFonts w:eastAsia="Times New Roman" w:cs="Times New Roman"/>
            <w:color w:val="000000"/>
            <w:lang w:val="en-CA"/>
          </w:rPr>
          <w:t xml:space="preserve"> (</w:t>
        </w:r>
      </w:ins>
      <w:ins w:id="105" w:author="Vanessa Fladmark" w:date="2020-07-22T13:34:00Z">
        <w:r>
          <w:rPr>
            <w:rFonts w:eastAsia="Times New Roman" w:cs="Times New Roman"/>
            <w:color w:val="000000"/>
            <w:lang w:val="en-CA"/>
          </w:rPr>
          <w:t>a</w:t>
        </w:r>
      </w:ins>
      <w:ins w:id="106" w:author="Vanessa Fladmark" w:date="2020-07-22T13:33:00Z">
        <w:r>
          <w:rPr>
            <w:rFonts w:eastAsia="Times New Roman" w:cs="Times New Roman"/>
            <w:color w:val="000000"/>
            <w:lang w:val="en-CA"/>
          </w:rPr>
          <w:t>)</w:t>
        </w:r>
      </w:ins>
      <w:ins w:id="107" w:author="Vanessa Fladmark" w:date="2020-07-22T13:32:00Z">
        <w:r>
          <w:rPr>
            <w:rFonts w:eastAsia="Times New Roman" w:cs="Times New Roman"/>
            <w:color w:val="000000"/>
            <w:lang w:val="en-CA"/>
          </w:rPr>
          <w:t xml:space="preserve"> </w:t>
        </w:r>
      </w:ins>
      <w:ins w:id="108" w:author="Vanessa Fladmark" w:date="2020-07-22T13:33:00Z">
        <w:r>
          <w:rPr>
            <w:rFonts w:eastAsia="Times New Roman" w:cs="Times New Roman"/>
            <w:color w:val="000000"/>
            <w:lang w:val="en-CA"/>
          </w:rPr>
          <w:t xml:space="preserve">quantify and </w:t>
        </w:r>
      </w:ins>
      <w:ins w:id="109" w:author="Vanessa Fladmark" w:date="2020-07-22T13:32:00Z">
        <w:r>
          <w:rPr>
            <w:rFonts w:eastAsia="Times New Roman" w:cs="Times New Roman"/>
            <w:color w:val="000000"/>
            <w:lang w:val="en-CA"/>
          </w:rPr>
          <w:t>compare juv</w:t>
        </w:r>
      </w:ins>
      <w:ins w:id="110" w:author="Vanessa Fladmark" w:date="2020-07-22T13:33:00Z">
        <w:r>
          <w:rPr>
            <w:rFonts w:eastAsia="Times New Roman" w:cs="Times New Roman"/>
            <w:color w:val="000000"/>
            <w:lang w:val="en-CA"/>
          </w:rPr>
          <w:t xml:space="preserve">enile pink and chum salmon diets </w:t>
        </w:r>
      </w:ins>
      <w:ins w:id="111" w:author="Vanessa Fladmark" w:date="2020-07-22T13:34:00Z">
        <w:r>
          <w:rPr>
            <w:rFonts w:eastAsia="Times New Roman" w:cs="Times New Roman"/>
            <w:color w:val="000000"/>
            <w:lang w:val="en-CA"/>
          </w:rPr>
          <w:t xml:space="preserve">in areas of contrasting foraging conditions in southern B.C.; (b) </w:t>
        </w:r>
      </w:ins>
      <w:ins w:id="112" w:author="Vanessa Fladmark" w:date="2020-07-22T13:35:00Z">
        <w:r>
          <w:rPr>
            <w:rFonts w:eastAsia="Times New Roman" w:cs="Times New Roman"/>
            <w:color w:val="000000"/>
            <w:lang w:val="en-CA"/>
          </w:rPr>
          <w:t>assess potential competition</w:t>
        </w:r>
      </w:ins>
      <w:ins w:id="113" w:author="Vanessa Fladmark" w:date="2020-07-22T13:36:00Z">
        <w:r>
          <w:rPr>
            <w:rFonts w:eastAsia="Times New Roman" w:cs="Times New Roman"/>
            <w:color w:val="000000"/>
            <w:lang w:val="en-CA"/>
          </w:rPr>
          <w:t xml:space="preserve"> be</w:t>
        </w:r>
      </w:ins>
      <w:ins w:id="114" w:author="Vanessa Fladmark" w:date="2020-07-22T13:37:00Z">
        <w:r>
          <w:rPr>
            <w:rFonts w:eastAsia="Times New Roman" w:cs="Times New Roman"/>
            <w:color w:val="000000"/>
            <w:lang w:val="en-CA"/>
          </w:rPr>
          <w:t xml:space="preserve">tween </w:t>
        </w:r>
      </w:ins>
      <w:ins w:id="115" w:author="Vanessa Fladmark" w:date="2020-07-22T13:52:00Z">
        <w:r w:rsidR="00060858">
          <w:rPr>
            <w:rFonts w:eastAsia="Times New Roman" w:cs="Times New Roman"/>
            <w:color w:val="000000"/>
            <w:lang w:val="en-CA"/>
          </w:rPr>
          <w:t xml:space="preserve">juvenile </w:t>
        </w:r>
      </w:ins>
      <w:ins w:id="116" w:author="Vanessa Fladmark" w:date="2020-07-22T13:37:00Z">
        <w:r>
          <w:rPr>
            <w:rFonts w:eastAsia="Times New Roman" w:cs="Times New Roman"/>
            <w:color w:val="000000"/>
            <w:lang w:val="en-CA"/>
          </w:rPr>
          <w:t>pink and chum salmon</w:t>
        </w:r>
      </w:ins>
      <w:ins w:id="117" w:author="Vanessa Fladmark" w:date="2020-07-22T13:35:00Z">
        <w:r>
          <w:rPr>
            <w:rFonts w:eastAsia="Times New Roman" w:cs="Times New Roman"/>
            <w:color w:val="000000"/>
            <w:lang w:val="en-CA"/>
          </w:rPr>
          <w:t xml:space="preserve"> and (c) </w:t>
        </w:r>
      </w:ins>
      <w:ins w:id="118" w:author="Vanessa Fladmark" w:date="2020-07-22T13:36:00Z">
        <w:r>
          <w:rPr>
            <w:rFonts w:eastAsia="Times New Roman" w:cs="Times New Roman"/>
            <w:color w:val="000000"/>
            <w:lang w:val="en-CA"/>
          </w:rPr>
          <w:t xml:space="preserve">describe the trophic niches </w:t>
        </w:r>
      </w:ins>
      <w:ins w:id="119" w:author="Vanessa Fladmark" w:date="2020-07-22T13:37:00Z">
        <w:r>
          <w:rPr>
            <w:rFonts w:eastAsia="Times New Roman" w:cs="Times New Roman"/>
            <w:color w:val="000000"/>
            <w:lang w:val="en-CA"/>
          </w:rPr>
          <w:t>juvenile pink and chum salmon occupy</w:t>
        </w:r>
        <w:r w:rsidRPr="00BB1CD8">
          <w:rPr>
            <w:rFonts w:eastAsia="Times New Roman" w:cs="Times New Roman"/>
            <w:color w:val="000000"/>
            <w:lang w:val="en-CA"/>
          </w:rPr>
          <w:t xml:space="preserve"> </w:t>
        </w:r>
        <w:r>
          <w:rPr>
            <w:rFonts w:eastAsia="Times New Roman" w:cs="Times New Roman"/>
            <w:color w:val="000000"/>
            <w:lang w:val="en-CA"/>
          </w:rPr>
          <w:t xml:space="preserve">under contrasting foraging conditions. </w:t>
        </w:r>
      </w:ins>
      <w:ins w:id="120" w:author="Vanessa Fladmark" w:date="2020-07-22T13:38:00Z">
        <w:r>
          <w:rPr>
            <w:rFonts w:eastAsia="Times New Roman" w:cs="Times New Roman"/>
            <w:color w:val="000000"/>
            <w:lang w:val="en-CA"/>
          </w:rPr>
          <w:t>The prediction was that low forage availability</w:t>
        </w:r>
      </w:ins>
      <w:ins w:id="121" w:author="Vanessa Fladmark" w:date="2020-07-22T13:52:00Z">
        <w:r w:rsidR="00060858">
          <w:rPr>
            <w:rFonts w:eastAsia="Times New Roman" w:cs="Times New Roman"/>
            <w:color w:val="000000"/>
            <w:lang w:val="en-CA"/>
          </w:rPr>
          <w:t xml:space="preserve"> would </w:t>
        </w:r>
      </w:ins>
      <w:ins w:id="122" w:author="Vanessa Fladmark" w:date="2020-07-22T13:53:00Z">
        <w:r w:rsidR="00C0082E">
          <w:rPr>
            <w:rFonts w:eastAsia="Times New Roman" w:cs="Times New Roman"/>
            <w:color w:val="000000"/>
            <w:lang w:val="en-CA"/>
          </w:rPr>
          <w:t>l</w:t>
        </w:r>
      </w:ins>
      <w:ins w:id="123" w:author="Vanessa Fladmark" w:date="2020-07-22T13:54:00Z">
        <w:r w:rsidR="00C0082E">
          <w:rPr>
            <w:rFonts w:eastAsia="Times New Roman" w:cs="Times New Roman"/>
            <w:color w:val="000000"/>
            <w:lang w:val="en-CA"/>
          </w:rPr>
          <w:t>ead to</w:t>
        </w:r>
      </w:ins>
      <w:ins w:id="124" w:author="Vanessa Fladmark" w:date="2020-07-22T13:39:00Z">
        <w:r>
          <w:rPr>
            <w:rFonts w:eastAsia="Times New Roman" w:cs="Times New Roman"/>
            <w:color w:val="000000"/>
            <w:lang w:val="en-CA"/>
          </w:rPr>
          <w:t xml:space="preserve"> juvenile</w:t>
        </w:r>
      </w:ins>
      <w:ins w:id="125" w:author="Vanessa Fladmark" w:date="2020-07-22T13:38:00Z">
        <w:r>
          <w:rPr>
            <w:rFonts w:eastAsia="Times New Roman" w:cs="Times New Roman"/>
            <w:color w:val="000000"/>
            <w:lang w:val="en-CA"/>
          </w:rPr>
          <w:t xml:space="preserve"> pink and chum </w:t>
        </w:r>
      </w:ins>
      <w:ins w:id="126" w:author="Vanessa Fladmark" w:date="2020-07-22T13:39:00Z">
        <w:r>
          <w:rPr>
            <w:rFonts w:eastAsia="Times New Roman" w:cs="Times New Roman"/>
            <w:color w:val="000000"/>
            <w:lang w:val="en-CA"/>
          </w:rPr>
          <w:t>salmon compet</w:t>
        </w:r>
      </w:ins>
      <w:ins w:id="127" w:author="Vanessa Fladmark" w:date="2020-07-22T13:53:00Z">
        <w:r w:rsidR="00060858">
          <w:rPr>
            <w:rFonts w:eastAsia="Times New Roman" w:cs="Times New Roman"/>
            <w:color w:val="000000"/>
            <w:lang w:val="en-CA"/>
          </w:rPr>
          <w:t>ition</w:t>
        </w:r>
      </w:ins>
      <w:ins w:id="128" w:author="Vanessa Fladmark" w:date="2020-07-22T13:39:00Z">
        <w:r>
          <w:rPr>
            <w:rFonts w:eastAsia="Times New Roman" w:cs="Times New Roman"/>
            <w:color w:val="000000"/>
            <w:lang w:val="en-CA"/>
          </w:rPr>
          <w:t xml:space="preserve"> and separat</w:t>
        </w:r>
      </w:ins>
      <w:ins w:id="129" w:author="Vanessa Fladmark" w:date="2020-07-22T13:53:00Z">
        <w:r w:rsidR="00060858">
          <w:rPr>
            <w:rFonts w:eastAsia="Times New Roman" w:cs="Times New Roman"/>
            <w:color w:val="000000"/>
            <w:lang w:val="en-CA"/>
          </w:rPr>
          <w:t>ion</w:t>
        </w:r>
      </w:ins>
      <w:ins w:id="130" w:author="Vanessa Fladmark" w:date="2020-07-22T13:39:00Z">
        <w:r>
          <w:rPr>
            <w:rFonts w:eastAsia="Times New Roman" w:cs="Times New Roman"/>
            <w:color w:val="000000"/>
            <w:lang w:val="en-CA"/>
          </w:rPr>
          <w:t xml:space="preserve"> by nich</w:t>
        </w:r>
      </w:ins>
      <w:ins w:id="131" w:author="Vanessa Fladmark" w:date="2020-07-22T13:53:00Z">
        <w:r w:rsidR="00060858">
          <w:rPr>
            <w:rFonts w:eastAsia="Times New Roman" w:cs="Times New Roman"/>
            <w:color w:val="000000"/>
            <w:lang w:val="en-CA"/>
          </w:rPr>
          <w:t>e.</w:t>
        </w:r>
      </w:ins>
    </w:p>
    <w:p w14:paraId="47D05C87" w14:textId="77777777" w:rsidR="00372150" w:rsidRPr="00EB46DF" w:rsidRDefault="00372150" w:rsidP="00266C78">
      <w:pPr>
        <w:rPr>
          <w:rFonts w:eastAsia="Times New Roman" w:cs="Times New Roman"/>
          <w:lang w:val="en-CA"/>
        </w:rPr>
      </w:pPr>
    </w:p>
    <w:p w14:paraId="1F7A83A8" w14:textId="3846BBFB" w:rsidR="00372150" w:rsidRPr="00EB46DF" w:rsidRDefault="00372150" w:rsidP="007720AD">
      <w:pPr>
        <w:pStyle w:val="Heading3"/>
        <w:rPr>
          <w:lang w:val="en-CA"/>
        </w:rPr>
      </w:pPr>
      <w:bookmarkStart w:id="132" w:name="_Toc46482973"/>
      <w:r w:rsidRPr="00EB46DF">
        <w:rPr>
          <w:lang w:val="en-CA"/>
        </w:rPr>
        <w:t>Methods</w:t>
      </w:r>
      <w:bookmarkEnd w:id="132"/>
    </w:p>
    <w:p w14:paraId="3A198AFD" w14:textId="77777777" w:rsidR="00372150" w:rsidRPr="00EB46DF" w:rsidRDefault="00372150" w:rsidP="00266C78">
      <w:pPr>
        <w:rPr>
          <w:rFonts w:eastAsia="Times New Roman" w:cs="Times New Roman"/>
          <w:lang w:val="en-CA"/>
        </w:rPr>
      </w:pPr>
    </w:p>
    <w:p w14:paraId="440415D3" w14:textId="389B574D" w:rsidR="003E0C2D"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r w:rsidR="00F53F3B" w:rsidRPr="00EB46DF">
        <w:rPr>
          <w:rFonts w:eastAsia="Times New Roman" w:cs="Times New Roman"/>
          <w:color w:val="000000"/>
          <w:lang w:val="en-CA"/>
        </w:rPr>
        <w:t xml:space="preserve">The Hakai Institute’s Juvenile Salmon Program </w:t>
      </w:r>
      <w:r w:rsidR="0022733A" w:rsidRPr="00EB46DF">
        <w:rPr>
          <w:rFonts w:eastAsia="Times New Roman" w:cs="Times New Roman"/>
          <w:color w:val="000000"/>
          <w:lang w:val="en-CA"/>
        </w:rPr>
        <w:t xml:space="preserve">was established in 2015 as a collaboration between </w:t>
      </w:r>
      <w:r w:rsidRPr="00EB46DF">
        <w:rPr>
          <w:rFonts w:eastAsia="Times New Roman" w:cs="Times New Roman"/>
          <w:color w:val="000000"/>
          <w:lang w:val="en-CA"/>
        </w:rPr>
        <w:t xml:space="preserve">the Hakai Institute, </w:t>
      </w:r>
      <w:r w:rsidR="003852C1" w:rsidRPr="00EB46DF">
        <w:rPr>
          <w:rFonts w:eastAsia="Times New Roman" w:cs="Times New Roman"/>
          <w:color w:val="000000"/>
          <w:lang w:val="en-CA"/>
        </w:rPr>
        <w:t xml:space="preserve">the </w:t>
      </w:r>
      <w:r w:rsidRPr="00EB46DF">
        <w:rPr>
          <w:rFonts w:eastAsia="Times New Roman" w:cs="Times New Roman"/>
          <w:color w:val="000000"/>
          <w:lang w:val="en-CA"/>
        </w:rPr>
        <w:t>U</w:t>
      </w:r>
      <w:r w:rsidR="003852C1" w:rsidRPr="00EB46DF">
        <w:rPr>
          <w:rFonts w:eastAsia="Times New Roman" w:cs="Times New Roman"/>
          <w:color w:val="000000"/>
          <w:lang w:val="en-CA"/>
        </w:rPr>
        <w:t xml:space="preserve">niversity of </w:t>
      </w:r>
      <w:r w:rsidRPr="00EB46DF">
        <w:rPr>
          <w:rFonts w:eastAsia="Times New Roman" w:cs="Times New Roman"/>
          <w:color w:val="000000"/>
          <w:lang w:val="en-CA"/>
        </w:rPr>
        <w:t>B</w:t>
      </w:r>
      <w:r w:rsidR="003852C1" w:rsidRPr="00EB46DF">
        <w:rPr>
          <w:rFonts w:eastAsia="Times New Roman" w:cs="Times New Roman"/>
          <w:color w:val="000000"/>
          <w:lang w:val="en-CA"/>
        </w:rPr>
        <w:t xml:space="preserve">ritish </w:t>
      </w:r>
      <w:r w:rsidRPr="00EB46DF">
        <w:rPr>
          <w:rFonts w:eastAsia="Times New Roman" w:cs="Times New Roman"/>
          <w:color w:val="000000"/>
          <w:lang w:val="en-CA"/>
        </w:rPr>
        <w:t>C</w:t>
      </w:r>
      <w:r w:rsidR="003852C1" w:rsidRPr="00EB46DF">
        <w:rPr>
          <w:rFonts w:eastAsia="Times New Roman" w:cs="Times New Roman"/>
          <w:color w:val="000000"/>
          <w:lang w:val="en-CA"/>
        </w:rPr>
        <w:t>olumbia</w:t>
      </w:r>
      <w:r w:rsidR="00E511DA" w:rsidRPr="00EB46DF">
        <w:rPr>
          <w:rFonts w:eastAsia="Times New Roman" w:cs="Times New Roman"/>
          <w:color w:val="000000"/>
          <w:lang w:val="en-CA"/>
        </w:rPr>
        <w:t>, S</w:t>
      </w:r>
      <w:r w:rsidR="003852C1" w:rsidRPr="00EB46DF">
        <w:rPr>
          <w:rFonts w:eastAsia="Times New Roman" w:cs="Times New Roman"/>
          <w:color w:val="000000"/>
          <w:lang w:val="en-CA"/>
        </w:rPr>
        <w:t xml:space="preserve">imon </w:t>
      </w:r>
      <w:r w:rsidR="00E511DA" w:rsidRPr="00EB46DF">
        <w:rPr>
          <w:rFonts w:eastAsia="Times New Roman" w:cs="Times New Roman"/>
          <w:color w:val="000000"/>
          <w:lang w:val="en-CA"/>
        </w:rPr>
        <w:t>F</w:t>
      </w:r>
      <w:r w:rsidR="003852C1" w:rsidRPr="00EB46DF">
        <w:rPr>
          <w:rFonts w:eastAsia="Times New Roman" w:cs="Times New Roman"/>
          <w:color w:val="000000"/>
          <w:lang w:val="en-CA"/>
        </w:rPr>
        <w:t xml:space="preserve">raser </w:t>
      </w:r>
      <w:r w:rsidR="00E511DA" w:rsidRPr="00EB46DF">
        <w:rPr>
          <w:rFonts w:eastAsia="Times New Roman" w:cs="Times New Roman"/>
          <w:color w:val="000000"/>
          <w:lang w:val="en-CA"/>
        </w:rPr>
        <w:t>U</w:t>
      </w:r>
      <w:r w:rsidR="003852C1" w:rsidRPr="00EB46DF">
        <w:rPr>
          <w:rFonts w:eastAsia="Times New Roman" w:cs="Times New Roman"/>
          <w:color w:val="000000"/>
          <w:lang w:val="en-CA"/>
        </w:rPr>
        <w:t>niversity</w:t>
      </w:r>
      <w:r w:rsidR="00E51FC4" w:rsidRPr="00EB46DF">
        <w:rPr>
          <w:rFonts w:eastAsia="Times New Roman" w:cs="Times New Roman"/>
          <w:color w:val="000000"/>
          <w:lang w:val="en-CA"/>
        </w:rPr>
        <w:t>,</w:t>
      </w:r>
      <w:r w:rsidR="00E511DA" w:rsidRPr="00EB46DF">
        <w:rPr>
          <w:rFonts w:eastAsia="Times New Roman" w:cs="Times New Roman"/>
          <w:color w:val="000000"/>
          <w:lang w:val="en-CA"/>
        </w:rPr>
        <w:t xml:space="preserve"> </w:t>
      </w:r>
      <w:r w:rsidR="003852C1" w:rsidRPr="00EB46DF">
        <w:rPr>
          <w:rFonts w:eastAsia="Times New Roman" w:cs="Times New Roman"/>
          <w:color w:val="000000"/>
          <w:lang w:val="en-CA"/>
        </w:rPr>
        <w:t xml:space="preserve">the </w:t>
      </w:r>
      <w:r w:rsidR="00E511DA" w:rsidRPr="00EB46DF">
        <w:rPr>
          <w:rFonts w:eastAsia="Times New Roman" w:cs="Times New Roman"/>
          <w:color w:val="000000"/>
          <w:lang w:val="en-CA"/>
        </w:rPr>
        <w:t>U</w:t>
      </w:r>
      <w:r w:rsidR="003852C1" w:rsidRPr="00EB46DF">
        <w:rPr>
          <w:rFonts w:eastAsia="Times New Roman" w:cs="Times New Roman"/>
          <w:color w:val="000000"/>
          <w:lang w:val="en-CA"/>
        </w:rPr>
        <w:t>niversity</w:t>
      </w:r>
      <w:r w:rsidR="00E511DA" w:rsidRPr="00EB46DF">
        <w:rPr>
          <w:rFonts w:eastAsia="Times New Roman" w:cs="Times New Roman"/>
          <w:color w:val="000000"/>
          <w:lang w:val="en-CA"/>
        </w:rPr>
        <w:t xml:space="preserve"> of T</w:t>
      </w:r>
      <w:r w:rsidR="003852C1" w:rsidRPr="00EB46DF">
        <w:rPr>
          <w:rFonts w:eastAsia="Times New Roman" w:cs="Times New Roman"/>
          <w:color w:val="000000"/>
          <w:lang w:val="en-CA"/>
        </w:rPr>
        <w:t>oronto</w:t>
      </w:r>
      <w:r w:rsidRPr="00EB46DF">
        <w:rPr>
          <w:rFonts w:eastAsia="Times New Roman" w:cs="Times New Roman"/>
          <w:color w:val="000000"/>
          <w:lang w:val="en-CA"/>
        </w:rPr>
        <w:t xml:space="preserve"> and Salmon Coast Field Station</w:t>
      </w:r>
      <w:r w:rsidR="0022733A" w:rsidRPr="00EB46DF">
        <w:rPr>
          <w:rFonts w:eastAsia="Times New Roman" w:cs="Times New Roman"/>
          <w:color w:val="000000"/>
          <w:lang w:val="en-CA"/>
        </w:rPr>
        <w:t xml:space="preserve">. This </w:t>
      </w:r>
      <w:ins w:id="133" w:author="Vanessa Fladmark" w:date="2020-07-22T13:55:00Z">
        <w:r w:rsidR="00C0082E">
          <w:rPr>
            <w:rFonts w:eastAsia="Times New Roman" w:cs="Times New Roman"/>
            <w:color w:val="000000"/>
            <w:lang w:val="en-CA"/>
          </w:rPr>
          <w:t xml:space="preserve">ongoing </w:t>
        </w:r>
      </w:ins>
      <w:r w:rsidR="0022733A" w:rsidRPr="00EB46DF">
        <w:rPr>
          <w:rFonts w:eastAsia="Times New Roman" w:cs="Times New Roman"/>
          <w:color w:val="000000"/>
          <w:lang w:val="en-CA"/>
        </w:rPr>
        <w:t xml:space="preserve">program </w:t>
      </w:r>
      <w:r w:rsidR="005675E6" w:rsidRPr="00EB46DF">
        <w:rPr>
          <w:rFonts w:eastAsia="Times New Roman" w:cs="Times New Roman"/>
          <w:color w:val="000000"/>
          <w:lang w:val="en-CA"/>
        </w:rPr>
        <w:t>annually</w:t>
      </w:r>
      <w:r w:rsidR="0022733A" w:rsidRPr="00EB46DF">
        <w:rPr>
          <w:rFonts w:eastAsia="Times New Roman" w:cs="Times New Roman"/>
          <w:color w:val="000000"/>
          <w:lang w:val="en-CA"/>
        </w:rPr>
        <w:t xml:space="preserve"> samples juvenile salmon as they migrate through the Discovery Islands and Johnstone Strait during the main outmigration period (May to July).  The objective of the program </w:t>
      </w:r>
      <w:ins w:id="134" w:author="Vanessa Fladmark" w:date="2020-07-22T13:56:00Z">
        <w:r w:rsidR="00C0082E">
          <w:rPr>
            <w:rFonts w:eastAsia="Times New Roman" w:cs="Times New Roman"/>
            <w:color w:val="000000"/>
            <w:lang w:val="en-CA"/>
          </w:rPr>
          <w:t>wa</w:t>
        </w:r>
      </w:ins>
      <w:r w:rsidR="0022733A" w:rsidRPr="00EB46DF">
        <w:rPr>
          <w:rFonts w:eastAsia="Times New Roman" w:cs="Times New Roman"/>
          <w:color w:val="000000"/>
          <w:lang w:val="en-CA"/>
        </w:rPr>
        <w:t>s to improve understanding of the early marine phase of Pacific salmon, particularly factors contributing to health and survival</w:t>
      </w:r>
      <w:r w:rsidR="000374C3" w:rsidRPr="00EB46DF">
        <w:rPr>
          <w:rFonts w:eastAsia="Times New Roman" w:cs="Times New Roman"/>
          <w:color w:val="000000"/>
          <w:lang w:val="en-CA"/>
        </w:rPr>
        <w:t xml:space="preserve"> </w:t>
      </w:r>
      <w:r w:rsidR="000374C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(Hunt et al., 2018)</w:t>
      </w:r>
      <w:r w:rsidR="000374C3" w:rsidRPr="00EB46DF">
        <w:rPr>
          <w:rFonts w:eastAsia="Times New Roman" w:cs="Times New Roman"/>
          <w:color w:val="000000"/>
          <w:lang w:val="en-CA"/>
        </w:rPr>
        <w:fldChar w:fldCharType="end"/>
      </w:r>
      <w:r w:rsidR="005675E6" w:rsidRPr="00EB46DF">
        <w:rPr>
          <w:rFonts w:eastAsia="Times New Roman" w:cs="Times New Roman"/>
          <w:color w:val="000000"/>
          <w:lang w:val="en-CA"/>
        </w:rPr>
        <w:t xml:space="preserve">. This study focussed on 2016, which had the largest spatial </w:t>
      </w:r>
      <w:r w:rsidR="001E3056" w:rsidRPr="00EB46DF">
        <w:rPr>
          <w:rFonts w:eastAsia="Times New Roman" w:cs="Times New Roman"/>
          <w:color w:val="000000"/>
          <w:lang w:val="en-CA"/>
        </w:rPr>
        <w:t xml:space="preserve">sampling </w:t>
      </w:r>
      <w:r w:rsidR="005675E6" w:rsidRPr="00EB46DF">
        <w:rPr>
          <w:rFonts w:eastAsia="Times New Roman" w:cs="Times New Roman"/>
          <w:color w:val="000000"/>
          <w:lang w:val="en-CA"/>
        </w:rPr>
        <w:t>coverage in an effort to resolve the primary migration pathways through the region.</w:t>
      </w:r>
      <w:r w:rsidR="004F586B" w:rsidRPr="00EB46DF">
        <w:rPr>
          <w:rFonts w:eastAsia="Times New Roman" w:cs="Times New Roman"/>
          <w:color w:val="000000"/>
          <w:lang w:val="en-CA"/>
        </w:rPr>
        <w:t xml:space="preserve"> The previous year</w:t>
      </w:r>
      <w:r w:rsidR="001E3056" w:rsidRPr="00EB46DF">
        <w:rPr>
          <w:rFonts w:eastAsia="Times New Roman" w:cs="Times New Roman"/>
          <w:color w:val="000000"/>
          <w:lang w:val="en-CA"/>
        </w:rPr>
        <w:t>,</w:t>
      </w:r>
      <w:r w:rsidR="004F586B" w:rsidRPr="00EB46DF">
        <w:rPr>
          <w:rFonts w:eastAsia="Times New Roman" w:cs="Times New Roman"/>
          <w:color w:val="000000"/>
          <w:lang w:val="en-CA"/>
        </w:rPr>
        <w:t xml:space="preserve"> 2015</w:t>
      </w:r>
      <w:r w:rsidR="001E3056" w:rsidRPr="00EB46DF">
        <w:rPr>
          <w:rFonts w:eastAsia="Times New Roman" w:cs="Times New Roman"/>
          <w:color w:val="000000"/>
          <w:lang w:val="en-CA"/>
        </w:rPr>
        <w:t>,</w:t>
      </w:r>
      <w:r w:rsidR="004F586B" w:rsidRPr="00EB46DF">
        <w:rPr>
          <w:rFonts w:eastAsia="Times New Roman" w:cs="Times New Roman"/>
          <w:color w:val="000000"/>
          <w:lang w:val="en-CA"/>
        </w:rPr>
        <w:t xml:space="preserve"> had similar spatial </w:t>
      </w:r>
      <w:r w:rsidR="005C34E9" w:rsidRPr="00EB46DF">
        <w:rPr>
          <w:rFonts w:eastAsia="Times New Roman" w:cs="Times New Roman"/>
          <w:color w:val="000000"/>
          <w:lang w:val="en-CA"/>
        </w:rPr>
        <w:t xml:space="preserve">sampling </w:t>
      </w:r>
      <w:r w:rsidR="004F586B" w:rsidRPr="00EB46DF">
        <w:rPr>
          <w:rFonts w:eastAsia="Times New Roman" w:cs="Times New Roman"/>
          <w:color w:val="000000"/>
          <w:lang w:val="en-CA"/>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lang w:val="en-CA"/>
        </w:rPr>
      </w:pPr>
    </w:p>
    <w:p w14:paraId="745D8BFA" w14:textId="1A1DA39A" w:rsidR="001C45E1" w:rsidRPr="00EB46DF" w:rsidRDefault="003E0C2D" w:rsidP="00266C78">
      <w:pPr>
        <w:rPr>
          <w:rFonts w:eastAsia="Times New Roman" w:cs="Times New Roman"/>
          <w:color w:val="000000"/>
          <w:lang w:val="en-CA"/>
        </w:rPr>
      </w:pPr>
      <w:r w:rsidRPr="00EB46DF">
        <w:rPr>
          <w:rFonts w:eastAsia="Times New Roman" w:cs="Times New Roman"/>
          <w:color w:val="000000"/>
          <w:lang w:val="en-CA"/>
        </w:rPr>
        <w:tab/>
      </w:r>
      <w:r w:rsidR="001C45E1" w:rsidRPr="00EB46DF">
        <w:rPr>
          <w:rFonts w:eastAsia="Times New Roman" w:cs="Times New Roman"/>
          <w:color w:val="000000"/>
          <w:lang w:val="en-CA"/>
        </w:rPr>
        <w:t xml:space="preserve">In the Discovery Islands, </w:t>
      </w:r>
      <w:r w:rsidR="009827BE" w:rsidRPr="00EB46DF">
        <w:rPr>
          <w:rFonts w:eastAsia="Times New Roman" w:cs="Times New Roman"/>
          <w:color w:val="000000"/>
          <w:lang w:val="en-CA"/>
        </w:rPr>
        <w:t>12 sites were sampled in 2016</w:t>
      </w:r>
      <w:r w:rsidR="001C45E1" w:rsidRPr="00EB46DF">
        <w:rPr>
          <w:rFonts w:eastAsia="Times New Roman" w:cs="Times New Roman"/>
          <w:color w:val="000000"/>
          <w:lang w:val="en-CA"/>
        </w:rPr>
        <w:t xml:space="preserve">, and in Johnstone Strait, 10 sites were sampled, to provide coverage of all </w:t>
      </w:r>
      <w:r w:rsidR="004F586B" w:rsidRPr="00EB46DF">
        <w:rPr>
          <w:rFonts w:eastAsia="Times New Roman" w:cs="Times New Roman"/>
          <w:color w:val="000000"/>
          <w:lang w:val="en-CA"/>
        </w:rPr>
        <w:t xml:space="preserve">possible </w:t>
      </w:r>
      <w:r w:rsidR="001C45E1" w:rsidRPr="00EB46DF">
        <w:rPr>
          <w:rFonts w:eastAsia="Times New Roman" w:cs="Times New Roman"/>
          <w:color w:val="000000"/>
          <w:lang w:val="en-CA"/>
        </w:rPr>
        <w:t>salmon migration routes</w:t>
      </w:r>
      <w:r w:rsidR="004F586B" w:rsidRPr="00EB46DF">
        <w:rPr>
          <w:rFonts w:eastAsia="Times New Roman" w:cs="Times New Roman"/>
          <w:color w:val="000000"/>
          <w:lang w:val="en-CA"/>
        </w:rPr>
        <w:t xml:space="preserve"> through these regions</w:t>
      </w:r>
      <w:r w:rsidR="001215CF" w:rsidRPr="00EB46DF">
        <w:rPr>
          <w:rFonts w:eastAsia="Times New Roman" w:cs="Times New Roman"/>
          <w:color w:val="000000"/>
          <w:lang w:val="en-CA"/>
        </w:rPr>
        <w:t xml:space="preserve"> </w:t>
      </w:r>
      <w:r w:rsidR="001215CF" w:rsidRPr="00EB46DF">
        <w:rPr>
          <w:rFonts w:eastAsia="Times New Roman" w:cs="Times New Roman"/>
          <w:color w:val="000000"/>
          <w:lang w:val="en-CA"/>
        </w:rPr>
        <w:fldChar w:fldCharType="begin" w:fldLock="1"/>
      </w:r>
      <w:r w:rsidR="00830B94" w:rsidRPr="00EB46DF">
        <w:rPr>
          <w:rFonts w:eastAsia="Times New Roman" w:cs="Times New Roman"/>
          <w:color w:val="000000"/>
          <w:lang w:val="en-CA"/>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lang w:val="en-CA"/>
        </w:rPr>
        <w:fldChar w:fldCharType="separate"/>
      </w:r>
      <w:r w:rsidR="001215CF" w:rsidRPr="00EB46DF">
        <w:rPr>
          <w:rFonts w:eastAsia="Times New Roman" w:cs="Times New Roman"/>
          <w:noProof/>
          <w:color w:val="000000"/>
          <w:lang w:val="en-CA"/>
        </w:rPr>
        <w:t>(Hunt et al., 2018)</w:t>
      </w:r>
      <w:r w:rsidR="001215CF" w:rsidRPr="00EB46DF">
        <w:rPr>
          <w:rFonts w:eastAsia="Times New Roman" w:cs="Times New Roman"/>
          <w:color w:val="000000"/>
          <w:lang w:val="en-CA"/>
        </w:rPr>
        <w:fldChar w:fldCharType="end"/>
      </w:r>
      <w:r w:rsidR="001C45E1" w:rsidRPr="00EB46DF">
        <w:rPr>
          <w:rFonts w:eastAsia="Times New Roman" w:cs="Times New Roman"/>
          <w:color w:val="000000"/>
          <w:lang w:val="en-CA"/>
        </w:rPr>
        <w:t>.</w:t>
      </w:r>
      <w:ins w:id="135" w:author="Vanessa Fladmark" w:date="2020-07-21T15:45:00Z">
        <w:r w:rsidR="00B65D7F">
          <w:rPr>
            <w:rFonts w:eastAsia="Times New Roman" w:cs="Times New Roman"/>
            <w:color w:val="000000"/>
            <w:lang w:val="en-CA"/>
          </w:rPr>
          <w:t xml:space="preserve"> Sample coverage extended from the northern Strait of Georgia, multiple routes in the </w:t>
        </w:r>
      </w:ins>
      <w:ins w:id="136" w:author="Vanessa Fladmark" w:date="2020-07-21T15:46:00Z">
        <w:r w:rsidR="00B65D7F">
          <w:rPr>
            <w:rFonts w:eastAsia="Times New Roman" w:cs="Times New Roman"/>
            <w:color w:val="000000"/>
            <w:lang w:val="en-CA"/>
          </w:rPr>
          <w:t>Discovery Islands, through Johnstone Strait to the beginning of Queen Charlotte Strait.</w:t>
        </w:r>
      </w:ins>
      <w:r w:rsidR="001C45E1" w:rsidRPr="00EB46DF">
        <w:rPr>
          <w:rFonts w:eastAsia="Times New Roman" w:cs="Times New Roman"/>
          <w:color w:val="000000"/>
          <w:lang w:val="en-CA"/>
        </w:rPr>
        <w:t xml:space="preserve"> For this study, six sites (three from each region) were selected, </w:t>
      </w:r>
      <w:r w:rsidR="002606FB" w:rsidRPr="00EB46DF">
        <w:rPr>
          <w:rFonts w:eastAsia="Times New Roman" w:cs="Times New Roman"/>
          <w:color w:val="000000"/>
          <w:lang w:val="en-CA"/>
        </w:rPr>
        <w:t>in order to obtain</w:t>
      </w:r>
      <w:r w:rsidR="001C45E1" w:rsidRPr="00EB46DF">
        <w:rPr>
          <w:rFonts w:eastAsia="Times New Roman" w:cs="Times New Roman"/>
          <w:color w:val="000000"/>
          <w:lang w:val="en-CA"/>
        </w:rPr>
        <w:t xml:space="preserve"> a sample size of 10 pink and 10 chum per set</w:t>
      </w:r>
      <w:r w:rsidR="002606FB" w:rsidRPr="00EB46DF">
        <w:rPr>
          <w:rFonts w:eastAsia="Times New Roman" w:cs="Times New Roman"/>
          <w:color w:val="000000"/>
          <w:lang w:val="en-CA"/>
        </w:rPr>
        <w:t xml:space="preserve"> (n=120 total)</w:t>
      </w:r>
      <w:r w:rsidR="001E3056" w:rsidRPr="00EB46DF">
        <w:rPr>
          <w:rFonts w:eastAsia="Times New Roman" w:cs="Times New Roman"/>
          <w:color w:val="000000"/>
          <w:lang w:val="en-CA"/>
        </w:rPr>
        <w:t xml:space="preserve"> while</w:t>
      </w:r>
      <w:r w:rsidR="001C45E1" w:rsidRPr="00EB46DF">
        <w:rPr>
          <w:rFonts w:eastAsia="Times New Roman" w:cs="Times New Roman"/>
          <w:color w:val="000000"/>
          <w:lang w:val="en-CA"/>
        </w:rPr>
        <w:t xml:space="preserve"> still acquiring sufficient coverage for each region</w:t>
      </w:r>
      <w:ins w:id="137" w:author="Vanessa Fladmark" w:date="2020-07-21T15:46:00Z">
        <w:r w:rsidR="00B65D7F">
          <w:rPr>
            <w:rFonts w:eastAsia="Times New Roman" w:cs="Times New Roman"/>
            <w:color w:val="000000"/>
            <w:lang w:val="en-CA"/>
          </w:rPr>
          <w:t xml:space="preserve">, focusing on the central pathway of Discovery Islands through </w:t>
        </w:r>
        <w:proofErr w:type="spellStart"/>
        <w:r w:rsidR="00B65D7F">
          <w:rPr>
            <w:rFonts w:eastAsia="Times New Roman" w:cs="Times New Roman"/>
            <w:color w:val="000000"/>
            <w:lang w:val="en-CA"/>
          </w:rPr>
          <w:t>Oikosollo</w:t>
        </w:r>
        <w:proofErr w:type="spellEnd"/>
        <w:r w:rsidR="00B65D7F">
          <w:rPr>
            <w:rFonts w:eastAsia="Times New Roman" w:cs="Times New Roman"/>
            <w:color w:val="000000"/>
            <w:lang w:val="en-CA"/>
          </w:rPr>
          <w:t xml:space="preserve"> Chan</w:t>
        </w:r>
      </w:ins>
      <w:ins w:id="138" w:author="Vanessa Fladmark" w:date="2020-07-21T15:47:00Z">
        <w:r w:rsidR="00B65D7F">
          <w:rPr>
            <w:rFonts w:eastAsia="Times New Roman" w:cs="Times New Roman"/>
            <w:color w:val="000000"/>
            <w:lang w:val="en-CA"/>
          </w:rPr>
          <w:t>nel</w:t>
        </w:r>
      </w:ins>
      <w:r w:rsidR="001C45E1" w:rsidRPr="00EB46DF">
        <w:rPr>
          <w:rFonts w:eastAsia="Times New Roman" w:cs="Times New Roman"/>
          <w:color w:val="000000"/>
          <w:lang w:val="en-CA"/>
        </w:rPr>
        <w:t>.</w:t>
      </w:r>
      <w:r w:rsidR="009827BE" w:rsidRPr="00EB46DF">
        <w:rPr>
          <w:rFonts w:eastAsia="Times New Roman" w:cs="Times New Roman"/>
          <w:color w:val="000000"/>
          <w:lang w:val="en-CA"/>
        </w:rPr>
        <w:t xml:space="preserve"> </w:t>
      </w:r>
      <w:r w:rsidR="001E3056" w:rsidRPr="00EB46DF">
        <w:rPr>
          <w:rFonts w:eastAsia="Times New Roman" w:cs="Times New Roman"/>
          <w:color w:val="000000"/>
          <w:lang w:val="en-CA"/>
        </w:rPr>
        <w:t xml:space="preserve">Samples for this analysis were selected from </w:t>
      </w:r>
      <w:r w:rsidR="009827BE" w:rsidRPr="00EB46DF">
        <w:rPr>
          <w:rFonts w:eastAsia="Times New Roman" w:cs="Times New Roman"/>
          <w:color w:val="000000"/>
          <w:lang w:val="en-CA"/>
        </w:rPr>
        <w:t>mid-June (Table 1) to align with the peak out-migration of salmon</w:t>
      </w:r>
      <w:r w:rsidR="00C12468" w:rsidRPr="00EB46DF">
        <w:rPr>
          <w:rFonts w:eastAsia="Times New Roman" w:cs="Times New Roman"/>
          <w:color w:val="000000"/>
          <w:lang w:val="en-CA"/>
        </w:rPr>
        <w:t xml:space="preserve"> </w:t>
      </w:r>
      <w:r w:rsidR="00C12468" w:rsidRPr="00EB46DF">
        <w:rPr>
          <w:rFonts w:eastAsia="Times New Roman" w:cs="Times New Roman"/>
          <w:color w:val="000000"/>
          <w:lang w:val="en-CA"/>
        </w:rPr>
        <w:fldChar w:fldCharType="begin" w:fldLock="1"/>
      </w:r>
      <w:r w:rsidR="00024A60" w:rsidRPr="00EB46DF">
        <w:rPr>
          <w:rFonts w:eastAsia="Times New Roman" w:cs="Times New Roman"/>
          <w:color w:val="000000"/>
          <w:lang w:val="en-CA"/>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lang w:val="en-CA"/>
        </w:rPr>
        <w:fldChar w:fldCharType="separate"/>
      </w:r>
      <w:r w:rsidR="00C12468" w:rsidRPr="00EB46DF">
        <w:rPr>
          <w:rFonts w:eastAsia="Times New Roman" w:cs="Times New Roman"/>
          <w:noProof/>
          <w:color w:val="000000"/>
          <w:lang w:val="en-CA"/>
        </w:rPr>
        <w:t>(Johnson et al., 2019)</w:t>
      </w:r>
      <w:r w:rsidR="00C12468" w:rsidRPr="00EB46DF">
        <w:rPr>
          <w:rFonts w:eastAsia="Times New Roman" w:cs="Times New Roman"/>
          <w:color w:val="000000"/>
          <w:lang w:val="en-CA"/>
        </w:rPr>
        <w:fldChar w:fldCharType="end"/>
      </w:r>
      <w:r w:rsidR="009827BE" w:rsidRPr="00EB46DF">
        <w:rPr>
          <w:rFonts w:eastAsia="Times New Roman" w:cs="Times New Roman"/>
          <w:color w:val="000000"/>
          <w:lang w:val="en-CA"/>
        </w:rPr>
        <w:t>.</w:t>
      </w:r>
    </w:p>
    <w:p w14:paraId="75A0A7C2" w14:textId="77777777" w:rsidR="001C45E1" w:rsidRPr="00EB46DF" w:rsidRDefault="001C45E1" w:rsidP="00266C78">
      <w:pPr>
        <w:rPr>
          <w:rFonts w:eastAsia="Times New Roman" w:cs="Times New Roman"/>
          <w:color w:val="000000"/>
          <w:lang w:val="en-CA"/>
        </w:rPr>
      </w:pPr>
    </w:p>
    <w:p w14:paraId="060A8B73" w14:textId="1249E32B" w:rsidR="0078618D" w:rsidRPr="00EB46DF" w:rsidRDefault="001C45E1" w:rsidP="00266C78">
      <w:pPr>
        <w:rPr>
          <w:rFonts w:eastAsia="Times New Roman" w:cs="Times New Roman"/>
          <w:color w:val="000000"/>
          <w:lang w:val="en-CA"/>
        </w:rPr>
      </w:pPr>
      <w:r w:rsidRPr="00EB46DF">
        <w:rPr>
          <w:rFonts w:eastAsia="Times New Roman" w:cs="Times New Roman"/>
          <w:color w:val="000000"/>
          <w:lang w:val="en-CA"/>
        </w:rPr>
        <w:tab/>
      </w:r>
      <w:r w:rsidR="001E3056" w:rsidRPr="00EB46DF">
        <w:rPr>
          <w:rFonts w:eastAsia="Times New Roman" w:cs="Times New Roman"/>
          <w:color w:val="000000"/>
          <w:lang w:val="en-CA"/>
        </w:rPr>
        <w:t>Fish were capture</w:t>
      </w:r>
      <w:r w:rsidR="006648E5" w:rsidRPr="00EB46DF">
        <w:rPr>
          <w:rFonts w:eastAsia="Times New Roman" w:cs="Times New Roman"/>
          <w:color w:val="000000"/>
          <w:lang w:val="en-CA"/>
        </w:rPr>
        <w:t>d</w:t>
      </w:r>
      <w:r w:rsidR="001E3056" w:rsidRPr="00EB46DF">
        <w:rPr>
          <w:rFonts w:eastAsia="Times New Roman" w:cs="Times New Roman"/>
          <w:color w:val="000000"/>
          <w:lang w:val="en-CA"/>
        </w:rPr>
        <w:t xml:space="preserve"> using a purse seine</w:t>
      </w:r>
      <w:r w:rsidR="0072731E" w:rsidRPr="00EB46DF">
        <w:rPr>
          <w:rFonts w:eastAsia="Times New Roman" w:cs="Times New Roman"/>
          <w:color w:val="000000"/>
          <w:lang w:val="en-CA"/>
        </w:rPr>
        <w:t xml:space="preserve"> </w:t>
      </w:r>
      <w:r w:rsidR="00EE17C2" w:rsidRPr="00EB46DF">
        <w:rPr>
          <w:rFonts w:eastAsia="Times New Roman" w:cs="Times New Roman"/>
          <w:color w:val="000000"/>
          <w:lang w:val="en-CA"/>
        </w:rPr>
        <w:t>with bunt dimensions of 27 m × 9 m with 13 mm mesh and tow area dimensions of 46 m × 9 m with 76 mm mesh</w:t>
      </w:r>
      <w:r w:rsidR="0072731E" w:rsidRPr="00EB46DF">
        <w:rPr>
          <w:rFonts w:eastAsia="Times New Roman" w:cs="Times New Roman"/>
          <w:color w:val="000000"/>
          <w:lang w:val="en-CA"/>
        </w:rPr>
        <w:t>. On</w:t>
      </w:r>
      <w:r w:rsidR="00EE17C2" w:rsidRPr="00EB46DF">
        <w:rPr>
          <w:rFonts w:eastAsia="Times New Roman" w:cs="Times New Roman"/>
          <w:color w:val="000000"/>
          <w:lang w:val="en-CA"/>
        </w:rPr>
        <w:t>ce</w:t>
      </w:r>
      <w:r w:rsidR="0072731E" w:rsidRPr="00EB46DF">
        <w:rPr>
          <w:rFonts w:eastAsia="Times New Roman" w:cs="Times New Roman"/>
          <w:color w:val="000000"/>
          <w:lang w:val="en-CA"/>
        </w:rPr>
        <w:t xml:space="preserve"> arriv</w:t>
      </w:r>
      <w:r w:rsidR="00EE17C2" w:rsidRPr="00EB46DF">
        <w:rPr>
          <w:rFonts w:eastAsia="Times New Roman" w:cs="Times New Roman"/>
          <w:color w:val="000000"/>
          <w:lang w:val="en-CA"/>
        </w:rPr>
        <w:t>ed</w:t>
      </w:r>
      <w:r w:rsidR="0072731E" w:rsidRPr="00EB46DF">
        <w:rPr>
          <w:rFonts w:eastAsia="Times New Roman" w:cs="Times New Roman"/>
          <w:color w:val="000000"/>
          <w:lang w:val="en-CA"/>
        </w:rPr>
        <w:t xml:space="preserve"> at a site, </w:t>
      </w:r>
      <w:r w:rsidR="00AC3D53" w:rsidRPr="00EB46DF">
        <w:rPr>
          <w:rFonts w:eastAsia="Times New Roman" w:cs="Times New Roman"/>
          <w:color w:val="000000"/>
          <w:lang w:val="en-CA"/>
        </w:rPr>
        <w:t xml:space="preserve">weather and sea state </w:t>
      </w:r>
      <w:r w:rsidR="0072731E" w:rsidRPr="00EB46DF">
        <w:rPr>
          <w:rFonts w:eastAsia="Times New Roman" w:cs="Times New Roman"/>
          <w:color w:val="000000"/>
          <w:lang w:val="en-CA"/>
        </w:rPr>
        <w:t>were recorded</w:t>
      </w:r>
      <w:r w:rsidR="00C12468" w:rsidRPr="00EB46DF">
        <w:rPr>
          <w:rFonts w:eastAsia="Times New Roman" w:cs="Times New Roman"/>
          <w:color w:val="000000"/>
          <w:lang w:val="en-CA"/>
        </w:rPr>
        <w:t>, followed</w:t>
      </w:r>
      <w:r w:rsidR="00AC3D53" w:rsidRPr="00EB46DF">
        <w:rPr>
          <w:rFonts w:eastAsia="Times New Roman" w:cs="Times New Roman"/>
          <w:color w:val="000000"/>
          <w:lang w:val="en-CA"/>
        </w:rPr>
        <w:t xml:space="preserve"> by </w:t>
      </w:r>
      <w:r w:rsidR="00372150" w:rsidRPr="00EB46DF">
        <w:rPr>
          <w:rFonts w:eastAsia="Times New Roman" w:cs="Times New Roman"/>
          <w:color w:val="000000"/>
          <w:lang w:val="en-CA"/>
        </w:rPr>
        <w:t>a visual survey of salmon surface activity</w:t>
      </w:r>
      <w:r w:rsidR="005D22F3" w:rsidRPr="00EB46DF">
        <w:rPr>
          <w:rFonts w:eastAsia="Times New Roman" w:cs="Times New Roman"/>
          <w:color w:val="000000"/>
          <w:lang w:val="en-CA"/>
        </w:rPr>
        <w:t>.</w:t>
      </w:r>
      <w:r w:rsidR="00372150" w:rsidRPr="00EB46DF">
        <w:rPr>
          <w:rFonts w:eastAsia="Times New Roman" w:cs="Times New Roman"/>
          <w:color w:val="000000"/>
          <w:lang w:val="en-CA"/>
        </w:rPr>
        <w:t xml:space="preserve"> </w:t>
      </w:r>
      <w:r w:rsidR="0072731E" w:rsidRPr="00EB46DF">
        <w:rPr>
          <w:rFonts w:eastAsia="Times New Roman" w:cs="Times New Roman"/>
          <w:color w:val="000000"/>
          <w:lang w:val="en-CA"/>
        </w:rPr>
        <w:t>T</w:t>
      </w:r>
      <w:r w:rsidR="00372150" w:rsidRPr="00EB46DF">
        <w:rPr>
          <w:rFonts w:eastAsia="Times New Roman" w:cs="Times New Roman"/>
          <w:color w:val="000000"/>
          <w:lang w:val="en-CA"/>
        </w:rPr>
        <w:t>he purse seine net</w:t>
      </w:r>
      <w:r w:rsidR="005D22F3" w:rsidRPr="00EB46DF">
        <w:rPr>
          <w:rFonts w:eastAsia="Times New Roman" w:cs="Times New Roman"/>
          <w:color w:val="000000"/>
          <w:lang w:val="en-CA"/>
        </w:rPr>
        <w:t xml:space="preserve"> </w:t>
      </w:r>
      <w:r w:rsidR="0072731E" w:rsidRPr="00EB46DF">
        <w:rPr>
          <w:rFonts w:eastAsia="Times New Roman" w:cs="Times New Roman"/>
          <w:color w:val="000000"/>
          <w:lang w:val="en-CA"/>
        </w:rPr>
        <w:t xml:space="preserve">was then set </w:t>
      </w:r>
      <w:r w:rsidR="00372150" w:rsidRPr="00EB46DF">
        <w:rPr>
          <w:rFonts w:eastAsia="Times New Roman" w:cs="Times New Roman"/>
          <w:color w:val="000000"/>
          <w:lang w:val="en-CA"/>
        </w:rPr>
        <w:t>on a targeted school of fish</w:t>
      </w:r>
      <w:r w:rsidR="0072731E" w:rsidRPr="00EB46DF">
        <w:rPr>
          <w:rFonts w:eastAsia="Times New Roman" w:cs="Times New Roman"/>
          <w:color w:val="000000"/>
          <w:lang w:val="en-CA"/>
        </w:rPr>
        <w:t>. U</w:t>
      </w:r>
      <w:r w:rsidR="00372150" w:rsidRPr="00EB46DF">
        <w:rPr>
          <w:rFonts w:eastAsia="Times New Roman" w:cs="Times New Roman"/>
          <w:color w:val="000000"/>
          <w:lang w:val="en-CA"/>
        </w:rPr>
        <w:t xml:space="preserve">p to </w:t>
      </w:r>
      <w:r w:rsidR="005675E6" w:rsidRPr="00EB46DF">
        <w:rPr>
          <w:rFonts w:eastAsia="Times New Roman" w:cs="Times New Roman"/>
          <w:color w:val="000000"/>
          <w:lang w:val="en-CA"/>
        </w:rPr>
        <w:t xml:space="preserve">30 </w:t>
      </w:r>
      <w:r w:rsidR="00372150" w:rsidRPr="00EB46DF">
        <w:rPr>
          <w:rFonts w:eastAsia="Times New Roman" w:cs="Times New Roman"/>
          <w:color w:val="000000"/>
          <w:lang w:val="en-CA"/>
        </w:rPr>
        <w:t xml:space="preserve">sockeye, 10 pink and 10 chum salmon </w:t>
      </w:r>
      <w:r w:rsidR="006648E5" w:rsidRPr="00EB46DF">
        <w:rPr>
          <w:rFonts w:eastAsia="Times New Roman" w:cs="Times New Roman"/>
          <w:color w:val="000000"/>
          <w:lang w:val="en-CA"/>
        </w:rPr>
        <w:t xml:space="preserve">were </w:t>
      </w:r>
      <w:r w:rsidR="005D22F3" w:rsidRPr="00EB46DF">
        <w:rPr>
          <w:rFonts w:eastAsia="Times New Roman" w:cs="Times New Roman"/>
          <w:color w:val="000000"/>
          <w:lang w:val="en-CA"/>
        </w:rPr>
        <w:t xml:space="preserve">retained, </w:t>
      </w:r>
      <w:r w:rsidR="0072731E" w:rsidRPr="00EB46DF">
        <w:rPr>
          <w:rFonts w:eastAsia="Times New Roman" w:cs="Times New Roman"/>
          <w:color w:val="000000"/>
          <w:lang w:val="en-CA"/>
        </w:rPr>
        <w:t xml:space="preserve">and </w:t>
      </w:r>
      <w:r w:rsidR="005D22F3" w:rsidRPr="00EB46DF">
        <w:rPr>
          <w:rFonts w:eastAsia="Times New Roman" w:cs="Times New Roman"/>
          <w:color w:val="000000"/>
          <w:lang w:val="en-CA"/>
        </w:rPr>
        <w:t>the remaining salmon</w:t>
      </w:r>
      <w:r w:rsidR="006648E5" w:rsidRPr="00EB46DF">
        <w:rPr>
          <w:rFonts w:eastAsia="Times New Roman" w:cs="Times New Roman"/>
          <w:color w:val="000000"/>
          <w:lang w:val="en-CA"/>
        </w:rPr>
        <w:t xml:space="preserve"> were</w:t>
      </w:r>
      <w:r w:rsidR="005D22F3" w:rsidRPr="00EB46DF">
        <w:rPr>
          <w:rFonts w:eastAsia="Times New Roman" w:cs="Times New Roman"/>
          <w:color w:val="000000"/>
          <w:lang w:val="en-CA"/>
        </w:rPr>
        <w:t xml:space="preserve"> counted and released</w:t>
      </w:r>
      <w:r w:rsidR="00E511DA"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lang w:val="en-CA"/>
        </w:rPr>
        <w:fldChar w:fldCharType="end"/>
      </w:r>
      <w:r w:rsidR="00372150" w:rsidRPr="00EB46DF">
        <w:rPr>
          <w:rFonts w:eastAsia="Times New Roman" w:cs="Times New Roman"/>
          <w:color w:val="000000"/>
          <w:lang w:val="en-CA"/>
        </w:rPr>
        <w:t>.</w:t>
      </w:r>
      <w:r w:rsidR="00D86058" w:rsidRPr="00EB46DF">
        <w:rPr>
          <w:rFonts w:eastAsia="Times New Roman" w:cs="Times New Roman"/>
          <w:color w:val="000000"/>
          <w:lang w:val="en-CA"/>
        </w:rPr>
        <w:t xml:space="preserve"> </w:t>
      </w:r>
      <w:r w:rsidR="0072731E" w:rsidRPr="00EB46DF">
        <w:rPr>
          <w:rFonts w:eastAsia="Times New Roman" w:cs="Times New Roman"/>
          <w:color w:val="000000"/>
          <w:lang w:val="en-CA"/>
        </w:rPr>
        <w:t xml:space="preserve">All retained fish were individually </w:t>
      </w:r>
      <w:r w:rsidR="00D86058" w:rsidRPr="00EB46DF">
        <w:rPr>
          <w:rFonts w:eastAsia="Times New Roman" w:cs="Times New Roman"/>
          <w:color w:val="000000"/>
          <w:lang w:val="en-CA"/>
        </w:rPr>
        <w:t xml:space="preserve">euthanized with tricaine </w:t>
      </w:r>
      <w:r w:rsidR="00024A60" w:rsidRPr="00EB46DF">
        <w:rPr>
          <w:rFonts w:eastAsia="Times New Roman" w:cs="Times New Roman"/>
          <w:color w:val="000000"/>
          <w:lang w:val="en-CA"/>
        </w:rPr>
        <w:t>methane sulfonate</w:t>
      </w:r>
      <w:r w:rsidR="00D86058" w:rsidRPr="00EB46DF">
        <w:rPr>
          <w:rFonts w:eastAsia="Times New Roman" w:cs="Times New Roman"/>
          <w:color w:val="000000"/>
          <w:lang w:val="en-CA"/>
        </w:rPr>
        <w:t xml:space="preserve"> (MS-222) upon removal from the seine net, lengths and weights recorded, and preserved at -196 </w:t>
      </w:r>
      <w:r w:rsidR="00D86058" w:rsidRPr="00EB46DF">
        <w:rPr>
          <w:rFonts w:eastAsia="Times New Roman" w:cs="Times New Roman"/>
          <w:color w:val="000000"/>
          <w:vertAlign w:val="superscript"/>
          <w:lang w:val="en-CA"/>
        </w:rPr>
        <w:t>o</w:t>
      </w:r>
      <w:r w:rsidR="00D86058" w:rsidRPr="00EB46DF">
        <w:rPr>
          <w:rFonts w:eastAsia="Times New Roman" w:cs="Times New Roman"/>
          <w:color w:val="000000"/>
          <w:lang w:val="en-CA"/>
        </w:rPr>
        <w:t xml:space="preserve">C with liquid nitrogen in a dry shipper until the salmon samples were stored in the -80 </w:t>
      </w:r>
      <w:r w:rsidR="00D86058" w:rsidRPr="00EB46DF">
        <w:rPr>
          <w:rFonts w:eastAsia="Times New Roman" w:cs="Times New Roman"/>
          <w:color w:val="000000"/>
          <w:vertAlign w:val="superscript"/>
          <w:lang w:val="en-CA"/>
        </w:rPr>
        <w:t>o</w:t>
      </w:r>
      <w:r w:rsidR="00D86058" w:rsidRPr="00EB46DF">
        <w:rPr>
          <w:rFonts w:eastAsia="Times New Roman" w:cs="Times New Roman"/>
          <w:color w:val="000000"/>
          <w:lang w:val="en-CA"/>
        </w:rPr>
        <w:t xml:space="preserve">C freezer at the lab. </w:t>
      </w:r>
    </w:p>
    <w:p w14:paraId="243F6B16" w14:textId="77777777" w:rsidR="0078618D" w:rsidRPr="00EB46DF" w:rsidRDefault="0078618D" w:rsidP="00266C78">
      <w:pPr>
        <w:rPr>
          <w:rFonts w:eastAsia="Times New Roman" w:cs="Times New Roman"/>
          <w:color w:val="000000"/>
          <w:lang w:val="en-CA"/>
        </w:rPr>
      </w:pPr>
    </w:p>
    <w:p w14:paraId="748FE784" w14:textId="5E4DA968" w:rsidR="00372150" w:rsidRDefault="004F5C82" w:rsidP="00266C78">
      <w:pPr>
        <w:rPr>
          <w:ins w:id="139" w:author="Vanessa Fladmark" w:date="2020-07-21T16:28:00Z"/>
          <w:rFonts w:eastAsia="Times New Roman" w:cs="Times New Roman"/>
          <w:lang w:val="en-CA"/>
        </w:rPr>
      </w:pPr>
      <w:r w:rsidRPr="00EB46DF">
        <w:rPr>
          <w:rFonts w:eastAsia="Times New Roman" w:cs="Times New Roman"/>
          <w:color w:val="000000"/>
          <w:lang w:val="en-CA"/>
        </w:rPr>
        <w:tab/>
      </w:r>
      <w:r w:rsidR="0072731E" w:rsidRPr="00EB46DF">
        <w:rPr>
          <w:rFonts w:eastAsia="Times New Roman" w:cs="Times New Roman"/>
          <w:color w:val="000000"/>
          <w:lang w:val="en-CA"/>
        </w:rPr>
        <w:t xml:space="preserve">A </w:t>
      </w:r>
      <w:r w:rsidR="005C4F22" w:rsidRPr="00EB46DF">
        <w:rPr>
          <w:rFonts w:eastAsia="Times New Roman" w:cs="Times New Roman"/>
          <w:color w:val="000000"/>
          <w:lang w:val="en-CA"/>
        </w:rPr>
        <w:t xml:space="preserve">YSI </w:t>
      </w:r>
      <w:r w:rsidR="0034386C" w:rsidRPr="00EB46DF">
        <w:rPr>
          <w:rFonts w:eastAsia="Times New Roman" w:cs="Times New Roman"/>
          <w:color w:val="000000"/>
          <w:lang w:val="en-CA"/>
        </w:rPr>
        <w:t xml:space="preserve">(model #15B102233 </w:t>
      </w:r>
      <w:r w:rsidR="00875D51" w:rsidRPr="00EB46DF">
        <w:rPr>
          <w:rFonts w:eastAsia="Times New Roman" w:cs="Times New Roman"/>
          <w:color w:val="000000"/>
          <w:lang w:val="en-CA"/>
        </w:rPr>
        <w:t>and</w:t>
      </w:r>
      <w:r w:rsidR="0034386C" w:rsidRPr="00EB46DF">
        <w:rPr>
          <w:rFonts w:eastAsia="Times New Roman" w:cs="Times New Roman"/>
          <w:color w:val="000000"/>
          <w:lang w:val="en-CA"/>
        </w:rPr>
        <w:t xml:space="preserve"> 15C100324) </w:t>
      </w:r>
      <w:r w:rsidR="0072731E" w:rsidRPr="00EB46DF">
        <w:rPr>
          <w:rFonts w:eastAsia="Times New Roman" w:cs="Times New Roman"/>
          <w:color w:val="000000"/>
          <w:lang w:val="en-CA"/>
        </w:rPr>
        <w:t xml:space="preserve">was used to </w:t>
      </w:r>
      <w:r w:rsidR="005C4F22" w:rsidRPr="00EB46DF">
        <w:rPr>
          <w:rFonts w:eastAsia="Times New Roman" w:cs="Times New Roman"/>
          <w:color w:val="000000"/>
          <w:lang w:val="en-CA"/>
        </w:rPr>
        <w:t>measur</w:t>
      </w:r>
      <w:r w:rsidR="0072731E" w:rsidRPr="00EB46DF">
        <w:rPr>
          <w:rFonts w:eastAsia="Times New Roman" w:cs="Times New Roman"/>
          <w:color w:val="000000"/>
          <w:lang w:val="en-CA"/>
        </w:rPr>
        <w:t>e</w:t>
      </w:r>
      <w:r w:rsidR="005C4F22" w:rsidRPr="00EB46DF">
        <w:rPr>
          <w:rFonts w:eastAsia="Times New Roman" w:cs="Times New Roman"/>
          <w:color w:val="000000"/>
          <w:lang w:val="en-CA"/>
        </w:rPr>
        <w:t xml:space="preserve"> temperature and salinity at the surface and 1-meter depth, recorded while salmon were held for processing in the net.</w:t>
      </w:r>
      <w:r w:rsidRPr="00EB46DF">
        <w:rPr>
          <w:rFonts w:eastAsia="Times New Roman" w:cs="Times New Roman"/>
          <w:color w:val="000000"/>
          <w:lang w:val="en-CA"/>
        </w:rPr>
        <w:t xml:space="preserve"> </w:t>
      </w:r>
      <w:r w:rsidR="0072731E" w:rsidRPr="00EB46DF">
        <w:rPr>
          <w:rFonts w:eastAsia="Times New Roman" w:cs="Times New Roman"/>
          <w:color w:val="000000"/>
          <w:lang w:val="en-CA"/>
        </w:rPr>
        <w:t xml:space="preserve">Once the purse seine set had been complete, </w:t>
      </w:r>
      <w:r w:rsidRPr="00EB46DF">
        <w:rPr>
          <w:rFonts w:eastAsia="Times New Roman" w:cs="Times New Roman"/>
          <w:color w:val="000000"/>
          <w:lang w:val="en-CA"/>
        </w:rPr>
        <w:t xml:space="preserve">zooplankton were </w:t>
      </w:r>
      <w:r w:rsidR="0072731E" w:rsidRPr="00EB46DF">
        <w:rPr>
          <w:rFonts w:eastAsia="Times New Roman" w:cs="Times New Roman"/>
          <w:color w:val="000000"/>
          <w:lang w:val="en-CA"/>
        </w:rPr>
        <w:t xml:space="preserve">sampled </w:t>
      </w:r>
      <w:r w:rsidRPr="00EB46DF">
        <w:rPr>
          <w:rFonts w:eastAsia="Times New Roman" w:cs="Times New Roman"/>
          <w:color w:val="000000"/>
          <w:lang w:val="en-CA"/>
        </w:rPr>
        <w:t xml:space="preserve">with a 50 cm diameter </w:t>
      </w:r>
      <w:r w:rsidR="0072731E" w:rsidRPr="00EB46DF">
        <w:rPr>
          <w:rFonts w:eastAsia="Times New Roman" w:cs="Times New Roman"/>
          <w:color w:val="000000"/>
          <w:lang w:val="en-CA"/>
        </w:rPr>
        <w:t xml:space="preserve">ring net with </w:t>
      </w:r>
      <w:r w:rsidRPr="00EB46DF">
        <w:rPr>
          <w:rFonts w:eastAsia="Times New Roman" w:cs="Times New Roman"/>
          <w:color w:val="000000"/>
          <w:lang w:val="en-CA"/>
        </w:rPr>
        <w:t xml:space="preserve">250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m mesh net, towed horizontally at the surface</w:t>
      </w:r>
      <w:r w:rsidR="0072731E" w:rsidRPr="00EB46DF">
        <w:rPr>
          <w:rFonts w:eastAsia="Times New Roman" w:cs="Times New Roman"/>
          <w:color w:val="000000"/>
          <w:lang w:val="en-CA"/>
        </w:rPr>
        <w:t>.</w:t>
      </w:r>
      <w:ins w:id="140" w:author="Vanessa Fladmark" w:date="2020-07-21T16:23:00Z">
        <w:r w:rsidR="00185709">
          <w:rPr>
            <w:rFonts w:eastAsia="Times New Roman" w:cs="Times New Roman"/>
            <w:color w:val="000000"/>
            <w:lang w:val="en-CA"/>
          </w:rPr>
          <w:t xml:space="preserve"> A General Oceanic </w:t>
        </w:r>
      </w:ins>
      <w:ins w:id="141" w:author="Vanessa Fladmark" w:date="2020-07-21T16:24:00Z">
        <w:r w:rsidR="00185709">
          <w:rPr>
            <w:rFonts w:eastAsia="Times New Roman" w:cs="Times New Roman"/>
            <w:color w:val="000000"/>
            <w:lang w:val="en-CA"/>
          </w:rPr>
          <w:t xml:space="preserve">flowmeter was attached to the zooplankton net </w:t>
        </w:r>
      </w:ins>
      <w:ins w:id="142" w:author="Vanessa Fladmark" w:date="2020-07-21T16:25:00Z">
        <w:r w:rsidR="00185709">
          <w:rPr>
            <w:rFonts w:eastAsia="Times New Roman" w:cs="Times New Roman"/>
            <w:color w:val="000000"/>
            <w:lang w:val="en-CA"/>
          </w:rPr>
          <w:t>to calculate</w:t>
        </w:r>
      </w:ins>
      <w:ins w:id="143" w:author="Vanessa Fladmark" w:date="2020-07-21T16:23:00Z">
        <w:r w:rsidR="005218B6">
          <w:rPr>
            <w:rFonts w:eastAsia="Times New Roman" w:cs="Times New Roman"/>
            <w:color w:val="000000"/>
            <w:lang w:val="en-CA"/>
          </w:rPr>
          <w:t xml:space="preserve"> </w:t>
        </w:r>
      </w:ins>
      <w:ins w:id="144" w:author="Vanessa Fladmark" w:date="2020-07-21T16:25:00Z">
        <w:r w:rsidR="00185709">
          <w:rPr>
            <w:rFonts w:eastAsia="Times New Roman" w:cs="Times New Roman"/>
            <w:color w:val="000000"/>
            <w:lang w:val="en-CA"/>
          </w:rPr>
          <w:t>v</w:t>
        </w:r>
      </w:ins>
      <w:ins w:id="145" w:author="Vanessa Fladmark" w:date="2020-07-21T16:22:00Z">
        <w:r w:rsidR="005218B6">
          <w:rPr>
            <w:rFonts w:eastAsia="Times New Roman" w:cs="Times New Roman"/>
            <w:color w:val="000000"/>
            <w:lang w:val="en-CA"/>
          </w:rPr>
          <w:t xml:space="preserve">olume filtered </w:t>
        </w:r>
      </w:ins>
      <w:ins w:id="146" w:author="Vanessa Fladmark" w:date="2020-07-21T16:25:00Z">
        <w:r w:rsidR="00185709">
          <w:rPr>
            <w:rFonts w:eastAsia="Times New Roman" w:cs="Times New Roman"/>
            <w:color w:val="000000"/>
            <w:lang w:val="en-CA"/>
          </w:rPr>
          <w:t>for each sample</w:t>
        </w:r>
      </w:ins>
      <w:ins w:id="147" w:author="Vanessa Fladmark" w:date="2020-07-21T16:26:00Z">
        <w:r w:rsidR="00185709">
          <w:rPr>
            <w:rFonts w:eastAsia="Times New Roman" w:cs="Times New Roman"/>
            <w:color w:val="000000"/>
            <w:lang w:val="en-CA"/>
          </w:rPr>
          <w:t xml:space="preserve"> tow</w:t>
        </w:r>
      </w:ins>
      <w:ins w:id="148" w:author="Vanessa Fladmark" w:date="2020-07-21T16:25:00Z">
        <w:r w:rsidR="00185709">
          <w:rPr>
            <w:rFonts w:eastAsia="Times New Roman" w:cs="Times New Roman"/>
            <w:color w:val="000000"/>
            <w:lang w:val="en-CA"/>
          </w:rPr>
          <w:t>.</w:t>
        </w:r>
      </w:ins>
      <w:r w:rsidR="0072731E" w:rsidRPr="00EB46DF">
        <w:rPr>
          <w:rFonts w:eastAsia="Times New Roman" w:cs="Times New Roman"/>
          <w:color w:val="000000"/>
          <w:lang w:val="en-CA"/>
        </w:rPr>
        <w:t xml:space="preserve"> The zooplankton</w:t>
      </w:r>
      <w:ins w:id="149" w:author="Vanessa Fladmark" w:date="2020-07-21T16:26:00Z">
        <w:r w:rsidR="00185709">
          <w:rPr>
            <w:rFonts w:eastAsia="Times New Roman" w:cs="Times New Roman"/>
            <w:color w:val="000000"/>
            <w:lang w:val="en-CA"/>
          </w:rPr>
          <w:t xml:space="preserve"> collected</w:t>
        </w:r>
      </w:ins>
      <w:r w:rsidR="0072731E" w:rsidRPr="00EB46DF">
        <w:rPr>
          <w:rFonts w:eastAsia="Times New Roman" w:cs="Times New Roman"/>
          <w:color w:val="000000"/>
          <w:lang w:val="en-CA"/>
        </w:rPr>
        <w:t xml:space="preserve"> were</w:t>
      </w:r>
      <w:ins w:id="150" w:author="Vanessa Fladmark" w:date="2020-07-21T16:26:00Z">
        <w:r w:rsidR="00185709">
          <w:rPr>
            <w:rFonts w:eastAsia="Times New Roman" w:cs="Times New Roman"/>
            <w:color w:val="000000"/>
            <w:lang w:val="en-CA"/>
          </w:rPr>
          <w:t xml:space="preserve"> then</w:t>
        </w:r>
      </w:ins>
      <w:r w:rsidR="0072731E" w:rsidRPr="00EB46DF">
        <w:rPr>
          <w:rFonts w:eastAsia="Times New Roman" w:cs="Times New Roman"/>
          <w:color w:val="000000"/>
          <w:lang w:val="en-CA"/>
        </w:rPr>
        <w:t xml:space="preserve"> </w:t>
      </w:r>
      <w:r w:rsidRPr="00EB46DF">
        <w:rPr>
          <w:rFonts w:eastAsia="Times New Roman" w:cs="Times New Roman"/>
          <w:color w:val="000000"/>
          <w:lang w:val="en-CA"/>
        </w:rPr>
        <w:t>preserved in</w:t>
      </w:r>
      <w:r w:rsidR="00663B82" w:rsidRPr="00EB46DF">
        <w:rPr>
          <w:rFonts w:eastAsia="Times New Roman" w:cs="Times New Roman"/>
          <w:color w:val="000000"/>
          <w:lang w:val="en-CA"/>
        </w:rPr>
        <w:t xml:space="preserve"> 4% formaldehyde</w:t>
      </w:r>
      <w:r w:rsidRPr="00EB46DF">
        <w:rPr>
          <w:rFonts w:eastAsia="Times New Roman" w:cs="Times New Roman"/>
          <w:color w:val="000000"/>
          <w:lang w:val="en-CA"/>
        </w:rPr>
        <w:t xml:space="preserve"> for </w:t>
      </w:r>
      <w:ins w:id="151" w:author="Vanessa Fladmark" w:date="2020-07-21T16:27:00Z">
        <w:r w:rsidR="00185709">
          <w:rPr>
            <w:rFonts w:eastAsia="Times New Roman" w:cs="Times New Roman"/>
            <w:color w:val="000000"/>
            <w:lang w:val="en-CA"/>
          </w:rPr>
          <w:t>subsequent</w:t>
        </w:r>
        <w:r w:rsidR="00185709" w:rsidRPr="00EB46DF">
          <w:rPr>
            <w:rFonts w:eastAsia="Times New Roman" w:cs="Times New Roman"/>
            <w:color w:val="000000"/>
            <w:lang w:val="en-CA"/>
          </w:rPr>
          <w:t xml:space="preserve"> </w:t>
        </w:r>
      </w:ins>
      <w:r w:rsidRPr="00EB46DF">
        <w:rPr>
          <w:rFonts w:eastAsia="Times New Roman" w:cs="Times New Roman"/>
          <w:color w:val="000000"/>
          <w:lang w:val="en-CA"/>
        </w:rPr>
        <w:t xml:space="preserve">analysis. </w:t>
      </w:r>
    </w:p>
    <w:p w14:paraId="621B17DE" w14:textId="77777777" w:rsidR="00185709" w:rsidRDefault="00185709" w:rsidP="00185709">
      <w:pPr>
        <w:rPr>
          <w:ins w:id="152" w:author="Vanessa Fladmark" w:date="2020-07-21T16:28:00Z"/>
          <w:rFonts w:eastAsia="Times New Roman" w:cs="Times New Roman"/>
          <w:color w:val="000000"/>
          <w:lang w:val="en-CA"/>
        </w:rPr>
      </w:pPr>
    </w:p>
    <w:p w14:paraId="0E101D16" w14:textId="10659DF6" w:rsidR="00185709" w:rsidRPr="00EB46DF" w:rsidRDefault="00185709" w:rsidP="00185709">
      <w:pPr>
        <w:rPr>
          <w:ins w:id="153" w:author="Vanessa Fladmark" w:date="2020-07-21T16:28:00Z"/>
          <w:rFonts w:eastAsia="Times New Roman" w:cs="Times New Roman"/>
          <w:color w:val="000000"/>
          <w:lang w:val="en-CA"/>
        </w:rPr>
      </w:pPr>
      <w:ins w:id="154" w:author="Vanessa Fladmark" w:date="2020-07-21T16:28:00Z">
        <w:r>
          <w:rPr>
            <w:rFonts w:eastAsia="Times New Roman" w:cs="Times New Roman"/>
            <w:color w:val="000000"/>
            <w:lang w:val="en-CA"/>
          </w:rPr>
          <w:tab/>
          <w:t>In the lab,</w:t>
        </w:r>
        <w:r w:rsidRPr="00EB46DF">
          <w:rPr>
            <w:rFonts w:eastAsia="Times New Roman" w:cs="Times New Roman"/>
            <w:color w:val="000000"/>
            <w:lang w:val="en-CA"/>
          </w:rPr>
          <w:t xml:space="preserve"> zooplankton samples were poured over sieves and separated into 250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 xml:space="preserve">m, 1000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 xml:space="preserve">m and 2000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 xml:space="preserve">m size fractions before being weighed and analyzed. Wet weights were measured to the nearest 0.1 mg on an analytical balance, with non-gelatinous and gelatinous groups weighed separately. Each size fraction of zooplankton was identified to </w:t>
        </w:r>
        <w:r>
          <w:rPr>
            <w:rFonts w:eastAsia="Times New Roman" w:cs="Times New Roman"/>
            <w:color w:val="000000"/>
            <w:lang w:val="en-CA"/>
          </w:rPr>
          <w:t xml:space="preserve">life stage and the finest taxonomic resolution possible. Each zooplankton group was then </w:t>
        </w:r>
        <w:r w:rsidRPr="00EB46DF">
          <w:rPr>
            <w:rFonts w:eastAsia="Times New Roman" w:cs="Times New Roman"/>
            <w:color w:val="000000"/>
            <w:lang w:val="en-CA"/>
          </w:rPr>
          <w:t xml:space="preserve">enumerated and measured with an ocular micrometer, and subsampled if </w:t>
        </w:r>
        <w:proofErr w:type="gramStart"/>
        <w:r w:rsidRPr="00EB46DF">
          <w:rPr>
            <w:rFonts w:eastAsia="Times New Roman" w:cs="Times New Roman"/>
            <w:color w:val="000000"/>
            <w:lang w:val="en-CA"/>
          </w:rPr>
          <w:t>necessary</w:t>
        </w:r>
        <w:proofErr w:type="gramEnd"/>
        <w:r w:rsidRPr="00EB46DF">
          <w:rPr>
            <w:rFonts w:eastAsia="Times New Roman" w:cs="Times New Roman"/>
            <w:color w:val="000000"/>
            <w:lang w:val="en-CA"/>
          </w:rPr>
          <w:t xml:space="preserve"> using a </w:t>
        </w:r>
        <w:proofErr w:type="spellStart"/>
        <w:r w:rsidRPr="00EB46DF">
          <w:rPr>
            <w:rFonts w:eastAsia="Times New Roman" w:cs="Times New Roman"/>
            <w:color w:val="000000"/>
            <w:lang w:val="en-CA"/>
          </w:rPr>
          <w:t>Motodo</w:t>
        </w:r>
        <w:proofErr w:type="spellEnd"/>
        <w:r>
          <w:rPr>
            <w:rFonts w:eastAsia="Times New Roman" w:cs="Times New Roman"/>
            <w:color w:val="000000"/>
            <w:lang w:val="en-CA"/>
          </w:rPr>
          <w:t xml:space="preserve"> plankton</w:t>
        </w:r>
        <w:r w:rsidRPr="00EB46DF">
          <w:rPr>
            <w:rFonts w:eastAsia="Times New Roman" w:cs="Times New Roman"/>
            <w:color w:val="000000"/>
            <w:lang w:val="en-CA"/>
          </w:rPr>
          <w:t xml:space="preserve"> splitter. </w:t>
        </w:r>
      </w:ins>
    </w:p>
    <w:p w14:paraId="4DFB54A8" w14:textId="77777777" w:rsidR="00185709" w:rsidRPr="00EB46DF" w:rsidRDefault="00185709" w:rsidP="00266C78">
      <w:pPr>
        <w:rPr>
          <w:rFonts w:eastAsia="Times New Roman" w:cs="Times New Roman"/>
          <w:lang w:val="en-CA"/>
        </w:rPr>
      </w:pPr>
    </w:p>
    <w:p w14:paraId="2B2FBA17" w14:textId="693EC5CC" w:rsidR="00CE7AC8"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ins w:id="155" w:author="Vanessa Fladmark" w:date="2020-07-21T16:28:00Z">
        <w:r w:rsidR="00185709">
          <w:rPr>
            <w:rFonts w:eastAsia="Times New Roman" w:cs="Times New Roman"/>
            <w:color w:val="000000"/>
            <w:lang w:val="en-CA"/>
          </w:rPr>
          <w:t>J</w:t>
        </w:r>
      </w:ins>
      <w:r w:rsidRPr="00EB46DF">
        <w:rPr>
          <w:rFonts w:eastAsia="Times New Roman" w:cs="Times New Roman"/>
          <w:color w:val="000000"/>
          <w:lang w:val="en-CA"/>
        </w:rPr>
        <w:t xml:space="preserve">uvenile salmon </w:t>
      </w:r>
      <w:r w:rsidR="00893DEA" w:rsidRPr="00EB46DF">
        <w:rPr>
          <w:rFonts w:eastAsia="Times New Roman" w:cs="Times New Roman"/>
          <w:color w:val="000000"/>
          <w:lang w:val="en-CA"/>
        </w:rPr>
        <w:t>were</w:t>
      </w:r>
      <w:ins w:id="156" w:author="Vanessa Fladmark" w:date="2020-07-16T15:32:00Z">
        <w:r w:rsidR="00EE17C2" w:rsidRPr="00EB46DF">
          <w:rPr>
            <w:rFonts w:eastAsia="Times New Roman" w:cs="Times New Roman"/>
            <w:color w:val="000000"/>
            <w:lang w:val="en-CA"/>
          </w:rPr>
          <w:t xml:space="preserve"> </w:t>
        </w:r>
      </w:ins>
      <w:ins w:id="157" w:author="Vanessa Fladmark" w:date="2020-07-16T15:33:00Z">
        <w:r w:rsidR="00EE17C2" w:rsidRPr="00EB46DF">
          <w:rPr>
            <w:rFonts w:eastAsia="Times New Roman" w:cs="Times New Roman"/>
            <w:color w:val="000000"/>
            <w:lang w:val="en-CA"/>
          </w:rPr>
          <w:t>weighed,</w:t>
        </w:r>
      </w:ins>
      <w:ins w:id="158" w:author="Vanessa Fladmark" w:date="2020-07-16T15:32:00Z">
        <w:r w:rsidR="00EE17C2" w:rsidRPr="00EB46DF">
          <w:rPr>
            <w:rFonts w:eastAsia="Times New Roman" w:cs="Times New Roman"/>
            <w:color w:val="000000"/>
            <w:lang w:val="en-CA"/>
          </w:rPr>
          <w:t xml:space="preserve"> </w:t>
        </w:r>
      </w:ins>
      <w:ins w:id="159" w:author="Vanessa Fladmark" w:date="2020-07-16T15:33:00Z">
        <w:r w:rsidR="00084C28" w:rsidRPr="00EB46DF">
          <w:rPr>
            <w:rFonts w:eastAsia="Times New Roman" w:cs="Times New Roman"/>
            <w:color w:val="000000"/>
            <w:lang w:val="en-CA"/>
          </w:rPr>
          <w:t>the</w:t>
        </w:r>
      </w:ins>
      <w:ins w:id="160" w:author="Vanessa Fladmark" w:date="2020-07-16T15:32:00Z">
        <w:r w:rsidR="00EE17C2" w:rsidRPr="00EB46DF">
          <w:rPr>
            <w:rFonts w:eastAsia="Times New Roman" w:cs="Times New Roman"/>
            <w:color w:val="000000"/>
            <w:lang w:val="en-CA"/>
          </w:rPr>
          <w:t xml:space="preserve"> length recorded, then</w:t>
        </w:r>
      </w:ins>
      <w:r w:rsidR="00893DEA" w:rsidRPr="00EB46DF">
        <w:rPr>
          <w:rFonts w:eastAsia="Times New Roman" w:cs="Times New Roman"/>
          <w:color w:val="000000"/>
          <w:lang w:val="en-CA"/>
        </w:rPr>
        <w:t xml:space="preserve"> </w:t>
      </w:r>
      <w:r w:rsidR="004C2951" w:rsidRPr="00EB46DF">
        <w:rPr>
          <w:rFonts w:eastAsia="Times New Roman" w:cs="Times New Roman"/>
          <w:color w:val="000000"/>
          <w:lang w:val="en-CA"/>
        </w:rPr>
        <w:t>dissected</w:t>
      </w:r>
      <w:ins w:id="161" w:author="Vanessa Fladmark" w:date="2020-07-16T15:33:00Z">
        <w:r w:rsidR="00EE17C2" w:rsidRPr="00EB46DF">
          <w:rPr>
            <w:rFonts w:eastAsia="Times New Roman" w:cs="Times New Roman"/>
            <w:color w:val="000000"/>
            <w:lang w:val="en-CA"/>
          </w:rPr>
          <w:t xml:space="preserve"> and relevant samples removed,</w:t>
        </w:r>
      </w:ins>
      <w:r w:rsidR="00893DEA" w:rsidRPr="00EB46DF">
        <w:rPr>
          <w:rFonts w:eastAsia="Times New Roman" w:cs="Times New Roman"/>
          <w:color w:val="000000"/>
          <w:lang w:val="en-CA"/>
        </w:rPr>
        <w:t xml:space="preserve"> the </w:t>
      </w:r>
      <w:r w:rsidRPr="00EB46DF">
        <w:rPr>
          <w:rFonts w:eastAsia="Times New Roman" w:cs="Times New Roman"/>
          <w:color w:val="000000"/>
          <w:lang w:val="en-CA"/>
        </w:rPr>
        <w:t xml:space="preserve">stomachs preserved in 95% ethanol. </w:t>
      </w:r>
      <w:r w:rsidR="00893DEA" w:rsidRPr="00EB46DF">
        <w:rPr>
          <w:rFonts w:eastAsia="Times New Roman" w:cs="Times New Roman"/>
          <w:color w:val="000000"/>
          <w:lang w:val="en-CA"/>
        </w:rPr>
        <w:t xml:space="preserve"> Prior to analysis, </w:t>
      </w:r>
      <w:r w:rsidRPr="00EB46DF">
        <w:rPr>
          <w:rFonts w:eastAsia="Times New Roman" w:cs="Times New Roman"/>
          <w:color w:val="000000"/>
          <w:lang w:val="en-CA"/>
        </w:rPr>
        <w:t xml:space="preserve">salmon stomachs </w:t>
      </w:r>
      <w:r w:rsidR="007F2F83" w:rsidRPr="00EB46DF">
        <w:rPr>
          <w:rFonts w:eastAsia="Times New Roman" w:cs="Times New Roman"/>
          <w:color w:val="000000"/>
          <w:lang w:val="en-CA"/>
        </w:rPr>
        <w:t xml:space="preserve">were </w:t>
      </w:r>
      <w:r w:rsidRPr="00EB46DF">
        <w:rPr>
          <w:rFonts w:eastAsia="Times New Roman" w:cs="Times New Roman"/>
          <w:color w:val="000000"/>
          <w:lang w:val="en-CA"/>
        </w:rPr>
        <w:t>remov</w:t>
      </w:r>
      <w:r w:rsidR="007F2F83" w:rsidRPr="00EB46DF">
        <w:rPr>
          <w:rFonts w:eastAsia="Times New Roman" w:cs="Times New Roman"/>
          <w:color w:val="000000"/>
          <w:lang w:val="en-CA"/>
        </w:rPr>
        <w:t xml:space="preserve">ed </w:t>
      </w:r>
      <w:r w:rsidR="004C2951" w:rsidRPr="00EB46DF">
        <w:rPr>
          <w:rFonts w:eastAsia="Times New Roman" w:cs="Times New Roman"/>
          <w:color w:val="000000"/>
          <w:lang w:val="en-CA"/>
        </w:rPr>
        <w:t>from ethanol</w:t>
      </w:r>
      <w:r w:rsidRPr="00EB46DF">
        <w:rPr>
          <w:rFonts w:eastAsia="Times New Roman" w:cs="Times New Roman"/>
          <w:color w:val="000000"/>
          <w:lang w:val="en-CA"/>
        </w:rPr>
        <w:t xml:space="preserve"> and soak</w:t>
      </w:r>
      <w:r w:rsidR="007F2F83" w:rsidRPr="00EB46DF">
        <w:rPr>
          <w:rFonts w:eastAsia="Times New Roman" w:cs="Times New Roman"/>
          <w:color w:val="000000"/>
          <w:lang w:val="en-CA"/>
        </w:rPr>
        <w:t>ed</w:t>
      </w:r>
      <w:r w:rsidRPr="00EB46DF">
        <w:rPr>
          <w:rFonts w:eastAsia="Times New Roman" w:cs="Times New Roman"/>
          <w:color w:val="000000"/>
          <w:lang w:val="en-CA"/>
        </w:rPr>
        <w:t xml:space="preserve"> </w:t>
      </w:r>
      <w:r w:rsidR="007F2F83" w:rsidRPr="00EB46DF">
        <w:rPr>
          <w:rFonts w:eastAsia="Times New Roman" w:cs="Times New Roman"/>
          <w:color w:val="000000"/>
          <w:lang w:val="en-CA"/>
        </w:rPr>
        <w:t xml:space="preserve">unopened </w:t>
      </w:r>
      <w:r w:rsidRPr="00EB46DF">
        <w:rPr>
          <w:rFonts w:eastAsia="Times New Roman" w:cs="Times New Roman"/>
          <w:color w:val="000000"/>
          <w:lang w:val="en-CA"/>
        </w:rPr>
        <w:t xml:space="preserve">for 30 minutes in </w:t>
      </w:r>
      <w:r w:rsidR="00912321" w:rsidRPr="00EB46DF">
        <w:rPr>
          <w:rFonts w:eastAsia="Times New Roman" w:cs="Times New Roman"/>
          <w:color w:val="000000"/>
          <w:lang w:val="en-CA"/>
        </w:rPr>
        <w:t xml:space="preserve">tap </w:t>
      </w:r>
      <w:r w:rsidRPr="00EB46DF">
        <w:rPr>
          <w:rFonts w:eastAsia="Times New Roman" w:cs="Times New Roman"/>
          <w:color w:val="000000"/>
          <w:lang w:val="en-CA"/>
        </w:rPr>
        <w:t xml:space="preserve">water to reduce </w:t>
      </w:r>
      <w:r w:rsidR="007F2F83" w:rsidRPr="00EB46DF">
        <w:rPr>
          <w:rFonts w:eastAsia="Times New Roman" w:cs="Times New Roman"/>
          <w:color w:val="000000"/>
          <w:lang w:val="en-CA"/>
        </w:rPr>
        <w:t xml:space="preserve">the </w:t>
      </w:r>
      <w:r w:rsidRPr="00EB46DF">
        <w:rPr>
          <w:rFonts w:eastAsia="Times New Roman" w:cs="Times New Roman"/>
          <w:color w:val="000000"/>
          <w:lang w:val="en-CA"/>
        </w:rPr>
        <w:t xml:space="preserve">brittleness of </w:t>
      </w:r>
      <w:r w:rsidR="007F2F83" w:rsidRPr="00EB46DF">
        <w:rPr>
          <w:rFonts w:eastAsia="Times New Roman" w:cs="Times New Roman"/>
          <w:color w:val="000000"/>
          <w:lang w:val="en-CA"/>
        </w:rPr>
        <w:t xml:space="preserve">the </w:t>
      </w:r>
      <w:r w:rsidRPr="00EB46DF">
        <w:rPr>
          <w:rFonts w:eastAsia="Times New Roman" w:cs="Times New Roman"/>
          <w:color w:val="000000"/>
          <w:lang w:val="en-CA"/>
        </w:rPr>
        <w:t>sample</w:t>
      </w:r>
      <w:r w:rsidR="007F2F83" w:rsidRPr="00EB46DF">
        <w:rPr>
          <w:rFonts w:eastAsia="Times New Roman" w:cs="Times New Roman"/>
          <w:color w:val="000000"/>
          <w:lang w:val="en-CA"/>
        </w:rPr>
        <w:t xml:space="preserve">. The stomach was then </w:t>
      </w:r>
      <w:r w:rsidRPr="00EB46DF">
        <w:rPr>
          <w:rFonts w:eastAsia="Times New Roman" w:cs="Times New Roman"/>
          <w:color w:val="000000"/>
          <w:lang w:val="en-CA"/>
        </w:rPr>
        <w:t>dissect</w:t>
      </w:r>
      <w:r w:rsidR="007F2F83" w:rsidRPr="00EB46DF">
        <w:rPr>
          <w:rFonts w:eastAsia="Times New Roman" w:cs="Times New Roman"/>
          <w:color w:val="000000"/>
          <w:lang w:val="en-CA"/>
        </w:rPr>
        <w:t xml:space="preserve">ed </w:t>
      </w:r>
      <w:r w:rsidRPr="00EB46DF">
        <w:rPr>
          <w:rFonts w:eastAsia="Times New Roman" w:cs="Times New Roman"/>
          <w:color w:val="000000"/>
          <w:lang w:val="en-CA"/>
        </w:rPr>
        <w:t>open</w:t>
      </w:r>
      <w:r w:rsidR="007F2F83" w:rsidRPr="00EB46DF">
        <w:rPr>
          <w:rFonts w:eastAsia="Times New Roman" w:cs="Times New Roman"/>
          <w:color w:val="000000"/>
          <w:lang w:val="en-CA"/>
        </w:rPr>
        <w:t xml:space="preserve"> and </w:t>
      </w:r>
      <w:r w:rsidRPr="00EB46DF">
        <w:rPr>
          <w:rFonts w:eastAsia="Times New Roman" w:cs="Times New Roman"/>
          <w:color w:val="000000"/>
          <w:lang w:val="en-CA"/>
        </w:rPr>
        <w:t>the food contents removed</w:t>
      </w:r>
      <w:r w:rsidR="007F2F83" w:rsidRPr="00EB46DF">
        <w:rPr>
          <w:rFonts w:eastAsia="Times New Roman" w:cs="Times New Roman"/>
          <w:color w:val="000000"/>
          <w:lang w:val="en-CA"/>
        </w:rPr>
        <w:t>. T</w:t>
      </w:r>
      <w:r w:rsidRPr="00EB46DF">
        <w:rPr>
          <w:rFonts w:eastAsia="Times New Roman" w:cs="Times New Roman"/>
          <w:color w:val="000000"/>
          <w:lang w:val="en-CA"/>
        </w:rPr>
        <w:t xml:space="preserve">he entire </w:t>
      </w:r>
      <w:r w:rsidR="007F2F83" w:rsidRPr="00EB46DF">
        <w:rPr>
          <w:rFonts w:eastAsia="Times New Roman" w:cs="Times New Roman"/>
          <w:color w:val="000000"/>
          <w:lang w:val="en-CA"/>
        </w:rPr>
        <w:t xml:space="preserve">food </w:t>
      </w:r>
      <w:r w:rsidRPr="00EB46DF">
        <w:rPr>
          <w:rFonts w:eastAsia="Times New Roman" w:cs="Times New Roman"/>
          <w:color w:val="000000"/>
          <w:lang w:val="en-CA"/>
        </w:rPr>
        <w:t>bolus was weighed</w:t>
      </w:r>
      <w:r w:rsidR="000205D4" w:rsidRPr="00EB46DF">
        <w:rPr>
          <w:rFonts w:eastAsia="Times New Roman" w:cs="Times New Roman"/>
          <w:color w:val="000000"/>
          <w:lang w:val="en-CA"/>
        </w:rPr>
        <w:t xml:space="preserve"> on an analytical balance and wet weight recorded</w:t>
      </w:r>
      <w:r w:rsidR="005C4F22" w:rsidRPr="00EB46DF">
        <w:rPr>
          <w:rFonts w:eastAsia="Times New Roman" w:cs="Times New Roman"/>
          <w:color w:val="000000"/>
          <w:lang w:val="en-CA"/>
        </w:rPr>
        <w:t xml:space="preserve"> to the nearest 0.1 </w:t>
      </w:r>
      <w:r w:rsidR="009A44D9" w:rsidRPr="00EB46DF">
        <w:rPr>
          <w:rFonts w:eastAsia="Times New Roman" w:cs="Times New Roman"/>
          <w:color w:val="000000"/>
          <w:lang w:val="en-CA"/>
        </w:rPr>
        <w:t>m</w:t>
      </w:r>
      <w:r w:rsidR="005C4F22" w:rsidRPr="00EB46DF">
        <w:rPr>
          <w:rFonts w:eastAsia="Times New Roman" w:cs="Times New Roman"/>
          <w:color w:val="000000"/>
          <w:lang w:val="en-CA"/>
        </w:rPr>
        <w:t>g</w:t>
      </w:r>
      <w:r w:rsidR="000205D4" w:rsidRPr="00EB46DF">
        <w:rPr>
          <w:rFonts w:eastAsia="Times New Roman" w:cs="Times New Roman"/>
          <w:color w:val="000000"/>
          <w:lang w:val="en-CA"/>
        </w:rPr>
        <w:t xml:space="preserve">. The bolus was then </w:t>
      </w:r>
      <w:r w:rsidRPr="00EB46DF">
        <w:rPr>
          <w:rFonts w:eastAsia="Times New Roman" w:cs="Times New Roman"/>
          <w:color w:val="000000"/>
          <w:lang w:val="en-CA"/>
        </w:rPr>
        <w:t xml:space="preserve">placed on a petri dish with water added, </w:t>
      </w:r>
      <w:r w:rsidR="007F2F83" w:rsidRPr="00EB46DF">
        <w:rPr>
          <w:rFonts w:eastAsia="Times New Roman" w:cs="Times New Roman"/>
          <w:color w:val="000000"/>
          <w:lang w:val="en-CA"/>
        </w:rPr>
        <w:t xml:space="preserve">and prey </w:t>
      </w:r>
      <w:r w:rsidRPr="00EB46DF">
        <w:rPr>
          <w:rFonts w:eastAsia="Times New Roman" w:cs="Times New Roman"/>
          <w:color w:val="000000"/>
          <w:lang w:val="en-CA"/>
        </w:rPr>
        <w:t>rearrange</w:t>
      </w:r>
      <w:r w:rsidR="007F2F83" w:rsidRPr="00EB46DF">
        <w:rPr>
          <w:rFonts w:eastAsia="Times New Roman" w:cs="Times New Roman"/>
          <w:color w:val="000000"/>
          <w:lang w:val="en-CA"/>
        </w:rPr>
        <w:t>d</w:t>
      </w:r>
      <w:r w:rsidRPr="00EB46DF">
        <w:rPr>
          <w:rFonts w:eastAsia="Times New Roman" w:cs="Times New Roman"/>
          <w:color w:val="000000"/>
          <w:lang w:val="en-CA"/>
        </w:rPr>
        <w:t xml:space="preserve"> by species, size, life stage and digestive state.</w:t>
      </w:r>
      <w:r w:rsidR="005C4F22" w:rsidRPr="00EB46DF">
        <w:rPr>
          <w:rFonts w:eastAsia="Times New Roman" w:cs="Times New Roman"/>
          <w:color w:val="000000"/>
          <w:lang w:val="en-CA"/>
        </w:rPr>
        <w:t xml:space="preserve"> Digestive states </w:t>
      </w:r>
      <w:r w:rsidR="00C6340E" w:rsidRPr="00EB46DF">
        <w:rPr>
          <w:rFonts w:eastAsia="Times New Roman" w:cs="Times New Roman"/>
          <w:color w:val="000000"/>
          <w:lang w:val="en-CA"/>
        </w:rPr>
        <w:t>were</w:t>
      </w:r>
      <w:r w:rsidR="005C4F22" w:rsidRPr="00EB46DF">
        <w:rPr>
          <w:rFonts w:eastAsia="Times New Roman" w:cs="Times New Roman"/>
          <w:color w:val="000000"/>
          <w:lang w:val="en-CA"/>
        </w:rPr>
        <w:t xml:space="preserve"> defined as 1) fresh prey, intact, 2) semi-fresh prey, with lost appendages or color, 3) semi-digested prey, </w:t>
      </w:r>
      <w:r w:rsidR="00C6340E" w:rsidRPr="00EB46DF">
        <w:rPr>
          <w:rFonts w:eastAsia="Times New Roman" w:cs="Times New Roman"/>
          <w:color w:val="000000"/>
          <w:lang w:val="en-CA"/>
        </w:rPr>
        <w:t xml:space="preserve">identified to group, </w:t>
      </w:r>
      <w:r w:rsidR="005C4F22" w:rsidRPr="00EB46DF">
        <w:rPr>
          <w:rFonts w:eastAsia="Times New Roman" w:cs="Times New Roman"/>
          <w:color w:val="000000"/>
          <w:lang w:val="en-CA"/>
        </w:rPr>
        <w:t>and 4) fully digested</w:t>
      </w:r>
      <w:r w:rsidR="00C6340E" w:rsidRPr="00EB46DF">
        <w:rPr>
          <w:rFonts w:eastAsia="Times New Roman" w:cs="Times New Roman"/>
          <w:color w:val="000000"/>
          <w:lang w:val="en-CA"/>
        </w:rPr>
        <w:t>,</w:t>
      </w:r>
      <w:r w:rsidR="005C4F22" w:rsidRPr="00EB46DF">
        <w:rPr>
          <w:rFonts w:eastAsia="Times New Roman" w:cs="Times New Roman"/>
          <w:color w:val="000000"/>
          <w:lang w:val="en-CA"/>
        </w:rPr>
        <w:t xml:space="preserve"> </w:t>
      </w:r>
      <w:r w:rsidR="00C6340E" w:rsidRPr="00EB46DF">
        <w:rPr>
          <w:rFonts w:eastAsia="Times New Roman" w:cs="Times New Roman"/>
          <w:color w:val="000000"/>
          <w:lang w:val="en-CA"/>
        </w:rPr>
        <w:t>and unidentified</w:t>
      </w:r>
      <w:r w:rsidR="005C4F22" w:rsidRPr="00EB46DF">
        <w:rPr>
          <w:rFonts w:eastAsia="Times New Roman" w:cs="Times New Roman"/>
          <w:color w:val="000000"/>
          <w:lang w:val="en-CA"/>
        </w:rPr>
        <w:t xml:space="preserve"> prey.</w:t>
      </w:r>
      <w:r w:rsidRPr="00EB46DF">
        <w:rPr>
          <w:rFonts w:eastAsia="Times New Roman" w:cs="Times New Roman"/>
          <w:color w:val="000000"/>
          <w:lang w:val="en-CA"/>
        </w:rPr>
        <w:t xml:space="preserve"> </w:t>
      </w:r>
      <w:r w:rsidR="00257D50" w:rsidRPr="00EB46DF">
        <w:rPr>
          <w:rFonts w:eastAsia="Times New Roman" w:cs="Times New Roman"/>
          <w:color w:val="000000"/>
          <w:lang w:val="en-CA"/>
        </w:rPr>
        <w:t xml:space="preserve">If prey could not be identified to species, it was identified to the most detailed taxonomic group possible, e.g. Ctenophora and Cnidaria jellyfish, collectively grouped as “gelatinous” hereafter. </w:t>
      </w:r>
      <w:r w:rsidRPr="00EB46DF">
        <w:rPr>
          <w:rFonts w:eastAsia="Times New Roman" w:cs="Times New Roman"/>
          <w:color w:val="000000"/>
          <w:lang w:val="en-CA"/>
        </w:rPr>
        <w:t xml:space="preserve">For each prey group, minimum and maximum lengths were measured with an ocular micrometer, individuals were counted, and the group </w:t>
      </w:r>
      <w:r w:rsidR="00257D50" w:rsidRPr="00EB46DF">
        <w:rPr>
          <w:rFonts w:eastAsia="Times New Roman" w:cs="Times New Roman"/>
          <w:color w:val="000000"/>
          <w:lang w:val="en-CA"/>
        </w:rPr>
        <w:t xml:space="preserve">wet weight recorded to nearest 0.1 mg. If a stomach sample had </w:t>
      </w:r>
      <w:r w:rsidR="00C6340E" w:rsidRPr="00EB46DF">
        <w:rPr>
          <w:rFonts w:eastAsia="Times New Roman" w:cs="Times New Roman"/>
          <w:color w:val="000000"/>
          <w:lang w:val="en-CA"/>
        </w:rPr>
        <w:t>over</w:t>
      </w:r>
      <w:r w:rsidR="00257D50" w:rsidRPr="00EB46DF">
        <w:rPr>
          <w:rFonts w:eastAsia="Times New Roman" w:cs="Times New Roman"/>
          <w:color w:val="000000"/>
          <w:lang w:val="en-CA"/>
        </w:rPr>
        <w:t xml:space="preserve"> 1,000 prey of similar </w:t>
      </w:r>
      <w:proofErr w:type="gramStart"/>
      <w:r w:rsidR="00257D50" w:rsidRPr="00EB46DF">
        <w:rPr>
          <w:rFonts w:eastAsia="Times New Roman" w:cs="Times New Roman"/>
          <w:color w:val="000000"/>
          <w:lang w:val="en-CA"/>
        </w:rPr>
        <w:t>size</w:t>
      </w:r>
      <w:proofErr w:type="gramEnd"/>
      <w:r w:rsidR="001A6E5F" w:rsidRPr="00EB46DF">
        <w:rPr>
          <w:rFonts w:eastAsia="Times New Roman" w:cs="Times New Roman"/>
          <w:color w:val="000000"/>
          <w:lang w:val="en-CA"/>
        </w:rPr>
        <w:t xml:space="preserve"> then </w:t>
      </w:r>
      <w:r w:rsidR="00257D50" w:rsidRPr="00EB46DF">
        <w:rPr>
          <w:rFonts w:eastAsia="Times New Roman" w:cs="Times New Roman"/>
          <w:color w:val="000000"/>
          <w:lang w:val="en-CA"/>
        </w:rPr>
        <w:t xml:space="preserve">a </w:t>
      </w:r>
      <w:r w:rsidR="00050ACA" w:rsidRPr="00EB46DF">
        <w:rPr>
          <w:rFonts w:eastAsia="Times New Roman" w:cs="Times New Roman"/>
          <w:color w:val="000000"/>
          <w:lang w:val="en-CA"/>
        </w:rPr>
        <w:t xml:space="preserve">¼ </w:t>
      </w:r>
      <w:r w:rsidR="00257D50" w:rsidRPr="00EB46DF">
        <w:rPr>
          <w:rFonts w:eastAsia="Times New Roman" w:cs="Times New Roman"/>
          <w:color w:val="000000"/>
          <w:lang w:val="en-CA"/>
        </w:rPr>
        <w:t xml:space="preserve">subsample </w:t>
      </w:r>
      <w:r w:rsidR="001A6E5F" w:rsidRPr="00EB46DF">
        <w:rPr>
          <w:rFonts w:eastAsia="Times New Roman" w:cs="Times New Roman"/>
          <w:color w:val="000000"/>
          <w:lang w:val="en-CA"/>
        </w:rPr>
        <w:t>was</w:t>
      </w:r>
      <w:r w:rsidR="00257D50" w:rsidRPr="00EB46DF">
        <w:rPr>
          <w:rFonts w:eastAsia="Times New Roman" w:cs="Times New Roman"/>
          <w:color w:val="000000"/>
          <w:lang w:val="en-CA"/>
        </w:rPr>
        <w:t xml:space="preserve"> processed</w:t>
      </w:r>
      <w:r w:rsidR="001A6E5F" w:rsidRPr="00EB46DF">
        <w:rPr>
          <w:rFonts w:eastAsia="Times New Roman" w:cs="Times New Roman"/>
          <w:color w:val="000000"/>
          <w:lang w:val="en-CA"/>
        </w:rPr>
        <w:t>. F</w:t>
      </w:r>
      <w:r w:rsidR="00257D50" w:rsidRPr="00EB46DF">
        <w:rPr>
          <w:rFonts w:eastAsia="Times New Roman" w:cs="Times New Roman"/>
          <w:color w:val="000000"/>
          <w:lang w:val="en-CA"/>
        </w:rPr>
        <w:t>irst</w:t>
      </w:r>
      <w:r w:rsidR="001A6E5F" w:rsidRPr="00EB46DF">
        <w:rPr>
          <w:rFonts w:eastAsia="Times New Roman" w:cs="Times New Roman"/>
          <w:color w:val="000000"/>
          <w:lang w:val="en-CA"/>
        </w:rPr>
        <w:t>,</w:t>
      </w:r>
      <w:r w:rsidR="00257D50" w:rsidRPr="00EB46DF">
        <w:rPr>
          <w:rFonts w:eastAsia="Times New Roman" w:cs="Times New Roman"/>
          <w:color w:val="000000"/>
          <w:lang w:val="en-CA"/>
        </w:rPr>
        <w:t xml:space="preserve"> any rare or large prey</w:t>
      </w:r>
      <w:r w:rsidR="00C6340E" w:rsidRPr="00EB46DF">
        <w:rPr>
          <w:rFonts w:eastAsia="Times New Roman" w:cs="Times New Roman"/>
          <w:color w:val="000000"/>
          <w:lang w:val="en-CA"/>
        </w:rPr>
        <w:t xml:space="preserve"> were removed</w:t>
      </w:r>
      <w:r w:rsidR="00257D50" w:rsidRPr="00EB46DF">
        <w:rPr>
          <w:rFonts w:eastAsia="Times New Roman" w:cs="Times New Roman"/>
          <w:color w:val="000000"/>
          <w:lang w:val="en-CA"/>
        </w:rPr>
        <w:t>, data</w:t>
      </w:r>
      <w:r w:rsidR="00C6340E" w:rsidRPr="00EB46DF">
        <w:rPr>
          <w:rFonts w:eastAsia="Times New Roman" w:cs="Times New Roman"/>
          <w:color w:val="000000"/>
          <w:lang w:val="en-CA"/>
        </w:rPr>
        <w:t xml:space="preserve"> recorded</w:t>
      </w:r>
      <w:r w:rsidR="001A6E5F" w:rsidRPr="00EB46DF">
        <w:rPr>
          <w:rFonts w:eastAsia="Times New Roman" w:cs="Times New Roman"/>
          <w:color w:val="000000"/>
          <w:lang w:val="en-CA"/>
        </w:rPr>
        <w:t>,</w:t>
      </w:r>
      <w:r w:rsidR="00257D50" w:rsidRPr="00EB46DF">
        <w:rPr>
          <w:rFonts w:eastAsia="Times New Roman" w:cs="Times New Roman"/>
          <w:color w:val="000000"/>
          <w:lang w:val="en-CA"/>
        </w:rPr>
        <w:t xml:space="preserve"> and then ¼ of remaining prey</w:t>
      </w:r>
      <w:r w:rsidR="00C6340E" w:rsidRPr="00EB46DF">
        <w:rPr>
          <w:rFonts w:eastAsia="Times New Roman" w:cs="Times New Roman"/>
          <w:color w:val="000000"/>
          <w:lang w:val="en-CA"/>
        </w:rPr>
        <w:t xml:space="preserve"> </w:t>
      </w:r>
      <w:r w:rsidR="00050ACA" w:rsidRPr="00EB46DF">
        <w:rPr>
          <w:rFonts w:eastAsia="Times New Roman" w:cs="Times New Roman"/>
          <w:color w:val="000000"/>
          <w:lang w:val="en-CA"/>
        </w:rPr>
        <w:t xml:space="preserve">was </w:t>
      </w:r>
      <w:r w:rsidR="00C6340E" w:rsidRPr="00EB46DF">
        <w:rPr>
          <w:rFonts w:eastAsia="Times New Roman" w:cs="Times New Roman"/>
          <w:color w:val="000000"/>
          <w:lang w:val="en-CA"/>
        </w:rPr>
        <w:t>processed</w:t>
      </w:r>
      <w:r w:rsidR="00257D50" w:rsidRPr="00EB46DF">
        <w:rPr>
          <w:rFonts w:eastAsia="Times New Roman" w:cs="Times New Roman"/>
          <w:color w:val="000000"/>
          <w:lang w:val="en-CA"/>
        </w:rPr>
        <w:t xml:space="preserve">. </w:t>
      </w:r>
      <w:r w:rsidR="00D472CE" w:rsidRPr="00EB46DF">
        <w:rPr>
          <w:rFonts w:eastAsia="Times New Roman" w:cs="Times New Roman"/>
          <w:color w:val="000000"/>
          <w:lang w:val="en-CA"/>
        </w:rPr>
        <w:t xml:space="preserve"> </w:t>
      </w:r>
    </w:p>
    <w:p w14:paraId="011412CD" w14:textId="77777777" w:rsidR="00C6340E" w:rsidRPr="00EB46DF" w:rsidRDefault="00C6340E" w:rsidP="00266C78">
      <w:pPr>
        <w:rPr>
          <w:rFonts w:eastAsia="Times New Roman" w:cs="Times New Roman"/>
          <w:lang w:val="en-CA"/>
        </w:rPr>
      </w:pPr>
    </w:p>
    <w:p w14:paraId="20A5B01E" w14:textId="5613694D" w:rsidR="00372150" w:rsidRPr="00EB46DF" w:rsidRDefault="00372150" w:rsidP="00266C78">
      <w:pPr>
        <w:rPr>
          <w:rFonts w:eastAsia="Times New Roman" w:cs="Times New Roman"/>
          <w:lang w:val="en-CA"/>
        </w:rPr>
      </w:pPr>
      <w:r w:rsidRPr="00EB46DF">
        <w:rPr>
          <w:rFonts w:eastAsia="Times New Roman" w:cs="Times New Roman"/>
          <w:color w:val="000000"/>
          <w:lang w:val="en-CA"/>
        </w:rPr>
        <w:tab/>
      </w:r>
      <w:r w:rsidR="000B23A6" w:rsidRPr="00EB46DF">
        <w:rPr>
          <w:rFonts w:eastAsia="Times New Roman" w:cs="Times New Roman"/>
          <w:color w:val="000000"/>
          <w:lang w:val="en-CA"/>
        </w:rPr>
        <w:t xml:space="preserve">The spatial variation in prey composition was </w:t>
      </w:r>
      <w:r w:rsidR="00E74AF6" w:rsidRPr="00EB46DF">
        <w:rPr>
          <w:rFonts w:eastAsia="Times New Roman" w:cs="Times New Roman"/>
          <w:color w:val="000000"/>
          <w:lang w:val="en-CA"/>
        </w:rPr>
        <w:t>analyzed</w:t>
      </w:r>
      <w:r w:rsidR="000B23A6" w:rsidRPr="00EB46DF">
        <w:rPr>
          <w:rFonts w:eastAsia="Times New Roman" w:cs="Times New Roman"/>
          <w:color w:val="000000"/>
          <w:lang w:val="en-CA"/>
        </w:rPr>
        <w:t xml:space="preserve"> using a multivariate approach. Prior to the </w:t>
      </w:r>
      <w:r w:rsidRPr="00EB46DF">
        <w:rPr>
          <w:rFonts w:eastAsia="Times New Roman" w:cs="Times New Roman"/>
          <w:color w:val="000000"/>
          <w:lang w:val="en-CA"/>
        </w:rPr>
        <w:t>analysis</w:t>
      </w:r>
      <w:r w:rsidR="000B23A6" w:rsidRPr="00EB46DF">
        <w:rPr>
          <w:rFonts w:eastAsia="Times New Roman" w:cs="Times New Roman"/>
          <w:color w:val="000000"/>
          <w:lang w:val="en-CA"/>
        </w:rPr>
        <w:t xml:space="preserve">, </w:t>
      </w:r>
      <w:r w:rsidRPr="00EB46DF">
        <w:rPr>
          <w:rFonts w:eastAsia="Times New Roman" w:cs="Times New Roman"/>
          <w:color w:val="000000"/>
          <w:lang w:val="en-CA"/>
        </w:rPr>
        <w:t>rare taxonomic prey categories (</w:t>
      </w:r>
      <w:r w:rsidR="00BE68F8" w:rsidRPr="00EB46DF">
        <w:rPr>
          <w:rFonts w:eastAsia="Times New Roman" w:cs="Times New Roman"/>
          <w:color w:val="000000"/>
          <w:lang w:val="en-CA"/>
        </w:rPr>
        <w:t>occurring</w:t>
      </w:r>
      <w:r w:rsidRPr="00EB46DF">
        <w:rPr>
          <w:rFonts w:eastAsia="Times New Roman" w:cs="Times New Roman"/>
          <w:color w:val="000000"/>
          <w:lang w:val="en-CA"/>
        </w:rPr>
        <w:t xml:space="preserve"> in less than three stomachs) </w:t>
      </w:r>
      <w:r w:rsidR="000B23A6" w:rsidRPr="00EB46DF">
        <w:rPr>
          <w:rFonts w:eastAsia="Times New Roman" w:cs="Times New Roman"/>
          <w:color w:val="000000"/>
          <w:lang w:val="en-CA"/>
        </w:rPr>
        <w:t xml:space="preserve">were combined into </w:t>
      </w:r>
      <w:r w:rsidRPr="00EB46DF">
        <w:rPr>
          <w:rFonts w:eastAsia="Times New Roman" w:cs="Times New Roman"/>
          <w:color w:val="000000"/>
          <w:lang w:val="en-CA"/>
        </w:rPr>
        <w:t>higher level groupings</w:t>
      </w:r>
      <w:r w:rsidR="000B23A6" w:rsidRPr="00EB46DF">
        <w:rPr>
          <w:rFonts w:eastAsia="Times New Roman" w:cs="Times New Roman"/>
          <w:color w:val="000000"/>
          <w:lang w:val="en-CA"/>
        </w:rPr>
        <w:t>,</w:t>
      </w:r>
      <w:r w:rsidRPr="00EB46DF">
        <w:rPr>
          <w:rFonts w:eastAsia="Times New Roman" w:cs="Times New Roman"/>
          <w:color w:val="000000"/>
          <w:lang w:val="en-CA"/>
        </w:rPr>
        <w:t xml:space="preserve"> ignoring “digested food.” </w:t>
      </w:r>
      <w:r w:rsidR="00BD3083" w:rsidRPr="00EB46DF">
        <w:rPr>
          <w:rFonts w:eastAsia="Times New Roman" w:cs="Times New Roman"/>
          <w:color w:val="000000"/>
          <w:lang w:val="en-CA"/>
        </w:rPr>
        <w:t xml:space="preserve">Fish stomach content </w:t>
      </w:r>
      <w:r w:rsidR="000B23A6" w:rsidRPr="00EB46DF">
        <w:rPr>
          <w:rFonts w:eastAsia="Times New Roman" w:cs="Times New Roman"/>
          <w:color w:val="000000"/>
          <w:lang w:val="en-CA"/>
        </w:rPr>
        <w:t xml:space="preserve">wet </w:t>
      </w:r>
      <w:r w:rsidR="00BD3083" w:rsidRPr="00EB46DF">
        <w:rPr>
          <w:rFonts w:eastAsia="Times New Roman" w:cs="Times New Roman"/>
          <w:color w:val="000000"/>
          <w:lang w:val="en-CA"/>
        </w:rPr>
        <w:t xml:space="preserve">weight was multiplied by 1.54 to correct weights </w:t>
      </w:r>
      <w:r w:rsidR="000B23A6" w:rsidRPr="00EB46DF">
        <w:rPr>
          <w:rFonts w:eastAsia="Times New Roman" w:cs="Times New Roman"/>
          <w:color w:val="000000"/>
          <w:lang w:val="en-CA"/>
        </w:rPr>
        <w:t xml:space="preserve">for water loss </w:t>
      </w:r>
      <w:r w:rsidR="00BD3083" w:rsidRPr="00EB46DF">
        <w:rPr>
          <w:rFonts w:eastAsia="Times New Roman" w:cs="Times New Roman"/>
          <w:color w:val="000000"/>
          <w:lang w:val="en-CA"/>
        </w:rPr>
        <w:t xml:space="preserve">after storage in ethanol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(James, 2019)</w:t>
      </w:r>
      <w:r w:rsidR="00674289" w:rsidRPr="00EB46DF">
        <w:rPr>
          <w:rStyle w:val="FootnoteReference"/>
          <w:rFonts w:eastAsia="Times New Roman" w:cs="Times New Roman"/>
          <w:color w:val="000000"/>
          <w:lang w:val="en-CA"/>
        </w:rPr>
        <w:fldChar w:fldCharType="end"/>
      </w:r>
      <w:r w:rsidR="00BD3083" w:rsidRPr="00EB46DF">
        <w:rPr>
          <w:rFonts w:eastAsia="Times New Roman" w:cs="Times New Roman"/>
          <w:color w:val="000000"/>
          <w:lang w:val="en-CA"/>
        </w:rPr>
        <w:t xml:space="preserve">. </w:t>
      </w:r>
      <w:r w:rsidR="000B23A6" w:rsidRPr="00EB46DF">
        <w:rPr>
          <w:rFonts w:eastAsia="Times New Roman" w:cs="Times New Roman"/>
          <w:color w:val="000000"/>
          <w:lang w:val="en-CA"/>
        </w:rPr>
        <w:t>R</w:t>
      </w:r>
      <w:r w:rsidRPr="00EB46DF">
        <w:rPr>
          <w:rFonts w:eastAsia="Times New Roman" w:cs="Times New Roman"/>
          <w:color w:val="000000"/>
          <w:lang w:val="en-CA"/>
        </w:rPr>
        <w:t>elative prey biomass for each stomach was calculated and arcsine square root transformed</w:t>
      </w:r>
      <w:r w:rsidR="000B23A6" w:rsidRPr="00EB46DF">
        <w:rPr>
          <w:rFonts w:eastAsia="Times New Roman" w:cs="Times New Roman"/>
          <w:color w:val="000000"/>
          <w:lang w:val="en-CA"/>
        </w:rPr>
        <w:t xml:space="preserve"> before calculating</w:t>
      </w:r>
      <w:r w:rsidRPr="00EB46DF">
        <w:rPr>
          <w:rFonts w:eastAsia="Times New Roman" w:cs="Times New Roman"/>
          <w:color w:val="000000"/>
          <w:lang w:val="en-CA"/>
        </w:rPr>
        <w:t xml:space="preserve"> Bray-Curtis </w:t>
      </w:r>
      <w:r w:rsidR="004C2951" w:rsidRPr="00EB46DF">
        <w:rPr>
          <w:rFonts w:eastAsia="Times New Roman" w:cs="Times New Roman"/>
          <w:color w:val="000000"/>
          <w:lang w:val="en-CA"/>
        </w:rPr>
        <w:t>dissimilarity.</w:t>
      </w:r>
      <w:r w:rsidR="002B1CEB" w:rsidRPr="00EB46DF">
        <w:rPr>
          <w:rFonts w:eastAsia="Times New Roman" w:cs="Times New Roman"/>
          <w:color w:val="000000"/>
          <w:lang w:val="en-CA"/>
        </w:rPr>
        <w:t xml:space="preserve"> The dissimilarity matrix was used </w:t>
      </w:r>
      <w:r w:rsidRPr="00EB46DF">
        <w:rPr>
          <w:rFonts w:eastAsia="Times New Roman" w:cs="Times New Roman"/>
          <w:color w:val="000000"/>
          <w:lang w:val="en-CA"/>
        </w:rPr>
        <w:t xml:space="preserve">for non-metric multidimensional scaling (NMDS) </w:t>
      </w:r>
      <w:r w:rsidR="002B1CEB" w:rsidRPr="00EB46DF">
        <w:rPr>
          <w:rFonts w:eastAsia="Times New Roman" w:cs="Times New Roman"/>
          <w:color w:val="000000"/>
          <w:lang w:val="en-CA"/>
        </w:rPr>
        <w:t xml:space="preserve">ordination </w:t>
      </w:r>
      <w:r w:rsidRPr="00EB46DF">
        <w:rPr>
          <w:rFonts w:eastAsia="Times New Roman" w:cs="Times New Roman"/>
          <w:color w:val="000000"/>
          <w:lang w:val="en-CA"/>
        </w:rPr>
        <w:t>and agglomerative hierarchical cluster</w:t>
      </w:r>
      <w:r w:rsidR="00364458" w:rsidRPr="00EB46DF">
        <w:rPr>
          <w:rFonts w:eastAsia="Times New Roman" w:cs="Times New Roman"/>
          <w:color w:val="000000"/>
          <w:lang w:val="en-CA"/>
        </w:rPr>
        <w:t>ing</w:t>
      </w:r>
      <w:r w:rsidRPr="00EB46DF">
        <w:rPr>
          <w:rFonts w:eastAsia="Times New Roman" w:cs="Times New Roman"/>
          <w:color w:val="000000"/>
          <w:lang w:val="en-CA"/>
        </w:rPr>
        <w:t xml:space="preserve"> (AHC).</w:t>
      </w:r>
    </w:p>
    <w:p w14:paraId="0F622F44" w14:textId="77777777" w:rsidR="00372150" w:rsidRPr="00EB46DF" w:rsidRDefault="00372150" w:rsidP="00266C78">
      <w:pPr>
        <w:rPr>
          <w:rFonts w:eastAsia="Times New Roman" w:cs="Times New Roman"/>
          <w:lang w:val="en-CA"/>
        </w:rPr>
      </w:pPr>
    </w:p>
    <w:p w14:paraId="44BBF84E" w14:textId="3DF8ECB0" w:rsidR="00372150"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t>In addition to the multivariate statistics, various indices were calculated from the raw data</w:t>
      </w:r>
      <w:r w:rsidR="00407993" w:rsidRPr="00EB46DF">
        <w:rPr>
          <w:rFonts w:eastAsia="Times New Roman" w:cs="Times New Roman"/>
          <w:color w:val="000000"/>
          <w:lang w:val="en-CA"/>
        </w:rPr>
        <w:t>. F</w:t>
      </w:r>
      <w:r w:rsidRPr="00EB46DF">
        <w:rPr>
          <w:rFonts w:eastAsia="Times New Roman" w:cs="Times New Roman"/>
          <w:color w:val="000000"/>
          <w:lang w:val="en-CA"/>
        </w:rPr>
        <w:t>requency of occurrence</w:t>
      </w:r>
      <w:r w:rsidR="009C420C" w:rsidRPr="00EB46DF">
        <w:rPr>
          <w:rFonts w:eastAsia="Times New Roman" w:cs="Times New Roman"/>
          <w:color w:val="000000"/>
          <w:lang w:val="en-CA"/>
        </w:rPr>
        <w:t xml:space="preserve"> (FO)</w:t>
      </w:r>
      <w:r w:rsidRPr="00EB46DF">
        <w:rPr>
          <w:rFonts w:eastAsia="Times New Roman" w:cs="Times New Roman"/>
          <w:color w:val="000000"/>
          <w:lang w:val="en-CA"/>
        </w:rPr>
        <w:t xml:space="preserve"> of prey for each site and each species, </w:t>
      </w:r>
      <w:r w:rsidR="00407993" w:rsidRPr="00EB46DF">
        <w:rPr>
          <w:rFonts w:eastAsia="Times New Roman" w:cs="Times New Roman"/>
          <w:color w:val="000000"/>
          <w:lang w:val="en-CA"/>
        </w:rPr>
        <w:t>was calculated as</w:t>
      </w:r>
      <w:r w:rsidR="009C420C" w:rsidRPr="00EB46DF">
        <w:rPr>
          <w:rFonts w:eastAsia="Times New Roman" w:cs="Times New Roman"/>
          <w:color w:val="000000"/>
          <w:lang w:val="en-CA"/>
        </w:rPr>
        <w:t>:</w:t>
      </w:r>
    </w:p>
    <w:p w14:paraId="5042738C" w14:textId="546ADB45" w:rsidR="005F4718" w:rsidRPr="00EB46DF" w:rsidRDefault="005F4718" w:rsidP="004C2951">
      <w:pPr>
        <w:jc w:val="center"/>
        <w:rPr>
          <w:rFonts w:eastAsia="Times New Roman" w:cs="Times New Roman"/>
          <w:lang w:val="en-CA"/>
        </w:rPr>
      </w:pPr>
      <w:r w:rsidRPr="00EB46DF">
        <w:rPr>
          <w:rFonts w:eastAsia="Times New Roman" w:cs="Times New Roman"/>
          <w:color w:val="000000"/>
          <w:lang w:val="en-CA"/>
        </w:rPr>
        <w:t xml:space="preserve">FO = # of stomachs with </w:t>
      </w:r>
      <w:proofErr w:type="spellStart"/>
      <w:r w:rsidRPr="00EB46DF">
        <w:rPr>
          <w:rFonts w:eastAsia="Times New Roman" w:cs="Times New Roman"/>
          <w:color w:val="000000"/>
          <w:lang w:val="en-CA"/>
        </w:rPr>
        <w:t>prey</w:t>
      </w:r>
      <w:r w:rsidR="003424A0" w:rsidRPr="00EB46DF">
        <w:rPr>
          <w:rFonts w:eastAsia="Times New Roman" w:cs="Times New Roman"/>
          <w:color w:val="000000"/>
          <w:vertAlign w:val="subscript"/>
          <w:lang w:val="en-CA"/>
        </w:rPr>
        <w:t>i</w:t>
      </w:r>
      <w:proofErr w:type="spellEnd"/>
      <w:r w:rsidRPr="00EB46DF">
        <w:rPr>
          <w:rFonts w:eastAsia="Times New Roman" w:cs="Times New Roman"/>
          <w:color w:val="000000"/>
          <w:lang w:val="en-CA"/>
        </w:rPr>
        <w:t xml:space="preserve"> / total # of stomachs</w:t>
      </w:r>
    </w:p>
    <w:p w14:paraId="4F54A042" w14:textId="1F0F83A7" w:rsidR="00266C78" w:rsidRPr="00EB46DF" w:rsidRDefault="00372150" w:rsidP="00266C78">
      <w:pPr>
        <w:rPr>
          <w:rFonts w:eastAsia="Times New Roman" w:cs="Times New Roman"/>
          <w:color w:val="000000"/>
          <w:lang w:val="en-CA"/>
        </w:rPr>
      </w:pPr>
      <w:r w:rsidRPr="00EB46DF">
        <w:rPr>
          <w:rFonts w:eastAsia="Times New Roman" w:cs="Times New Roman"/>
          <w:color w:val="000000"/>
          <w:lang w:val="en-CA"/>
        </w:rPr>
        <w:t xml:space="preserve">Gut fullness indices </w:t>
      </w:r>
      <w:r w:rsidR="003424A0" w:rsidRPr="00EB46DF">
        <w:rPr>
          <w:rFonts w:eastAsia="Times New Roman" w:cs="Times New Roman"/>
          <w:color w:val="000000"/>
          <w:lang w:val="en-CA"/>
        </w:rPr>
        <w:t xml:space="preserve">(GFI) </w:t>
      </w:r>
      <w:r w:rsidRPr="00EB46DF">
        <w:rPr>
          <w:rFonts w:eastAsia="Times New Roman" w:cs="Times New Roman"/>
          <w:color w:val="000000"/>
          <w:lang w:val="en-CA"/>
        </w:rPr>
        <w:t>were calculated</w:t>
      </w:r>
      <w:r w:rsidR="003424A0" w:rsidRPr="00EB46DF">
        <w:rPr>
          <w:rFonts w:eastAsia="Times New Roman" w:cs="Times New Roman"/>
          <w:color w:val="000000"/>
          <w:lang w:val="en-CA"/>
        </w:rPr>
        <w:t xml:space="preserve"> for each fish,</w:t>
      </w:r>
      <w:r w:rsidRPr="00EB46DF">
        <w:rPr>
          <w:rFonts w:eastAsia="Times New Roman" w:cs="Times New Roman"/>
          <w:color w:val="000000"/>
          <w:lang w:val="en-CA"/>
        </w:rPr>
        <w:t xml:space="preserve"> express</w:t>
      </w:r>
      <w:r w:rsidR="003424A0" w:rsidRPr="00EB46DF">
        <w:rPr>
          <w:rFonts w:eastAsia="Times New Roman" w:cs="Times New Roman"/>
          <w:color w:val="000000"/>
          <w:lang w:val="en-CA"/>
        </w:rPr>
        <w:t>ed</w:t>
      </w:r>
      <w:r w:rsidRPr="00EB46DF">
        <w:rPr>
          <w:rFonts w:eastAsia="Times New Roman" w:cs="Times New Roman"/>
          <w:color w:val="000000"/>
          <w:lang w:val="en-CA"/>
        </w:rPr>
        <w:t xml:space="preserve"> as percent body weight</w:t>
      </w:r>
      <w:r w:rsidR="003424A0" w:rsidRPr="00EB46DF">
        <w:rPr>
          <w:rFonts w:eastAsia="Times New Roman" w:cs="Times New Roman"/>
          <w:color w:val="000000"/>
          <w:lang w:val="en-CA"/>
        </w:rPr>
        <w:t>:</w:t>
      </w:r>
    </w:p>
    <w:p w14:paraId="7F6A3321" w14:textId="7AF7C713" w:rsidR="00266C78" w:rsidRPr="00EB46DF" w:rsidRDefault="00266C78" w:rsidP="004C2951">
      <w:pPr>
        <w:jc w:val="center"/>
        <w:rPr>
          <w:rFonts w:eastAsia="Times New Roman" w:cs="Times New Roman"/>
          <w:color w:val="000000"/>
          <w:lang w:val="en-CA"/>
        </w:rPr>
      </w:pPr>
      <w:r w:rsidRPr="00EB46DF">
        <w:rPr>
          <w:rFonts w:eastAsia="Times New Roman" w:cs="Times New Roman"/>
          <w:color w:val="000000"/>
          <w:lang w:val="en-CA"/>
        </w:rPr>
        <w:t>GFI = (food bolus weight / fish weight) * 100</w:t>
      </w:r>
    </w:p>
    <w:p w14:paraId="388C5A25" w14:textId="0DDE5D06" w:rsidR="00266C78" w:rsidRPr="00EB46DF" w:rsidRDefault="00372150" w:rsidP="00266C78">
      <w:pPr>
        <w:rPr>
          <w:rFonts w:eastAsia="Times New Roman" w:cs="Times New Roman"/>
          <w:color w:val="000000"/>
          <w:lang w:val="en-CA"/>
        </w:rPr>
      </w:pPr>
      <w:r w:rsidRPr="00EB46DF">
        <w:rPr>
          <w:rFonts w:eastAsia="Times New Roman" w:cs="Times New Roman"/>
          <w:color w:val="000000"/>
          <w:lang w:val="en-CA"/>
        </w:rPr>
        <w:t xml:space="preserve"> </w:t>
      </w:r>
      <w:r w:rsidR="007D1086" w:rsidRPr="00EB46DF">
        <w:rPr>
          <w:rFonts w:eastAsia="Times New Roman" w:cs="Times New Roman"/>
          <w:color w:val="000000"/>
          <w:lang w:val="en-CA"/>
        </w:rPr>
        <w:t xml:space="preserve">The </w:t>
      </w:r>
      <w:r w:rsidRPr="00EB46DF">
        <w:rPr>
          <w:rFonts w:eastAsia="Times New Roman" w:cs="Times New Roman"/>
          <w:color w:val="000000"/>
          <w:lang w:val="en-CA"/>
        </w:rPr>
        <w:t>Schoene</w:t>
      </w:r>
      <w:r w:rsidR="007D1086" w:rsidRPr="00EB46DF">
        <w:rPr>
          <w:rFonts w:eastAsia="Times New Roman" w:cs="Times New Roman"/>
          <w:color w:val="000000"/>
          <w:lang w:val="en-CA"/>
        </w:rPr>
        <w:t>r</w:t>
      </w:r>
      <w:r w:rsidRPr="00EB46DF">
        <w:rPr>
          <w:rFonts w:eastAsia="Times New Roman" w:cs="Times New Roman"/>
          <w:color w:val="000000"/>
          <w:lang w:val="en-CA"/>
        </w:rPr>
        <w:t xml:space="preserve"> </w:t>
      </w:r>
      <w:r w:rsidR="003424A0" w:rsidRPr="00EB46DF">
        <w:rPr>
          <w:rFonts w:eastAsia="Times New Roman" w:cs="Times New Roman"/>
          <w:color w:val="000000"/>
          <w:lang w:val="en-CA"/>
        </w:rPr>
        <w:t>percent similarity</w:t>
      </w:r>
      <w:r w:rsidRPr="00EB46DF">
        <w:rPr>
          <w:rFonts w:eastAsia="Times New Roman" w:cs="Times New Roman"/>
          <w:color w:val="000000"/>
          <w:lang w:val="en-CA"/>
        </w:rPr>
        <w:t xml:space="preserve"> index</w:t>
      </w:r>
      <w:r w:rsidR="003424A0" w:rsidRPr="00EB46DF">
        <w:rPr>
          <w:rFonts w:eastAsia="Times New Roman" w:cs="Times New Roman"/>
          <w:color w:val="000000"/>
          <w:lang w:val="en-CA"/>
        </w:rPr>
        <w:t xml:space="preserve"> (PSI) for species diet overlap</w:t>
      </w:r>
      <w:r w:rsidRPr="00EB46DF">
        <w:rPr>
          <w:rFonts w:eastAsia="Times New Roman" w:cs="Times New Roman"/>
          <w:color w:val="000000"/>
          <w:lang w:val="en-CA"/>
        </w:rPr>
        <w:t xml:space="preserve"> was calculated for each site</w:t>
      </w:r>
      <w:r w:rsidR="003424A0" w:rsidRPr="00EB46DF">
        <w:rPr>
          <w:rFonts w:eastAsia="Times New Roman" w:cs="Times New Roman"/>
          <w:color w:val="000000"/>
          <w:lang w:val="en-CA"/>
        </w:rPr>
        <w:t>:</w:t>
      </w:r>
    </w:p>
    <w:p w14:paraId="6AC23FFC" w14:textId="391DA4CD" w:rsidR="00830B94" w:rsidRPr="00EB46DF" w:rsidRDefault="00266C78" w:rsidP="004C2951">
      <w:pPr>
        <w:jc w:val="center"/>
        <w:rPr>
          <w:rFonts w:eastAsia="Times New Roman" w:cs="Times New Roman"/>
          <w:color w:val="000000"/>
          <w:lang w:val="en-CA"/>
        </w:rPr>
      </w:pPr>
      <w:r w:rsidRPr="00EB46DF">
        <w:rPr>
          <w:rFonts w:eastAsia="Times New Roman" w:cs="Times New Roman"/>
          <w:color w:val="000000"/>
          <w:lang w:val="en-CA"/>
        </w:rPr>
        <w:t>PSI = [</w:t>
      </w:r>
      <w:r w:rsidRPr="00EB46DF">
        <w:rPr>
          <w:rFonts w:eastAsia="Times New Roman" w:cs="Times New Roman"/>
          <w:color w:val="222222"/>
          <w:shd w:val="clear" w:color="auto" w:fill="FFFFFF"/>
          <w:lang w:val="en-CA"/>
        </w:rPr>
        <w:t xml:space="preserve">Σ </w:t>
      </w:r>
      <w:r w:rsidRPr="00EB46DF">
        <w:rPr>
          <w:rFonts w:eastAsia="Times New Roman" w:cs="Times New Roman"/>
          <w:color w:val="000000"/>
          <w:lang w:val="en-CA"/>
        </w:rPr>
        <w:t xml:space="preserve">(minimum </w:t>
      </w:r>
      <w:proofErr w:type="spellStart"/>
      <w:r w:rsidRPr="00EB46DF">
        <w:rPr>
          <w:rFonts w:eastAsia="Times New Roman" w:cs="Times New Roman"/>
          <w:color w:val="000000"/>
          <w:lang w:val="en-CA"/>
        </w:rPr>
        <w:t>p</w:t>
      </w:r>
      <w:r w:rsidR="003424A0" w:rsidRPr="00EB46DF">
        <w:rPr>
          <w:rFonts w:eastAsia="Times New Roman" w:cs="Times New Roman"/>
          <w:color w:val="000000"/>
          <w:lang w:val="en-CA"/>
        </w:rPr>
        <w:t>rey</w:t>
      </w:r>
      <w:r w:rsidRPr="00EB46DF">
        <w:rPr>
          <w:rFonts w:eastAsia="Times New Roman" w:cs="Times New Roman"/>
          <w:color w:val="000000"/>
          <w:vertAlign w:val="subscript"/>
          <w:lang w:val="en-CA"/>
        </w:rPr>
        <w:t>ip</w:t>
      </w:r>
      <w:proofErr w:type="spellEnd"/>
      <w:r w:rsidRPr="00EB46DF">
        <w:rPr>
          <w:rFonts w:eastAsia="Times New Roman" w:cs="Times New Roman"/>
          <w:color w:val="000000"/>
          <w:lang w:val="en-CA"/>
        </w:rPr>
        <w:t xml:space="preserve">, </w:t>
      </w:r>
      <w:proofErr w:type="spellStart"/>
      <w:r w:rsidRPr="00EB46DF">
        <w:rPr>
          <w:rFonts w:eastAsia="Times New Roman" w:cs="Times New Roman"/>
          <w:color w:val="000000"/>
          <w:lang w:val="en-CA"/>
        </w:rPr>
        <w:t>p</w:t>
      </w:r>
      <w:r w:rsidR="003424A0" w:rsidRPr="00EB46DF">
        <w:rPr>
          <w:rFonts w:eastAsia="Times New Roman" w:cs="Times New Roman"/>
          <w:color w:val="000000"/>
          <w:lang w:val="en-CA"/>
        </w:rPr>
        <w:t>rey</w:t>
      </w:r>
      <w:r w:rsidRPr="00EB46DF">
        <w:rPr>
          <w:rFonts w:eastAsia="Times New Roman" w:cs="Times New Roman"/>
          <w:color w:val="000000"/>
          <w:vertAlign w:val="subscript"/>
          <w:lang w:val="en-CA"/>
        </w:rPr>
        <w:t>ic</w:t>
      </w:r>
      <w:proofErr w:type="spellEnd"/>
      <w:r w:rsidRPr="00EB46DF">
        <w:rPr>
          <w:rFonts w:eastAsia="Times New Roman" w:cs="Times New Roman"/>
          <w:color w:val="000000"/>
          <w:lang w:val="en-CA"/>
        </w:rPr>
        <w:t>)] * 100</w:t>
      </w:r>
    </w:p>
    <w:p w14:paraId="08517878" w14:textId="427324EC" w:rsidR="00830B94" w:rsidRPr="00EB46DF" w:rsidRDefault="00830B94" w:rsidP="00266C78">
      <w:pPr>
        <w:rPr>
          <w:rFonts w:eastAsia="Times New Roman" w:cs="Times New Roman"/>
          <w:color w:val="000000"/>
          <w:lang w:val="en-CA"/>
        </w:rPr>
      </w:pPr>
      <w:r w:rsidRPr="00EB46DF">
        <w:rPr>
          <w:rFonts w:eastAsia="Times New Roman" w:cs="Times New Roman"/>
          <w:color w:val="000000"/>
          <w:lang w:val="en-CA"/>
        </w:rPr>
        <w:t xml:space="preserve">Where </w:t>
      </w:r>
      <w:proofErr w:type="spellStart"/>
      <w:r w:rsidRPr="00EB46DF">
        <w:rPr>
          <w:rFonts w:eastAsia="Times New Roman" w:cs="Times New Roman"/>
          <w:color w:val="000000"/>
          <w:lang w:val="en-CA"/>
        </w:rPr>
        <w:t>prey</w:t>
      </w:r>
      <w:r w:rsidRPr="00EB46DF">
        <w:rPr>
          <w:rFonts w:eastAsia="Times New Roman" w:cs="Times New Roman"/>
          <w:color w:val="000000"/>
          <w:vertAlign w:val="subscript"/>
          <w:lang w:val="en-CA"/>
        </w:rPr>
        <w:t>ip</w:t>
      </w:r>
      <w:proofErr w:type="spellEnd"/>
      <w:r w:rsidRPr="00EB46DF">
        <w:rPr>
          <w:rFonts w:eastAsia="Times New Roman" w:cs="Times New Roman"/>
          <w:color w:val="000000"/>
          <w:lang w:val="en-CA"/>
        </w:rPr>
        <w:t xml:space="preserve"> is the proportion by weight of prey </w:t>
      </w:r>
      <w:proofErr w:type="spellStart"/>
      <w:r w:rsidRPr="00EB46DF">
        <w:rPr>
          <w:rFonts w:eastAsia="Times New Roman" w:cs="Times New Roman"/>
          <w:i/>
          <w:iCs/>
          <w:color w:val="000000"/>
          <w:lang w:val="en-CA"/>
        </w:rPr>
        <w:t>i</w:t>
      </w:r>
      <w:proofErr w:type="spellEnd"/>
      <w:r w:rsidRPr="00EB46DF">
        <w:rPr>
          <w:rFonts w:eastAsia="Times New Roman" w:cs="Times New Roman"/>
          <w:color w:val="000000"/>
          <w:lang w:val="en-CA"/>
        </w:rPr>
        <w:t xml:space="preserve"> in pink salmon stomachs and </w:t>
      </w:r>
      <w:proofErr w:type="spellStart"/>
      <w:r w:rsidRPr="00EB46DF">
        <w:rPr>
          <w:rFonts w:eastAsia="Times New Roman" w:cs="Times New Roman"/>
          <w:color w:val="000000"/>
          <w:lang w:val="en-CA"/>
        </w:rPr>
        <w:t>prey</w:t>
      </w:r>
      <w:r w:rsidRPr="00EB46DF">
        <w:rPr>
          <w:rFonts w:eastAsia="Times New Roman" w:cs="Times New Roman"/>
          <w:color w:val="000000"/>
          <w:vertAlign w:val="subscript"/>
          <w:lang w:val="en-CA"/>
        </w:rPr>
        <w:t>ic</w:t>
      </w:r>
      <w:proofErr w:type="spellEnd"/>
      <w:r w:rsidRPr="00EB46DF">
        <w:rPr>
          <w:rFonts w:eastAsia="Times New Roman" w:cs="Times New Roman"/>
          <w:color w:val="000000"/>
          <w:lang w:val="en-CA"/>
        </w:rPr>
        <w:t xml:space="preserve"> is the proportion by weight of prey </w:t>
      </w:r>
      <w:proofErr w:type="spellStart"/>
      <w:r w:rsidRPr="00EB46DF">
        <w:rPr>
          <w:rFonts w:eastAsia="Times New Roman" w:cs="Times New Roman"/>
          <w:i/>
          <w:iCs/>
          <w:color w:val="000000"/>
          <w:lang w:val="en-CA"/>
        </w:rPr>
        <w:t>i</w:t>
      </w:r>
      <w:proofErr w:type="spellEnd"/>
      <w:r w:rsidRPr="00EB46DF">
        <w:rPr>
          <w:rFonts w:eastAsia="Times New Roman" w:cs="Times New Roman"/>
          <w:color w:val="000000"/>
          <w:lang w:val="en-CA"/>
        </w:rPr>
        <w:t xml:space="preserve"> in chum salmon stomachs </w:t>
      </w:r>
      <w:r w:rsidRPr="00EB46DF">
        <w:rPr>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lang w:val="en-CA"/>
        </w:rPr>
        <w:fldChar w:fldCharType="separate"/>
      </w:r>
      <w:r w:rsidRPr="00EB46DF">
        <w:rPr>
          <w:rFonts w:eastAsia="Times New Roman" w:cs="Times New Roman"/>
          <w:noProof/>
          <w:color w:val="000000"/>
          <w:lang w:val="en-CA"/>
        </w:rPr>
        <w:t>(Chipps &amp; Garvey, 2006; Krebs, 2013)</w:t>
      </w:r>
      <w:r w:rsidRPr="00EB46DF">
        <w:rPr>
          <w:rFonts w:eastAsia="Times New Roman" w:cs="Times New Roman"/>
          <w:color w:val="000000"/>
          <w:lang w:val="en-CA"/>
        </w:rPr>
        <w:fldChar w:fldCharType="end"/>
      </w:r>
      <w:r w:rsidRPr="00EB46DF">
        <w:rPr>
          <w:rFonts w:eastAsia="Times New Roman" w:cs="Times New Roman"/>
          <w:color w:val="000000"/>
          <w:lang w:val="en-CA"/>
        </w:rPr>
        <w:t>.</w:t>
      </w:r>
    </w:p>
    <w:p w14:paraId="7A318F71" w14:textId="3AC102FA" w:rsidR="00372150" w:rsidRPr="00EB46DF" w:rsidRDefault="00050ACA" w:rsidP="00266C78">
      <w:pPr>
        <w:rPr>
          <w:rFonts w:eastAsia="Times New Roman" w:cs="Times New Roman"/>
          <w:lang w:val="en-CA"/>
        </w:rPr>
      </w:pPr>
      <w:ins w:id="162" w:author="Vanessa Fladmark" w:date="2020-07-15T10:27:00Z">
        <w:r w:rsidRPr="00EB46DF">
          <w:rPr>
            <w:rFonts w:eastAsia="Times New Roman" w:cs="Times New Roman"/>
            <w:color w:val="000000"/>
            <w:lang w:val="en-CA"/>
          </w:rPr>
          <w:t>T</w:t>
        </w:r>
      </w:ins>
      <w:r w:rsidR="00372150" w:rsidRPr="00EB46DF">
        <w:rPr>
          <w:rFonts w:eastAsia="Times New Roman" w:cs="Times New Roman"/>
          <w:color w:val="000000"/>
          <w:lang w:val="en-CA"/>
        </w:rPr>
        <w:t xml:space="preserve">he empty stomachs (those with no identifiable prey) in this study were excluded from the multivariate </w:t>
      </w:r>
      <w:ins w:id="163" w:author="Vanessa Fladmark" w:date="2020-07-23T12:38:00Z">
        <w:r w:rsidR="00DF2860">
          <w:rPr>
            <w:rFonts w:eastAsia="Times New Roman" w:cs="Times New Roman"/>
            <w:color w:val="000000"/>
            <w:lang w:val="en-CA"/>
          </w:rPr>
          <w:t xml:space="preserve">dissimilarity </w:t>
        </w:r>
      </w:ins>
      <w:ins w:id="164" w:author="Vanessa Fladmark" w:date="2020-07-23T12:39:00Z">
        <w:r w:rsidR="00DF2860">
          <w:rPr>
            <w:rFonts w:eastAsia="Times New Roman" w:cs="Times New Roman"/>
            <w:color w:val="000000"/>
            <w:lang w:val="en-CA"/>
          </w:rPr>
          <w:t xml:space="preserve">calculations </w:t>
        </w:r>
      </w:ins>
      <w:r w:rsidR="0061405B" w:rsidRPr="00EB46DF">
        <w:rPr>
          <w:rFonts w:eastAsia="Times New Roman" w:cs="Times New Roman"/>
          <w:color w:val="000000"/>
          <w:lang w:val="en-CA"/>
        </w:rPr>
        <w:t>but</w:t>
      </w:r>
      <w:r w:rsidR="00372150" w:rsidRPr="00EB46DF">
        <w:rPr>
          <w:rFonts w:eastAsia="Times New Roman" w:cs="Times New Roman"/>
          <w:color w:val="000000"/>
          <w:lang w:val="en-CA"/>
        </w:rPr>
        <w:t xml:space="preserve"> were included in the calculation of the above indices.</w:t>
      </w:r>
      <w:r w:rsidR="009C420C" w:rsidRPr="00EB46DF">
        <w:rPr>
          <w:rFonts w:eastAsia="Times New Roman" w:cs="Times New Roman"/>
          <w:color w:val="000000"/>
          <w:lang w:val="en-CA"/>
        </w:rPr>
        <w:t xml:space="preserve"> The prey taxonomic detail was retained in analyses, but for summary tables and figures, “other” is prey grouped together that doesn’t contribute substantially to diets, such as amphipods, barnacle larvae, bivalve larvae, cladocerans, fish larvae/eggs, pteropods, polychaetes</w:t>
      </w:r>
      <w:ins w:id="165" w:author="Vanessa Fladmark" w:date="2020-07-23T12:38:00Z">
        <w:r w:rsidR="00DF2860">
          <w:rPr>
            <w:rFonts w:eastAsia="Times New Roman" w:cs="Times New Roman"/>
            <w:color w:val="000000"/>
            <w:lang w:val="en-CA"/>
          </w:rPr>
          <w:t>, etc</w:t>
        </w:r>
      </w:ins>
      <w:r w:rsidR="009C420C" w:rsidRPr="00EB46DF">
        <w:rPr>
          <w:rFonts w:eastAsia="Times New Roman" w:cs="Times New Roman"/>
          <w:color w:val="000000"/>
          <w:lang w:val="en-CA"/>
        </w:rPr>
        <w:t>.</w:t>
      </w:r>
    </w:p>
    <w:p w14:paraId="5A58CA5A" w14:textId="77777777" w:rsidR="00372150" w:rsidRPr="00EB46DF" w:rsidRDefault="00372150" w:rsidP="00266C78">
      <w:pPr>
        <w:rPr>
          <w:rFonts w:eastAsia="Times New Roman" w:cs="Times New Roman"/>
          <w:lang w:val="en-CA"/>
        </w:rPr>
      </w:pPr>
    </w:p>
    <w:p w14:paraId="1B57B28B" w14:textId="3CCE06D8" w:rsidR="00372150" w:rsidRPr="00EB46DF" w:rsidRDefault="00372150" w:rsidP="007720AD">
      <w:pPr>
        <w:pStyle w:val="Heading3"/>
        <w:rPr>
          <w:lang w:val="en-CA"/>
        </w:rPr>
      </w:pPr>
      <w:bookmarkStart w:id="166" w:name="_Toc46482974"/>
      <w:r w:rsidRPr="00EB46DF">
        <w:rPr>
          <w:lang w:val="en-CA"/>
        </w:rPr>
        <w:t>Results</w:t>
      </w:r>
      <w:bookmarkEnd w:id="166"/>
    </w:p>
    <w:p w14:paraId="0E693BCA" w14:textId="77777777" w:rsidR="00372150" w:rsidRPr="00EB46DF" w:rsidRDefault="00372150" w:rsidP="00266C78">
      <w:pPr>
        <w:rPr>
          <w:rFonts w:eastAsia="Times New Roman" w:cs="Times New Roman"/>
          <w:lang w:val="en-CA"/>
        </w:rPr>
      </w:pPr>
    </w:p>
    <w:p w14:paraId="76277E2F" w14:textId="223F46D1" w:rsidR="00372150" w:rsidRPr="00EB46DF" w:rsidRDefault="00372150" w:rsidP="00266C78">
      <w:pPr>
        <w:rPr>
          <w:rFonts w:eastAsia="Times New Roman" w:cs="Times New Roman"/>
          <w:lang w:val="en-CA"/>
        </w:rPr>
      </w:pPr>
      <w:r w:rsidRPr="00EB46DF">
        <w:rPr>
          <w:rFonts w:eastAsia="Times New Roman" w:cs="Times New Roman"/>
          <w:color w:val="000000"/>
          <w:lang w:val="en-CA"/>
        </w:rPr>
        <w:tab/>
        <w:t xml:space="preserve">The environment of </w:t>
      </w:r>
      <w:commentRangeStart w:id="167"/>
      <w:r w:rsidRPr="00EB46DF">
        <w:rPr>
          <w:rFonts w:eastAsia="Times New Roman" w:cs="Times New Roman"/>
          <w:color w:val="000000"/>
          <w:lang w:val="en-CA"/>
        </w:rPr>
        <w:t xml:space="preserve">Discovery Islands </w:t>
      </w:r>
      <w:ins w:id="168" w:author="Vanessa Fladmark" w:date="2020-07-16T10:01:00Z">
        <w:r w:rsidR="001005FA" w:rsidRPr="00EB46DF">
          <w:rPr>
            <w:rFonts w:eastAsia="Times New Roman" w:cs="Times New Roman"/>
            <w:color w:val="000000"/>
            <w:lang w:val="en-CA"/>
          </w:rPr>
          <w:t>wa</w:t>
        </w:r>
      </w:ins>
      <w:r w:rsidRPr="00EB46DF">
        <w:rPr>
          <w:rFonts w:eastAsia="Times New Roman" w:cs="Times New Roman"/>
          <w:color w:val="000000"/>
          <w:lang w:val="en-CA"/>
        </w:rPr>
        <w:t xml:space="preserve">s characterized as warmer and fresher </w:t>
      </w:r>
      <w:commentRangeEnd w:id="167"/>
      <w:r w:rsidR="00C92CF7" w:rsidRPr="00EB46DF">
        <w:rPr>
          <w:rStyle w:val="CommentReference"/>
          <w:rFonts w:cs="Times New Roman"/>
          <w:sz w:val="24"/>
          <w:szCs w:val="24"/>
        </w:rPr>
        <w:commentReference w:id="167"/>
      </w:r>
      <w:r w:rsidRPr="00EB46DF">
        <w:rPr>
          <w:rFonts w:eastAsia="Times New Roman" w:cs="Times New Roman"/>
          <w:color w:val="000000"/>
          <w:lang w:val="en-CA"/>
        </w:rPr>
        <w:t xml:space="preserve">and Johnstone Strait </w:t>
      </w:r>
      <w:ins w:id="169" w:author="Vanessa Fladmark" w:date="2020-07-16T10:01:00Z">
        <w:r w:rsidR="001005FA" w:rsidRPr="00EB46DF">
          <w:rPr>
            <w:rFonts w:eastAsia="Times New Roman" w:cs="Times New Roman"/>
            <w:color w:val="000000"/>
            <w:lang w:val="en-CA"/>
          </w:rPr>
          <w:t>wa</w:t>
        </w:r>
      </w:ins>
      <w:r w:rsidRPr="00EB46DF">
        <w:rPr>
          <w:rFonts w:eastAsia="Times New Roman" w:cs="Times New Roman"/>
          <w:color w:val="000000"/>
          <w:lang w:val="en-CA"/>
        </w:rPr>
        <w:t xml:space="preserve">s </w:t>
      </w:r>
      <w:r w:rsidR="00DB4669" w:rsidRPr="00EB46DF">
        <w:rPr>
          <w:rFonts w:eastAsia="Times New Roman" w:cs="Times New Roman"/>
          <w:color w:val="000000"/>
          <w:lang w:val="en-CA"/>
        </w:rPr>
        <w:t>colder and more saline</w:t>
      </w:r>
      <w:r w:rsidRPr="00EB46DF">
        <w:rPr>
          <w:rFonts w:eastAsia="Times New Roman" w:cs="Times New Roman"/>
          <w:color w:val="000000"/>
          <w:lang w:val="en-CA"/>
        </w:rPr>
        <w:t xml:space="preserve">, and different zooplankton </w:t>
      </w:r>
      <w:proofErr w:type="spellStart"/>
      <w:r w:rsidRPr="00EB46DF">
        <w:rPr>
          <w:rFonts w:eastAsia="Times New Roman" w:cs="Times New Roman"/>
          <w:color w:val="000000"/>
          <w:lang w:val="en-CA"/>
        </w:rPr>
        <w:t>occur</w:t>
      </w:r>
      <w:ins w:id="170" w:author="Vanessa Fladmark" w:date="2020-07-16T10:01:00Z">
        <w:r w:rsidR="001005FA" w:rsidRPr="00EB46DF">
          <w:rPr>
            <w:rFonts w:eastAsia="Times New Roman" w:cs="Times New Roman"/>
            <w:color w:val="000000"/>
            <w:lang w:val="en-CA"/>
          </w:rPr>
          <w:t>ed</w:t>
        </w:r>
      </w:ins>
      <w:proofErr w:type="spellEnd"/>
      <w:r w:rsidRPr="00EB46DF">
        <w:rPr>
          <w:rFonts w:eastAsia="Times New Roman" w:cs="Times New Roman"/>
          <w:color w:val="000000"/>
          <w:lang w:val="en-CA"/>
        </w:rPr>
        <w:t xml:space="preserve"> in each region</w:t>
      </w:r>
      <w:r w:rsidR="00A74E6E" w:rsidRPr="00EB46DF">
        <w:rPr>
          <w:rFonts w:eastAsia="Times New Roman" w:cs="Times New Roman"/>
          <w:color w:val="000000"/>
          <w:lang w:val="en-CA"/>
        </w:rPr>
        <w:t xml:space="preserve"> (Table 1)</w:t>
      </w:r>
      <w:r w:rsidRPr="00EB46DF">
        <w:rPr>
          <w:rFonts w:eastAsia="Times New Roman" w:cs="Times New Roman"/>
          <w:color w:val="000000"/>
          <w:lang w:val="en-CA"/>
        </w:rPr>
        <w:t xml:space="preserve">. </w:t>
      </w:r>
      <w:ins w:id="171" w:author="Vanessa Fladmark" w:date="2020-07-26T12:58:00Z">
        <w:r w:rsidR="00901FAA">
          <w:rPr>
            <w:rFonts w:eastAsia="Times New Roman" w:cs="Times New Roman"/>
            <w:color w:val="000000"/>
            <w:lang w:val="en-CA"/>
          </w:rPr>
          <w:t xml:space="preserve">The site nearest the northern Strait of Georgia, </w:t>
        </w:r>
      </w:ins>
      <w:r w:rsidRPr="00EB46DF">
        <w:rPr>
          <w:rFonts w:eastAsia="Times New Roman" w:cs="Times New Roman"/>
          <w:color w:val="000000"/>
          <w:lang w:val="en-CA"/>
        </w:rPr>
        <w:t>D07</w:t>
      </w:r>
      <w:ins w:id="172" w:author="Vanessa Fladmark" w:date="2020-07-26T12:58:00Z">
        <w:r w:rsidR="00901FAA">
          <w:rPr>
            <w:rFonts w:eastAsia="Times New Roman" w:cs="Times New Roman"/>
            <w:color w:val="000000"/>
            <w:lang w:val="en-CA"/>
          </w:rPr>
          <w:t>,</w:t>
        </w:r>
      </w:ins>
      <w:r w:rsidRPr="00EB46DF">
        <w:rPr>
          <w:rFonts w:eastAsia="Times New Roman" w:cs="Times New Roman"/>
          <w:color w:val="000000"/>
          <w:lang w:val="en-CA"/>
        </w:rPr>
        <w:t xml:space="preserve"> ha</w:t>
      </w:r>
      <w:r w:rsidR="00241A3C" w:rsidRPr="00EB46DF">
        <w:rPr>
          <w:rFonts w:eastAsia="Times New Roman" w:cs="Times New Roman"/>
          <w:color w:val="000000"/>
          <w:lang w:val="en-CA"/>
        </w:rPr>
        <w:t>d</w:t>
      </w:r>
      <w:r w:rsidRPr="00EB46DF">
        <w:rPr>
          <w:rFonts w:eastAsia="Times New Roman" w:cs="Times New Roman"/>
          <w:color w:val="000000"/>
          <w:lang w:val="en-CA"/>
        </w:rPr>
        <w:t xml:space="preserve"> high freshwater influence</w:t>
      </w:r>
      <w:ins w:id="173" w:author="Vanessa Fladmark" w:date="2020-07-26T13:01:00Z">
        <w:r w:rsidR="00901FAA">
          <w:rPr>
            <w:rFonts w:eastAsia="Times New Roman" w:cs="Times New Roman"/>
            <w:color w:val="000000"/>
            <w:lang w:val="en-CA"/>
          </w:rPr>
          <w:t xml:space="preserve"> and stratified conditions</w:t>
        </w:r>
      </w:ins>
      <w:r w:rsidRPr="00EB46DF">
        <w:rPr>
          <w:rFonts w:eastAsia="Times New Roman" w:cs="Times New Roman"/>
          <w:color w:val="000000"/>
          <w:lang w:val="en-CA"/>
        </w:rPr>
        <w:t xml:space="preserve">, with </w:t>
      </w:r>
      <w:del w:id="174" w:author="Vanessa Fladmark" w:date="2020-07-26T13:02:00Z">
        <w:r w:rsidRPr="00EB46DF" w:rsidDel="00901FAA">
          <w:rPr>
            <w:rFonts w:eastAsia="Times New Roman" w:cs="Times New Roman"/>
            <w:color w:val="000000"/>
            <w:lang w:val="en-CA"/>
          </w:rPr>
          <w:delText xml:space="preserve">a </w:delText>
        </w:r>
      </w:del>
      <w:r w:rsidRPr="00EB46DF">
        <w:rPr>
          <w:rFonts w:eastAsia="Times New Roman" w:cs="Times New Roman"/>
          <w:color w:val="000000"/>
          <w:lang w:val="en-CA"/>
        </w:rPr>
        <w:t>surface salinity of 25</w:t>
      </w:r>
      <w:ins w:id="175" w:author="Vanessa Fladmark" w:date="2020-07-26T13:02:00Z">
        <w:r w:rsidR="00901FAA" w:rsidRPr="002C5909">
          <w:rPr>
            <w:rFonts w:eastAsia="Times New Roman" w:cs="Times New Roman"/>
            <w:color w:val="000000" w:themeColor="text1"/>
            <w:shd w:val="clear" w:color="auto" w:fill="FFFFFF"/>
            <w:lang w:val="en-CA"/>
          </w:rPr>
          <w:t>‰</w:t>
        </w:r>
      </w:ins>
      <w:r w:rsidRPr="00EB46DF">
        <w:rPr>
          <w:rFonts w:eastAsia="Times New Roman" w:cs="Times New Roman"/>
          <w:color w:val="000000"/>
          <w:lang w:val="en-CA"/>
        </w:rPr>
        <w:t xml:space="preserve"> and temperature of 17</w:t>
      </w:r>
      <w:r w:rsidRPr="00EB46DF">
        <w:rPr>
          <w:rFonts w:eastAsia="Times New Roman" w:cs="Times New Roman"/>
          <w:color w:val="000000"/>
          <w:vertAlign w:val="superscript"/>
          <w:lang w:val="en-CA"/>
        </w:rPr>
        <w:t>o</w:t>
      </w:r>
      <w:r w:rsidRPr="00EB46DF">
        <w:rPr>
          <w:rFonts w:eastAsia="Times New Roman" w:cs="Times New Roman"/>
          <w:color w:val="000000"/>
          <w:lang w:val="en-CA"/>
        </w:rPr>
        <w:t>C</w:t>
      </w:r>
      <w:ins w:id="176" w:author="Vanessa Fladmark" w:date="2020-07-26T13:01:00Z">
        <w:r w:rsidR="00901FAA">
          <w:rPr>
            <w:rFonts w:eastAsia="Times New Roman" w:cs="Times New Roman"/>
            <w:color w:val="000000"/>
            <w:lang w:val="en-CA"/>
          </w:rPr>
          <w:t xml:space="preserve"> (Figure 1; Figure 2)</w:t>
        </w:r>
      </w:ins>
      <w:ins w:id="177" w:author="Vanessa Fladmark" w:date="2020-07-26T12:59:00Z">
        <w:r w:rsidR="00901FAA">
          <w:rPr>
            <w:rFonts w:eastAsia="Times New Roman" w:cs="Times New Roman"/>
            <w:color w:val="000000"/>
            <w:lang w:val="en-CA"/>
          </w:rPr>
          <w:t>. Whereas,</w:t>
        </w:r>
      </w:ins>
      <w:del w:id="178" w:author="Vanessa Fladmark" w:date="2020-07-26T12:59:00Z">
        <w:r w:rsidRPr="00EB46DF" w:rsidDel="00901FAA">
          <w:rPr>
            <w:rFonts w:eastAsia="Times New Roman" w:cs="Times New Roman"/>
            <w:color w:val="000000"/>
            <w:lang w:val="en-CA"/>
          </w:rPr>
          <w:delText>,</w:delText>
        </w:r>
      </w:del>
      <w:commentRangeStart w:id="179"/>
      <w:r w:rsidRPr="00EB46DF">
        <w:rPr>
          <w:rFonts w:eastAsia="Times New Roman" w:cs="Times New Roman"/>
          <w:color w:val="000000"/>
          <w:lang w:val="en-CA"/>
        </w:rPr>
        <w:t xml:space="preserve"> </w:t>
      </w:r>
      <w:ins w:id="180" w:author="Vanessa Fladmark" w:date="2020-07-26T12:59:00Z">
        <w:r w:rsidR="00901FAA">
          <w:rPr>
            <w:rFonts w:eastAsia="Times New Roman" w:cs="Times New Roman"/>
            <w:color w:val="000000"/>
            <w:lang w:val="en-CA"/>
          </w:rPr>
          <w:t xml:space="preserve">the other Discovery Islands sites were </w:t>
        </w:r>
      </w:ins>
      <w:ins w:id="181" w:author="Vanessa Fladmark" w:date="2020-07-26T13:00:00Z">
        <w:r w:rsidR="00901FAA">
          <w:rPr>
            <w:rFonts w:eastAsia="Times New Roman" w:cs="Times New Roman"/>
            <w:color w:val="000000"/>
            <w:lang w:val="en-CA"/>
          </w:rPr>
          <w:t>more well-mixed,</w:t>
        </w:r>
      </w:ins>
      <w:del w:id="182" w:author="Vanessa Fladmark" w:date="2020-07-26T12:59:00Z">
        <w:r w:rsidRPr="00EB46DF" w:rsidDel="00901FAA">
          <w:rPr>
            <w:rFonts w:eastAsia="Times New Roman" w:cs="Times New Roman"/>
            <w:color w:val="000000"/>
            <w:lang w:val="en-CA"/>
          </w:rPr>
          <w:delText>at</w:delText>
        </w:r>
      </w:del>
      <w:r w:rsidRPr="00EB46DF">
        <w:rPr>
          <w:rFonts w:eastAsia="Times New Roman" w:cs="Times New Roman"/>
          <w:color w:val="000000"/>
          <w:lang w:val="en-CA"/>
        </w:rPr>
        <w:t xml:space="preserve"> D09</w:t>
      </w:r>
      <w:ins w:id="183" w:author="Vanessa Fladmark" w:date="2020-07-26T13:00:00Z">
        <w:r w:rsidR="00901FAA">
          <w:rPr>
            <w:rFonts w:eastAsia="Times New Roman" w:cs="Times New Roman"/>
            <w:color w:val="000000"/>
            <w:lang w:val="en-CA"/>
          </w:rPr>
          <w:t xml:space="preserve"> had</w:t>
        </w:r>
      </w:ins>
      <w:del w:id="184" w:author="Vanessa Fladmark" w:date="2020-07-26T13:00:00Z">
        <w:r w:rsidRPr="00EB46DF" w:rsidDel="00901FAA">
          <w:rPr>
            <w:rFonts w:eastAsia="Times New Roman" w:cs="Times New Roman"/>
            <w:color w:val="000000"/>
            <w:lang w:val="en-CA"/>
          </w:rPr>
          <w:delText xml:space="preserve"> it shift</w:delText>
        </w:r>
        <w:r w:rsidR="009C0199" w:rsidRPr="00EB46DF" w:rsidDel="00901FAA">
          <w:rPr>
            <w:rFonts w:eastAsia="Times New Roman" w:cs="Times New Roman"/>
            <w:color w:val="000000"/>
            <w:lang w:val="en-CA"/>
          </w:rPr>
          <w:delText>ed</w:delText>
        </w:r>
        <w:r w:rsidRPr="00EB46DF" w:rsidDel="00901FAA">
          <w:rPr>
            <w:rFonts w:eastAsia="Times New Roman" w:cs="Times New Roman"/>
            <w:color w:val="000000"/>
            <w:lang w:val="en-CA"/>
          </w:rPr>
          <w:delText xml:space="preserve"> to</w:delText>
        </w:r>
      </w:del>
      <w:r w:rsidRPr="00EB46DF">
        <w:rPr>
          <w:rFonts w:eastAsia="Times New Roman" w:cs="Times New Roman"/>
          <w:color w:val="000000"/>
          <w:lang w:val="en-CA"/>
        </w:rPr>
        <w:t xml:space="preserve"> 28.5</w:t>
      </w:r>
      <w:ins w:id="185" w:author="Vanessa Fladmark" w:date="2020-07-26T13:03:00Z">
        <w:r w:rsidR="00901FAA" w:rsidRPr="002C5909">
          <w:rPr>
            <w:rFonts w:eastAsia="Times New Roman" w:cs="Times New Roman"/>
            <w:color w:val="000000" w:themeColor="text1"/>
            <w:shd w:val="clear" w:color="auto" w:fill="FFFFFF"/>
            <w:lang w:val="en-CA"/>
          </w:rPr>
          <w:t>‰</w:t>
        </w:r>
      </w:ins>
      <w:r w:rsidRPr="00EB46DF">
        <w:rPr>
          <w:rFonts w:eastAsia="Times New Roman" w:cs="Times New Roman"/>
          <w:color w:val="000000"/>
          <w:lang w:val="en-CA"/>
        </w:rPr>
        <w:t xml:space="preserve"> salinity and 12</w:t>
      </w:r>
      <w:r w:rsidRPr="00EB46DF">
        <w:rPr>
          <w:rFonts w:eastAsia="Times New Roman" w:cs="Times New Roman"/>
          <w:color w:val="000000"/>
          <w:vertAlign w:val="superscript"/>
          <w:lang w:val="en-CA"/>
        </w:rPr>
        <w:t>o</w:t>
      </w:r>
      <w:r w:rsidRPr="00EB46DF">
        <w:rPr>
          <w:rFonts w:eastAsia="Times New Roman" w:cs="Times New Roman"/>
          <w:color w:val="000000"/>
          <w:lang w:val="en-CA"/>
        </w:rPr>
        <w:t>C and D11</w:t>
      </w:r>
      <w:ins w:id="186" w:author="Vanessa Fladmark" w:date="2020-07-26T13:07:00Z">
        <w:r w:rsidR="00EF046A">
          <w:rPr>
            <w:rFonts w:eastAsia="Times New Roman" w:cs="Times New Roman"/>
            <w:color w:val="000000"/>
            <w:lang w:val="en-CA"/>
          </w:rPr>
          <w:t xml:space="preserve"> 29</w:t>
        </w:r>
        <w:r w:rsidR="00EF046A" w:rsidRPr="002C5909">
          <w:rPr>
            <w:rFonts w:eastAsia="Times New Roman" w:cs="Times New Roman"/>
            <w:color w:val="000000" w:themeColor="text1"/>
            <w:shd w:val="clear" w:color="auto" w:fill="FFFFFF"/>
            <w:lang w:val="en-CA"/>
          </w:rPr>
          <w:t>‰</w:t>
        </w:r>
        <w:r w:rsidR="00EF046A">
          <w:rPr>
            <w:rFonts w:eastAsia="Times New Roman" w:cs="Times New Roman"/>
            <w:color w:val="000000" w:themeColor="text1"/>
            <w:shd w:val="clear" w:color="auto" w:fill="FFFFFF"/>
            <w:lang w:val="en-CA"/>
          </w:rPr>
          <w:t xml:space="preserve"> and 10.9 </w:t>
        </w:r>
        <w:proofErr w:type="spellStart"/>
        <w:r w:rsidR="00EF046A" w:rsidRPr="00EF046A">
          <w:rPr>
            <w:rFonts w:eastAsia="Times New Roman" w:cs="Times New Roman"/>
            <w:color w:val="000000" w:themeColor="text1"/>
            <w:shd w:val="clear" w:color="auto" w:fill="FFFFFF"/>
            <w:vertAlign w:val="superscript"/>
            <w:lang w:val="en-CA"/>
            <w:rPrChange w:id="187" w:author="Vanessa Fladmark" w:date="2020-07-26T13:10:00Z">
              <w:rPr>
                <w:rFonts w:eastAsia="Times New Roman" w:cs="Times New Roman"/>
                <w:color w:val="000000" w:themeColor="text1"/>
                <w:shd w:val="clear" w:color="auto" w:fill="FFFFFF"/>
                <w:lang w:val="en-CA"/>
              </w:rPr>
            </w:rPrChange>
          </w:rPr>
          <w:t>o</w:t>
        </w:r>
        <w:r w:rsidR="00EF046A">
          <w:rPr>
            <w:rFonts w:eastAsia="Times New Roman" w:cs="Times New Roman"/>
            <w:color w:val="000000" w:themeColor="text1"/>
            <w:shd w:val="clear" w:color="auto" w:fill="FFFFFF"/>
            <w:lang w:val="en-CA"/>
          </w:rPr>
          <w:t>C.</w:t>
        </w:r>
      </w:ins>
      <w:proofErr w:type="spellEnd"/>
      <w:r w:rsidRPr="00EB46DF">
        <w:rPr>
          <w:rFonts w:eastAsia="Times New Roman" w:cs="Times New Roman"/>
          <w:color w:val="000000"/>
          <w:lang w:val="en-CA"/>
        </w:rPr>
        <w:t xml:space="preserve"> and J06 are further transition points before the water properties </w:t>
      </w:r>
      <w:ins w:id="188" w:author="Vanessa Fladmark" w:date="2020-07-16T10:02:00Z">
        <w:r w:rsidR="001005FA" w:rsidRPr="00EB46DF">
          <w:rPr>
            <w:rFonts w:eastAsia="Times New Roman" w:cs="Times New Roman"/>
            <w:color w:val="000000"/>
            <w:lang w:val="en-CA"/>
          </w:rPr>
          <w:t xml:space="preserve">became more well-mixed </w:t>
        </w:r>
      </w:ins>
      <w:r w:rsidRPr="00EB46DF">
        <w:rPr>
          <w:rFonts w:eastAsia="Times New Roman" w:cs="Times New Roman"/>
          <w:color w:val="000000"/>
          <w:lang w:val="en-CA"/>
        </w:rPr>
        <w:t>at J08 and J02, with 32</w:t>
      </w:r>
      <w:ins w:id="189" w:author="Vanessa Fladmark" w:date="2020-07-26T13:03:00Z">
        <w:r w:rsidR="00901FAA" w:rsidRPr="002C5909">
          <w:rPr>
            <w:rFonts w:eastAsia="Times New Roman" w:cs="Times New Roman"/>
            <w:color w:val="000000" w:themeColor="text1"/>
            <w:shd w:val="clear" w:color="auto" w:fill="FFFFFF"/>
            <w:lang w:val="en-CA"/>
          </w:rPr>
          <w:t>‰</w:t>
        </w:r>
      </w:ins>
      <w:r w:rsidRPr="00EB46DF">
        <w:rPr>
          <w:rFonts w:eastAsia="Times New Roman" w:cs="Times New Roman"/>
          <w:color w:val="000000"/>
          <w:lang w:val="en-CA"/>
        </w:rPr>
        <w:t xml:space="preserve"> salinity and 10</w:t>
      </w:r>
      <w:r w:rsidRPr="00EB46DF">
        <w:rPr>
          <w:rFonts w:eastAsia="Times New Roman" w:cs="Times New Roman"/>
          <w:color w:val="000000"/>
          <w:vertAlign w:val="superscript"/>
          <w:lang w:val="en-CA"/>
        </w:rPr>
        <w:t>o</w:t>
      </w:r>
      <w:r w:rsidRPr="00EB46DF">
        <w:rPr>
          <w:rFonts w:eastAsia="Times New Roman" w:cs="Times New Roman"/>
          <w:color w:val="000000"/>
          <w:lang w:val="en-CA"/>
        </w:rPr>
        <w:t>C</w:t>
      </w:r>
      <w:r w:rsidR="003852C1" w:rsidRPr="00EB46DF">
        <w:rPr>
          <w:rFonts w:eastAsia="Times New Roman" w:cs="Times New Roman"/>
          <w:color w:val="000000"/>
          <w:lang w:val="en-CA"/>
        </w:rPr>
        <w:t xml:space="preserve"> (Figure 1; Figure 2)</w:t>
      </w:r>
      <w:r w:rsidRPr="00EB46DF">
        <w:rPr>
          <w:rFonts w:eastAsia="Times New Roman" w:cs="Times New Roman"/>
          <w:color w:val="000000"/>
          <w:lang w:val="en-CA"/>
        </w:rPr>
        <w:t>.</w:t>
      </w:r>
      <w:commentRangeEnd w:id="179"/>
      <w:r w:rsidR="00C92CF7" w:rsidRPr="00EB46DF">
        <w:rPr>
          <w:rStyle w:val="CommentReference"/>
          <w:rFonts w:cs="Times New Roman"/>
          <w:sz w:val="24"/>
          <w:szCs w:val="24"/>
        </w:rPr>
        <w:commentReference w:id="179"/>
      </w:r>
      <w:r w:rsidRPr="00EB46DF">
        <w:rPr>
          <w:rFonts w:eastAsia="Times New Roman" w:cs="Times New Roman"/>
          <w:color w:val="000000"/>
          <w:lang w:val="en-CA"/>
        </w:rPr>
        <w:t xml:space="preserve"> The zooplankton biomass throughout this area </w:t>
      </w:r>
      <w:r w:rsidR="00C92CF7" w:rsidRPr="00EB46DF">
        <w:rPr>
          <w:rFonts w:eastAsia="Times New Roman" w:cs="Times New Roman"/>
          <w:color w:val="000000"/>
          <w:lang w:val="en-CA"/>
        </w:rPr>
        <w:t>was</w:t>
      </w:r>
      <w:r w:rsidRPr="00EB46DF">
        <w:rPr>
          <w:rFonts w:eastAsia="Times New Roman" w:cs="Times New Roman"/>
          <w:color w:val="000000"/>
          <w:lang w:val="en-CA"/>
        </w:rPr>
        <w:t xml:space="preserve"> mostly composed of small zooplankton, in the 250 μm size fraction</w:t>
      </w:r>
      <w:r w:rsidR="00254176" w:rsidRPr="00EB46DF">
        <w:rPr>
          <w:rFonts w:eastAsia="Times New Roman" w:cs="Times New Roman"/>
          <w:color w:val="000000"/>
          <w:lang w:val="en-CA"/>
        </w:rPr>
        <w:t xml:space="preserve"> or gelatinous zooplankton from the 2000 μm size fraction</w:t>
      </w:r>
      <w:r w:rsidR="00A74E6E" w:rsidRPr="00EB46DF">
        <w:rPr>
          <w:rFonts w:eastAsia="Times New Roman" w:cs="Times New Roman"/>
          <w:color w:val="000000"/>
          <w:lang w:val="en-CA"/>
        </w:rPr>
        <w:t xml:space="preserve"> (Figure 3)</w:t>
      </w:r>
      <w:r w:rsidRPr="00EB46DF">
        <w:rPr>
          <w:rFonts w:eastAsia="Times New Roman" w:cs="Times New Roman"/>
          <w:color w:val="000000"/>
          <w:lang w:val="en-CA"/>
        </w:rPr>
        <w:t>, mainly calanoid and cyclopoid copepods and the ‘other’ prey types</w:t>
      </w:r>
      <w:r w:rsidR="00A74E6E" w:rsidRPr="00EB46DF">
        <w:rPr>
          <w:rFonts w:eastAsia="Times New Roman" w:cs="Times New Roman"/>
          <w:color w:val="000000"/>
          <w:lang w:val="en-CA"/>
        </w:rPr>
        <w:t xml:space="preserve"> (Figure 4; Table 2)</w:t>
      </w:r>
      <w:r w:rsidRPr="00EB46DF">
        <w:rPr>
          <w:rFonts w:eastAsia="Times New Roman" w:cs="Times New Roman"/>
          <w:color w:val="000000"/>
          <w:lang w:val="en-CA"/>
        </w:rPr>
        <w:t>. </w:t>
      </w:r>
    </w:p>
    <w:p w14:paraId="6420CE0D" w14:textId="77777777" w:rsidR="00372150" w:rsidRPr="00EB46DF" w:rsidRDefault="00372150" w:rsidP="00266C78">
      <w:pPr>
        <w:rPr>
          <w:rFonts w:eastAsia="Times New Roman" w:cs="Times New Roman"/>
          <w:lang w:val="en-CA"/>
        </w:rPr>
      </w:pPr>
    </w:p>
    <w:p w14:paraId="78DE9472" w14:textId="762C5034" w:rsidR="00C25ABB" w:rsidRDefault="00372150" w:rsidP="00266C78">
      <w:pPr>
        <w:rPr>
          <w:ins w:id="190" w:author="Vanessa Fladmark" w:date="2020-07-21T16:35:00Z"/>
          <w:rFonts w:eastAsia="Times New Roman" w:cs="Times New Roman"/>
          <w:color w:val="000000"/>
          <w:lang w:val="en-CA"/>
        </w:rPr>
      </w:pPr>
      <w:r w:rsidRPr="00EB46DF">
        <w:rPr>
          <w:rFonts w:eastAsia="Times New Roman" w:cs="Times New Roman"/>
          <w:color w:val="000000"/>
          <w:lang w:val="en-CA"/>
        </w:rPr>
        <w:tab/>
      </w:r>
      <w:commentRangeStart w:id="191"/>
      <w:ins w:id="192" w:author="Vanessa Fladmark" w:date="2020-07-16T13:51:00Z">
        <w:r w:rsidR="00254176" w:rsidRPr="00EB46DF">
          <w:rPr>
            <w:rFonts w:eastAsia="Times New Roman" w:cs="Times New Roman"/>
            <w:color w:val="000000"/>
            <w:lang w:val="en-CA"/>
          </w:rPr>
          <w:t>P</w:t>
        </w:r>
      </w:ins>
      <w:r w:rsidR="00C92CF7" w:rsidRPr="00EB46DF">
        <w:rPr>
          <w:rFonts w:eastAsia="Times New Roman" w:cs="Times New Roman"/>
          <w:color w:val="000000"/>
          <w:lang w:val="en-CA"/>
        </w:rPr>
        <w:t xml:space="preserve">ink and chum collected for analysis is shown in Table </w:t>
      </w:r>
      <w:commentRangeStart w:id="193"/>
      <w:r w:rsidR="00C92CF7" w:rsidRPr="00EB46DF">
        <w:rPr>
          <w:rFonts w:eastAsia="Times New Roman" w:cs="Times New Roman"/>
          <w:color w:val="000000"/>
          <w:lang w:val="en-CA"/>
        </w:rPr>
        <w:t>1</w:t>
      </w:r>
      <w:commentRangeEnd w:id="191"/>
      <w:commentRangeEnd w:id="193"/>
      <w:r w:rsidR="00E87138" w:rsidRPr="00EB46DF">
        <w:rPr>
          <w:rStyle w:val="CommentReference"/>
          <w:rFonts w:cs="Times New Roman"/>
          <w:sz w:val="24"/>
          <w:szCs w:val="24"/>
        </w:rPr>
        <w:commentReference w:id="193"/>
      </w:r>
      <w:r w:rsidR="00C92CF7" w:rsidRPr="00EB46DF">
        <w:rPr>
          <w:rStyle w:val="CommentReference"/>
          <w:rFonts w:cs="Times New Roman"/>
          <w:sz w:val="24"/>
          <w:szCs w:val="24"/>
        </w:rPr>
        <w:commentReference w:id="191"/>
      </w:r>
      <w:r w:rsidR="00C92CF7" w:rsidRPr="00EB46DF">
        <w:rPr>
          <w:rFonts w:eastAsia="Times New Roman" w:cs="Times New Roman"/>
          <w:color w:val="000000"/>
          <w:lang w:val="en-CA"/>
        </w:rPr>
        <w:t>.</w:t>
      </w:r>
      <w:ins w:id="194" w:author="Vanessa Fladmark" w:date="2020-07-21T16:35:00Z">
        <w:r w:rsidR="00C25ABB">
          <w:rPr>
            <w:rFonts w:eastAsia="Times New Roman" w:cs="Times New Roman"/>
            <w:color w:val="000000"/>
            <w:lang w:val="en-CA"/>
          </w:rPr>
          <w:t xml:space="preserve"> Size …</w:t>
        </w:r>
      </w:ins>
    </w:p>
    <w:p w14:paraId="0FEBEE88" w14:textId="77777777" w:rsidR="00C25ABB" w:rsidRDefault="00C25ABB" w:rsidP="00266C78">
      <w:pPr>
        <w:rPr>
          <w:ins w:id="195" w:author="Vanessa Fladmark" w:date="2020-07-21T16:35:00Z"/>
          <w:rFonts w:eastAsia="Times New Roman" w:cs="Times New Roman"/>
          <w:color w:val="000000"/>
          <w:lang w:val="en-CA"/>
        </w:rPr>
      </w:pPr>
    </w:p>
    <w:p w14:paraId="598DC806" w14:textId="26EF1872" w:rsidR="00372150" w:rsidRPr="00EB46DF" w:rsidRDefault="00C25ABB" w:rsidP="00266C78">
      <w:pPr>
        <w:rPr>
          <w:rFonts w:eastAsia="Times New Roman" w:cs="Times New Roman"/>
          <w:color w:val="000000"/>
          <w:lang w:val="en-CA"/>
        </w:rPr>
      </w:pPr>
      <w:ins w:id="196" w:author="Vanessa Fladmark" w:date="2020-07-21T16:35:00Z">
        <w:r>
          <w:rPr>
            <w:rFonts w:eastAsia="Times New Roman" w:cs="Times New Roman"/>
            <w:color w:val="000000"/>
            <w:lang w:val="en-CA"/>
          </w:rPr>
          <w:tab/>
        </w:r>
      </w:ins>
      <w:commentRangeStart w:id="197"/>
      <w:ins w:id="198" w:author="Brian" w:date="2020-07-13T07:47:00Z">
        <w:del w:id="199" w:author="Vanessa Fladmark" w:date="2020-07-21T16:35:00Z">
          <w:r w:rsidR="00C92CF7" w:rsidRPr="00EB46DF" w:rsidDel="00C25ABB">
            <w:rPr>
              <w:rFonts w:eastAsia="Times New Roman" w:cs="Times New Roman"/>
              <w:color w:val="000000"/>
              <w:lang w:val="en-CA"/>
            </w:rPr>
            <w:delText xml:space="preserve"> </w:delText>
          </w:r>
        </w:del>
      </w:ins>
      <w:r w:rsidR="00372150" w:rsidRPr="00EB46DF">
        <w:rPr>
          <w:rFonts w:eastAsia="Times New Roman" w:cs="Times New Roman"/>
          <w:color w:val="000000"/>
          <w:lang w:val="en-CA"/>
        </w:rPr>
        <w:t>Juvenile chum salmon diets shift</w:t>
      </w:r>
      <w:r w:rsidR="00F30F64" w:rsidRPr="00EB46DF">
        <w:rPr>
          <w:rFonts w:eastAsia="Times New Roman" w:cs="Times New Roman"/>
          <w:color w:val="000000"/>
          <w:lang w:val="en-CA"/>
        </w:rPr>
        <w:t>ed</w:t>
      </w:r>
      <w:r w:rsidR="00372150" w:rsidRPr="00EB46DF">
        <w:rPr>
          <w:rFonts w:eastAsia="Times New Roman" w:cs="Times New Roman"/>
          <w:color w:val="000000"/>
          <w:lang w:val="en-CA"/>
        </w:rPr>
        <w:t xml:space="preserve"> from </w:t>
      </w:r>
      <w:r w:rsidR="00C17C7E" w:rsidRPr="00EB46DF">
        <w:rPr>
          <w:rFonts w:eastAsia="Times New Roman" w:cs="Times New Roman"/>
          <w:color w:val="000000"/>
          <w:lang w:val="en-CA"/>
        </w:rPr>
        <w:t xml:space="preserve">predominantly </w:t>
      </w:r>
      <w:r w:rsidR="00372150" w:rsidRPr="00EB46DF">
        <w:rPr>
          <w:rFonts w:eastAsia="Times New Roman" w:cs="Times New Roman"/>
          <w:i/>
          <w:iCs/>
          <w:color w:val="000000"/>
          <w:lang w:val="en-CA"/>
        </w:rPr>
        <w:t>Oikopleura</w:t>
      </w:r>
      <w:r w:rsidR="00372150" w:rsidRPr="00EB46DF">
        <w:rPr>
          <w:rFonts w:eastAsia="Times New Roman" w:cs="Times New Roman"/>
          <w:color w:val="000000"/>
          <w:lang w:val="en-CA"/>
        </w:rPr>
        <w:t xml:space="preserve"> in Discovery Islands</w:t>
      </w:r>
      <w:r w:rsidR="00130CA0" w:rsidRPr="00EB46DF">
        <w:rPr>
          <w:rFonts w:eastAsia="Times New Roman" w:cs="Times New Roman"/>
          <w:color w:val="000000"/>
          <w:lang w:val="en-CA"/>
        </w:rPr>
        <w:t xml:space="preserve"> (44.2 – 91.0% </w:t>
      </w:r>
      <w:r w:rsidR="00163A6A" w:rsidRPr="00EB46DF">
        <w:rPr>
          <w:rFonts w:eastAsia="Times New Roman" w:cs="Times New Roman"/>
          <w:color w:val="000000"/>
          <w:lang w:val="en-CA"/>
        </w:rPr>
        <w:t>by mass</w:t>
      </w:r>
      <w:r w:rsidR="00130CA0" w:rsidRPr="00EB46DF">
        <w:rPr>
          <w:rFonts w:eastAsia="Times New Roman" w:cs="Times New Roman"/>
          <w:color w:val="000000"/>
          <w:lang w:val="en-CA"/>
        </w:rPr>
        <w:t>)</w:t>
      </w:r>
      <w:r w:rsidR="00372150" w:rsidRPr="00EB46DF">
        <w:rPr>
          <w:rFonts w:eastAsia="Times New Roman" w:cs="Times New Roman"/>
          <w:color w:val="000000"/>
          <w:lang w:val="en-CA"/>
        </w:rPr>
        <w:t xml:space="preserve"> to gelatinous in Johnstone Strait</w:t>
      </w:r>
      <w:r w:rsidR="00130CA0" w:rsidRPr="00EB46DF">
        <w:rPr>
          <w:rFonts w:eastAsia="Times New Roman" w:cs="Times New Roman"/>
          <w:color w:val="000000"/>
          <w:lang w:val="en-CA"/>
        </w:rPr>
        <w:t xml:space="preserve"> (76.1 – 96.2%)</w:t>
      </w:r>
      <w:r w:rsidR="00DB4669" w:rsidRPr="00EB46DF">
        <w:rPr>
          <w:rFonts w:eastAsia="Times New Roman" w:cs="Times New Roman"/>
          <w:color w:val="000000"/>
          <w:lang w:val="en-CA"/>
        </w:rPr>
        <w:t xml:space="preserve"> and euphausiids at the northern most site J02</w:t>
      </w:r>
      <w:r w:rsidR="00130CA0" w:rsidRPr="00EB46DF">
        <w:rPr>
          <w:rFonts w:eastAsia="Times New Roman" w:cs="Times New Roman"/>
          <w:color w:val="000000"/>
          <w:lang w:val="en-CA"/>
        </w:rPr>
        <w:t xml:space="preserve"> (53.5%)</w:t>
      </w:r>
      <w:r w:rsidR="00372150" w:rsidRPr="00EB46DF">
        <w:rPr>
          <w:rFonts w:eastAsia="Times New Roman" w:cs="Times New Roman"/>
          <w:color w:val="000000"/>
          <w:lang w:val="en-CA"/>
        </w:rPr>
        <w:t>, whereas pink salmon prey</w:t>
      </w:r>
      <w:r w:rsidR="00C17C7E" w:rsidRPr="00EB46DF">
        <w:rPr>
          <w:rFonts w:eastAsia="Times New Roman" w:cs="Times New Roman"/>
          <w:color w:val="000000"/>
          <w:lang w:val="en-CA"/>
        </w:rPr>
        <w:t>ed predominantly</w:t>
      </w:r>
      <w:r w:rsidR="00372150" w:rsidRPr="00EB46DF">
        <w:rPr>
          <w:rFonts w:eastAsia="Times New Roman" w:cs="Times New Roman"/>
          <w:color w:val="000000"/>
          <w:lang w:val="en-CA"/>
        </w:rPr>
        <w:t xml:space="preserve"> on </w:t>
      </w:r>
      <w:r w:rsidR="00130CA0" w:rsidRPr="00EB46DF">
        <w:rPr>
          <w:rFonts w:eastAsia="Times New Roman" w:cs="Times New Roman"/>
          <w:color w:val="000000"/>
          <w:lang w:val="en-CA"/>
        </w:rPr>
        <w:t xml:space="preserve">calanoid </w:t>
      </w:r>
      <w:r w:rsidR="00372150" w:rsidRPr="00EB46DF">
        <w:rPr>
          <w:rFonts w:eastAsia="Times New Roman" w:cs="Times New Roman"/>
          <w:color w:val="000000"/>
          <w:lang w:val="en-CA"/>
        </w:rPr>
        <w:t>copepods</w:t>
      </w:r>
      <w:r w:rsidR="00163A6A" w:rsidRPr="00EB46DF">
        <w:rPr>
          <w:rFonts w:eastAsia="Times New Roman" w:cs="Times New Roman"/>
          <w:color w:val="000000"/>
          <w:lang w:val="en-CA"/>
        </w:rPr>
        <w:t xml:space="preserve">(19.8 – 85.5%) </w:t>
      </w:r>
      <w:r w:rsidR="00372150" w:rsidRPr="00EB46DF">
        <w:rPr>
          <w:rFonts w:eastAsia="Times New Roman" w:cs="Times New Roman"/>
          <w:color w:val="000000"/>
          <w:lang w:val="en-CA"/>
        </w:rPr>
        <w:t xml:space="preserve"> </w:t>
      </w:r>
      <w:r w:rsidR="00DB4669" w:rsidRPr="00EB46DF">
        <w:rPr>
          <w:rFonts w:eastAsia="Times New Roman" w:cs="Times New Roman"/>
          <w:color w:val="000000"/>
          <w:lang w:val="en-CA"/>
        </w:rPr>
        <w:t>throughout</w:t>
      </w:r>
      <w:r w:rsidR="00163A6A" w:rsidRPr="00EB46DF">
        <w:rPr>
          <w:rFonts w:eastAsia="Times New Roman" w:cs="Times New Roman"/>
          <w:color w:val="000000"/>
          <w:lang w:val="en-CA"/>
        </w:rPr>
        <w:t xml:space="preserve"> all regions</w:t>
      </w:r>
      <w:r w:rsidR="00130CA0" w:rsidRPr="00EB46DF">
        <w:rPr>
          <w:rFonts w:eastAsia="Times New Roman" w:cs="Times New Roman"/>
          <w:color w:val="000000"/>
          <w:lang w:val="en-CA"/>
        </w:rPr>
        <w:t xml:space="preserve"> </w:t>
      </w:r>
      <w:r w:rsidR="003852C1" w:rsidRPr="00EB46DF">
        <w:rPr>
          <w:rFonts w:eastAsia="Times New Roman" w:cs="Times New Roman"/>
          <w:color w:val="000000"/>
          <w:lang w:val="en-CA"/>
        </w:rPr>
        <w:t>(</w:t>
      </w:r>
      <w:r w:rsidR="00130CA0" w:rsidRPr="00EB46DF">
        <w:rPr>
          <w:rFonts w:eastAsia="Times New Roman" w:cs="Times New Roman"/>
          <w:color w:val="000000"/>
          <w:lang w:val="en-CA"/>
        </w:rPr>
        <w:t xml:space="preserve">Table 4; </w:t>
      </w:r>
      <w:r w:rsidR="003852C1" w:rsidRPr="00EB46DF">
        <w:rPr>
          <w:rFonts w:eastAsia="Times New Roman" w:cs="Times New Roman"/>
          <w:color w:val="000000"/>
          <w:lang w:val="en-CA"/>
        </w:rPr>
        <w:t xml:space="preserve">Figure </w:t>
      </w:r>
      <w:del w:id="200" w:author="Vanessa Fladmark" w:date="2020-07-21T16:54:00Z">
        <w:r w:rsidR="00A74E6E" w:rsidRPr="00EB46DF" w:rsidDel="00E402EC">
          <w:rPr>
            <w:rFonts w:eastAsia="Times New Roman" w:cs="Times New Roman"/>
            <w:color w:val="000000"/>
            <w:lang w:val="en-CA"/>
          </w:rPr>
          <w:delText>7</w:delText>
        </w:r>
      </w:del>
      <w:ins w:id="201" w:author="Vanessa Fladmark" w:date="2020-07-21T16:54:00Z">
        <w:r w:rsidR="00E402EC">
          <w:rPr>
            <w:rFonts w:eastAsia="Times New Roman" w:cs="Times New Roman"/>
            <w:color w:val="000000"/>
            <w:lang w:val="en-CA"/>
          </w:rPr>
          <w:t>5</w:t>
        </w:r>
      </w:ins>
      <w:r w:rsidR="003852C1" w:rsidRPr="00EB46DF">
        <w:rPr>
          <w:rFonts w:eastAsia="Times New Roman" w:cs="Times New Roman"/>
          <w:color w:val="000000"/>
          <w:lang w:val="en-CA"/>
        </w:rPr>
        <w:t>)</w:t>
      </w:r>
      <w:r w:rsidR="00372150" w:rsidRPr="00EB46DF">
        <w:rPr>
          <w:rFonts w:eastAsia="Times New Roman" w:cs="Times New Roman"/>
          <w:color w:val="000000"/>
          <w:lang w:val="en-CA"/>
        </w:rPr>
        <w:t xml:space="preserve">. In addition to active selection for large (&gt;2 mm) calanoid copepods, pink salmon also fed upon decapod larvae, and nearshore </w:t>
      </w:r>
      <w:r w:rsidR="00F30F64" w:rsidRPr="00EB46DF">
        <w:rPr>
          <w:rFonts w:eastAsia="Times New Roman" w:cs="Times New Roman"/>
          <w:color w:val="000000"/>
          <w:lang w:val="en-CA"/>
        </w:rPr>
        <w:t xml:space="preserve">invertebrates </w:t>
      </w:r>
      <w:r w:rsidR="00372150" w:rsidRPr="00EB46DF">
        <w:rPr>
          <w:rFonts w:eastAsia="Times New Roman" w:cs="Times New Roman"/>
          <w:color w:val="000000"/>
          <w:lang w:val="en-CA"/>
        </w:rPr>
        <w:t>such as insects and harpacticoid copepods.</w:t>
      </w:r>
      <w:commentRangeEnd w:id="197"/>
      <w:r w:rsidR="00C17C7E" w:rsidRPr="00EB46DF">
        <w:rPr>
          <w:rStyle w:val="CommentReference"/>
          <w:rFonts w:cs="Times New Roman"/>
          <w:sz w:val="24"/>
          <w:szCs w:val="24"/>
        </w:rPr>
        <w:commentReference w:id="197"/>
      </w:r>
      <w:r w:rsidR="00372150" w:rsidRPr="00EB46DF">
        <w:rPr>
          <w:rFonts w:eastAsia="Times New Roman" w:cs="Times New Roman"/>
          <w:color w:val="000000"/>
          <w:lang w:val="en-CA"/>
        </w:rPr>
        <w:t xml:space="preserve"> </w:t>
      </w:r>
      <w:commentRangeStart w:id="202"/>
      <w:r w:rsidR="00372150" w:rsidRPr="00EB46DF">
        <w:rPr>
          <w:rFonts w:eastAsia="Times New Roman" w:cs="Times New Roman"/>
          <w:color w:val="000000"/>
          <w:lang w:val="en-CA"/>
        </w:rPr>
        <w:t xml:space="preserve">Discovery Islands can be characterized as </w:t>
      </w:r>
      <w:commentRangeEnd w:id="202"/>
      <w:r w:rsidR="00E87138" w:rsidRPr="00EB46DF">
        <w:rPr>
          <w:rStyle w:val="CommentReference"/>
          <w:rFonts w:cs="Times New Roman"/>
          <w:sz w:val="24"/>
          <w:szCs w:val="24"/>
        </w:rPr>
        <w:commentReference w:id="202"/>
      </w:r>
      <w:commentRangeStart w:id="203"/>
      <w:r w:rsidR="00372150" w:rsidRPr="00EB46DF">
        <w:rPr>
          <w:rFonts w:eastAsia="Times New Roman" w:cs="Times New Roman"/>
          <w:i/>
          <w:iCs/>
          <w:color w:val="000000"/>
          <w:lang w:val="en-CA"/>
        </w:rPr>
        <w:t>Oikopleura</w:t>
      </w:r>
      <w:commentRangeEnd w:id="203"/>
      <w:r w:rsidR="00E87138" w:rsidRPr="00EB46DF">
        <w:rPr>
          <w:rStyle w:val="CommentReference"/>
          <w:rFonts w:cs="Times New Roman"/>
          <w:sz w:val="24"/>
          <w:szCs w:val="24"/>
        </w:rPr>
        <w:commentReference w:id="203"/>
      </w:r>
      <w:r w:rsidR="00372150" w:rsidRPr="00EB46DF">
        <w:rPr>
          <w:rFonts w:eastAsia="Times New Roman" w:cs="Times New Roman"/>
          <w:color w:val="000000"/>
          <w:lang w:val="en-CA"/>
        </w:rPr>
        <w:t xml:space="preserve"> dominant </w:t>
      </w:r>
      <w:commentRangeStart w:id="204"/>
      <w:r w:rsidR="00372150" w:rsidRPr="00EB46DF">
        <w:rPr>
          <w:rFonts w:eastAsia="Times New Roman" w:cs="Times New Roman"/>
          <w:color w:val="000000"/>
          <w:lang w:val="en-CA"/>
        </w:rPr>
        <w:t xml:space="preserve">for </w:t>
      </w:r>
      <w:commentRangeEnd w:id="204"/>
      <w:r w:rsidR="00E87138" w:rsidRPr="00EB46DF">
        <w:rPr>
          <w:rStyle w:val="CommentReference"/>
          <w:rFonts w:cs="Times New Roman"/>
          <w:sz w:val="24"/>
          <w:szCs w:val="24"/>
        </w:rPr>
        <w:commentReference w:id="204"/>
      </w:r>
      <w:r w:rsidR="00372150" w:rsidRPr="00EB46DF">
        <w:rPr>
          <w:rFonts w:eastAsia="Times New Roman" w:cs="Times New Roman"/>
          <w:color w:val="000000"/>
          <w:lang w:val="en-CA"/>
        </w:rPr>
        <w:t xml:space="preserve">chum salmon, with pink salmon also consuming </w:t>
      </w:r>
      <w:r w:rsidR="00372150" w:rsidRPr="00EB46DF">
        <w:rPr>
          <w:rFonts w:eastAsia="Times New Roman" w:cs="Times New Roman"/>
          <w:i/>
          <w:iCs/>
          <w:color w:val="000000"/>
          <w:lang w:val="en-CA"/>
        </w:rPr>
        <w:t>Oikopleura</w:t>
      </w:r>
      <w:r w:rsidR="00372150" w:rsidRPr="00EB46DF">
        <w:rPr>
          <w:rFonts w:eastAsia="Times New Roman" w:cs="Times New Roman"/>
          <w:color w:val="000000"/>
          <w:lang w:val="en-CA"/>
        </w:rPr>
        <w:t xml:space="preserve"> but in much lower amounts</w:t>
      </w:r>
      <w:r w:rsidR="00130CA0" w:rsidRPr="00EB46DF">
        <w:rPr>
          <w:rFonts w:eastAsia="Times New Roman" w:cs="Times New Roman"/>
          <w:color w:val="000000"/>
          <w:lang w:val="en-CA"/>
        </w:rPr>
        <w:t xml:space="preserve"> (15.3 – 19.9%)</w:t>
      </w:r>
      <w:r w:rsidR="00372150" w:rsidRPr="00EB46DF">
        <w:rPr>
          <w:rFonts w:eastAsia="Times New Roman" w:cs="Times New Roman"/>
          <w:color w:val="000000"/>
          <w:lang w:val="en-CA"/>
        </w:rPr>
        <w:t xml:space="preserve">, mostly eating crustaceans. At the first Johnstone Strait site </w:t>
      </w:r>
      <w:r w:rsidR="00F30F64" w:rsidRPr="00EB46DF">
        <w:rPr>
          <w:rFonts w:eastAsia="Times New Roman" w:cs="Times New Roman"/>
          <w:color w:val="000000"/>
          <w:lang w:val="en-CA"/>
        </w:rPr>
        <w:t>(</w:t>
      </w:r>
      <w:r w:rsidR="00372150" w:rsidRPr="00EB46DF">
        <w:rPr>
          <w:rFonts w:eastAsia="Times New Roman" w:cs="Times New Roman"/>
          <w:color w:val="000000"/>
          <w:lang w:val="en-CA"/>
        </w:rPr>
        <w:t>J06</w:t>
      </w:r>
      <w:r w:rsidR="00F30F64" w:rsidRPr="00EB46DF">
        <w:rPr>
          <w:rFonts w:eastAsia="Times New Roman" w:cs="Times New Roman"/>
          <w:color w:val="000000"/>
          <w:lang w:val="en-CA"/>
        </w:rPr>
        <w:t>)</w:t>
      </w:r>
      <w:r w:rsidR="00372150" w:rsidRPr="00EB46DF">
        <w:rPr>
          <w:rFonts w:eastAsia="Times New Roman" w:cs="Times New Roman"/>
          <w:color w:val="000000"/>
          <w:lang w:val="en-CA"/>
        </w:rPr>
        <w:t xml:space="preserve"> chum salmon shift</w:t>
      </w:r>
      <w:r w:rsidR="00F30F64" w:rsidRPr="00EB46DF">
        <w:rPr>
          <w:rFonts w:eastAsia="Times New Roman" w:cs="Times New Roman"/>
          <w:color w:val="000000"/>
          <w:lang w:val="en-CA"/>
        </w:rPr>
        <w:t>ed</w:t>
      </w:r>
      <w:r w:rsidR="00372150" w:rsidRPr="00EB46DF">
        <w:rPr>
          <w:rFonts w:eastAsia="Times New Roman" w:cs="Times New Roman"/>
          <w:color w:val="000000"/>
          <w:lang w:val="en-CA"/>
        </w:rPr>
        <w:t xml:space="preserve"> to gelatinous prey (possibly </w:t>
      </w:r>
      <w:commentRangeStart w:id="205"/>
      <w:r w:rsidR="00372150" w:rsidRPr="00EB46DF">
        <w:rPr>
          <w:rFonts w:eastAsia="Times New Roman" w:cs="Times New Roman"/>
          <w:color w:val="000000"/>
          <w:lang w:val="en-CA"/>
        </w:rPr>
        <w:t xml:space="preserve">Cnidaria </w:t>
      </w:r>
      <w:commentRangeEnd w:id="205"/>
      <w:r w:rsidR="00E87138" w:rsidRPr="00EB46DF">
        <w:rPr>
          <w:rStyle w:val="CommentReference"/>
          <w:rFonts w:cs="Times New Roman"/>
          <w:sz w:val="24"/>
          <w:szCs w:val="24"/>
        </w:rPr>
        <w:commentReference w:id="205"/>
      </w:r>
      <w:r w:rsidR="00372150" w:rsidRPr="00EB46DF">
        <w:rPr>
          <w:rFonts w:eastAsia="Times New Roman" w:cs="Times New Roman"/>
          <w:color w:val="000000"/>
          <w:lang w:val="en-CA"/>
        </w:rPr>
        <w:t xml:space="preserve">jellyfish) and pink salmon </w:t>
      </w:r>
      <w:r w:rsidR="00130CA0" w:rsidRPr="00EB46DF">
        <w:rPr>
          <w:rFonts w:eastAsia="Times New Roman" w:cs="Times New Roman"/>
          <w:color w:val="000000"/>
          <w:lang w:val="en-CA"/>
        </w:rPr>
        <w:t>consumed</w:t>
      </w:r>
      <w:r w:rsidR="00372150" w:rsidRPr="00EB46DF">
        <w:rPr>
          <w:rFonts w:eastAsia="Times New Roman" w:cs="Times New Roman"/>
          <w:color w:val="000000"/>
          <w:lang w:val="en-CA"/>
        </w:rPr>
        <w:t xml:space="preserve"> nearshore prey, </w:t>
      </w:r>
      <w:r w:rsidR="00130CA0" w:rsidRPr="00EB46DF">
        <w:rPr>
          <w:rFonts w:eastAsia="Times New Roman" w:cs="Times New Roman"/>
          <w:color w:val="000000"/>
          <w:lang w:val="en-CA"/>
        </w:rPr>
        <w:t>such as harpacticoids (19.3%) and insects or arachnids (16.7%).</w:t>
      </w:r>
      <w:ins w:id="206" w:author="Vanessa Fladmark" w:date="2020-07-16T13:54:00Z">
        <w:r w:rsidR="00254176" w:rsidRPr="00EB46DF">
          <w:rPr>
            <w:rFonts w:eastAsia="Times New Roman" w:cs="Times New Roman"/>
            <w:color w:val="000000"/>
            <w:lang w:val="en-CA"/>
          </w:rPr>
          <w:t xml:space="preserve"> At </w:t>
        </w:r>
      </w:ins>
      <w:r w:rsidR="00372150" w:rsidRPr="00EB46DF">
        <w:rPr>
          <w:rFonts w:eastAsia="Times New Roman" w:cs="Times New Roman"/>
          <w:color w:val="000000"/>
          <w:lang w:val="en-CA"/>
        </w:rPr>
        <w:t>Johnstone Strait site J08, chum salmon still consume</w:t>
      </w:r>
      <w:r w:rsidR="00163A6A" w:rsidRPr="00EB46DF">
        <w:rPr>
          <w:rFonts w:eastAsia="Times New Roman" w:cs="Times New Roman"/>
          <w:color w:val="000000"/>
          <w:lang w:val="en-CA"/>
        </w:rPr>
        <w:t>d</w:t>
      </w:r>
      <w:r w:rsidR="00372150" w:rsidRPr="00EB46DF">
        <w:rPr>
          <w:rFonts w:eastAsia="Times New Roman" w:cs="Times New Roman"/>
          <w:color w:val="000000"/>
          <w:lang w:val="en-CA"/>
        </w:rPr>
        <w:t xml:space="preserve"> gelatinous prey but also ha</w:t>
      </w:r>
      <w:r w:rsidR="00163A6A" w:rsidRPr="00EB46DF">
        <w:rPr>
          <w:rFonts w:eastAsia="Times New Roman" w:cs="Times New Roman"/>
          <w:color w:val="000000"/>
          <w:lang w:val="en-CA"/>
        </w:rPr>
        <w:t>d</w:t>
      </w:r>
      <w:r w:rsidR="00372150" w:rsidRPr="00EB46DF">
        <w:rPr>
          <w:rFonts w:eastAsia="Times New Roman" w:cs="Times New Roman"/>
          <w:color w:val="000000"/>
          <w:lang w:val="en-CA"/>
        </w:rPr>
        <w:t xml:space="preserve"> higher amounts of large calanoid copepods</w:t>
      </w:r>
      <w:r w:rsidR="00130CA0" w:rsidRPr="00EB46DF">
        <w:rPr>
          <w:rFonts w:eastAsia="Times New Roman" w:cs="Times New Roman"/>
          <w:color w:val="000000"/>
          <w:lang w:val="en-CA"/>
        </w:rPr>
        <w:t xml:space="preserve"> (15.7%)</w:t>
      </w:r>
      <w:r w:rsidR="00372150" w:rsidRPr="00EB46DF">
        <w:rPr>
          <w:rFonts w:eastAsia="Times New Roman" w:cs="Times New Roman"/>
          <w:color w:val="000000"/>
          <w:lang w:val="en-CA"/>
        </w:rPr>
        <w:t xml:space="preserve">, </w:t>
      </w:r>
      <w:r w:rsidR="00163A6A" w:rsidRPr="00EB46DF">
        <w:rPr>
          <w:rFonts w:eastAsia="Times New Roman" w:cs="Times New Roman"/>
          <w:color w:val="000000"/>
          <w:lang w:val="en-CA"/>
        </w:rPr>
        <w:t>while</w:t>
      </w:r>
      <w:r w:rsidR="00372150" w:rsidRPr="00EB46DF">
        <w:rPr>
          <w:rFonts w:eastAsia="Times New Roman" w:cs="Times New Roman"/>
          <w:color w:val="000000"/>
          <w:lang w:val="en-CA"/>
        </w:rPr>
        <w:t xml:space="preserve"> pink salmon </w:t>
      </w:r>
      <w:r w:rsidR="00163A6A" w:rsidRPr="00EB46DF">
        <w:rPr>
          <w:rFonts w:eastAsia="Times New Roman" w:cs="Times New Roman"/>
          <w:color w:val="000000"/>
          <w:lang w:val="en-CA"/>
        </w:rPr>
        <w:t>pre</w:t>
      </w:r>
      <w:r w:rsidR="00372150" w:rsidRPr="00EB46DF">
        <w:rPr>
          <w:rFonts w:eastAsia="Times New Roman" w:cs="Times New Roman"/>
          <w:color w:val="000000"/>
          <w:lang w:val="en-CA"/>
        </w:rPr>
        <w:t xml:space="preserve">dominantly </w:t>
      </w:r>
      <w:ins w:id="207" w:author="Vanessa Fladmark" w:date="2020-07-16T13:54:00Z">
        <w:r w:rsidR="00254176" w:rsidRPr="00EB46DF">
          <w:rPr>
            <w:rFonts w:eastAsia="Times New Roman" w:cs="Times New Roman"/>
            <w:color w:val="000000"/>
            <w:lang w:val="en-CA"/>
          </w:rPr>
          <w:t xml:space="preserve">ate </w:t>
        </w:r>
      </w:ins>
      <w:r w:rsidR="00372150" w:rsidRPr="00EB46DF">
        <w:rPr>
          <w:rFonts w:eastAsia="Times New Roman" w:cs="Times New Roman"/>
          <w:color w:val="000000"/>
          <w:lang w:val="en-CA"/>
        </w:rPr>
        <w:t xml:space="preserve">calanoids. There </w:t>
      </w:r>
      <w:r w:rsidR="00F30F64" w:rsidRPr="00EB46DF">
        <w:rPr>
          <w:rFonts w:eastAsia="Times New Roman" w:cs="Times New Roman"/>
          <w:color w:val="000000"/>
          <w:lang w:val="en-CA"/>
        </w:rPr>
        <w:t>was</w:t>
      </w:r>
      <w:r w:rsidR="00372150" w:rsidRPr="00EB46DF">
        <w:rPr>
          <w:rFonts w:eastAsia="Times New Roman" w:cs="Times New Roman"/>
          <w:color w:val="000000"/>
          <w:lang w:val="en-CA"/>
        </w:rPr>
        <w:t xml:space="preserve"> a complete diet shift at the </w:t>
      </w:r>
      <w:ins w:id="208" w:author="Vanessa Fladmark" w:date="2020-07-16T13:55:00Z">
        <w:r w:rsidR="00254176" w:rsidRPr="00EB46DF">
          <w:rPr>
            <w:rFonts w:eastAsia="Times New Roman" w:cs="Times New Roman"/>
            <w:color w:val="000000"/>
            <w:lang w:val="en-CA"/>
          </w:rPr>
          <w:t xml:space="preserve">furthest seaward </w:t>
        </w:r>
      </w:ins>
      <w:r w:rsidR="00372150" w:rsidRPr="00EB46DF">
        <w:rPr>
          <w:rFonts w:eastAsia="Times New Roman" w:cs="Times New Roman"/>
          <w:color w:val="000000"/>
          <w:lang w:val="en-CA"/>
        </w:rPr>
        <w:t xml:space="preserve">Johnstone Strait site </w:t>
      </w:r>
      <w:r w:rsidR="00F30F64" w:rsidRPr="00EB46DF">
        <w:rPr>
          <w:rFonts w:eastAsia="Times New Roman" w:cs="Times New Roman"/>
          <w:color w:val="000000"/>
          <w:lang w:val="en-CA"/>
        </w:rPr>
        <w:t>(</w:t>
      </w:r>
      <w:r w:rsidR="00372150" w:rsidRPr="00EB46DF">
        <w:rPr>
          <w:rFonts w:eastAsia="Times New Roman" w:cs="Times New Roman"/>
          <w:color w:val="000000"/>
          <w:lang w:val="en-CA"/>
        </w:rPr>
        <w:t>J02</w:t>
      </w:r>
      <w:r w:rsidR="00F30F64" w:rsidRPr="00EB46DF">
        <w:rPr>
          <w:rFonts w:eastAsia="Times New Roman" w:cs="Times New Roman"/>
          <w:color w:val="000000"/>
          <w:lang w:val="en-CA"/>
        </w:rPr>
        <w:t>)</w:t>
      </w:r>
      <w:r w:rsidR="00372150" w:rsidRPr="00EB46DF">
        <w:rPr>
          <w:rFonts w:eastAsia="Times New Roman" w:cs="Times New Roman"/>
          <w:color w:val="000000"/>
          <w:lang w:val="en-CA"/>
        </w:rPr>
        <w:t>, where both of the salmon species consume</w:t>
      </w:r>
      <w:r w:rsidR="00163A6A" w:rsidRPr="00EB46DF">
        <w:rPr>
          <w:rFonts w:eastAsia="Times New Roman" w:cs="Times New Roman"/>
          <w:color w:val="000000"/>
          <w:lang w:val="en-CA"/>
        </w:rPr>
        <w:t>d, albeit in different proportions,</w:t>
      </w:r>
      <w:r w:rsidR="00372150" w:rsidRPr="00EB46DF">
        <w:rPr>
          <w:rFonts w:eastAsia="Times New Roman" w:cs="Times New Roman"/>
          <w:color w:val="000000"/>
          <w:lang w:val="en-CA"/>
        </w:rPr>
        <w:t xml:space="preserve"> calanoids</w:t>
      </w:r>
      <w:r w:rsidR="00130CA0" w:rsidRPr="00EB46DF">
        <w:rPr>
          <w:rFonts w:eastAsia="Times New Roman" w:cs="Times New Roman"/>
          <w:color w:val="000000"/>
          <w:lang w:val="en-CA"/>
        </w:rPr>
        <w:t xml:space="preserve"> (pink 61.9%, chum 18.7%)</w:t>
      </w:r>
      <w:r w:rsidR="00372150" w:rsidRPr="00EB46DF">
        <w:rPr>
          <w:rFonts w:eastAsia="Times New Roman" w:cs="Times New Roman"/>
          <w:color w:val="000000"/>
          <w:lang w:val="en-CA"/>
        </w:rPr>
        <w:t>, chaetognaths</w:t>
      </w:r>
      <w:r w:rsidR="00130CA0" w:rsidRPr="00EB46DF">
        <w:rPr>
          <w:rFonts w:eastAsia="Times New Roman" w:cs="Times New Roman"/>
          <w:color w:val="000000"/>
          <w:lang w:val="en-CA"/>
        </w:rPr>
        <w:t xml:space="preserve"> (pink 5.5%, chum 21.3%)</w:t>
      </w:r>
      <w:r w:rsidR="00372150" w:rsidRPr="00EB46DF">
        <w:rPr>
          <w:rFonts w:eastAsia="Times New Roman" w:cs="Times New Roman"/>
          <w:color w:val="000000"/>
          <w:lang w:val="en-CA"/>
        </w:rPr>
        <w:t xml:space="preserve"> and euphausiid</w:t>
      </w:r>
      <w:r w:rsidR="00163A6A" w:rsidRPr="00EB46DF">
        <w:rPr>
          <w:rFonts w:eastAsia="Times New Roman" w:cs="Times New Roman"/>
          <w:color w:val="000000"/>
          <w:lang w:val="en-CA"/>
        </w:rPr>
        <w:t>s</w:t>
      </w:r>
      <w:r w:rsidR="00372150" w:rsidRPr="00EB46DF">
        <w:rPr>
          <w:rFonts w:eastAsia="Times New Roman" w:cs="Times New Roman"/>
          <w:color w:val="000000"/>
          <w:lang w:val="en-CA"/>
        </w:rPr>
        <w:t xml:space="preserve"> </w:t>
      </w:r>
      <w:r w:rsidR="00130CA0" w:rsidRPr="00EB46DF">
        <w:rPr>
          <w:rFonts w:eastAsia="Times New Roman" w:cs="Times New Roman"/>
          <w:color w:val="000000"/>
          <w:lang w:val="en-CA"/>
        </w:rPr>
        <w:t>(pink 29.6%, chum 53.5%)</w:t>
      </w:r>
      <w:r w:rsidR="00372150" w:rsidRPr="00EB46DF">
        <w:rPr>
          <w:rFonts w:eastAsia="Times New Roman" w:cs="Times New Roman"/>
          <w:color w:val="000000"/>
          <w:lang w:val="en-CA"/>
        </w:rPr>
        <w:t xml:space="preserve">. </w:t>
      </w:r>
    </w:p>
    <w:p w14:paraId="2F3F7F53" w14:textId="77777777" w:rsidR="00372150" w:rsidRPr="00EB46DF" w:rsidRDefault="00372150" w:rsidP="00266C78">
      <w:pPr>
        <w:rPr>
          <w:rFonts w:eastAsia="Times New Roman" w:cs="Times New Roman"/>
          <w:lang w:val="en-CA"/>
        </w:rPr>
      </w:pPr>
    </w:p>
    <w:p w14:paraId="1E7B7A6B" w14:textId="434C3327" w:rsidR="003D5843" w:rsidRPr="00EB46DF" w:rsidRDefault="00372150" w:rsidP="000A3C7A">
      <w:pPr>
        <w:rPr>
          <w:rFonts w:eastAsia="Times New Roman" w:cs="Times New Roman"/>
          <w:color w:val="000000"/>
          <w:lang w:val="en-CA"/>
        </w:rPr>
      </w:pPr>
      <w:r w:rsidRPr="00EB46DF">
        <w:rPr>
          <w:rFonts w:eastAsia="Times New Roman" w:cs="Times New Roman"/>
          <w:color w:val="000000"/>
          <w:lang w:val="en-CA"/>
        </w:rPr>
        <w:tab/>
      </w:r>
      <w:r w:rsidR="00DB4669" w:rsidRPr="00EB46DF">
        <w:rPr>
          <w:rFonts w:eastAsia="Times New Roman" w:cs="Times New Roman"/>
          <w:color w:val="000000"/>
          <w:lang w:val="en-CA"/>
        </w:rPr>
        <w:t xml:space="preserve">Gut </w:t>
      </w:r>
      <w:r w:rsidR="00DB4669" w:rsidRPr="00EB46DF">
        <w:rPr>
          <w:rFonts w:eastAsia="Times New Roman" w:cs="Times New Roman"/>
          <w:color w:val="000000" w:themeColor="text1"/>
          <w:lang w:val="en-CA"/>
        </w:rPr>
        <w:t xml:space="preserve">fullness </w:t>
      </w:r>
      <w:r w:rsidRPr="00EB46DF">
        <w:rPr>
          <w:rFonts w:eastAsia="Times New Roman" w:cs="Times New Roman"/>
          <w:color w:val="000000" w:themeColor="text1"/>
          <w:lang w:val="en-CA"/>
        </w:rPr>
        <w:t>was consistently low throughout this area of the salmon migration route, with the exception of full</w:t>
      </w:r>
      <w:ins w:id="209" w:author="Vanessa Fladmark" w:date="2020-07-16T13:57:00Z">
        <w:r w:rsidR="00254176" w:rsidRPr="00EB46DF">
          <w:rPr>
            <w:rFonts w:eastAsia="Times New Roman" w:cs="Times New Roman"/>
            <w:color w:val="000000" w:themeColor="text1"/>
            <w:lang w:val="en-CA"/>
          </w:rPr>
          <w:t xml:space="preserve"> and distended</w:t>
        </w:r>
      </w:ins>
      <w:r w:rsidRPr="00EB46DF">
        <w:rPr>
          <w:rFonts w:eastAsia="Times New Roman" w:cs="Times New Roman"/>
          <w:color w:val="000000" w:themeColor="text1"/>
          <w:lang w:val="en-CA"/>
        </w:rPr>
        <w:t xml:space="preserve"> stomachs at the last site, Queen Charlotte Strait</w:t>
      </w:r>
      <w:r w:rsidR="00A16692" w:rsidRPr="00EB46DF">
        <w:rPr>
          <w:rFonts w:eastAsia="Times New Roman" w:cs="Times New Roman"/>
          <w:color w:val="000000" w:themeColor="text1"/>
          <w:lang w:val="en-CA"/>
        </w:rPr>
        <w:t xml:space="preserve"> (Figure </w:t>
      </w:r>
      <w:r w:rsidR="00A74E6E" w:rsidRPr="00EB46DF">
        <w:rPr>
          <w:rFonts w:eastAsia="Times New Roman" w:cs="Times New Roman"/>
          <w:color w:val="000000" w:themeColor="text1"/>
          <w:lang w:val="en-CA"/>
        </w:rPr>
        <w:t>8</w:t>
      </w:r>
      <w:r w:rsidR="00A16692" w:rsidRPr="00EB46DF">
        <w:rPr>
          <w:rFonts w:eastAsia="Times New Roman" w:cs="Times New Roman"/>
          <w:color w:val="000000" w:themeColor="text1"/>
          <w:lang w:val="en-CA"/>
        </w:rPr>
        <w:t>)</w:t>
      </w:r>
      <w:r w:rsidRPr="00EB46DF">
        <w:rPr>
          <w:rFonts w:eastAsia="Times New Roman" w:cs="Times New Roman"/>
          <w:color w:val="000000" w:themeColor="text1"/>
          <w:lang w:val="en-CA"/>
        </w:rPr>
        <w:t xml:space="preserve">. Gut fullness indices </w:t>
      </w:r>
      <w:ins w:id="210" w:author="Vanessa Fladmark" w:date="2020-07-16T13:56:00Z">
        <w:r w:rsidR="00254176" w:rsidRPr="00EB46DF">
          <w:rPr>
            <w:rFonts w:eastAsia="Times New Roman" w:cs="Times New Roman"/>
            <w:color w:val="000000" w:themeColor="text1"/>
            <w:lang w:val="en-CA"/>
          </w:rPr>
          <w:t xml:space="preserve">(GFI) </w:t>
        </w:r>
      </w:ins>
      <w:r w:rsidRPr="00EB46DF">
        <w:rPr>
          <w:rFonts w:eastAsia="Times New Roman" w:cs="Times New Roman"/>
          <w:color w:val="000000" w:themeColor="text1"/>
          <w:lang w:val="en-CA"/>
        </w:rPr>
        <w:t xml:space="preserve">were </w:t>
      </w:r>
      <w:r w:rsidR="00163A6A" w:rsidRPr="00EB46DF">
        <w:rPr>
          <w:rFonts w:eastAsia="Times New Roman" w:cs="Times New Roman"/>
          <w:color w:val="000000" w:themeColor="text1"/>
          <w:lang w:val="en-CA"/>
        </w:rPr>
        <w:t xml:space="preserve">generally </w:t>
      </w:r>
      <w:r w:rsidRPr="00EB46DF">
        <w:rPr>
          <w:rFonts w:eastAsia="Times New Roman" w:cs="Times New Roman"/>
          <w:color w:val="000000" w:themeColor="text1"/>
          <w:lang w:val="en-CA"/>
        </w:rPr>
        <w:t xml:space="preserve">below </w:t>
      </w:r>
      <w:r w:rsidR="00130CA0" w:rsidRPr="00EB46DF">
        <w:rPr>
          <w:rFonts w:eastAsia="Times New Roman" w:cs="Times New Roman"/>
          <w:color w:val="000000" w:themeColor="text1"/>
          <w:lang w:val="en-CA"/>
        </w:rPr>
        <w:t>0.5</w:t>
      </w:r>
      <w:r w:rsidRPr="00EB46DF">
        <w:rPr>
          <w:rFonts w:eastAsia="Times New Roman" w:cs="Times New Roman"/>
          <w:color w:val="000000" w:themeColor="text1"/>
          <w:lang w:val="en-CA"/>
        </w:rPr>
        <w:t xml:space="preserve">% body weight throughout the </w:t>
      </w:r>
      <w:r w:rsidR="00DB4669" w:rsidRPr="00EB46DF">
        <w:rPr>
          <w:rFonts w:eastAsia="Times New Roman" w:cs="Times New Roman"/>
          <w:color w:val="000000" w:themeColor="text1"/>
          <w:lang w:val="en-CA"/>
        </w:rPr>
        <w:t xml:space="preserve">Discovery Islands and </w:t>
      </w:r>
      <w:r w:rsidR="00810FDA" w:rsidRPr="00EB46DF">
        <w:rPr>
          <w:rFonts w:eastAsia="Times New Roman" w:cs="Times New Roman"/>
          <w:color w:val="000000" w:themeColor="text1"/>
          <w:lang w:val="en-CA"/>
        </w:rPr>
        <w:t xml:space="preserve">J06, </w:t>
      </w:r>
      <w:commentRangeStart w:id="211"/>
      <w:r w:rsidR="00810FDA" w:rsidRPr="00EB46DF">
        <w:rPr>
          <w:rFonts w:eastAsia="Times New Roman" w:cs="Times New Roman"/>
          <w:color w:val="000000" w:themeColor="text1"/>
          <w:lang w:val="en-CA"/>
        </w:rPr>
        <w:t>the first Johnstone Strait site</w:t>
      </w:r>
      <w:commentRangeEnd w:id="211"/>
      <w:r w:rsidR="00A12A2C" w:rsidRPr="00EB46DF">
        <w:rPr>
          <w:rStyle w:val="CommentReference"/>
          <w:rFonts w:cs="Times New Roman"/>
          <w:sz w:val="24"/>
          <w:szCs w:val="24"/>
        </w:rPr>
        <w:commentReference w:id="211"/>
      </w:r>
      <w:r w:rsidR="00810FDA" w:rsidRPr="00EB46DF">
        <w:rPr>
          <w:rFonts w:eastAsia="Times New Roman" w:cs="Times New Roman"/>
          <w:color w:val="000000" w:themeColor="text1"/>
          <w:lang w:val="en-CA"/>
        </w:rPr>
        <w:t>.</w:t>
      </w:r>
      <w:r w:rsidR="00A16692" w:rsidRPr="00EB46DF">
        <w:rPr>
          <w:rFonts w:eastAsia="Times New Roman" w:cs="Times New Roman"/>
          <w:color w:val="000000" w:themeColor="text1"/>
          <w:lang w:val="en-CA"/>
        </w:rPr>
        <w:t xml:space="preserve"> </w:t>
      </w:r>
      <w:ins w:id="212" w:author="Vanessa Fladmark" w:date="2020-07-16T13:57:00Z">
        <w:r w:rsidR="00254176" w:rsidRPr="00EB46DF">
          <w:rPr>
            <w:rFonts w:eastAsia="Times New Roman" w:cs="Times New Roman"/>
            <w:color w:val="000000" w:themeColor="text1"/>
            <w:lang w:val="en-CA"/>
          </w:rPr>
          <w:t>At t</w:t>
        </w:r>
      </w:ins>
      <w:r w:rsidR="00810FDA" w:rsidRPr="00EB46DF">
        <w:rPr>
          <w:rFonts w:eastAsia="Times New Roman" w:cs="Times New Roman"/>
          <w:color w:val="000000" w:themeColor="text1"/>
          <w:lang w:val="en-CA"/>
        </w:rPr>
        <w:t>he</w:t>
      </w:r>
      <w:r w:rsidRPr="00EB46DF">
        <w:rPr>
          <w:rFonts w:eastAsia="Times New Roman" w:cs="Times New Roman"/>
          <w:color w:val="000000" w:themeColor="text1"/>
          <w:lang w:val="en-CA"/>
        </w:rPr>
        <w:t xml:space="preserve"> mid-Johnstone Strait site J08, the </w:t>
      </w:r>
      <w:ins w:id="213" w:author="Vanessa Fladmark" w:date="2020-07-16T13:56:00Z">
        <w:r w:rsidR="00254176" w:rsidRPr="00EB46DF">
          <w:rPr>
            <w:rFonts w:eastAsia="Times New Roman" w:cs="Times New Roman"/>
            <w:color w:val="000000" w:themeColor="text1"/>
            <w:lang w:val="en-CA"/>
          </w:rPr>
          <w:t xml:space="preserve">GFI </w:t>
        </w:r>
      </w:ins>
      <w:r w:rsidRPr="00EB46DF">
        <w:rPr>
          <w:rFonts w:eastAsia="Times New Roman" w:cs="Times New Roman"/>
          <w:color w:val="000000" w:themeColor="text1"/>
          <w:lang w:val="en-CA"/>
        </w:rPr>
        <w:t>increase</w:t>
      </w:r>
      <w:r w:rsidR="00810FDA" w:rsidRPr="00EB46DF">
        <w:rPr>
          <w:rFonts w:eastAsia="Times New Roman" w:cs="Times New Roman"/>
          <w:color w:val="000000" w:themeColor="text1"/>
          <w:lang w:val="en-CA"/>
        </w:rPr>
        <w:t>d</w:t>
      </w:r>
      <w:r w:rsidRPr="00EB46DF">
        <w:rPr>
          <w:rFonts w:eastAsia="Times New Roman" w:cs="Times New Roman"/>
          <w:color w:val="000000" w:themeColor="text1"/>
          <w:lang w:val="en-CA"/>
        </w:rPr>
        <w:t xml:space="preserve"> to around 1% body weight</w:t>
      </w:r>
      <w:r w:rsidR="00130CA0" w:rsidRPr="00EB46DF">
        <w:rPr>
          <w:rFonts w:eastAsia="Times New Roman" w:cs="Times New Roman"/>
          <w:color w:val="000000" w:themeColor="text1"/>
          <w:lang w:val="en-CA"/>
        </w:rPr>
        <w:t xml:space="preserve"> (pink 1.13</w:t>
      </w:r>
      <w:r w:rsidR="000A3C7A" w:rsidRPr="00EB46DF">
        <w:rPr>
          <w:rFonts w:eastAsia="Times New Roman" w:cs="Times New Roman"/>
          <w:color w:val="000000" w:themeColor="text1"/>
          <w:lang w:val="en-CA"/>
        </w:rPr>
        <w:t>%</w:t>
      </w:r>
      <w:r w:rsidR="00130CA0" w:rsidRPr="00EB46DF">
        <w:rPr>
          <w:rFonts w:eastAsia="Times New Roman" w:cs="Times New Roman"/>
          <w:color w:val="000000" w:themeColor="text1"/>
          <w:lang w:val="en-CA"/>
        </w:rPr>
        <w:t xml:space="preserve"> </w:t>
      </w:r>
      <w:r w:rsidR="000A3C7A" w:rsidRPr="00EB46DF">
        <w:rPr>
          <w:rFonts w:eastAsia="Times New Roman" w:cs="Times New Roman"/>
          <w:color w:val="000000" w:themeColor="text1"/>
          <w:shd w:val="clear" w:color="auto" w:fill="FFFFFF"/>
          <w:lang w:val="en-CA"/>
        </w:rPr>
        <w:t>±</w:t>
      </w:r>
      <w:r w:rsidR="000A3C7A" w:rsidRPr="00EB46DF">
        <w:rPr>
          <w:rFonts w:eastAsia="Times New Roman" w:cs="Times New Roman"/>
          <w:color w:val="000000" w:themeColor="text1"/>
          <w:lang w:val="en-CA"/>
        </w:rPr>
        <w:t xml:space="preserve"> </w:t>
      </w:r>
      <w:r w:rsidR="00130CA0" w:rsidRPr="00EB46DF">
        <w:rPr>
          <w:rFonts w:eastAsia="Times New Roman" w:cs="Times New Roman"/>
          <w:color w:val="000000" w:themeColor="text1"/>
          <w:lang w:val="en-CA"/>
        </w:rPr>
        <w:t xml:space="preserve">0.06, chum </w:t>
      </w:r>
      <w:r w:rsidR="000A3C7A" w:rsidRPr="00EB46DF">
        <w:rPr>
          <w:rFonts w:eastAsia="Times New Roman" w:cs="Times New Roman"/>
          <w:color w:val="000000" w:themeColor="text1"/>
          <w:lang w:val="en-CA"/>
        </w:rPr>
        <w:t xml:space="preserve">1.28% </w:t>
      </w:r>
      <w:r w:rsidR="000A3C7A" w:rsidRPr="00EB46DF">
        <w:rPr>
          <w:rFonts w:eastAsia="Times New Roman" w:cs="Times New Roman"/>
          <w:color w:val="000000" w:themeColor="text1"/>
          <w:shd w:val="clear" w:color="auto" w:fill="FFFFFF"/>
          <w:lang w:val="en-CA"/>
        </w:rPr>
        <w:t>±</w:t>
      </w:r>
      <w:r w:rsidR="000A3C7A" w:rsidRPr="00EB46DF">
        <w:rPr>
          <w:rFonts w:eastAsia="Times New Roman" w:cs="Times New Roman"/>
          <w:color w:val="000000" w:themeColor="text1"/>
          <w:lang w:val="en-CA"/>
        </w:rPr>
        <w:t xml:space="preserve"> 0.04</w:t>
      </w:r>
      <w:r w:rsidR="00130CA0" w:rsidRPr="00EB46DF">
        <w:rPr>
          <w:rFonts w:eastAsia="Times New Roman" w:cs="Times New Roman"/>
          <w:color w:val="000000" w:themeColor="text1"/>
          <w:lang w:val="en-CA"/>
        </w:rPr>
        <w:t>)</w:t>
      </w:r>
      <w:r w:rsidRPr="00EB46DF">
        <w:rPr>
          <w:rFonts w:eastAsia="Times New Roman" w:cs="Times New Roman"/>
          <w:color w:val="000000" w:themeColor="text1"/>
          <w:lang w:val="en-CA"/>
        </w:rPr>
        <w:t xml:space="preserve">, which is still relatively low, compared to the around </w:t>
      </w:r>
      <w:r w:rsidR="0061405B" w:rsidRPr="00EB46DF">
        <w:rPr>
          <w:rFonts w:eastAsia="Times New Roman" w:cs="Times New Roman"/>
          <w:color w:val="000000" w:themeColor="text1"/>
          <w:lang w:val="en-CA"/>
        </w:rPr>
        <w:t>7</w:t>
      </w:r>
      <w:r w:rsidRPr="00EB46DF">
        <w:rPr>
          <w:rFonts w:eastAsia="Times New Roman" w:cs="Times New Roman"/>
          <w:color w:val="000000" w:themeColor="text1"/>
          <w:lang w:val="en-CA"/>
        </w:rPr>
        <w:t>% body weight feeding intensity at site J02</w:t>
      </w:r>
      <w:r w:rsidR="000A3C7A" w:rsidRPr="00EB46DF">
        <w:rPr>
          <w:rFonts w:eastAsia="Times New Roman" w:cs="Times New Roman"/>
          <w:color w:val="000000" w:themeColor="text1"/>
          <w:lang w:val="en-CA"/>
        </w:rPr>
        <w:t xml:space="preserve"> (pink 7.46% </w:t>
      </w:r>
      <w:r w:rsidR="000A3C7A" w:rsidRPr="00EB46DF">
        <w:rPr>
          <w:rFonts w:eastAsia="Times New Roman" w:cs="Times New Roman"/>
          <w:color w:val="000000" w:themeColor="text1"/>
          <w:shd w:val="clear" w:color="auto" w:fill="FFFFFF"/>
          <w:lang w:val="en-CA"/>
        </w:rPr>
        <w:t>±</w:t>
      </w:r>
      <w:r w:rsidR="000A3C7A" w:rsidRPr="00EB46DF">
        <w:rPr>
          <w:rFonts w:eastAsia="Times New Roman" w:cs="Times New Roman"/>
          <w:color w:val="000000" w:themeColor="text1"/>
          <w:lang w:val="en-CA"/>
        </w:rPr>
        <w:t xml:space="preserve"> 0.19, chum 6.20% </w:t>
      </w:r>
      <w:r w:rsidR="000A3C7A" w:rsidRPr="00EB46DF">
        <w:rPr>
          <w:rFonts w:eastAsia="Times New Roman" w:cs="Times New Roman"/>
          <w:color w:val="000000" w:themeColor="text1"/>
          <w:shd w:val="clear" w:color="auto" w:fill="FFFFFF"/>
          <w:lang w:val="en-CA"/>
        </w:rPr>
        <w:t xml:space="preserve">± </w:t>
      </w:r>
      <w:r w:rsidR="000A3C7A" w:rsidRPr="00EB46DF">
        <w:rPr>
          <w:rFonts w:eastAsia="Times New Roman" w:cs="Times New Roman"/>
          <w:color w:val="000000" w:themeColor="text1"/>
          <w:lang w:val="en-CA"/>
        </w:rPr>
        <w:t>0.11)</w:t>
      </w:r>
      <w:r w:rsidRPr="00EB46DF">
        <w:rPr>
          <w:rFonts w:eastAsia="Times New Roman" w:cs="Times New Roman"/>
          <w:color w:val="000000" w:themeColor="text1"/>
          <w:lang w:val="en-CA"/>
        </w:rPr>
        <w:t>.</w:t>
      </w:r>
      <w:r w:rsidR="003D5843" w:rsidRPr="00EB46DF">
        <w:rPr>
          <w:rFonts w:eastAsia="Times New Roman" w:cs="Times New Roman"/>
          <w:color w:val="000000" w:themeColor="text1"/>
          <w:lang w:val="en-CA"/>
        </w:rPr>
        <w:t xml:space="preserve"> Microplastics</w:t>
      </w:r>
      <w:r w:rsidR="00052533" w:rsidRPr="00EB46DF">
        <w:rPr>
          <w:rFonts w:eastAsia="Times New Roman" w:cs="Times New Roman"/>
          <w:color w:val="000000" w:themeColor="text1"/>
          <w:lang w:val="en-CA"/>
        </w:rPr>
        <w:t xml:space="preserve"> and other</w:t>
      </w:r>
      <w:r w:rsidR="00500BFD" w:rsidRPr="00EB46DF">
        <w:rPr>
          <w:rFonts w:eastAsia="Times New Roman" w:cs="Times New Roman"/>
          <w:color w:val="000000" w:themeColor="text1"/>
          <w:lang w:val="en-CA"/>
        </w:rPr>
        <w:t xml:space="preserve"> non-digestible</w:t>
      </w:r>
      <w:r w:rsidR="00052533" w:rsidRPr="00EB46DF">
        <w:rPr>
          <w:rFonts w:eastAsia="Times New Roman" w:cs="Times New Roman"/>
          <w:color w:val="000000" w:themeColor="text1"/>
          <w:lang w:val="en-CA"/>
        </w:rPr>
        <w:t xml:space="preserve"> objects (glass, </w:t>
      </w:r>
      <w:commentRangeStart w:id="214"/>
      <w:r w:rsidR="00B766C2" w:rsidRPr="00EB46DF">
        <w:rPr>
          <w:rFonts w:eastAsia="Times New Roman" w:cs="Times New Roman"/>
          <w:color w:val="000000" w:themeColor="text1"/>
          <w:lang w:val="en-CA"/>
        </w:rPr>
        <w:t xml:space="preserve">a </w:t>
      </w:r>
      <w:r w:rsidR="00052533" w:rsidRPr="00EB46DF">
        <w:rPr>
          <w:rFonts w:eastAsia="Times New Roman" w:cs="Times New Roman"/>
          <w:color w:val="000000" w:themeColor="text1"/>
          <w:lang w:val="en-CA"/>
        </w:rPr>
        <w:t>rock</w:t>
      </w:r>
      <w:commentRangeEnd w:id="214"/>
      <w:r w:rsidR="00C17C7E" w:rsidRPr="00EB46DF">
        <w:rPr>
          <w:rStyle w:val="CommentReference"/>
          <w:rFonts w:cs="Times New Roman"/>
          <w:sz w:val="24"/>
          <w:szCs w:val="24"/>
        </w:rPr>
        <w:commentReference w:id="214"/>
      </w:r>
      <w:r w:rsidR="00052533" w:rsidRPr="00EB46DF">
        <w:rPr>
          <w:rFonts w:eastAsia="Times New Roman" w:cs="Times New Roman"/>
          <w:color w:val="000000" w:themeColor="text1"/>
          <w:lang w:val="en-CA"/>
        </w:rPr>
        <w:t>)</w:t>
      </w:r>
      <w:r w:rsidR="003D5843" w:rsidRPr="00EB46DF">
        <w:rPr>
          <w:rFonts w:eastAsia="Times New Roman" w:cs="Times New Roman"/>
          <w:color w:val="000000" w:themeColor="text1"/>
          <w:lang w:val="en-CA"/>
        </w:rPr>
        <w:t xml:space="preserve"> were found in</w:t>
      </w:r>
      <w:r w:rsidR="00052533" w:rsidRPr="00EB46DF">
        <w:rPr>
          <w:rFonts w:eastAsia="Times New Roman" w:cs="Times New Roman"/>
          <w:color w:val="000000" w:themeColor="text1"/>
          <w:lang w:val="en-CA"/>
        </w:rPr>
        <w:t xml:space="preserve"> 10% of all</w:t>
      </w:r>
      <w:r w:rsidR="003D5843" w:rsidRPr="00EB46DF">
        <w:rPr>
          <w:rFonts w:eastAsia="Times New Roman" w:cs="Times New Roman"/>
          <w:color w:val="000000" w:themeColor="text1"/>
          <w:lang w:val="en-CA"/>
        </w:rPr>
        <w:t xml:space="preserve"> juvenile </w:t>
      </w:r>
      <w:r w:rsidR="00052533" w:rsidRPr="00EB46DF">
        <w:rPr>
          <w:rFonts w:eastAsia="Times New Roman" w:cs="Times New Roman"/>
          <w:color w:val="000000" w:themeColor="text1"/>
          <w:lang w:val="en-CA"/>
        </w:rPr>
        <w:t xml:space="preserve">pink </w:t>
      </w:r>
      <w:r w:rsidR="003D5843" w:rsidRPr="00EB46DF">
        <w:rPr>
          <w:rFonts w:eastAsia="Times New Roman" w:cs="Times New Roman"/>
          <w:color w:val="000000" w:themeColor="text1"/>
          <w:lang w:val="en-CA"/>
        </w:rPr>
        <w:t>salmon stomachs</w:t>
      </w:r>
      <w:r w:rsidR="00052533" w:rsidRPr="00EB46DF">
        <w:rPr>
          <w:rFonts w:eastAsia="Times New Roman" w:cs="Times New Roman"/>
          <w:color w:val="000000" w:themeColor="text1"/>
          <w:lang w:val="en-CA"/>
        </w:rPr>
        <w:t xml:space="preserve"> in the 3 Discovery Islands sites </w:t>
      </w:r>
      <w:r w:rsidR="00052533" w:rsidRPr="00EB46DF">
        <w:rPr>
          <w:rFonts w:eastAsia="Times New Roman" w:cs="Times New Roman"/>
          <w:color w:val="000000"/>
          <w:lang w:val="en-CA"/>
        </w:rPr>
        <w:t xml:space="preserve">and J06, the sites with the lowest </w:t>
      </w:r>
      <w:r w:rsidR="00254176" w:rsidRPr="00EB46DF">
        <w:rPr>
          <w:rFonts w:eastAsia="Times New Roman" w:cs="Times New Roman"/>
          <w:color w:val="000000"/>
          <w:lang w:val="en-CA"/>
        </w:rPr>
        <w:t>GFI</w:t>
      </w:r>
      <w:r w:rsidR="00052533" w:rsidRPr="00EB46DF">
        <w:rPr>
          <w:rFonts w:eastAsia="Times New Roman" w:cs="Times New Roman"/>
          <w:color w:val="000000"/>
          <w:lang w:val="en-CA"/>
        </w:rPr>
        <w:t xml:space="preserve">, </w:t>
      </w:r>
      <w:r w:rsidR="009B1135" w:rsidRPr="00EB46DF">
        <w:rPr>
          <w:rFonts w:eastAsia="Times New Roman" w:cs="Times New Roman"/>
          <w:color w:val="000000"/>
          <w:lang w:val="en-CA"/>
        </w:rPr>
        <w:t xml:space="preserve">but </w:t>
      </w:r>
      <w:r w:rsidR="00052533" w:rsidRPr="00EB46DF">
        <w:rPr>
          <w:rFonts w:eastAsia="Times New Roman" w:cs="Times New Roman"/>
          <w:color w:val="000000"/>
          <w:lang w:val="en-CA"/>
        </w:rPr>
        <w:t xml:space="preserve">no chum salmon were found to have eaten </w:t>
      </w:r>
      <w:r w:rsidR="009B1135" w:rsidRPr="00EB46DF">
        <w:rPr>
          <w:rFonts w:eastAsia="Times New Roman" w:cs="Times New Roman"/>
          <w:color w:val="000000"/>
          <w:lang w:val="en-CA"/>
        </w:rPr>
        <w:t>non-</w:t>
      </w:r>
      <w:r w:rsidR="00500BFD" w:rsidRPr="00EB46DF">
        <w:rPr>
          <w:rFonts w:eastAsia="Times New Roman" w:cs="Times New Roman"/>
          <w:color w:val="000000"/>
          <w:lang w:val="en-CA"/>
        </w:rPr>
        <w:t>food</w:t>
      </w:r>
      <w:r w:rsidR="009B1135" w:rsidRPr="00EB46DF">
        <w:rPr>
          <w:rFonts w:eastAsia="Times New Roman" w:cs="Times New Roman"/>
          <w:color w:val="000000"/>
          <w:lang w:val="en-CA"/>
        </w:rPr>
        <w:t xml:space="preserve"> </w:t>
      </w:r>
      <w:r w:rsidR="00052533" w:rsidRPr="00EB46DF">
        <w:rPr>
          <w:rFonts w:eastAsia="Times New Roman" w:cs="Times New Roman"/>
          <w:color w:val="000000"/>
          <w:lang w:val="en-CA"/>
        </w:rPr>
        <w:t>objects.</w:t>
      </w:r>
    </w:p>
    <w:p w14:paraId="14BB0CC6" w14:textId="77777777" w:rsidR="003D5843" w:rsidRPr="00EB46DF" w:rsidRDefault="003D5843" w:rsidP="00266C78">
      <w:pPr>
        <w:rPr>
          <w:rFonts w:eastAsia="Times New Roman" w:cs="Times New Roman"/>
          <w:color w:val="000000"/>
          <w:lang w:val="en-CA"/>
        </w:rPr>
      </w:pPr>
    </w:p>
    <w:p w14:paraId="32045145" w14:textId="4F064ADF" w:rsidR="00372150" w:rsidRPr="00EB46DF" w:rsidRDefault="003D5843" w:rsidP="00266C78">
      <w:pPr>
        <w:rPr>
          <w:rFonts w:eastAsia="Times New Roman" w:cs="Times New Roman"/>
          <w:color w:val="000000"/>
          <w:lang w:val="en-CA"/>
        </w:rPr>
      </w:pPr>
      <w:r w:rsidRPr="00EB46DF">
        <w:rPr>
          <w:rFonts w:eastAsia="Times New Roman" w:cs="Times New Roman"/>
          <w:color w:val="000000"/>
          <w:lang w:val="en-CA"/>
        </w:rPr>
        <w:tab/>
      </w:r>
      <w:r w:rsidR="00372150" w:rsidRPr="00EB46DF">
        <w:rPr>
          <w:rFonts w:eastAsia="Times New Roman" w:cs="Times New Roman"/>
          <w:color w:val="000000"/>
          <w:lang w:val="en-CA"/>
        </w:rPr>
        <w:t>Empty stomachs were found throughout the Discovery Islands and the first Johnstone Strait site</w:t>
      </w:r>
      <w:r w:rsidR="009B1135" w:rsidRPr="00EB46DF">
        <w:rPr>
          <w:rFonts w:eastAsia="Times New Roman" w:cs="Times New Roman"/>
          <w:color w:val="000000"/>
          <w:lang w:val="en-CA"/>
        </w:rPr>
        <w:t xml:space="preserve"> (</w:t>
      </w:r>
      <w:r w:rsidR="00170A89" w:rsidRPr="00EB46DF">
        <w:rPr>
          <w:rFonts w:eastAsia="Times New Roman" w:cs="Times New Roman"/>
          <w:color w:val="000000"/>
          <w:lang w:val="en-CA"/>
        </w:rPr>
        <w:t>Table 3</w:t>
      </w:r>
      <w:r w:rsidR="009B1135" w:rsidRPr="00EB46DF">
        <w:rPr>
          <w:rFonts w:eastAsia="Times New Roman" w:cs="Times New Roman"/>
          <w:color w:val="000000"/>
          <w:lang w:val="en-CA"/>
        </w:rPr>
        <w:t>)</w:t>
      </w:r>
      <w:r w:rsidR="00DC12B2" w:rsidRPr="00EB46DF">
        <w:rPr>
          <w:rFonts w:eastAsia="Times New Roman" w:cs="Times New Roman"/>
          <w:color w:val="000000"/>
          <w:lang w:val="en-CA"/>
        </w:rPr>
        <w:t>.</w:t>
      </w:r>
      <w:r w:rsidR="00372150" w:rsidRPr="00EB46DF">
        <w:rPr>
          <w:rFonts w:eastAsia="Times New Roman" w:cs="Times New Roman"/>
          <w:color w:val="000000"/>
          <w:lang w:val="en-CA"/>
        </w:rPr>
        <w:t xml:space="preserve"> </w:t>
      </w:r>
      <w:r w:rsidR="009B1135" w:rsidRPr="00EB46DF">
        <w:rPr>
          <w:rFonts w:eastAsia="Times New Roman" w:cs="Times New Roman"/>
          <w:color w:val="000000"/>
          <w:lang w:val="en-CA"/>
        </w:rPr>
        <w:t xml:space="preserve">Empty stomachs were recorded for pink salmon at </w:t>
      </w:r>
      <w:r w:rsidR="00372150" w:rsidRPr="00EB46DF">
        <w:rPr>
          <w:rFonts w:eastAsia="Times New Roman" w:cs="Times New Roman"/>
          <w:color w:val="000000"/>
          <w:lang w:val="en-CA"/>
        </w:rPr>
        <w:t>D07</w:t>
      </w:r>
      <w:r w:rsidR="009B1135" w:rsidRPr="00EB46DF">
        <w:rPr>
          <w:rFonts w:eastAsia="Times New Roman" w:cs="Times New Roman"/>
          <w:color w:val="000000"/>
          <w:lang w:val="en-CA"/>
        </w:rPr>
        <w:t xml:space="preserve"> (</w:t>
      </w:r>
      <w:r w:rsidR="00372150" w:rsidRPr="00EB46DF">
        <w:rPr>
          <w:rFonts w:eastAsia="Times New Roman" w:cs="Times New Roman"/>
          <w:color w:val="000000"/>
          <w:lang w:val="en-CA"/>
        </w:rPr>
        <w:t>2</w:t>
      </w:r>
      <w:r w:rsidR="009E2312" w:rsidRPr="00EB46DF">
        <w:rPr>
          <w:rFonts w:eastAsia="Times New Roman" w:cs="Times New Roman"/>
          <w:color w:val="000000"/>
          <w:lang w:val="en-CA"/>
        </w:rPr>
        <w:t>0%</w:t>
      </w:r>
      <w:r w:rsidR="009B1135" w:rsidRPr="00EB46DF">
        <w:rPr>
          <w:rFonts w:eastAsia="Times New Roman" w:cs="Times New Roman"/>
          <w:color w:val="000000"/>
          <w:lang w:val="en-CA"/>
        </w:rPr>
        <w:t xml:space="preserve">) and J06 (40%), and for chum salmon at </w:t>
      </w:r>
      <w:r w:rsidR="00372150" w:rsidRPr="00EB46DF">
        <w:rPr>
          <w:rFonts w:eastAsia="Times New Roman" w:cs="Times New Roman"/>
          <w:color w:val="000000"/>
          <w:lang w:val="en-CA"/>
        </w:rPr>
        <w:t>D09</w:t>
      </w:r>
      <w:r w:rsidR="00DC12B2" w:rsidRPr="00EB46DF">
        <w:rPr>
          <w:rFonts w:eastAsia="Times New Roman" w:cs="Times New Roman"/>
          <w:color w:val="000000"/>
          <w:lang w:val="en-CA"/>
        </w:rPr>
        <w:t xml:space="preserve"> </w:t>
      </w:r>
      <w:r w:rsidR="009B1135" w:rsidRPr="00EB46DF">
        <w:rPr>
          <w:rFonts w:eastAsia="Times New Roman" w:cs="Times New Roman"/>
          <w:color w:val="000000"/>
          <w:lang w:val="en-CA"/>
        </w:rPr>
        <w:t>(</w:t>
      </w:r>
      <w:r w:rsidR="00DC12B2" w:rsidRPr="00EB46DF">
        <w:rPr>
          <w:rFonts w:eastAsia="Times New Roman" w:cs="Times New Roman"/>
          <w:color w:val="000000"/>
          <w:lang w:val="en-CA"/>
        </w:rPr>
        <w:t>30%</w:t>
      </w:r>
      <w:r w:rsidR="009B1135" w:rsidRPr="00EB46DF">
        <w:rPr>
          <w:rFonts w:eastAsia="Times New Roman" w:cs="Times New Roman"/>
          <w:color w:val="000000"/>
          <w:lang w:val="en-CA"/>
        </w:rPr>
        <w:t>) and</w:t>
      </w:r>
      <w:r w:rsidR="00372150" w:rsidRPr="00EB46DF">
        <w:rPr>
          <w:rFonts w:eastAsia="Times New Roman" w:cs="Times New Roman"/>
          <w:color w:val="000000"/>
          <w:lang w:val="en-CA"/>
        </w:rPr>
        <w:t xml:space="preserve"> D11 </w:t>
      </w:r>
      <w:r w:rsidR="009B1135" w:rsidRPr="00EB46DF">
        <w:rPr>
          <w:rFonts w:eastAsia="Times New Roman" w:cs="Times New Roman"/>
          <w:color w:val="000000"/>
          <w:lang w:val="en-CA"/>
        </w:rPr>
        <w:t xml:space="preserve">(30%). </w:t>
      </w:r>
      <w:commentRangeStart w:id="215"/>
      <w:r w:rsidR="009B1135" w:rsidRPr="00EB46DF">
        <w:rPr>
          <w:rFonts w:eastAsia="Times New Roman" w:cs="Times New Roman"/>
          <w:color w:val="000000"/>
          <w:lang w:val="en-CA"/>
        </w:rPr>
        <w:t>N</w:t>
      </w:r>
      <w:r w:rsidR="00B0755B" w:rsidRPr="00EB46DF">
        <w:rPr>
          <w:rFonts w:eastAsia="Times New Roman" w:cs="Times New Roman"/>
          <w:color w:val="000000"/>
          <w:lang w:val="en-CA"/>
        </w:rPr>
        <w:t>o sites had empty stomachs of both species</w:t>
      </w:r>
      <w:commentRangeEnd w:id="215"/>
      <w:r w:rsidR="009B1135" w:rsidRPr="00EB46DF">
        <w:rPr>
          <w:rStyle w:val="CommentReference"/>
          <w:rFonts w:cs="Times New Roman"/>
          <w:sz w:val="24"/>
          <w:szCs w:val="24"/>
        </w:rPr>
        <w:commentReference w:id="215"/>
      </w:r>
      <w:r w:rsidR="00B0755B" w:rsidRPr="00EB46DF">
        <w:rPr>
          <w:rFonts w:eastAsia="Times New Roman" w:cs="Times New Roman"/>
          <w:color w:val="000000"/>
          <w:lang w:val="en-CA"/>
        </w:rPr>
        <w:t xml:space="preserve">. </w:t>
      </w:r>
      <w:r w:rsidR="00E6446A" w:rsidRPr="00EB46DF">
        <w:rPr>
          <w:rFonts w:eastAsia="Times New Roman" w:cs="Times New Roman"/>
          <w:color w:val="000000"/>
          <w:lang w:val="en-CA"/>
        </w:rPr>
        <w:t>Ten percent</w:t>
      </w:r>
      <w:r w:rsidR="004A1033" w:rsidRPr="00EB46DF">
        <w:rPr>
          <w:rFonts w:eastAsia="Times New Roman" w:cs="Times New Roman"/>
          <w:color w:val="000000"/>
          <w:lang w:val="en-CA"/>
        </w:rPr>
        <w:t xml:space="preserve"> of all salmon stomachs analysed were empty, </w:t>
      </w:r>
      <w:r w:rsidR="00EE12FD" w:rsidRPr="00EB46DF">
        <w:rPr>
          <w:rFonts w:eastAsia="Times New Roman" w:cs="Times New Roman"/>
          <w:color w:val="000000"/>
          <w:lang w:val="en-CA"/>
        </w:rPr>
        <w:t>in</w:t>
      </w:r>
      <w:r w:rsidR="00E6446A" w:rsidRPr="00EB46DF">
        <w:rPr>
          <w:rFonts w:eastAsia="Times New Roman" w:cs="Times New Roman"/>
          <w:color w:val="000000"/>
          <w:lang w:val="en-CA"/>
        </w:rPr>
        <w:t xml:space="preserve"> both</w:t>
      </w:r>
      <w:r w:rsidR="004A1033" w:rsidRPr="00EB46DF">
        <w:rPr>
          <w:rFonts w:eastAsia="Times New Roman" w:cs="Times New Roman"/>
          <w:color w:val="000000"/>
          <w:lang w:val="en-CA"/>
        </w:rPr>
        <w:t xml:space="preserve"> pink and chum salmon. </w:t>
      </w:r>
      <w:r w:rsidR="00B0755B" w:rsidRPr="00EB46DF">
        <w:rPr>
          <w:rFonts w:eastAsia="Times New Roman" w:cs="Times New Roman"/>
          <w:color w:val="000000"/>
          <w:lang w:val="en-CA"/>
        </w:rPr>
        <w:t xml:space="preserve">By region, 7% </w:t>
      </w:r>
      <w:r w:rsidR="009B1135" w:rsidRPr="00EB46DF">
        <w:rPr>
          <w:rFonts w:eastAsia="Times New Roman" w:cs="Times New Roman"/>
          <w:color w:val="000000"/>
          <w:lang w:val="en-CA"/>
        </w:rPr>
        <w:t xml:space="preserve">of </w:t>
      </w:r>
      <w:r w:rsidR="00B0755B" w:rsidRPr="00EB46DF">
        <w:rPr>
          <w:rFonts w:eastAsia="Times New Roman" w:cs="Times New Roman"/>
          <w:color w:val="000000"/>
          <w:lang w:val="en-CA"/>
        </w:rPr>
        <w:t>pink salmon stomachs were empty and 20% of chum salmon in the Discovery Islands</w:t>
      </w:r>
      <w:r w:rsidR="00170A89" w:rsidRPr="00EB46DF">
        <w:rPr>
          <w:rFonts w:eastAsia="Times New Roman" w:cs="Times New Roman"/>
          <w:color w:val="000000"/>
          <w:lang w:val="en-CA"/>
        </w:rPr>
        <w:t xml:space="preserve">, while </w:t>
      </w:r>
      <w:r w:rsidR="00B0755B" w:rsidRPr="00EB46DF">
        <w:rPr>
          <w:rFonts w:eastAsia="Times New Roman" w:cs="Times New Roman"/>
          <w:color w:val="000000"/>
          <w:lang w:val="en-CA"/>
        </w:rPr>
        <w:t xml:space="preserve">in Johnstone Strait </w:t>
      </w:r>
      <w:r w:rsidR="00163A6A" w:rsidRPr="00EB46DF">
        <w:rPr>
          <w:rFonts w:eastAsia="Times New Roman" w:cs="Times New Roman"/>
          <w:color w:val="000000"/>
          <w:lang w:val="en-CA"/>
        </w:rPr>
        <w:t xml:space="preserve">no empty stomachs </w:t>
      </w:r>
      <w:r w:rsidR="00B0755B" w:rsidRPr="00EB46DF">
        <w:rPr>
          <w:rFonts w:eastAsia="Times New Roman" w:cs="Times New Roman"/>
          <w:color w:val="000000"/>
          <w:lang w:val="en-CA"/>
        </w:rPr>
        <w:t>were</w:t>
      </w:r>
      <w:r w:rsidR="00163A6A" w:rsidRPr="00EB46DF">
        <w:rPr>
          <w:rFonts w:eastAsia="Times New Roman" w:cs="Times New Roman"/>
          <w:color w:val="000000"/>
          <w:lang w:val="en-CA"/>
        </w:rPr>
        <w:t xml:space="preserve"> recorded</w:t>
      </w:r>
      <w:r w:rsidR="00B0755B" w:rsidRPr="00EB46DF">
        <w:rPr>
          <w:rFonts w:eastAsia="Times New Roman" w:cs="Times New Roman"/>
          <w:color w:val="000000"/>
          <w:lang w:val="en-CA"/>
        </w:rPr>
        <w:t xml:space="preserve"> </w:t>
      </w:r>
      <w:r w:rsidR="00170A89" w:rsidRPr="00EB46DF">
        <w:rPr>
          <w:rFonts w:eastAsia="Times New Roman" w:cs="Times New Roman"/>
          <w:color w:val="000000"/>
          <w:lang w:val="en-CA"/>
        </w:rPr>
        <w:t xml:space="preserve">for chum salmon </w:t>
      </w:r>
      <w:r w:rsidR="00B0755B" w:rsidRPr="00EB46DF">
        <w:rPr>
          <w:rFonts w:eastAsia="Times New Roman" w:cs="Times New Roman"/>
          <w:color w:val="000000"/>
          <w:lang w:val="en-CA"/>
        </w:rPr>
        <w:t xml:space="preserve">compared to 13% of pink salmon. </w:t>
      </w:r>
    </w:p>
    <w:p w14:paraId="6AAE8DCB" w14:textId="77777777" w:rsidR="00DC12B2" w:rsidRPr="00EB46DF" w:rsidRDefault="00DC12B2" w:rsidP="00266C78">
      <w:pPr>
        <w:rPr>
          <w:rFonts w:eastAsia="Times New Roman" w:cs="Times New Roman"/>
          <w:lang w:val="en-CA"/>
        </w:rPr>
      </w:pPr>
    </w:p>
    <w:p w14:paraId="45829AC2" w14:textId="22776591" w:rsidR="00372150" w:rsidRPr="00EB46DF" w:rsidRDefault="00372150" w:rsidP="00266C78">
      <w:pPr>
        <w:rPr>
          <w:rFonts w:eastAsia="Times New Roman" w:cs="Times New Roman"/>
          <w:lang w:val="en-CA"/>
        </w:rPr>
      </w:pPr>
      <w:r w:rsidRPr="00EB46DF">
        <w:rPr>
          <w:rFonts w:eastAsia="Times New Roman" w:cs="Times New Roman"/>
          <w:color w:val="000000"/>
          <w:lang w:val="en-CA"/>
        </w:rPr>
        <w:tab/>
        <w:t>Dietary overlap between pink and chum salmon was relatively low and consistent in the Discovery Islands and shifted from low to high</w:t>
      </w:r>
      <w:r w:rsidR="0088742C" w:rsidRPr="00EB46DF">
        <w:rPr>
          <w:rFonts w:eastAsia="Times New Roman" w:cs="Times New Roman"/>
          <w:color w:val="000000"/>
          <w:lang w:val="en-CA"/>
        </w:rPr>
        <w:t xml:space="preserve"> levels</w:t>
      </w:r>
      <w:r w:rsidRPr="00EB46DF">
        <w:rPr>
          <w:rFonts w:eastAsia="Times New Roman" w:cs="Times New Roman"/>
          <w:color w:val="000000"/>
          <w:lang w:val="en-CA"/>
        </w:rPr>
        <w:t xml:space="preserve"> </w:t>
      </w:r>
      <w:r w:rsidR="0088742C" w:rsidRPr="00EB46DF">
        <w:rPr>
          <w:rFonts w:eastAsia="Times New Roman" w:cs="Times New Roman"/>
          <w:color w:val="000000"/>
          <w:lang w:val="en-CA"/>
        </w:rPr>
        <w:t xml:space="preserve">in Johnstone Strait </w:t>
      </w:r>
      <w:r w:rsidR="00A16692" w:rsidRPr="00EB46DF">
        <w:rPr>
          <w:rFonts w:eastAsia="Times New Roman" w:cs="Times New Roman"/>
          <w:color w:val="000000"/>
          <w:lang w:val="en-CA"/>
        </w:rPr>
        <w:t xml:space="preserve">(Figure </w:t>
      </w:r>
      <w:r w:rsidR="00A74E6E" w:rsidRPr="00EB46DF">
        <w:rPr>
          <w:rFonts w:eastAsia="Times New Roman" w:cs="Times New Roman"/>
          <w:color w:val="000000"/>
          <w:lang w:val="en-CA"/>
        </w:rPr>
        <w:t>8).</w:t>
      </w:r>
      <w:r w:rsidRPr="00EB46DF">
        <w:rPr>
          <w:rFonts w:eastAsia="Times New Roman" w:cs="Times New Roman"/>
          <w:color w:val="000000"/>
          <w:lang w:val="en-CA"/>
        </w:rPr>
        <w:t xml:space="preserve"> </w:t>
      </w:r>
      <w:r w:rsidR="0088742C" w:rsidRPr="00EB46DF">
        <w:rPr>
          <w:rFonts w:eastAsia="Times New Roman" w:cs="Times New Roman"/>
          <w:color w:val="000000"/>
          <w:lang w:val="en-CA"/>
        </w:rPr>
        <w:t>At t</w:t>
      </w:r>
      <w:r w:rsidRPr="00EB46DF">
        <w:rPr>
          <w:rFonts w:eastAsia="Times New Roman" w:cs="Times New Roman"/>
          <w:color w:val="000000"/>
          <w:lang w:val="en-CA"/>
        </w:rPr>
        <w:t>he first site of the migration route</w:t>
      </w:r>
      <w:r w:rsidR="00170A89" w:rsidRPr="00EB46DF">
        <w:rPr>
          <w:rFonts w:eastAsia="Times New Roman" w:cs="Times New Roman"/>
          <w:color w:val="000000"/>
          <w:lang w:val="en-CA"/>
        </w:rPr>
        <w:t>,</w:t>
      </w:r>
      <w:r w:rsidRPr="00EB46DF">
        <w:rPr>
          <w:rFonts w:eastAsia="Times New Roman" w:cs="Times New Roman"/>
          <w:color w:val="000000"/>
          <w:lang w:val="en-CA"/>
        </w:rPr>
        <w:t xml:space="preserve"> D07</w:t>
      </w:r>
      <w:r w:rsidR="0088742C" w:rsidRPr="00EB46DF">
        <w:rPr>
          <w:rFonts w:eastAsia="Times New Roman" w:cs="Times New Roman"/>
          <w:color w:val="000000"/>
          <w:lang w:val="en-CA"/>
        </w:rPr>
        <w:t xml:space="preserve">, dietary overlap reached </w:t>
      </w:r>
      <w:r w:rsidRPr="00EB46DF">
        <w:rPr>
          <w:rFonts w:eastAsia="Times New Roman" w:cs="Times New Roman"/>
          <w:color w:val="000000"/>
          <w:lang w:val="en-CA"/>
        </w:rPr>
        <w:t>2</w:t>
      </w:r>
      <w:r w:rsidR="000A3C7A" w:rsidRPr="00EB46DF">
        <w:rPr>
          <w:rFonts w:eastAsia="Times New Roman" w:cs="Times New Roman"/>
          <w:color w:val="000000"/>
          <w:lang w:val="en-CA"/>
        </w:rPr>
        <w:t>4.9</w:t>
      </w:r>
      <w:r w:rsidRPr="00EB46DF">
        <w:rPr>
          <w:rFonts w:eastAsia="Times New Roman" w:cs="Times New Roman"/>
          <w:color w:val="000000"/>
          <w:lang w:val="en-CA"/>
        </w:rPr>
        <w:t>%</w:t>
      </w:r>
      <w:r w:rsidR="0088742C" w:rsidRPr="00EB46DF">
        <w:rPr>
          <w:rFonts w:eastAsia="Times New Roman" w:cs="Times New Roman"/>
          <w:color w:val="000000"/>
          <w:lang w:val="en-CA"/>
        </w:rPr>
        <w:t xml:space="preserve">. This </w:t>
      </w:r>
      <w:r w:rsidRPr="00EB46DF">
        <w:rPr>
          <w:rFonts w:eastAsia="Times New Roman" w:cs="Times New Roman"/>
          <w:color w:val="000000"/>
          <w:lang w:val="en-CA"/>
        </w:rPr>
        <w:t>increase</w:t>
      </w:r>
      <w:r w:rsidR="00170A89" w:rsidRPr="00EB46DF">
        <w:rPr>
          <w:rFonts w:eastAsia="Times New Roman" w:cs="Times New Roman"/>
          <w:color w:val="000000"/>
          <w:lang w:val="en-CA"/>
        </w:rPr>
        <w:t>d</w:t>
      </w:r>
      <w:r w:rsidRPr="00EB46DF">
        <w:rPr>
          <w:rFonts w:eastAsia="Times New Roman" w:cs="Times New Roman"/>
          <w:color w:val="000000"/>
          <w:lang w:val="en-CA"/>
        </w:rPr>
        <w:t xml:space="preserve"> to 33</w:t>
      </w:r>
      <w:r w:rsidR="000A3C7A" w:rsidRPr="00EB46DF">
        <w:rPr>
          <w:rFonts w:eastAsia="Times New Roman" w:cs="Times New Roman"/>
          <w:color w:val="000000"/>
          <w:lang w:val="en-CA"/>
        </w:rPr>
        <w:t>.0</w:t>
      </w:r>
      <w:r w:rsidRPr="00EB46DF">
        <w:rPr>
          <w:rFonts w:eastAsia="Times New Roman" w:cs="Times New Roman"/>
          <w:color w:val="000000"/>
          <w:lang w:val="en-CA"/>
        </w:rPr>
        <w:t>%</w:t>
      </w:r>
      <w:r w:rsidR="0088742C" w:rsidRPr="00EB46DF">
        <w:rPr>
          <w:rFonts w:eastAsia="Times New Roman" w:cs="Times New Roman"/>
          <w:color w:val="000000"/>
          <w:lang w:val="en-CA"/>
        </w:rPr>
        <w:t xml:space="preserve"> at D09 and </w:t>
      </w:r>
      <w:r w:rsidR="00170A89" w:rsidRPr="00EB46DF">
        <w:rPr>
          <w:rFonts w:eastAsia="Times New Roman" w:cs="Times New Roman"/>
          <w:color w:val="000000"/>
          <w:lang w:val="en-CA"/>
        </w:rPr>
        <w:t xml:space="preserve">then </w:t>
      </w:r>
      <w:r w:rsidRPr="00EB46DF">
        <w:rPr>
          <w:rFonts w:eastAsia="Times New Roman" w:cs="Times New Roman"/>
          <w:color w:val="000000"/>
          <w:lang w:val="en-CA"/>
        </w:rPr>
        <w:t>decrease</w:t>
      </w:r>
      <w:r w:rsidR="00170A89" w:rsidRPr="00EB46DF">
        <w:rPr>
          <w:rFonts w:eastAsia="Times New Roman" w:cs="Times New Roman"/>
          <w:color w:val="000000"/>
          <w:lang w:val="en-CA"/>
        </w:rPr>
        <w:t>d</w:t>
      </w:r>
      <w:r w:rsidRPr="00EB46DF">
        <w:rPr>
          <w:rFonts w:eastAsia="Times New Roman" w:cs="Times New Roman"/>
          <w:color w:val="000000"/>
          <w:lang w:val="en-CA"/>
        </w:rPr>
        <w:t xml:space="preserve"> to 2</w:t>
      </w:r>
      <w:r w:rsidR="000A3C7A" w:rsidRPr="00EB46DF">
        <w:rPr>
          <w:rFonts w:eastAsia="Times New Roman" w:cs="Times New Roman"/>
          <w:color w:val="000000"/>
          <w:lang w:val="en-CA"/>
        </w:rPr>
        <w:t>1.7</w:t>
      </w:r>
      <w:r w:rsidRPr="00EB46DF">
        <w:rPr>
          <w:rFonts w:eastAsia="Times New Roman" w:cs="Times New Roman"/>
          <w:color w:val="000000"/>
          <w:lang w:val="en-CA"/>
        </w:rPr>
        <w:t>%</w:t>
      </w:r>
      <w:r w:rsidR="0088742C" w:rsidRPr="00EB46DF">
        <w:rPr>
          <w:rFonts w:eastAsia="Times New Roman" w:cs="Times New Roman"/>
          <w:color w:val="000000"/>
          <w:lang w:val="en-CA"/>
        </w:rPr>
        <w:t xml:space="preserve"> at D11. T</w:t>
      </w:r>
      <w:r w:rsidRPr="00EB46DF">
        <w:rPr>
          <w:rFonts w:eastAsia="Times New Roman" w:cs="Times New Roman"/>
          <w:color w:val="000000"/>
          <w:lang w:val="en-CA"/>
        </w:rPr>
        <w:t xml:space="preserve">he lowest </w:t>
      </w:r>
      <w:r w:rsidR="0088742C" w:rsidRPr="00EB46DF">
        <w:rPr>
          <w:rFonts w:eastAsia="Times New Roman" w:cs="Times New Roman"/>
          <w:color w:val="000000"/>
          <w:lang w:val="en-CA"/>
        </w:rPr>
        <w:t xml:space="preserve">dietary overlap, 4.8%, was observed at </w:t>
      </w:r>
      <w:r w:rsidRPr="00EB46DF">
        <w:rPr>
          <w:rFonts w:eastAsia="Times New Roman" w:cs="Times New Roman"/>
          <w:color w:val="000000"/>
          <w:lang w:val="en-CA"/>
        </w:rPr>
        <w:t>J06</w:t>
      </w:r>
      <w:r w:rsidR="0088742C" w:rsidRPr="00EB46DF">
        <w:rPr>
          <w:rFonts w:eastAsia="Times New Roman" w:cs="Times New Roman"/>
          <w:color w:val="000000"/>
          <w:lang w:val="en-CA"/>
        </w:rPr>
        <w:t xml:space="preserve"> (Figure 8)</w:t>
      </w:r>
      <w:r w:rsidRPr="00EB46DF">
        <w:rPr>
          <w:rFonts w:eastAsia="Times New Roman" w:cs="Times New Roman"/>
          <w:color w:val="000000"/>
          <w:lang w:val="en-CA"/>
        </w:rPr>
        <w:t xml:space="preserve">. </w:t>
      </w:r>
      <w:r w:rsidR="00170A89" w:rsidRPr="00EB46DF">
        <w:rPr>
          <w:rFonts w:eastAsia="Times New Roman" w:cs="Times New Roman"/>
          <w:color w:val="000000"/>
          <w:lang w:val="en-CA"/>
        </w:rPr>
        <w:t>Dietary overlap at m</w:t>
      </w:r>
      <w:r w:rsidRPr="00EB46DF">
        <w:rPr>
          <w:rFonts w:eastAsia="Times New Roman" w:cs="Times New Roman"/>
          <w:color w:val="000000"/>
          <w:lang w:val="en-CA"/>
        </w:rPr>
        <w:t xml:space="preserve">id-Johnstone Strait J08 </w:t>
      </w:r>
      <w:r w:rsidR="00170A89" w:rsidRPr="00EB46DF">
        <w:rPr>
          <w:rFonts w:eastAsia="Times New Roman" w:cs="Times New Roman"/>
          <w:color w:val="000000"/>
          <w:lang w:val="en-CA"/>
        </w:rPr>
        <w:t xml:space="preserve">was </w:t>
      </w:r>
      <w:r w:rsidRPr="00EB46DF">
        <w:rPr>
          <w:rFonts w:eastAsia="Times New Roman" w:cs="Times New Roman"/>
          <w:color w:val="000000"/>
          <w:lang w:val="en-CA"/>
        </w:rPr>
        <w:t>14</w:t>
      </w:r>
      <w:r w:rsidR="000A3C7A" w:rsidRPr="00EB46DF">
        <w:rPr>
          <w:rFonts w:eastAsia="Times New Roman" w:cs="Times New Roman"/>
          <w:color w:val="000000"/>
          <w:lang w:val="en-CA"/>
        </w:rPr>
        <w:t>.1</w:t>
      </w:r>
      <w:r w:rsidRPr="00EB46DF">
        <w:rPr>
          <w:rFonts w:eastAsia="Times New Roman" w:cs="Times New Roman"/>
          <w:color w:val="000000"/>
          <w:lang w:val="en-CA"/>
        </w:rPr>
        <w:t xml:space="preserve">% and the final site near the entrance to Queen Charlotte Strait J02 had the highest diet overlap of </w:t>
      </w:r>
      <w:r w:rsidR="000A3C7A" w:rsidRPr="00EB46DF">
        <w:rPr>
          <w:rFonts w:eastAsia="Times New Roman" w:cs="Times New Roman"/>
          <w:color w:val="000000"/>
          <w:lang w:val="en-CA"/>
        </w:rPr>
        <w:t>59.8</w:t>
      </w:r>
      <w:r w:rsidRPr="00EB46DF">
        <w:rPr>
          <w:rFonts w:eastAsia="Times New Roman" w:cs="Times New Roman"/>
          <w:color w:val="000000"/>
          <w:lang w:val="en-CA"/>
        </w:rPr>
        <w:t xml:space="preserve">%. </w:t>
      </w:r>
      <w:r w:rsidR="0088742C" w:rsidRPr="00EB46DF">
        <w:rPr>
          <w:rFonts w:eastAsia="Times New Roman" w:cs="Times New Roman"/>
          <w:color w:val="000000"/>
          <w:lang w:val="en-CA"/>
        </w:rPr>
        <w:t>In summary</w:t>
      </w:r>
      <w:r w:rsidRPr="00EB46DF">
        <w:rPr>
          <w:rFonts w:eastAsia="Times New Roman" w:cs="Times New Roman"/>
          <w:color w:val="000000"/>
          <w:lang w:val="en-CA"/>
        </w:rPr>
        <w:t>, the Schoener overlap index show</w:t>
      </w:r>
      <w:r w:rsidR="0088742C" w:rsidRPr="00EB46DF">
        <w:rPr>
          <w:rFonts w:eastAsia="Times New Roman" w:cs="Times New Roman"/>
          <w:color w:val="000000"/>
          <w:lang w:val="en-CA"/>
        </w:rPr>
        <w:t>ed</w:t>
      </w:r>
      <w:r w:rsidRPr="00EB46DF">
        <w:rPr>
          <w:rFonts w:eastAsia="Times New Roman" w:cs="Times New Roman"/>
          <w:color w:val="000000"/>
          <w:lang w:val="en-CA"/>
        </w:rPr>
        <w:t xml:space="preserve"> consistently low</w:t>
      </w:r>
      <w:r w:rsidR="0088742C" w:rsidRPr="00EB46DF">
        <w:rPr>
          <w:rFonts w:eastAsia="Times New Roman" w:cs="Times New Roman"/>
          <w:color w:val="000000"/>
          <w:lang w:val="en-CA"/>
        </w:rPr>
        <w:t xml:space="preserve"> to modest</w:t>
      </w:r>
      <w:r w:rsidRPr="00EB46DF">
        <w:rPr>
          <w:rFonts w:eastAsia="Times New Roman" w:cs="Times New Roman"/>
          <w:color w:val="000000"/>
          <w:lang w:val="en-CA"/>
        </w:rPr>
        <w:t xml:space="preserve"> diet overlap between </w:t>
      </w:r>
      <w:r w:rsidR="00170A89" w:rsidRPr="00EB46DF">
        <w:rPr>
          <w:rFonts w:eastAsia="Times New Roman" w:cs="Times New Roman"/>
          <w:color w:val="000000"/>
          <w:lang w:val="en-CA"/>
        </w:rPr>
        <w:t xml:space="preserve">juvenile </w:t>
      </w:r>
      <w:r w:rsidR="0088742C" w:rsidRPr="00EB46DF">
        <w:rPr>
          <w:rFonts w:eastAsia="Times New Roman" w:cs="Times New Roman"/>
          <w:color w:val="000000"/>
          <w:lang w:val="en-CA"/>
        </w:rPr>
        <w:t xml:space="preserve">pink and chum </w:t>
      </w:r>
      <w:r w:rsidR="00170A89" w:rsidRPr="00EB46DF">
        <w:rPr>
          <w:rFonts w:eastAsia="Times New Roman" w:cs="Times New Roman"/>
          <w:color w:val="000000"/>
          <w:lang w:val="en-CA"/>
        </w:rPr>
        <w:t xml:space="preserve">salmon at all sites with the exception of J02. </w:t>
      </w:r>
    </w:p>
    <w:p w14:paraId="3E77E18A" w14:textId="77777777" w:rsidR="00372150" w:rsidRPr="00EB46DF" w:rsidRDefault="00372150" w:rsidP="00266C78">
      <w:pPr>
        <w:rPr>
          <w:rFonts w:eastAsia="Times New Roman" w:cs="Times New Roman"/>
          <w:lang w:val="en-CA"/>
        </w:rPr>
      </w:pPr>
    </w:p>
    <w:p w14:paraId="1CE06A25" w14:textId="5219F9DF" w:rsidR="003D5843"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commentRangeStart w:id="216"/>
      <w:commentRangeStart w:id="217"/>
      <w:r w:rsidRPr="00EB46DF">
        <w:rPr>
          <w:rFonts w:eastAsia="Times New Roman" w:cs="Times New Roman"/>
          <w:color w:val="000000"/>
          <w:lang w:val="en-CA"/>
        </w:rPr>
        <w:t>Overall</w:t>
      </w:r>
      <w:commentRangeEnd w:id="216"/>
      <w:r w:rsidR="00893A55" w:rsidRPr="00EB46DF">
        <w:rPr>
          <w:rStyle w:val="CommentReference"/>
          <w:rFonts w:cs="Times New Roman"/>
          <w:sz w:val="24"/>
          <w:szCs w:val="24"/>
        </w:rPr>
        <w:commentReference w:id="216"/>
      </w:r>
      <w:r w:rsidRPr="00EB46DF">
        <w:rPr>
          <w:rFonts w:eastAsia="Times New Roman" w:cs="Times New Roman"/>
          <w:color w:val="000000"/>
          <w:lang w:val="en-CA"/>
        </w:rPr>
        <w:t xml:space="preserve"> diet composition of salmon species also had no observable trends within the Discovery Islands, whereas Johnstone Strait has a clear gradient of overlap and divergence. The NMDS plot reflects the variability in Discovery Islands, and Johnstone Strait locations show the highest differentiation between species at J06, the eastern most site, then J08 next shows semi-different pink and chum salmon diets and finally, J02 has complete diet overlap</w:t>
      </w:r>
      <w:r w:rsidR="00A16692" w:rsidRPr="00EB46DF">
        <w:rPr>
          <w:rFonts w:eastAsia="Times New Roman" w:cs="Times New Roman"/>
          <w:color w:val="000000"/>
          <w:lang w:val="en-CA"/>
        </w:rPr>
        <w:t xml:space="preserve"> (Figure </w:t>
      </w:r>
      <w:ins w:id="218" w:author="Vanessa Fladmark" w:date="2020-07-21T16:55:00Z">
        <w:r w:rsidR="00E402EC">
          <w:rPr>
            <w:rFonts w:eastAsia="Times New Roman" w:cs="Times New Roman"/>
            <w:color w:val="000000"/>
            <w:lang w:val="en-CA"/>
          </w:rPr>
          <w:t>6</w:t>
        </w:r>
      </w:ins>
      <w:r w:rsidR="00A16692" w:rsidRPr="00EB46DF">
        <w:rPr>
          <w:rFonts w:eastAsia="Times New Roman" w:cs="Times New Roman"/>
          <w:color w:val="000000"/>
          <w:lang w:val="en-CA"/>
        </w:rPr>
        <w:t>)</w:t>
      </w:r>
      <w:r w:rsidRPr="00EB46DF">
        <w:rPr>
          <w:rFonts w:eastAsia="Times New Roman" w:cs="Times New Roman"/>
          <w:color w:val="000000"/>
          <w:lang w:val="en-CA"/>
        </w:rPr>
        <w:t>.</w:t>
      </w:r>
    </w:p>
    <w:p w14:paraId="1A06202E" w14:textId="77777777" w:rsidR="003D5843" w:rsidRPr="00EB46DF" w:rsidRDefault="003D5843" w:rsidP="00266C78">
      <w:pPr>
        <w:rPr>
          <w:rFonts w:eastAsia="Times New Roman" w:cs="Times New Roman"/>
          <w:color w:val="000000"/>
          <w:lang w:val="en-CA"/>
        </w:rPr>
      </w:pPr>
    </w:p>
    <w:p w14:paraId="1814358A" w14:textId="23C71BD4" w:rsidR="00372150" w:rsidRPr="00EB46DF" w:rsidRDefault="003D5843" w:rsidP="00266C78">
      <w:pPr>
        <w:rPr>
          <w:rFonts w:eastAsia="Times New Roman" w:cs="Times New Roman"/>
          <w:lang w:val="en-CA"/>
        </w:rPr>
      </w:pPr>
      <w:r w:rsidRPr="00EB46DF">
        <w:rPr>
          <w:rFonts w:eastAsia="Times New Roman" w:cs="Times New Roman"/>
          <w:color w:val="000000"/>
          <w:lang w:val="en-CA"/>
        </w:rPr>
        <w:tab/>
      </w:r>
      <w:r w:rsidR="00372150" w:rsidRPr="00EB46DF">
        <w:rPr>
          <w:rFonts w:eastAsia="Times New Roman" w:cs="Times New Roman"/>
          <w:color w:val="000000"/>
          <w:lang w:val="en-CA"/>
        </w:rPr>
        <w:t>A cluster analysis also displayed this same trend</w:t>
      </w:r>
      <w:r w:rsidRPr="00EB46DF">
        <w:rPr>
          <w:rFonts w:eastAsia="Times New Roman" w:cs="Times New Roman"/>
          <w:color w:val="000000"/>
          <w:lang w:val="en-CA"/>
        </w:rPr>
        <w:t xml:space="preserve"> as the NMDS, with </w:t>
      </w:r>
      <w:r w:rsidR="00372150" w:rsidRPr="00EB46DF">
        <w:rPr>
          <w:rFonts w:eastAsia="Times New Roman" w:cs="Times New Roman"/>
          <w:color w:val="000000"/>
          <w:lang w:val="en-CA"/>
        </w:rPr>
        <w:t>the two regions separated into main clusters and Johnstone Strait was subdivided by both site and species</w:t>
      </w:r>
      <w:r w:rsidR="00A16692" w:rsidRPr="00EB46DF">
        <w:rPr>
          <w:rFonts w:eastAsia="Times New Roman" w:cs="Times New Roman"/>
          <w:color w:val="000000"/>
          <w:lang w:val="en-CA"/>
        </w:rPr>
        <w:t xml:space="preserve"> (Figure </w:t>
      </w:r>
      <w:ins w:id="219" w:author="Vanessa Fladmark" w:date="2020-07-21T16:55:00Z">
        <w:r w:rsidR="00E402EC">
          <w:rPr>
            <w:rFonts w:eastAsia="Times New Roman" w:cs="Times New Roman"/>
            <w:color w:val="000000"/>
            <w:lang w:val="en-CA"/>
          </w:rPr>
          <w:t>7</w:t>
        </w:r>
      </w:ins>
      <w:r w:rsidR="00A16692" w:rsidRPr="00EB46DF">
        <w:rPr>
          <w:rFonts w:eastAsia="Times New Roman" w:cs="Times New Roman"/>
          <w:color w:val="000000"/>
          <w:lang w:val="en-CA"/>
        </w:rPr>
        <w:t>)</w:t>
      </w:r>
      <w:r w:rsidR="00372150" w:rsidRPr="00EB46DF">
        <w:rPr>
          <w:rFonts w:eastAsia="Times New Roman" w:cs="Times New Roman"/>
          <w:color w:val="000000"/>
          <w:lang w:val="en-CA"/>
        </w:rPr>
        <w:t>. </w:t>
      </w:r>
      <w:r w:rsidR="000117C6" w:rsidRPr="00EB46DF">
        <w:rPr>
          <w:rFonts w:eastAsia="Times New Roman" w:cs="Times New Roman"/>
          <w:lang w:val="en-CA"/>
        </w:rPr>
        <w:t xml:space="preserve"> </w:t>
      </w:r>
      <w:r w:rsidR="00372150" w:rsidRPr="00EB46DF">
        <w:rPr>
          <w:rFonts w:eastAsia="Times New Roman" w:cs="Times New Roman"/>
          <w:color w:val="000000"/>
          <w:lang w:val="en-CA"/>
        </w:rPr>
        <w:t>The only site to distinctly cluster together was J02, near Queen Charlotte Strait, which was similar to the pink salmon diets from J08, mid-Johnstone Strait. The pink salmon diets were somewhat comparable to the chum salmon diets at J08, but the J06 chum salmon from East Johnstone Strait had a completely separate cluster and J06 pink salmon were outliers.</w:t>
      </w:r>
      <w:commentRangeEnd w:id="217"/>
      <w:r w:rsidR="00B40BCA" w:rsidRPr="00EB46DF">
        <w:rPr>
          <w:rStyle w:val="CommentReference"/>
          <w:rFonts w:cs="Times New Roman"/>
          <w:sz w:val="24"/>
          <w:szCs w:val="24"/>
        </w:rPr>
        <w:commentReference w:id="217"/>
      </w:r>
    </w:p>
    <w:p w14:paraId="5A56B0C5" w14:textId="77777777" w:rsidR="00372150" w:rsidRPr="00EB46DF" w:rsidRDefault="00372150" w:rsidP="00266C78">
      <w:pPr>
        <w:rPr>
          <w:rFonts w:eastAsia="Times New Roman" w:cs="Times New Roman"/>
          <w:lang w:val="en-CA"/>
        </w:rPr>
      </w:pPr>
    </w:p>
    <w:p w14:paraId="4AC853E7" w14:textId="4CD43BB8" w:rsidR="00372150" w:rsidRDefault="00372150" w:rsidP="007720AD">
      <w:pPr>
        <w:pStyle w:val="Heading3"/>
        <w:rPr>
          <w:lang w:val="en-CA"/>
        </w:rPr>
      </w:pPr>
      <w:bookmarkStart w:id="220" w:name="_Toc46482975"/>
      <w:commentRangeStart w:id="221"/>
      <w:r w:rsidRPr="00EB46DF">
        <w:rPr>
          <w:lang w:val="en-CA"/>
        </w:rPr>
        <w:t>Discussion</w:t>
      </w:r>
      <w:commentRangeEnd w:id="221"/>
      <w:r w:rsidR="00E95B0B" w:rsidRPr="00EB46DF">
        <w:rPr>
          <w:rStyle w:val="CommentReference"/>
          <w:sz w:val="24"/>
          <w:szCs w:val="24"/>
        </w:rPr>
        <w:commentReference w:id="221"/>
      </w:r>
      <w:bookmarkEnd w:id="220"/>
    </w:p>
    <w:p w14:paraId="0503E2BB" w14:textId="77777777" w:rsidR="00BA5705" w:rsidRPr="00BA5705" w:rsidRDefault="00BA5705" w:rsidP="00BA5705">
      <w:pPr>
        <w:rPr>
          <w:lang w:val="en-CA"/>
        </w:rPr>
      </w:pPr>
    </w:p>
    <w:p w14:paraId="024792B3" w14:textId="66064BA4" w:rsidR="00372150" w:rsidRDefault="00E402EC" w:rsidP="00B00DD1">
      <w:pPr>
        <w:pStyle w:val="Heading4"/>
      </w:pPr>
      <w:bookmarkStart w:id="222" w:name="_Toc46482976"/>
      <w:ins w:id="223" w:author="Vanessa Fladmark" w:date="2020-07-21T16:58:00Z">
        <w:r w:rsidRPr="00B00DD1">
          <w:t>D</w:t>
        </w:r>
      </w:ins>
      <w:ins w:id="224" w:author="Vanessa Fladmark" w:date="2020-07-21T16:57:00Z">
        <w:r w:rsidRPr="00B00DD1">
          <w:t>iets in contrasting foraging conditions</w:t>
        </w:r>
      </w:ins>
      <w:bookmarkEnd w:id="222"/>
    </w:p>
    <w:p w14:paraId="1F81ACF0" w14:textId="77777777" w:rsidR="00BA5705" w:rsidRPr="00BA5705" w:rsidRDefault="00BA5705" w:rsidP="00BA5705"/>
    <w:p w14:paraId="0B200A62" w14:textId="550FACC6" w:rsidR="00BA5705" w:rsidRDefault="00BA5705" w:rsidP="00BA5705">
      <w:pPr>
        <w:rPr>
          <w:rFonts w:eastAsia="Times New Roman" w:cs="Times New Roman"/>
          <w:lang w:val="en-CA"/>
        </w:rPr>
      </w:pPr>
      <w:r w:rsidRPr="00EB46DF">
        <w:rPr>
          <w:rFonts w:eastAsia="Times New Roman" w:cs="Times New Roman"/>
          <w:lang w:val="en-CA"/>
        </w:rPr>
        <w:tab/>
        <w:t xml:space="preserve">This study examined juvenile pink and chum salmon stomachs to characterize diets during the 2016 peak outmigration through the Discovery Islands and Johnstone Strait routes. This area that was shown to be a trophic gauntlet for juvenile sockeye salmon, is also food </w:t>
      </w:r>
      <w:commentRangeStart w:id="225"/>
      <w:r w:rsidRPr="00EB46DF">
        <w:rPr>
          <w:rFonts w:eastAsia="Times New Roman" w:cs="Times New Roman"/>
          <w:lang w:val="en-CA"/>
        </w:rPr>
        <w:t xml:space="preserve">limiting </w:t>
      </w:r>
      <w:commentRangeEnd w:id="225"/>
      <w:r w:rsidRPr="00EB46DF">
        <w:rPr>
          <w:rStyle w:val="CommentReference"/>
          <w:rFonts w:cs="Times New Roman"/>
          <w:sz w:val="24"/>
          <w:szCs w:val="24"/>
        </w:rPr>
        <w:commentReference w:id="225"/>
      </w:r>
      <w:r w:rsidRPr="00EB46DF">
        <w:rPr>
          <w:rFonts w:eastAsia="Times New Roman" w:cs="Times New Roman"/>
          <w:lang w:val="en-CA"/>
        </w:rPr>
        <w:t>for pink and chum salmon, and diet overlap between species was low in response</w:t>
      </w:r>
      <w:ins w:id="226" w:author="evgeny" w:date="2020-07-06T21:30:00Z">
        <w:r w:rsidRPr="00EB46DF">
          <w:rPr>
            <w:rFonts w:eastAsia="Times New Roman" w:cs="Times New Roman"/>
            <w:lang w:val="en-CA"/>
          </w:rPr>
          <w:t xml:space="preserve"> (</w:t>
        </w:r>
        <w:r w:rsidRPr="00EB46DF">
          <w:rPr>
            <w:rFonts w:eastAsia="Times New Roman" w:cs="Times New Roman"/>
            <w:highlight w:val="yellow"/>
            <w:lang w:val="en-CA"/>
            <w:rPrChange w:id="227" w:author="Vanessa Fladmark" w:date="2020-07-15T14:42:00Z">
              <w:rPr>
                <w:rFonts w:eastAsia="Times New Roman" w:cstheme="minorHAnsi"/>
                <w:lang w:val="en-CA"/>
              </w:rPr>
            </w:rPrChange>
          </w:rPr>
          <w:t>refs</w:t>
        </w:r>
        <w:r w:rsidRPr="00EB46DF">
          <w:rPr>
            <w:rFonts w:eastAsia="Times New Roman" w:cs="Times New Roman"/>
            <w:lang w:val="en-CA"/>
          </w:rPr>
          <w:t>)</w:t>
        </w:r>
      </w:ins>
      <w:r w:rsidRPr="00EB46DF">
        <w:rPr>
          <w:rFonts w:eastAsia="Times New Roman" w:cs="Times New Roman"/>
          <w:lang w:val="en-CA"/>
        </w:rPr>
        <w:t xml:space="preserve">. However, the northern most site of J02 was shown to be a foraging hot spot for juvenile sockeye salmon in June 2015 and this trend continued in 2016 for both pink and chum salmon.  Juvenile pink and chum salmon switched trophic niches throughout the region according to prey </w:t>
      </w:r>
      <w:commentRangeStart w:id="228"/>
      <w:r w:rsidRPr="00EB46DF">
        <w:rPr>
          <w:rFonts w:eastAsia="Times New Roman" w:cs="Times New Roman"/>
          <w:lang w:val="en-CA"/>
        </w:rPr>
        <w:t xml:space="preserve">availability </w:t>
      </w:r>
      <w:commentRangeEnd w:id="228"/>
      <w:r w:rsidRPr="00EB46DF">
        <w:rPr>
          <w:rStyle w:val="CommentReference"/>
          <w:rFonts w:cs="Times New Roman"/>
          <w:sz w:val="24"/>
          <w:szCs w:val="24"/>
        </w:rPr>
        <w:commentReference w:id="228"/>
      </w:r>
      <w:r w:rsidRPr="00EB46DF">
        <w:rPr>
          <w:rFonts w:eastAsia="Times New Roman" w:cs="Times New Roman"/>
          <w:lang w:val="en-CA"/>
        </w:rPr>
        <w:t xml:space="preserve">and species interactions, chum occupying a gelatinous niche and pink, littoral. </w:t>
      </w:r>
    </w:p>
    <w:p w14:paraId="3C744E2F" w14:textId="77777777" w:rsidR="00BA5705" w:rsidRDefault="00BA5705" w:rsidP="00BA5705">
      <w:pPr>
        <w:rPr>
          <w:rFonts w:eastAsia="Times New Roman" w:cs="Times New Roman"/>
          <w:color w:val="000000"/>
          <w:lang w:val="en-CA"/>
        </w:rPr>
      </w:pPr>
      <w:r>
        <w:rPr>
          <w:rFonts w:eastAsia="Times New Roman" w:cs="Times New Roman"/>
          <w:color w:val="000000"/>
          <w:lang w:val="en-CA"/>
        </w:rPr>
        <w:tab/>
      </w:r>
    </w:p>
    <w:p w14:paraId="7A28C2C7" w14:textId="54E84806" w:rsidR="00BA5705" w:rsidRPr="00EB46DF" w:rsidRDefault="00BA5705" w:rsidP="00BA5705">
      <w:pPr>
        <w:rPr>
          <w:rFonts w:eastAsia="Times New Roman" w:cs="Times New Roman"/>
          <w:lang w:val="en-CA"/>
        </w:rPr>
      </w:pPr>
      <w:r>
        <w:rPr>
          <w:rFonts w:eastAsia="Times New Roman" w:cs="Times New Roman"/>
          <w:color w:val="000000"/>
          <w:lang w:val="en-CA"/>
        </w:rPr>
        <w:tab/>
      </w:r>
      <w:commentRangeStart w:id="229"/>
      <w:r w:rsidRPr="00EB46DF">
        <w:rPr>
          <w:rFonts w:eastAsia="Times New Roman" w:cs="Times New Roman"/>
          <w:color w:val="000000"/>
          <w:lang w:val="en-CA"/>
        </w:rPr>
        <w:t>Juvenile salmon appear to experience a trophic gauntlet during their migration, with areas of ‘winners and losers’, where prey availability dictates which feeding strategy prevails. </w:t>
      </w:r>
    </w:p>
    <w:p w14:paraId="18683078" w14:textId="77777777" w:rsidR="00BA5705" w:rsidRDefault="00BA5705" w:rsidP="00BA5705">
      <w:pPr>
        <w:rPr>
          <w:rFonts w:eastAsia="Times New Roman" w:cs="Times New Roman"/>
          <w:color w:val="000000"/>
          <w:lang w:val="en-CA"/>
        </w:rPr>
      </w:pPr>
      <w:r w:rsidRPr="00EB46DF">
        <w:rPr>
          <w:rFonts w:eastAsia="Times New Roman" w:cs="Times New Roman"/>
          <w:color w:val="000000"/>
          <w:lang w:val="en-CA"/>
        </w:rPr>
        <w:t xml:space="preserve">The first two sites of Discovery Islands seem to have patchy feeding conditions, with empty stomachs or decapod larvae prey at D07 and around 0.5% body weight stomach fullness at D09. The next two sites in the migration is the mid-way point, the transition between the regions, and D11 had more empty chum salmon stomachs and lower amounts of </w:t>
      </w:r>
      <w:r w:rsidRPr="00EB46DF">
        <w:rPr>
          <w:rFonts w:eastAsia="Times New Roman" w:cs="Times New Roman"/>
          <w:i/>
          <w:iCs/>
          <w:color w:val="000000"/>
          <w:lang w:val="en-CA"/>
        </w:rPr>
        <w:t>Oikopleura</w:t>
      </w:r>
      <w:r w:rsidRPr="00EB46DF">
        <w:rPr>
          <w:rFonts w:eastAsia="Times New Roman" w:cs="Times New Roman"/>
          <w:color w:val="000000"/>
          <w:lang w:val="en-CA"/>
        </w:rPr>
        <w:t xml:space="preserve"> prey, whereas pink salmon still fed on nearshore prey and had no empty stomachs at this location. The next site of J06, found the opposite, with no empty chum salmon stomachs feeding on gelatinous prey and empty pink salmon stomachs and unusual prey when food was present. </w:t>
      </w:r>
      <w:commentRangeStart w:id="230"/>
      <w:r w:rsidRPr="00EB46DF">
        <w:rPr>
          <w:rFonts w:eastAsia="Times New Roman" w:cs="Times New Roman"/>
          <w:color w:val="000000"/>
          <w:lang w:val="en-CA"/>
        </w:rPr>
        <w:t>Thus, salmon species feeding strategies will either be beneficial or detrimental depending on prey availability, and how these relationships could shift over time requires further research.</w:t>
      </w:r>
      <w:commentRangeEnd w:id="230"/>
      <w:r w:rsidRPr="00EB46DF">
        <w:rPr>
          <w:rStyle w:val="CommentReference"/>
          <w:rFonts w:cs="Times New Roman"/>
          <w:sz w:val="24"/>
          <w:szCs w:val="24"/>
        </w:rPr>
        <w:commentReference w:id="230"/>
      </w:r>
      <w:commentRangeEnd w:id="229"/>
    </w:p>
    <w:p w14:paraId="6869E757" w14:textId="77777777" w:rsidR="00BA5705" w:rsidRDefault="00BA5705" w:rsidP="00BA5705">
      <w:pPr>
        <w:rPr>
          <w:rFonts w:eastAsia="Times New Roman" w:cs="Times New Roman"/>
          <w:color w:val="000000"/>
          <w:lang w:val="en-CA"/>
        </w:rPr>
      </w:pPr>
    </w:p>
    <w:p w14:paraId="55640BE2" w14:textId="65D7DDDD" w:rsidR="00BA5705" w:rsidRPr="00BA5705" w:rsidRDefault="00BA5705" w:rsidP="00BA5705">
      <w:pPr>
        <w:rPr>
          <w:rFonts w:eastAsia="Times New Roman" w:cs="Times New Roman"/>
          <w:color w:val="000000"/>
          <w:lang w:val="en-CA"/>
        </w:rPr>
      </w:pPr>
      <w:r w:rsidRPr="00EB46DF">
        <w:rPr>
          <w:rStyle w:val="CommentReference"/>
          <w:rFonts w:cs="Times New Roman"/>
          <w:sz w:val="24"/>
          <w:szCs w:val="24"/>
        </w:rPr>
        <w:commentReference w:id="229"/>
      </w:r>
      <w:r>
        <w:rPr>
          <w:rFonts w:eastAsia="Times New Roman" w:cs="Times New Roman"/>
          <w:color w:val="000000"/>
          <w:lang w:val="en-CA"/>
        </w:rPr>
        <w:tab/>
      </w:r>
      <w:r w:rsidRPr="00BA5705">
        <w:rPr>
          <w:rFonts w:eastAsia="Times New Roman" w:cs="Times New Roman"/>
          <w:color w:val="000000"/>
          <w:lang w:val="en-CA"/>
        </w:rPr>
        <w:t xml:space="preserve"> </w:t>
      </w:r>
      <w:commentRangeStart w:id="231"/>
      <w:r w:rsidRPr="00EB46DF">
        <w:rPr>
          <w:rFonts w:eastAsia="Times New Roman" w:cs="Times New Roman"/>
          <w:color w:val="000000"/>
          <w:lang w:val="en-CA"/>
        </w:rPr>
        <w:t xml:space="preserve">In other areas with similar coastal conditions, pink salmon have been found to utilize nearshore foraging on small crustaceans and chum salmon often prey switch to gelatinous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Previous studies have found harpacticoid copepods as a prey for both species, and calanoid copepods were another important component in pink and chum salmon diets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bCs/>
          <w:noProof/>
          <w:color w:val="000000"/>
        </w:rPr>
        <w:t>(Chebanova et al., 2018; Godin, 1981; Michael C. Healey, 1979)</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Recently, a study on sockeye salmon diets in this same area found </w:t>
      </w:r>
      <w:r w:rsidRPr="00EB46DF">
        <w:rPr>
          <w:rFonts w:eastAsia="Times New Roman" w:cs="Times New Roman"/>
          <w:i/>
          <w:iCs/>
          <w:color w:val="000000"/>
          <w:lang w:val="en-CA"/>
        </w:rPr>
        <w:t>Oikopleura</w:t>
      </w:r>
      <w:r w:rsidRPr="00EB46DF">
        <w:rPr>
          <w:rFonts w:eastAsia="Times New Roman" w:cs="Times New Roman"/>
          <w:color w:val="000000"/>
          <w:lang w:val="en-CA"/>
        </w:rPr>
        <w:t xml:space="preserve"> to be very important prey in the Discovery Islands, similar to chum salmon, and larger calanoids to be dominant in Johnstone Strait, which is similar to the observed pink salmon diet composition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noProof/>
          <w:color w:val="000000"/>
          <w:lang w:val="en-CA"/>
        </w:rPr>
        <w:t>(James et al., 2020)</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Other research that investigates dietary overlap of multiple species of salmon have found pink salmon to be most similar to either sockeye or chum salmon in their choices of prey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noProof/>
          <w:color w:val="000000"/>
          <w:lang w:val="en-CA"/>
        </w:rPr>
        <w:t>(Daly et al., 2019)</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w:t>
      </w:r>
      <w:commentRangeEnd w:id="231"/>
      <w:r w:rsidRPr="00EB46DF">
        <w:rPr>
          <w:rStyle w:val="CommentReference"/>
          <w:rFonts w:cs="Times New Roman"/>
          <w:sz w:val="24"/>
          <w:szCs w:val="24"/>
        </w:rPr>
        <w:commentReference w:id="231"/>
      </w:r>
    </w:p>
    <w:p w14:paraId="68DE388D" w14:textId="77777777" w:rsidR="00BA5705" w:rsidRPr="00BA5705" w:rsidRDefault="00BA5705" w:rsidP="00BA5705">
      <w:pPr>
        <w:rPr>
          <w:ins w:id="232" w:author="Vanessa Fladmark" w:date="2020-07-21T16:57:00Z"/>
        </w:rPr>
      </w:pPr>
    </w:p>
    <w:p w14:paraId="4309DC80" w14:textId="43258882" w:rsidR="00E402EC" w:rsidRDefault="00E402EC" w:rsidP="00B00DD1">
      <w:pPr>
        <w:pStyle w:val="Heading4"/>
      </w:pPr>
      <w:bookmarkStart w:id="233" w:name="_Toc46482977"/>
      <w:ins w:id="234" w:author="Vanessa Fladmark" w:date="2020-07-21T16:58:00Z">
        <w:r w:rsidRPr="00B00DD1">
          <w:t>Competition in contrasting foraging conditions</w:t>
        </w:r>
      </w:ins>
      <w:bookmarkEnd w:id="233"/>
    </w:p>
    <w:p w14:paraId="53024FA7" w14:textId="4C198C6C" w:rsidR="00BA5705" w:rsidRDefault="00BA5705" w:rsidP="00BA5705"/>
    <w:p w14:paraId="3C1B1620" w14:textId="77777777" w:rsidR="00BA5705" w:rsidRPr="00EB46DF" w:rsidRDefault="00BA5705" w:rsidP="00BA5705">
      <w:pPr>
        <w:rPr>
          <w:rFonts w:eastAsia="Times New Roman" w:cs="Times New Roman"/>
          <w:lang w:val="en-CA"/>
        </w:rPr>
      </w:pPr>
      <w:r w:rsidRPr="00EB46DF">
        <w:rPr>
          <w:rFonts w:eastAsia="Times New Roman" w:cs="Times New Roman"/>
          <w:lang w:val="en-CA"/>
        </w:rPr>
        <w:tab/>
      </w:r>
      <w:commentRangeStart w:id="235"/>
      <w:r w:rsidRPr="00EB46DF">
        <w:rPr>
          <w:rFonts w:eastAsia="Times New Roman" w:cs="Times New Roman"/>
          <w:lang w:val="en-CA"/>
        </w:rPr>
        <w:t xml:space="preserve">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w:t>
      </w:r>
      <w:ins w:id="236" w:author="Vanessa Fladmark" w:date="2020-07-17T10:03:00Z">
        <w:r w:rsidRPr="00EB46DF">
          <w:rPr>
            <w:rFonts w:eastAsia="Times New Roman" w:cs="Times New Roman"/>
            <w:lang w:val="en-CA"/>
          </w:rPr>
          <w:t>such as</w:t>
        </w:r>
      </w:ins>
      <w:ins w:id="237" w:author="Vanessa Fladmark" w:date="2020-07-17T10:05:00Z">
        <w:r w:rsidRPr="00EB46DF">
          <w:rPr>
            <w:rFonts w:eastAsia="Times New Roman" w:cs="Times New Roman"/>
            <w:lang w:val="en-CA"/>
          </w:rPr>
          <w:t xml:space="preserve"> feeding</w:t>
        </w:r>
      </w:ins>
      <w:ins w:id="238" w:author="Vanessa Fladmark" w:date="2020-07-17T10:03:00Z">
        <w:r w:rsidRPr="00EB46DF">
          <w:rPr>
            <w:rFonts w:eastAsia="Times New Roman" w:cs="Times New Roman"/>
            <w:lang w:val="en-CA"/>
          </w:rPr>
          <w:t xml:space="preserve"> differences </w:t>
        </w:r>
      </w:ins>
      <w:ins w:id="239" w:author="Vanessa Fladmark" w:date="2020-07-17T10:04:00Z">
        <w:r w:rsidRPr="00EB46DF">
          <w:rPr>
            <w:rFonts w:eastAsia="Times New Roman" w:cs="Times New Roman"/>
            <w:lang w:val="en-CA"/>
          </w:rPr>
          <w:t>by</w:t>
        </w:r>
      </w:ins>
      <w:ins w:id="240" w:author="Vanessa Fladmark" w:date="2020-07-17T10:03:00Z">
        <w:r w:rsidRPr="00EB46DF">
          <w:rPr>
            <w:rFonts w:eastAsia="Times New Roman" w:cs="Times New Roman"/>
            <w:lang w:val="en-CA"/>
          </w:rPr>
          <w:t xml:space="preserve"> salmon stock</w:t>
        </w:r>
      </w:ins>
      <w:ins w:id="241" w:author="Vanessa Fladmark" w:date="2020-07-17T10:04:00Z">
        <w:r w:rsidRPr="00EB46DF">
          <w:rPr>
            <w:rFonts w:eastAsia="Times New Roman" w:cs="Times New Roman"/>
            <w:lang w:val="en-CA"/>
          </w:rPr>
          <w:t xml:space="preserve"> or competition with other species not included in the study</w:t>
        </w:r>
      </w:ins>
      <w:r w:rsidRPr="00EB46DF">
        <w:rPr>
          <w:rFonts w:eastAsia="Times New Roman" w:cs="Times New Roman"/>
          <w:lang w:val="en-CA"/>
        </w:rPr>
        <w:t>. More accurate descriptions of these regions require a longer time series on salmon feeding during the outmigration period and across years, which is the focus of the next data chapter.</w:t>
      </w:r>
    </w:p>
    <w:p w14:paraId="762CA1AA" w14:textId="77777777" w:rsidR="00BA5705" w:rsidRPr="00EB46DF" w:rsidRDefault="00BA5705" w:rsidP="00BA5705">
      <w:pPr>
        <w:rPr>
          <w:rFonts w:eastAsia="Times New Roman" w:cs="Times New Roman"/>
          <w:lang w:val="en-CA"/>
        </w:rPr>
      </w:pPr>
    </w:p>
    <w:p w14:paraId="2942E102" w14:textId="77777777" w:rsidR="00BA5705" w:rsidRPr="00EB46DF" w:rsidRDefault="00BA5705" w:rsidP="00BA5705">
      <w:pPr>
        <w:rPr>
          <w:rFonts w:eastAsia="Times New Roman" w:cs="Times New Roman"/>
          <w:color w:val="000000"/>
          <w:lang w:val="en-CA"/>
        </w:rPr>
      </w:pPr>
      <w:r w:rsidRPr="00EB46DF">
        <w:rPr>
          <w:rFonts w:eastAsia="Times New Roman" w:cs="Times New Roman"/>
          <w:color w:val="000000"/>
          <w:lang w:val="en-CA"/>
        </w:rPr>
        <w:tab/>
        <w:t>Juvenile pink and chum salmon interactions are an important component of seasonal coastal ecosystem dynamics, which can impact salmon early marine growth and survival. Outmigrating salmon have to adapt to shifting prey fields and other competitors for those resources, and in some areas, a given feeding strategy will benefit one species over the other. This study highlighted the Discovery Islands and Johnstone Strait region as a trophic gauntlet for juvenile pink and chum salmon, and highly active feeding grounds in Queen Charlotte Strait.</w:t>
      </w:r>
    </w:p>
    <w:p w14:paraId="0B2CF8DC" w14:textId="1B9F08D3" w:rsidR="00BA5705" w:rsidRPr="00BA5705" w:rsidRDefault="00BA5705" w:rsidP="00BA5705">
      <w:pPr>
        <w:rPr>
          <w:rFonts w:eastAsia="Times New Roman" w:cs="Times New Roman"/>
          <w:color w:val="000000"/>
          <w:lang w:val="en-CA"/>
        </w:rPr>
      </w:pPr>
      <w:r w:rsidRPr="00EB46DF">
        <w:rPr>
          <w:rFonts w:eastAsia="Times New Roman" w:cs="Times New Roman"/>
          <w:color w:val="000000"/>
          <w:lang w:val="en-CA"/>
        </w:rPr>
        <w:t xml:space="preserve">The extended period of </w:t>
      </w:r>
      <w:commentRangeStart w:id="242"/>
      <w:r w:rsidRPr="00EB46DF">
        <w:rPr>
          <w:rFonts w:eastAsia="Times New Roman" w:cs="Times New Roman"/>
          <w:color w:val="000000"/>
          <w:lang w:val="en-CA"/>
        </w:rPr>
        <w:t xml:space="preserve">starvation </w:t>
      </w:r>
      <w:commentRangeEnd w:id="242"/>
      <w:r w:rsidRPr="00EB46DF">
        <w:rPr>
          <w:rStyle w:val="CommentReference"/>
          <w:rFonts w:cs="Times New Roman"/>
          <w:sz w:val="24"/>
          <w:szCs w:val="24"/>
        </w:rPr>
        <w:commentReference w:id="242"/>
      </w:r>
      <w:r w:rsidRPr="00EB46DF">
        <w:rPr>
          <w:rFonts w:eastAsia="Times New Roman" w:cs="Times New Roman"/>
          <w:color w:val="000000"/>
          <w:lang w:val="en-CA"/>
        </w:rPr>
        <w:t>during early marine migration will most likely affect the growth of juvenile salmon and potential survival to adult recruitment in the subsequent years. Further research should be conducted on whether the extremes of high and low stomach fullness of outmigrating salmon persists over time and how their foraging strategies change.</w:t>
      </w:r>
      <w:commentRangeEnd w:id="235"/>
      <w:r w:rsidRPr="00EB46DF">
        <w:rPr>
          <w:rStyle w:val="CommentReference"/>
          <w:rFonts w:cs="Times New Roman"/>
          <w:sz w:val="24"/>
          <w:szCs w:val="24"/>
        </w:rPr>
        <w:commentReference w:id="235"/>
      </w:r>
    </w:p>
    <w:p w14:paraId="676295CB" w14:textId="77777777" w:rsidR="00BA5705" w:rsidRPr="00BA5705" w:rsidRDefault="00BA5705" w:rsidP="00BA5705">
      <w:pPr>
        <w:rPr>
          <w:ins w:id="243" w:author="Vanessa Fladmark" w:date="2020-07-21T16:59:00Z"/>
        </w:rPr>
      </w:pPr>
    </w:p>
    <w:p w14:paraId="29AD4605" w14:textId="3AD9FC38" w:rsidR="00BA5705" w:rsidRPr="00BA5705" w:rsidRDefault="00E402EC" w:rsidP="00BA5705">
      <w:pPr>
        <w:pStyle w:val="Heading4"/>
      </w:pPr>
      <w:bookmarkStart w:id="244" w:name="_Toc46482978"/>
      <w:ins w:id="245" w:author="Vanessa Fladmark" w:date="2020-07-21T16:59:00Z">
        <w:r w:rsidRPr="00B00DD1">
          <w:t>Trophic niches of juvenile pink and chum salmon</w:t>
        </w:r>
      </w:ins>
      <w:bookmarkEnd w:id="244"/>
    </w:p>
    <w:p w14:paraId="3C920939" w14:textId="77777777" w:rsidR="002606FB" w:rsidRPr="00EB46DF" w:rsidRDefault="002606FB" w:rsidP="00266C78">
      <w:pPr>
        <w:rPr>
          <w:rFonts w:eastAsia="Times New Roman" w:cs="Times New Roman"/>
          <w:lang w:val="en-CA"/>
        </w:rPr>
      </w:pPr>
    </w:p>
    <w:p w14:paraId="0F37FEF9" w14:textId="59D4D581" w:rsidR="00372150" w:rsidRPr="00EB46DF" w:rsidRDefault="00372150" w:rsidP="00BA5705">
      <w:pPr>
        <w:rPr>
          <w:rFonts w:eastAsia="Times New Roman" w:cs="Times New Roman"/>
          <w:lang w:val="en-CA"/>
        </w:rPr>
      </w:pPr>
      <w:r w:rsidRPr="00EB46DF">
        <w:rPr>
          <w:rFonts w:eastAsia="Times New Roman" w:cs="Times New Roman"/>
          <w:color w:val="000000"/>
          <w:lang w:val="en-CA"/>
        </w:rPr>
        <w:tab/>
      </w:r>
      <w:commentRangeStart w:id="246"/>
      <w:r w:rsidRPr="00EB46DF">
        <w:rPr>
          <w:rFonts w:eastAsia="Times New Roman" w:cs="Times New Roman"/>
          <w:color w:val="000000"/>
          <w:lang w:val="en-CA"/>
        </w:rPr>
        <w:t xml:space="preserve">Juvenile pink and chum salmon have similar diets when </w:t>
      </w:r>
      <w:r w:rsidR="00001741" w:rsidRPr="00EB46DF">
        <w:rPr>
          <w:rFonts w:eastAsia="Times New Roman" w:cs="Times New Roman"/>
          <w:color w:val="000000"/>
          <w:lang w:val="en-CA"/>
        </w:rPr>
        <w:t>prey availability</w:t>
      </w:r>
      <w:r w:rsidRPr="00EB46DF">
        <w:rPr>
          <w:rFonts w:eastAsia="Times New Roman" w:cs="Times New Roman"/>
          <w:color w:val="000000"/>
          <w:lang w:val="en-CA"/>
        </w:rPr>
        <w:t xml:space="preserve"> is high but utilize different foraging strategies when </w:t>
      </w:r>
      <w:r w:rsidR="00001741" w:rsidRPr="00EB46DF">
        <w:rPr>
          <w:rFonts w:eastAsia="Times New Roman" w:cs="Times New Roman"/>
          <w:color w:val="000000"/>
          <w:lang w:val="en-CA"/>
        </w:rPr>
        <w:t xml:space="preserve">prey availability </w:t>
      </w:r>
      <w:r w:rsidRPr="00EB46DF">
        <w:rPr>
          <w:rFonts w:eastAsia="Times New Roman" w:cs="Times New Roman"/>
          <w:color w:val="000000"/>
          <w:lang w:val="en-CA"/>
        </w:rPr>
        <w:t xml:space="preserve">is low, </w:t>
      </w:r>
      <w:r w:rsidR="003D287D" w:rsidRPr="00EB46DF">
        <w:rPr>
          <w:rFonts w:eastAsia="Times New Roman" w:cs="Times New Roman"/>
          <w:color w:val="000000"/>
          <w:lang w:val="en-CA"/>
        </w:rPr>
        <w:t>indicative of resource portioning</w:t>
      </w:r>
      <w:r w:rsidRPr="00EB46DF">
        <w:rPr>
          <w:rFonts w:eastAsia="Times New Roman" w:cs="Times New Roman"/>
          <w:color w:val="000000"/>
          <w:lang w:val="en-CA"/>
        </w:rPr>
        <w:t xml:space="preserve">. Throughout most of the study sites, chum salmon </w:t>
      </w:r>
      <w:r w:rsidR="003D287D" w:rsidRPr="00EB46DF">
        <w:rPr>
          <w:rFonts w:eastAsia="Times New Roman" w:cs="Times New Roman"/>
          <w:color w:val="000000"/>
          <w:lang w:val="en-CA"/>
        </w:rPr>
        <w:t xml:space="preserve">occupied </w:t>
      </w:r>
      <w:commentRangeStart w:id="247"/>
      <w:r w:rsidR="003D287D" w:rsidRPr="00EB46DF">
        <w:rPr>
          <w:rFonts w:eastAsia="Times New Roman" w:cs="Times New Roman"/>
          <w:color w:val="000000"/>
          <w:lang w:val="en-CA"/>
        </w:rPr>
        <w:t xml:space="preserve">(or “can be characterized as”) </w:t>
      </w:r>
      <w:commentRangeEnd w:id="247"/>
      <w:r w:rsidR="00E84A54" w:rsidRPr="00EB46DF">
        <w:rPr>
          <w:rStyle w:val="CommentReference"/>
          <w:rFonts w:cs="Times New Roman"/>
          <w:sz w:val="24"/>
          <w:szCs w:val="24"/>
        </w:rPr>
        <w:commentReference w:id="247"/>
      </w:r>
      <w:r w:rsidRPr="00EB46DF">
        <w:rPr>
          <w:rFonts w:eastAsia="Times New Roman" w:cs="Times New Roman"/>
          <w:color w:val="000000"/>
          <w:lang w:val="en-CA"/>
        </w:rPr>
        <w:t xml:space="preserve">the gelatinous </w:t>
      </w:r>
      <w:r w:rsidR="00001741" w:rsidRPr="00EB46DF">
        <w:rPr>
          <w:rFonts w:eastAsia="Times New Roman" w:cs="Times New Roman"/>
          <w:color w:val="000000"/>
          <w:lang w:val="en-CA"/>
        </w:rPr>
        <w:t xml:space="preserve">predator </w:t>
      </w:r>
      <w:r w:rsidRPr="00EB46DF">
        <w:rPr>
          <w:rFonts w:eastAsia="Times New Roman" w:cs="Times New Roman"/>
          <w:color w:val="000000"/>
          <w:lang w:val="en-CA"/>
        </w:rPr>
        <w:t>niche and pink salmon were found foraging</w:t>
      </w:r>
      <w:r w:rsidR="00810FDA" w:rsidRPr="00EB46DF">
        <w:rPr>
          <w:rFonts w:eastAsia="Times New Roman" w:cs="Times New Roman"/>
          <w:color w:val="000000"/>
          <w:lang w:val="en-CA"/>
        </w:rPr>
        <w:t xml:space="preserve"> in the littoral </w:t>
      </w:r>
      <w:commentRangeStart w:id="248"/>
      <w:r w:rsidR="00810FDA" w:rsidRPr="00EB46DF">
        <w:rPr>
          <w:rFonts w:eastAsia="Times New Roman" w:cs="Times New Roman"/>
          <w:color w:val="000000"/>
          <w:lang w:val="en-CA"/>
        </w:rPr>
        <w:t>niche</w:t>
      </w:r>
      <w:r w:rsidRPr="00EB46DF">
        <w:rPr>
          <w:rFonts w:eastAsia="Times New Roman" w:cs="Times New Roman"/>
          <w:color w:val="000000"/>
          <w:lang w:val="en-CA"/>
        </w:rPr>
        <w:t xml:space="preserve"> </w:t>
      </w:r>
      <w:commentRangeEnd w:id="248"/>
      <w:r w:rsidR="00A12A2C" w:rsidRPr="00EB46DF">
        <w:rPr>
          <w:rStyle w:val="CommentReference"/>
          <w:rFonts w:cs="Times New Roman"/>
          <w:sz w:val="24"/>
          <w:szCs w:val="24"/>
        </w:rPr>
        <w:commentReference w:id="248"/>
      </w:r>
      <w:r w:rsidRPr="00EB46DF">
        <w:rPr>
          <w:rFonts w:eastAsia="Times New Roman" w:cs="Times New Roman"/>
          <w:color w:val="000000"/>
          <w:lang w:val="en-CA"/>
        </w:rPr>
        <w:t xml:space="preserve">on nearshore insects, harpacticoids, caprellids and gammarids. </w:t>
      </w:r>
      <w:commentRangeStart w:id="249"/>
      <w:r w:rsidRPr="00EB46DF">
        <w:rPr>
          <w:rFonts w:eastAsia="Times New Roman" w:cs="Times New Roman"/>
          <w:color w:val="000000"/>
          <w:lang w:val="en-CA"/>
        </w:rPr>
        <w:t>These niche strategies shifted with the foraging intensity</w:t>
      </w:r>
      <w:commentRangeEnd w:id="249"/>
      <w:r w:rsidR="00001741" w:rsidRPr="00EB46DF">
        <w:rPr>
          <w:rStyle w:val="CommentReference"/>
          <w:rFonts w:cs="Times New Roman"/>
          <w:sz w:val="24"/>
          <w:szCs w:val="24"/>
        </w:rPr>
        <w:commentReference w:id="249"/>
      </w:r>
      <w:r w:rsidRPr="00EB46DF">
        <w:rPr>
          <w:rFonts w:eastAsia="Times New Roman" w:cs="Times New Roman"/>
          <w:color w:val="000000"/>
          <w:lang w:val="en-CA"/>
        </w:rPr>
        <w:t>, since at the Queen Charlotte Strait site with ~</w:t>
      </w:r>
      <w:r w:rsidR="000117C6" w:rsidRPr="00EB46DF">
        <w:rPr>
          <w:rFonts w:eastAsia="Times New Roman" w:cs="Times New Roman"/>
          <w:color w:val="000000"/>
          <w:lang w:val="en-CA"/>
        </w:rPr>
        <w:t>7</w:t>
      </w:r>
      <w:r w:rsidRPr="00EB46DF">
        <w:rPr>
          <w:rFonts w:eastAsia="Times New Roman" w:cs="Times New Roman"/>
          <w:color w:val="000000"/>
          <w:lang w:val="en-CA"/>
        </w:rPr>
        <w:t xml:space="preserve">% body weight stomach fullness, both species fed very similarly. Therefore, </w:t>
      </w:r>
      <w:r w:rsidR="00001741" w:rsidRPr="00EB46DF">
        <w:rPr>
          <w:rFonts w:eastAsia="Times New Roman" w:cs="Times New Roman"/>
          <w:color w:val="000000"/>
          <w:lang w:val="en-CA"/>
        </w:rPr>
        <w:t xml:space="preserve">pink and chum </w:t>
      </w:r>
      <w:r w:rsidRPr="00EB46DF">
        <w:rPr>
          <w:rFonts w:eastAsia="Times New Roman" w:cs="Times New Roman"/>
          <w:color w:val="000000"/>
          <w:lang w:val="en-CA"/>
        </w:rPr>
        <w:t xml:space="preserve">salmon </w:t>
      </w:r>
      <w:r w:rsidR="00001741" w:rsidRPr="00EB46DF">
        <w:rPr>
          <w:rFonts w:eastAsia="Times New Roman" w:cs="Times New Roman"/>
          <w:color w:val="000000"/>
          <w:lang w:val="en-CA"/>
        </w:rPr>
        <w:t xml:space="preserve">were observed to </w:t>
      </w:r>
      <w:r w:rsidR="00DF030F" w:rsidRPr="00EB46DF">
        <w:rPr>
          <w:rFonts w:eastAsia="Times New Roman" w:cs="Times New Roman"/>
          <w:color w:val="000000"/>
          <w:lang w:val="en-CA"/>
        </w:rPr>
        <w:t xml:space="preserve">both </w:t>
      </w:r>
      <w:r w:rsidRPr="00EB46DF">
        <w:rPr>
          <w:rFonts w:eastAsia="Times New Roman" w:cs="Times New Roman"/>
          <w:color w:val="000000"/>
          <w:lang w:val="en-CA"/>
        </w:rPr>
        <w:t xml:space="preserve">consume higher quality prey such as euphausiids and large calanoids when available </w:t>
      </w:r>
      <w:r w:rsidR="00DF030F" w:rsidRPr="00EB46DF">
        <w:rPr>
          <w:rFonts w:eastAsia="Times New Roman" w:cs="Times New Roman"/>
          <w:color w:val="000000"/>
          <w:lang w:val="en-CA"/>
        </w:rPr>
        <w:t xml:space="preserve">but to </w:t>
      </w:r>
      <w:r w:rsidRPr="00EB46DF">
        <w:rPr>
          <w:rFonts w:eastAsia="Times New Roman" w:cs="Times New Roman"/>
          <w:color w:val="000000"/>
          <w:lang w:val="en-CA"/>
        </w:rPr>
        <w:t xml:space="preserve">divide up the resource space </w:t>
      </w:r>
      <w:r w:rsidR="00DF030F" w:rsidRPr="00EB46DF">
        <w:rPr>
          <w:rFonts w:eastAsia="Times New Roman" w:cs="Times New Roman"/>
          <w:color w:val="000000"/>
          <w:lang w:val="en-CA"/>
        </w:rPr>
        <w:t xml:space="preserve">when prey was limited. This strategy would be expected to </w:t>
      </w:r>
      <w:r w:rsidRPr="00EB46DF">
        <w:rPr>
          <w:rFonts w:eastAsia="Times New Roman" w:cs="Times New Roman"/>
          <w:color w:val="000000"/>
          <w:lang w:val="en-CA"/>
        </w:rPr>
        <w:t xml:space="preserve">limit potential </w:t>
      </w:r>
      <w:commentRangeStart w:id="250"/>
      <w:r w:rsidRPr="00EB46DF">
        <w:rPr>
          <w:rFonts w:eastAsia="Times New Roman" w:cs="Times New Roman"/>
          <w:color w:val="000000"/>
          <w:lang w:val="en-CA"/>
        </w:rPr>
        <w:t>competition</w:t>
      </w:r>
      <w:commentRangeEnd w:id="250"/>
      <w:r w:rsidR="00E84A54" w:rsidRPr="00EB46DF">
        <w:rPr>
          <w:rStyle w:val="CommentReference"/>
          <w:rFonts w:cs="Times New Roman"/>
          <w:sz w:val="24"/>
          <w:szCs w:val="24"/>
        </w:rPr>
        <w:commentReference w:id="250"/>
      </w:r>
      <w:r w:rsidRPr="00EB46DF">
        <w:rPr>
          <w:rFonts w:eastAsia="Times New Roman" w:cs="Times New Roman"/>
          <w:color w:val="000000"/>
          <w:lang w:val="en-CA"/>
        </w:rPr>
        <w:t>. </w:t>
      </w:r>
      <w:commentRangeEnd w:id="246"/>
      <w:r w:rsidR="00E23A22" w:rsidRPr="00EB46DF">
        <w:rPr>
          <w:rStyle w:val="CommentReference"/>
          <w:rFonts w:cs="Times New Roman"/>
          <w:sz w:val="24"/>
          <w:szCs w:val="24"/>
        </w:rPr>
        <w:commentReference w:id="246"/>
      </w:r>
    </w:p>
    <w:p w14:paraId="621D4A2B" w14:textId="1FA7C203" w:rsidR="00372150" w:rsidRPr="00EB46DF" w:rsidRDefault="00372150" w:rsidP="00266C78">
      <w:pPr>
        <w:rPr>
          <w:rFonts w:eastAsia="Times New Roman" w:cs="Times New Roman"/>
          <w:color w:val="000000"/>
          <w:lang w:val="en-CA"/>
        </w:rPr>
      </w:pPr>
    </w:p>
    <w:p w14:paraId="72EA400A" w14:textId="7A6CD457" w:rsidR="00052533" w:rsidRPr="00BA5705" w:rsidRDefault="00052533" w:rsidP="00266C78">
      <w:pPr>
        <w:rPr>
          <w:rFonts w:eastAsia="Times New Roman" w:cs="Times New Roman"/>
          <w:color w:val="000000"/>
          <w:lang w:val="en-CA"/>
        </w:rPr>
      </w:pPr>
      <w:r w:rsidRPr="00EB46DF">
        <w:rPr>
          <w:rFonts w:eastAsia="Times New Roman" w:cs="Times New Roman"/>
          <w:color w:val="000000"/>
          <w:lang w:val="en-CA"/>
        </w:rPr>
        <w:tab/>
      </w:r>
      <w:commentRangeStart w:id="251"/>
      <w:r w:rsidR="0098154C" w:rsidRPr="00EB46DF">
        <w:rPr>
          <w:rFonts w:eastAsia="Times New Roman" w:cs="Times New Roman"/>
          <w:color w:val="000000"/>
          <w:lang w:val="en-CA"/>
        </w:rPr>
        <w:t>Consumption of m</w:t>
      </w:r>
      <w:r w:rsidRPr="00EB46DF">
        <w:rPr>
          <w:rFonts w:eastAsia="Times New Roman" w:cs="Times New Roman"/>
          <w:color w:val="000000"/>
          <w:lang w:val="en-CA"/>
        </w:rPr>
        <w:t xml:space="preserve">icroplastics and other objects were not the focus of this </w:t>
      </w:r>
      <w:r w:rsidR="0098154C" w:rsidRPr="00EB46DF">
        <w:rPr>
          <w:rFonts w:eastAsia="Times New Roman" w:cs="Times New Roman"/>
          <w:color w:val="000000"/>
          <w:lang w:val="en-CA"/>
        </w:rPr>
        <w:t>study,</w:t>
      </w:r>
      <w:r w:rsidRPr="00EB46DF">
        <w:rPr>
          <w:rFonts w:eastAsia="Times New Roman" w:cs="Times New Roman"/>
          <w:color w:val="000000"/>
          <w:lang w:val="en-CA"/>
        </w:rPr>
        <w:t xml:space="preserve"> </w:t>
      </w:r>
      <w:r w:rsidR="0098154C" w:rsidRPr="00EB46DF">
        <w:rPr>
          <w:rFonts w:eastAsia="Times New Roman" w:cs="Times New Roman"/>
          <w:color w:val="000000"/>
          <w:lang w:val="en-CA"/>
        </w:rPr>
        <w:t>however, these foreign objects</w:t>
      </w:r>
      <w:r w:rsidRPr="00EB46DF">
        <w:rPr>
          <w:rFonts w:eastAsia="Times New Roman" w:cs="Times New Roman"/>
          <w:color w:val="000000"/>
          <w:lang w:val="en-CA"/>
        </w:rPr>
        <w:t xml:space="preserve"> were found in 5% of all juvenile salmon stomachs</w:t>
      </w:r>
      <w:r w:rsidR="0098154C" w:rsidRPr="00EB46DF">
        <w:rPr>
          <w:rFonts w:eastAsia="Times New Roman" w:cs="Times New Roman"/>
          <w:color w:val="000000"/>
          <w:lang w:val="en-CA"/>
        </w:rPr>
        <w:t>.</w:t>
      </w:r>
      <w:r w:rsidRPr="00EB46DF">
        <w:rPr>
          <w:rFonts w:eastAsia="Times New Roman" w:cs="Times New Roman"/>
          <w:color w:val="000000"/>
          <w:lang w:val="en-CA"/>
        </w:rPr>
        <w:t xml:space="preserve"> </w:t>
      </w:r>
      <w:r w:rsidR="0098154C" w:rsidRPr="00EB46DF">
        <w:rPr>
          <w:rFonts w:eastAsia="Times New Roman" w:cs="Times New Roman"/>
          <w:color w:val="000000"/>
          <w:lang w:val="en-CA"/>
        </w:rPr>
        <w:t>Notably, objects were only consumed</w:t>
      </w:r>
      <w:r w:rsidRPr="00EB46DF">
        <w:rPr>
          <w:rFonts w:eastAsia="Times New Roman" w:cs="Times New Roman"/>
          <w:color w:val="000000"/>
          <w:lang w:val="en-CA"/>
        </w:rPr>
        <w:t xml:space="preserve"> </w:t>
      </w:r>
      <w:r w:rsidR="0098154C" w:rsidRPr="00EB46DF">
        <w:rPr>
          <w:rFonts w:eastAsia="Times New Roman" w:cs="Times New Roman"/>
          <w:color w:val="000000"/>
          <w:lang w:val="en-CA"/>
        </w:rPr>
        <w:t xml:space="preserve">by </w:t>
      </w:r>
      <w:r w:rsidRPr="00EB46DF">
        <w:rPr>
          <w:rFonts w:eastAsia="Times New Roman" w:cs="Times New Roman"/>
          <w:color w:val="000000"/>
          <w:lang w:val="en-CA"/>
        </w:rPr>
        <w:t xml:space="preserve">pink salmon </w:t>
      </w:r>
      <w:r w:rsidR="0098154C" w:rsidRPr="00EB46DF">
        <w:rPr>
          <w:rFonts w:eastAsia="Times New Roman" w:cs="Times New Roman"/>
          <w:color w:val="000000"/>
          <w:lang w:val="en-CA"/>
        </w:rPr>
        <w:t xml:space="preserve">that had </w:t>
      </w:r>
      <w:r w:rsidRPr="00EB46DF">
        <w:rPr>
          <w:rFonts w:eastAsia="Times New Roman" w:cs="Times New Roman"/>
          <w:color w:val="000000"/>
          <w:lang w:val="en-CA"/>
        </w:rPr>
        <w:t>forag</w:t>
      </w:r>
      <w:r w:rsidR="0098154C" w:rsidRPr="00EB46DF">
        <w:rPr>
          <w:rFonts w:eastAsia="Times New Roman" w:cs="Times New Roman"/>
          <w:color w:val="000000"/>
          <w:lang w:val="en-CA"/>
        </w:rPr>
        <w:t>ed</w:t>
      </w:r>
      <w:r w:rsidRPr="00EB46DF">
        <w:rPr>
          <w:rFonts w:eastAsia="Times New Roman" w:cs="Times New Roman"/>
          <w:color w:val="000000"/>
          <w:lang w:val="en-CA"/>
        </w:rPr>
        <w:t xml:space="preserve"> </w:t>
      </w:r>
      <w:r w:rsidR="0098154C" w:rsidRPr="00EB46DF">
        <w:rPr>
          <w:rFonts w:eastAsia="Times New Roman" w:cs="Times New Roman"/>
          <w:color w:val="000000"/>
          <w:lang w:val="en-CA"/>
        </w:rPr>
        <w:t>with</w:t>
      </w:r>
      <w:r w:rsidRPr="00EB46DF">
        <w:rPr>
          <w:rFonts w:eastAsia="Times New Roman" w:cs="Times New Roman"/>
          <w:color w:val="000000"/>
          <w:lang w:val="en-CA"/>
        </w:rPr>
        <w:t xml:space="preserve">in </w:t>
      </w:r>
      <w:r w:rsidR="0098154C" w:rsidRPr="00EB46DF">
        <w:rPr>
          <w:rFonts w:eastAsia="Times New Roman" w:cs="Times New Roman"/>
          <w:color w:val="000000"/>
          <w:lang w:val="en-CA"/>
        </w:rPr>
        <w:t xml:space="preserve">the </w:t>
      </w:r>
      <w:r w:rsidRPr="00EB46DF">
        <w:rPr>
          <w:rFonts w:eastAsia="Times New Roman" w:cs="Times New Roman"/>
          <w:color w:val="000000"/>
          <w:lang w:val="en-CA"/>
        </w:rPr>
        <w:t>nearshore habitats. These objects were found at sites D07, D09, D11 and J06, the four sites with empty stomachs.</w:t>
      </w:r>
      <w:r w:rsidR="0098154C" w:rsidRPr="00EB46DF">
        <w:rPr>
          <w:rFonts w:eastAsia="Times New Roman" w:cs="Times New Roman"/>
          <w:color w:val="000000"/>
          <w:lang w:val="en-CA"/>
        </w:rPr>
        <w:t xml:space="preserve"> </w:t>
      </w:r>
      <w:r w:rsidR="007139E2" w:rsidRPr="00EB46DF">
        <w:rPr>
          <w:rFonts w:eastAsia="Times New Roman" w:cs="Times New Roman"/>
          <w:color w:val="000000"/>
          <w:lang w:val="en-CA"/>
        </w:rPr>
        <w:t>Other studies have found Chinook salmon to have consumed microplastic fibers</w:t>
      </w:r>
      <w:r w:rsidR="00B766C2" w:rsidRPr="00EB46DF">
        <w:rPr>
          <w:rFonts w:eastAsia="Times New Roman" w:cs="Times New Roman"/>
          <w:color w:val="000000"/>
          <w:lang w:val="en-CA"/>
        </w:rPr>
        <w:t xml:space="preserve"> </w:t>
      </w:r>
      <w:r w:rsidR="00B766C2" w:rsidRPr="00EB46DF">
        <w:rPr>
          <w:rFonts w:eastAsia="Times New Roman" w:cs="Times New Roman"/>
          <w:color w:val="000000"/>
          <w:lang w:val="en-CA"/>
        </w:rPr>
        <w:fldChar w:fldCharType="begin" w:fldLock="1"/>
      </w:r>
      <w:r w:rsidR="00B766C2" w:rsidRPr="00EB46DF">
        <w:rPr>
          <w:rFonts w:eastAsia="Times New Roman" w:cs="Times New Roman"/>
          <w:color w:val="000000"/>
          <w:lang w:val="en-CA"/>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lang w:val="en-CA"/>
        </w:rPr>
        <w:fldChar w:fldCharType="separate"/>
      </w:r>
      <w:r w:rsidR="00B766C2" w:rsidRPr="00EB46DF">
        <w:rPr>
          <w:rFonts w:eastAsia="Times New Roman" w:cs="Times New Roman"/>
          <w:noProof/>
          <w:color w:val="000000"/>
          <w:lang w:val="en-CA"/>
        </w:rPr>
        <w:t>(Collicutt et al., 2019)</w:t>
      </w:r>
      <w:r w:rsidR="00B766C2" w:rsidRPr="00EB46DF">
        <w:rPr>
          <w:rFonts w:eastAsia="Times New Roman" w:cs="Times New Roman"/>
          <w:color w:val="000000"/>
          <w:lang w:val="en-CA"/>
        </w:rPr>
        <w:fldChar w:fldCharType="end"/>
      </w:r>
      <w:r w:rsidR="007139E2" w:rsidRPr="00EB46DF">
        <w:rPr>
          <w:rFonts w:eastAsia="Times New Roman" w:cs="Times New Roman"/>
          <w:color w:val="000000"/>
          <w:lang w:val="en-CA"/>
        </w:rPr>
        <w:t xml:space="preserve">, none of which were present in this study. </w:t>
      </w:r>
      <w:r w:rsidR="00B766C2" w:rsidRPr="00EB46DF">
        <w:rPr>
          <w:rFonts w:eastAsia="Times New Roman" w:cs="Times New Roman"/>
          <w:color w:val="000000"/>
          <w:lang w:val="en-CA"/>
        </w:rPr>
        <w:t xml:space="preserve">The microplastic pieces </w:t>
      </w:r>
      <w:ins w:id="252" w:author="Vanessa Fladmark" w:date="2020-07-17T09:59:00Z">
        <w:r w:rsidR="000B4062" w:rsidRPr="00EB46DF">
          <w:rPr>
            <w:rFonts w:eastAsia="Times New Roman" w:cs="Times New Roman"/>
            <w:color w:val="000000"/>
            <w:lang w:val="en-CA"/>
          </w:rPr>
          <w:t xml:space="preserve">(0.3 – 2.8 mm) </w:t>
        </w:r>
      </w:ins>
      <w:r w:rsidR="00B766C2" w:rsidRPr="00EB46DF">
        <w:rPr>
          <w:rFonts w:eastAsia="Times New Roman" w:cs="Times New Roman"/>
          <w:color w:val="000000"/>
          <w:lang w:val="en-CA"/>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lang w:val="en-CA"/>
        </w:rPr>
        <w:fldChar w:fldCharType="begin" w:fldLock="1"/>
      </w:r>
      <w:r w:rsidR="00042E3D" w:rsidRPr="00EB46DF">
        <w:rPr>
          <w:rFonts w:eastAsia="Times New Roman" w:cs="Times New Roman"/>
          <w:color w:val="000000"/>
          <w:lang w:val="en-CA"/>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lang w:val="en-CA"/>
        </w:rPr>
        <w:fldChar w:fldCharType="separate"/>
      </w:r>
      <w:r w:rsidR="00B766C2" w:rsidRPr="00EB46DF">
        <w:rPr>
          <w:rFonts w:eastAsia="Times New Roman" w:cs="Times New Roman"/>
          <w:noProof/>
          <w:color w:val="000000"/>
          <w:lang w:val="en-CA"/>
        </w:rPr>
        <w:t>(Choi et al., 2018)</w:t>
      </w:r>
      <w:r w:rsidR="00B766C2" w:rsidRPr="00EB46DF">
        <w:rPr>
          <w:rFonts w:eastAsia="Times New Roman" w:cs="Times New Roman"/>
          <w:color w:val="000000"/>
          <w:lang w:val="en-CA"/>
        </w:rPr>
        <w:fldChar w:fldCharType="end"/>
      </w:r>
      <w:r w:rsidR="00B766C2" w:rsidRPr="00EB46DF">
        <w:rPr>
          <w:rFonts w:eastAsia="Times New Roman" w:cs="Times New Roman"/>
          <w:color w:val="000000"/>
          <w:lang w:val="en-CA"/>
        </w:rPr>
        <w:t>. Quantifying the i</w:t>
      </w:r>
      <w:r w:rsidRPr="00EB46DF">
        <w:rPr>
          <w:rFonts w:eastAsia="Times New Roman" w:cs="Times New Roman"/>
          <w:color w:val="000000"/>
          <w:lang w:val="en-CA"/>
        </w:rPr>
        <w:t>mpacts of plastics on salmon</w:t>
      </w:r>
      <w:r w:rsidR="00B766C2" w:rsidRPr="00EB46DF">
        <w:rPr>
          <w:rFonts w:eastAsia="Times New Roman" w:cs="Times New Roman"/>
          <w:color w:val="000000"/>
          <w:lang w:val="en-CA"/>
        </w:rPr>
        <w:t xml:space="preserve"> and exploring the relationship with plastic consumption to nearshore or benthic foraging</w:t>
      </w:r>
      <w:r w:rsidRPr="00EB46DF">
        <w:rPr>
          <w:rFonts w:eastAsia="Times New Roman" w:cs="Times New Roman"/>
          <w:color w:val="000000"/>
          <w:lang w:val="en-CA"/>
        </w:rPr>
        <w:t xml:space="preserve"> has incredible potential </w:t>
      </w:r>
      <w:r w:rsidR="000B4062" w:rsidRPr="00EB46DF">
        <w:rPr>
          <w:rFonts w:eastAsia="Times New Roman" w:cs="Times New Roman"/>
          <w:color w:val="000000"/>
          <w:lang w:val="en-CA"/>
        </w:rPr>
        <w:t>for</w:t>
      </w:r>
      <w:r w:rsidRPr="00EB46DF">
        <w:rPr>
          <w:rFonts w:eastAsia="Times New Roman" w:cs="Times New Roman"/>
          <w:color w:val="000000"/>
          <w:lang w:val="en-CA"/>
        </w:rPr>
        <w:t xml:space="preserve"> a new area of </w:t>
      </w:r>
      <w:r w:rsidR="00B766C2" w:rsidRPr="00EB46DF">
        <w:rPr>
          <w:rFonts w:eastAsia="Times New Roman" w:cs="Times New Roman"/>
          <w:color w:val="000000"/>
          <w:lang w:val="en-CA"/>
        </w:rPr>
        <w:t xml:space="preserve">research on </w:t>
      </w:r>
      <w:r w:rsidRPr="00EB46DF">
        <w:rPr>
          <w:rFonts w:eastAsia="Times New Roman" w:cs="Times New Roman"/>
          <w:color w:val="000000"/>
          <w:lang w:val="en-CA"/>
        </w:rPr>
        <w:t>salmon health and conservation.</w:t>
      </w:r>
      <w:commentRangeEnd w:id="251"/>
      <w:r w:rsidR="00E23A22" w:rsidRPr="00EB46DF">
        <w:rPr>
          <w:rStyle w:val="CommentReference"/>
          <w:rFonts w:cs="Times New Roman"/>
          <w:sz w:val="24"/>
          <w:szCs w:val="24"/>
        </w:rPr>
        <w:commentReference w:id="251"/>
      </w:r>
    </w:p>
    <w:p w14:paraId="3047F27C" w14:textId="77777777" w:rsidR="00372150" w:rsidRPr="00EB46DF" w:rsidRDefault="00372150" w:rsidP="00266C78">
      <w:pPr>
        <w:rPr>
          <w:rFonts w:eastAsia="Times New Roman" w:cs="Times New Roman"/>
          <w:lang w:val="en-CA"/>
        </w:rPr>
      </w:pPr>
    </w:p>
    <w:p w14:paraId="532E4780" w14:textId="07E0A996" w:rsidR="00372150" w:rsidRPr="00EB46DF" w:rsidRDefault="00372150" w:rsidP="007720AD">
      <w:pPr>
        <w:pStyle w:val="Heading3"/>
        <w:rPr>
          <w:lang w:val="en-CA"/>
        </w:rPr>
      </w:pPr>
      <w:bookmarkStart w:id="253" w:name="_Toc46482979"/>
      <w:r w:rsidRPr="00EB46DF">
        <w:rPr>
          <w:lang w:val="en-CA"/>
        </w:rPr>
        <w:t>Conclusion</w:t>
      </w:r>
      <w:bookmarkEnd w:id="253"/>
    </w:p>
    <w:p w14:paraId="3179EC24" w14:textId="77777777" w:rsidR="00372150" w:rsidRPr="00EB46DF" w:rsidRDefault="00372150" w:rsidP="00266C78">
      <w:pPr>
        <w:rPr>
          <w:rFonts w:eastAsia="Times New Roman" w:cs="Times New Roman"/>
          <w:lang w:val="en-CA"/>
        </w:rPr>
      </w:pPr>
    </w:p>
    <w:p w14:paraId="2D64F779" w14:textId="2430B410" w:rsidR="00372150" w:rsidRPr="00EB46DF" w:rsidRDefault="00372150" w:rsidP="00266C78">
      <w:pPr>
        <w:rPr>
          <w:rFonts w:eastAsia="Times New Roman" w:cs="Times New Roman"/>
          <w:lang w:val="en-CA"/>
        </w:rPr>
      </w:pPr>
      <w:r w:rsidRPr="00EB46DF">
        <w:rPr>
          <w:rFonts w:eastAsia="Times New Roman" w:cs="Times New Roman"/>
          <w:color w:val="000000"/>
          <w:lang w:val="en-CA"/>
        </w:rPr>
        <w:tab/>
      </w:r>
      <w:r w:rsidR="00DF030F" w:rsidRPr="00EB46DF">
        <w:rPr>
          <w:rFonts w:eastAsia="Times New Roman" w:cs="Times New Roman"/>
          <w:color w:val="000000"/>
          <w:lang w:val="en-CA"/>
        </w:rPr>
        <w:t>J</w:t>
      </w:r>
      <w:r w:rsidRPr="00EB46DF">
        <w:rPr>
          <w:rFonts w:eastAsia="Times New Roman" w:cs="Times New Roman"/>
          <w:color w:val="000000"/>
          <w:lang w:val="en-CA"/>
        </w:rPr>
        <w:t xml:space="preserve">uvenile pink and chum diets appear to be influenced by availability of prey and </w:t>
      </w:r>
      <w:commentRangeStart w:id="254"/>
      <w:r w:rsidRPr="00EB46DF">
        <w:rPr>
          <w:rFonts w:eastAsia="Times New Roman" w:cs="Times New Roman"/>
          <w:color w:val="000000"/>
          <w:lang w:val="en-CA"/>
        </w:rPr>
        <w:t>the overlap between salmon species shows a clear relationship to feeding intensity</w:t>
      </w:r>
      <w:commentRangeEnd w:id="254"/>
      <w:r w:rsidR="00B60903" w:rsidRPr="00EB46DF">
        <w:rPr>
          <w:rStyle w:val="CommentReference"/>
          <w:rFonts w:cs="Times New Roman"/>
          <w:sz w:val="24"/>
          <w:szCs w:val="24"/>
        </w:rPr>
        <w:commentReference w:id="254"/>
      </w:r>
      <w:r w:rsidRPr="00EB46DF">
        <w:rPr>
          <w:rFonts w:eastAsia="Times New Roman" w:cs="Times New Roman"/>
          <w:color w:val="000000"/>
          <w:lang w:val="en-CA"/>
        </w:rPr>
        <w:t xml:space="preserve">. It is intuitive that prey determines diet composition but counterintuitive that competition may decrease with increased diet similarity between salmon species utilizing the same resources. When </w:t>
      </w:r>
      <w:ins w:id="255" w:author="Vanessa Fladmark" w:date="2020-07-16T14:17:00Z">
        <w:r w:rsidR="00EE12FD" w:rsidRPr="00EB46DF">
          <w:rPr>
            <w:rFonts w:eastAsia="Times New Roman" w:cs="Times New Roman"/>
            <w:color w:val="000000"/>
            <w:lang w:val="en-CA"/>
          </w:rPr>
          <w:t xml:space="preserve">high quality </w:t>
        </w:r>
      </w:ins>
      <w:r w:rsidRPr="00EB46DF">
        <w:rPr>
          <w:rFonts w:eastAsia="Times New Roman" w:cs="Times New Roman"/>
          <w:color w:val="000000"/>
          <w:lang w:val="en-CA"/>
        </w:rPr>
        <w:t>food becomes scarcer, it seems juvenile salmon have strategies to fall back on,</w:t>
      </w:r>
      <w:r w:rsidR="007B6291" w:rsidRPr="00EB46DF">
        <w:rPr>
          <w:rFonts w:eastAsia="Times New Roman" w:cs="Times New Roman"/>
          <w:color w:val="000000"/>
          <w:lang w:val="en-CA"/>
        </w:rPr>
        <w:t xml:space="preserve"> where</w:t>
      </w:r>
      <w:r w:rsidRPr="00EB46DF">
        <w:rPr>
          <w:rFonts w:eastAsia="Times New Roman" w:cs="Times New Roman"/>
          <w:color w:val="000000"/>
          <w:lang w:val="en-CA"/>
        </w:rPr>
        <w:t xml:space="preserve"> pink salmon focus efforts in nearshore environments and chum salmon shift to gelatinous</w:t>
      </w:r>
      <w:r w:rsidR="007B6291" w:rsidRPr="00EB46DF">
        <w:rPr>
          <w:rFonts w:eastAsia="Times New Roman" w:cs="Times New Roman"/>
          <w:color w:val="000000"/>
          <w:lang w:val="en-CA"/>
        </w:rPr>
        <w:t xml:space="preserve"> prey</w:t>
      </w:r>
      <w:r w:rsidRPr="00EB46DF">
        <w:rPr>
          <w:rFonts w:eastAsia="Times New Roman" w:cs="Times New Roman"/>
          <w:color w:val="000000"/>
          <w:lang w:val="en-CA"/>
        </w:rPr>
        <w:t>.</w:t>
      </w:r>
      <w:r w:rsidR="00E23601" w:rsidRPr="00EB46DF">
        <w:rPr>
          <w:rFonts w:eastAsia="Times New Roman" w:cs="Times New Roman"/>
          <w:color w:val="000000"/>
          <w:lang w:val="en-CA"/>
        </w:rPr>
        <w:t xml:space="preserve"> These salmon species could potentially be used as ecosystem indicators,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lang w:val="en-CA"/>
        </w:rPr>
      </w:pPr>
    </w:p>
    <w:p w14:paraId="030B076B" w14:textId="67059657" w:rsidR="00372150" w:rsidRPr="00EB46DF" w:rsidRDefault="00372150" w:rsidP="00266C78">
      <w:pPr>
        <w:rPr>
          <w:rFonts w:eastAsia="Times New Roman" w:cs="Times New Roman"/>
          <w:lang w:val="en-CA"/>
        </w:rPr>
      </w:pPr>
      <w:r w:rsidRPr="00EB46DF">
        <w:rPr>
          <w:rFonts w:eastAsia="Times New Roman" w:cs="Times New Roman"/>
          <w:color w:val="000000"/>
          <w:lang w:val="en-CA"/>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lang w:val="en-CA"/>
        </w:rPr>
        <w:t>almon s</w:t>
      </w:r>
      <w:r w:rsidRPr="00EB46DF">
        <w:rPr>
          <w:rFonts w:eastAsia="Times New Roman" w:cs="Times New Roman"/>
          <w:color w:val="000000"/>
          <w:lang w:val="en-CA"/>
        </w:rPr>
        <w:t>pecies occupy distinct trophic niches from one another, and this relationship shifts across the migration route relative to the foraging intensity</w:t>
      </w:r>
      <w:r w:rsidR="007B6291" w:rsidRPr="00EB46DF">
        <w:rPr>
          <w:rFonts w:eastAsia="Times New Roman" w:cs="Times New Roman"/>
          <w:color w:val="000000"/>
          <w:lang w:val="en-CA"/>
        </w:rPr>
        <w:t xml:space="preserve">, prey types </w:t>
      </w:r>
      <w:r w:rsidRPr="00EB46DF">
        <w:rPr>
          <w:rFonts w:eastAsia="Times New Roman" w:cs="Times New Roman"/>
          <w:color w:val="000000"/>
          <w:lang w:val="en-CA"/>
        </w:rPr>
        <w:t xml:space="preserve">and </w:t>
      </w:r>
      <w:r w:rsidR="007B6291" w:rsidRPr="00EB46DF">
        <w:rPr>
          <w:rFonts w:eastAsia="Times New Roman" w:cs="Times New Roman"/>
          <w:color w:val="000000"/>
          <w:lang w:val="en-CA"/>
        </w:rPr>
        <w:t xml:space="preserve">the </w:t>
      </w:r>
      <w:r w:rsidRPr="00EB46DF">
        <w:rPr>
          <w:rFonts w:eastAsia="Times New Roman" w:cs="Times New Roman"/>
          <w:color w:val="000000"/>
          <w:lang w:val="en-CA"/>
        </w:rPr>
        <w:t>environmental conditions.</w:t>
      </w:r>
      <w:r w:rsidR="005130C0" w:rsidRPr="00EB46DF">
        <w:rPr>
          <w:rFonts w:eastAsia="Times New Roman" w:cs="Times New Roman"/>
          <w:color w:val="000000"/>
          <w:lang w:val="en-CA"/>
        </w:rPr>
        <w:t xml:space="preserve"> </w:t>
      </w:r>
    </w:p>
    <w:p w14:paraId="4B0A259F" w14:textId="77777777" w:rsidR="001210AF" w:rsidRDefault="001210AF" w:rsidP="001210AF">
      <w:pPr>
        <w:rPr>
          <w:lang w:val="en-CA"/>
        </w:rPr>
        <w:sectPr w:rsidR="001210AF" w:rsidSect="00194981">
          <w:pgSz w:w="12240" w:h="15840"/>
          <w:pgMar w:top="1440" w:right="1440" w:bottom="1440" w:left="1440" w:header="708" w:footer="708" w:gutter="0"/>
          <w:pgNumType w:start="1"/>
          <w:cols w:space="708"/>
          <w:docGrid w:linePitch="360"/>
        </w:sectPr>
      </w:pPr>
      <w:bookmarkStart w:id="256" w:name="_Toc46482980"/>
    </w:p>
    <w:p w14:paraId="71E2F0DA" w14:textId="562E589B" w:rsidR="005A57A4" w:rsidRPr="001210AF" w:rsidRDefault="00FA03B1" w:rsidP="001210AF">
      <w:pPr>
        <w:pStyle w:val="Heading3"/>
        <w:rPr>
          <w:rFonts w:eastAsia="Times New Roman"/>
          <w:lang w:val="en-CA"/>
        </w:rPr>
      </w:pPr>
      <w:r>
        <w:rPr>
          <w:lang w:val="en-CA"/>
        </w:rPr>
        <w:t>Tables</w:t>
      </w:r>
      <w:bookmarkEnd w:id="256"/>
      <w:r>
        <w:rPr>
          <w:lang w:val="en-CA"/>
        </w:rPr>
        <w:t xml:space="preserve"> </w:t>
      </w:r>
    </w:p>
    <w:p w14:paraId="09B7A1C0" w14:textId="64C50117" w:rsidR="00FA03B1" w:rsidRPr="00187473" w:rsidRDefault="00FA03B1" w:rsidP="001C050C"/>
    <w:p w14:paraId="74C7ADFD" w14:textId="2748E49A" w:rsidR="00FA03B1" w:rsidRPr="0024436B" w:rsidRDefault="00FA03B1" w:rsidP="0024436B">
      <w:pPr>
        <w:pStyle w:val="Heading9"/>
        <w:rPr>
          <w:rStyle w:val="Strong"/>
          <w:b w:val="0"/>
          <w:bCs w:val="0"/>
        </w:rPr>
      </w:pPr>
      <w:bookmarkStart w:id="257" w:name="_Toc46483062"/>
      <w:r w:rsidRPr="0024436B">
        <w:rPr>
          <w:rStyle w:val="Strong"/>
          <w:b w:val="0"/>
          <w:bCs w:val="0"/>
        </w:rPr>
        <w:t xml:space="preserve">Table </w:t>
      </w:r>
      <w:r w:rsidR="001C050C" w:rsidRPr="0024436B">
        <w:rPr>
          <w:rStyle w:val="Strong"/>
          <w:b w:val="0"/>
          <w:bCs w:val="0"/>
        </w:rPr>
        <w:t>2.</w:t>
      </w:r>
      <w:r w:rsidRPr="0024436B">
        <w:rPr>
          <w:rStyle w:val="Strong"/>
          <w:b w:val="0"/>
          <w:bCs w:val="0"/>
        </w:rPr>
        <w:t>1</w:t>
      </w:r>
      <w:r w:rsidR="006B6933">
        <w:rPr>
          <w:rStyle w:val="Strong"/>
          <w:b w:val="0"/>
          <w:bCs w:val="0"/>
        </w:rPr>
        <w:t>.</w:t>
      </w:r>
      <w:r w:rsidRPr="0024436B">
        <w:rPr>
          <w:rStyle w:val="Strong"/>
          <w:b w:val="0"/>
          <w:bCs w:val="0"/>
        </w:rPr>
        <w:t xml:space="preserve"> </w:t>
      </w:r>
      <w:r w:rsidR="006B6933">
        <w:rPr>
          <w:rStyle w:val="Strong"/>
          <w:b w:val="0"/>
          <w:bCs w:val="0"/>
        </w:rPr>
        <w:t>Survey dates, salmon s</w:t>
      </w:r>
      <w:r w:rsidRPr="0024436B">
        <w:rPr>
          <w:rStyle w:val="Strong"/>
          <w:b w:val="0"/>
          <w:bCs w:val="0"/>
        </w:rPr>
        <w:t>ample size</w:t>
      </w:r>
      <w:r w:rsidR="006B6933">
        <w:rPr>
          <w:rStyle w:val="Strong"/>
          <w:b w:val="0"/>
          <w:bCs w:val="0"/>
        </w:rPr>
        <w:t>s</w:t>
      </w:r>
      <w:r w:rsidRPr="0024436B">
        <w:rPr>
          <w:rStyle w:val="Strong"/>
          <w:b w:val="0"/>
          <w:bCs w:val="0"/>
        </w:rPr>
        <w:t>, dates, environmental surface data, and zooplankton biomass by size fraction</w:t>
      </w:r>
      <w:bookmarkEnd w:id="257"/>
      <w:r w:rsidR="006B6933">
        <w:rPr>
          <w:rStyle w:val="Strong"/>
          <w:b w:val="0"/>
          <w:bCs w:val="0"/>
        </w:rPr>
        <w:t>.</w:t>
      </w:r>
    </w:p>
    <w:p w14:paraId="4609A588" w14:textId="77777777" w:rsidR="00FA03B1" w:rsidRDefault="00FA03B1" w:rsidP="00B64F00">
      <w:pPr>
        <w:widowControl w:val="0"/>
        <w:autoSpaceDE w:val="0"/>
        <w:autoSpaceDN w:val="0"/>
        <w:adjustRightInd w:val="0"/>
        <w:ind w:left="480" w:hanging="480"/>
        <w:rPr>
          <w:rFonts w:eastAsia="Times New Roman" w:cs="Times New Roman"/>
          <w:color w:val="000000"/>
          <w:lang w:val="en-CA"/>
        </w:rPr>
      </w:pPr>
    </w:p>
    <w:p w14:paraId="26781031" w14:textId="137258A0" w:rsidR="00FA03B1" w:rsidRDefault="00BD4CC0" w:rsidP="00B64F00">
      <w:pPr>
        <w:widowControl w:val="0"/>
        <w:autoSpaceDE w:val="0"/>
        <w:autoSpaceDN w:val="0"/>
        <w:adjustRightInd w:val="0"/>
        <w:ind w:left="480" w:hanging="480"/>
        <w:rPr>
          <w:rFonts w:eastAsia="Times New Roman" w:cs="Times New Roman"/>
          <w:color w:val="000000"/>
          <w:lang w:val="en-CA"/>
        </w:rPr>
      </w:pPr>
      <w:r>
        <w:rPr>
          <w:rFonts w:eastAsia="Times New Roman" w:cs="Times New Roman"/>
          <w:noProof/>
          <w:color w:val="000000"/>
          <w:lang w:val="en-CA"/>
        </w:rPr>
        <w:drawing>
          <wp:inline distT="0" distB="0" distL="0" distR="0" wp14:anchorId="005ED6F7" wp14:editId="50313BF8">
            <wp:extent cx="5930900" cy="24525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
                    <a:stretch>
                      <a:fillRect/>
                    </a:stretch>
                  </pic:blipFill>
                  <pic:spPr>
                    <a:xfrm>
                      <a:off x="0" y="0"/>
                      <a:ext cx="5977431" cy="2471749"/>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bookmarkStart w:id="258" w:name="_Toc46483063"/>
    </w:p>
    <w:p w14:paraId="1C1F3C98" w14:textId="3EBCB4A0" w:rsidR="00FA03B1" w:rsidRDefault="00FA03B1" w:rsidP="001210AF">
      <w:pPr>
        <w:pStyle w:val="Heading9"/>
        <w:rPr>
          <w:rStyle w:val="Strong"/>
          <w:b w:val="0"/>
          <w:bCs w:val="0"/>
        </w:rPr>
      </w:pPr>
      <w:r w:rsidRPr="00187473">
        <w:rPr>
          <w:rStyle w:val="Strong"/>
          <w:b w:val="0"/>
          <w:bCs w:val="0"/>
        </w:rPr>
        <w:t>Table 2</w:t>
      </w:r>
      <w:r w:rsidR="001C050C">
        <w:rPr>
          <w:rStyle w:val="Strong"/>
          <w:b w:val="0"/>
          <w:bCs w:val="0"/>
        </w:rPr>
        <w:t>.2</w:t>
      </w:r>
      <w:r w:rsidR="006B6933">
        <w:rPr>
          <w:rStyle w:val="Strong"/>
          <w:b w:val="0"/>
          <w:bCs w:val="0"/>
        </w:rPr>
        <w:t>.</w:t>
      </w:r>
      <w:r w:rsidRPr="00187473">
        <w:rPr>
          <w:rStyle w:val="Strong"/>
          <w:b w:val="0"/>
          <w:bCs w:val="0"/>
        </w:rPr>
        <w:t xml:space="preserve"> Zooplankton relative </w:t>
      </w:r>
      <w:r w:rsidRPr="001C050C">
        <w:rPr>
          <w:rStyle w:val="Strong"/>
          <w:b w:val="0"/>
          <w:bCs w:val="0"/>
        </w:rPr>
        <w:t>abundance</w:t>
      </w:r>
      <w:r w:rsidRPr="00187473">
        <w:rPr>
          <w:rStyle w:val="Strong"/>
          <w:b w:val="0"/>
          <w:bCs w:val="0"/>
        </w:rPr>
        <w:t xml:space="preserve"> by </w:t>
      </w:r>
      <w:r w:rsidRPr="001C050C">
        <w:rPr>
          <w:rStyle w:val="Strong"/>
          <w:b w:val="0"/>
          <w:bCs w:val="0"/>
        </w:rPr>
        <w:t>main</w:t>
      </w:r>
      <w:r w:rsidRPr="00187473">
        <w:rPr>
          <w:rStyle w:val="Strong"/>
          <w:b w:val="0"/>
          <w:bCs w:val="0"/>
        </w:rPr>
        <w:t xml:space="preserve"> groups</w:t>
      </w:r>
      <w:bookmarkEnd w:id="258"/>
      <w:r w:rsidR="006B6933">
        <w:rPr>
          <w:rStyle w:val="Strong"/>
          <w:b w:val="0"/>
          <w:bCs w:val="0"/>
        </w:rPr>
        <w:t>.</w:t>
      </w:r>
    </w:p>
    <w:p w14:paraId="5DCE5D17" w14:textId="77777777" w:rsidR="00BD4CC0" w:rsidRPr="00BD4CC0" w:rsidRDefault="00BD4CC0" w:rsidP="00BD4CC0"/>
    <w:p w14:paraId="75645C1F" w14:textId="1BA7E7AD" w:rsidR="00FA03B1" w:rsidRDefault="00BD4CC0" w:rsidP="00BD4CC0">
      <w:pPr>
        <w:rPr>
          <w:rFonts w:eastAsia="Times New Roman" w:cs="Times New Roman"/>
          <w:b/>
          <w:bCs/>
          <w:lang w:val="en-CA"/>
        </w:rPr>
      </w:pPr>
      <w:r>
        <w:rPr>
          <w:rFonts w:eastAsia="Times New Roman" w:cs="Times New Roman"/>
          <w:b/>
          <w:bCs/>
          <w:noProof/>
          <w:lang w:val="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lang w:val="en-CA"/>
        </w:rPr>
      </w:pPr>
    </w:p>
    <w:p w14:paraId="7539C55C" w14:textId="77777777" w:rsidR="00FA03B1" w:rsidRDefault="00FA03B1" w:rsidP="00FA03B1">
      <w:pPr>
        <w:rPr>
          <w:rFonts w:eastAsia="Times New Roman" w:cs="Times New Roman"/>
          <w:b/>
          <w:bCs/>
          <w:lang w:val="en-CA"/>
        </w:rPr>
      </w:pPr>
    </w:p>
    <w:p w14:paraId="44554711" w14:textId="77777777" w:rsidR="00FA03B1" w:rsidRDefault="00FA03B1" w:rsidP="00FA03B1">
      <w:pPr>
        <w:rPr>
          <w:rFonts w:eastAsia="Times New Roman" w:cs="Times New Roman"/>
          <w:b/>
          <w:bCs/>
          <w:lang w:val="en-CA"/>
        </w:rPr>
      </w:pPr>
    </w:p>
    <w:p w14:paraId="16943FB4" w14:textId="76B5A5E1" w:rsidR="002D4529" w:rsidRDefault="002D4529">
      <w:pPr>
        <w:spacing w:line="240" w:lineRule="auto"/>
        <w:rPr>
          <w:rFonts w:eastAsia="Times New Roman" w:cs="Times New Roman"/>
          <w:b/>
          <w:bCs/>
          <w:lang w:val="en-CA"/>
        </w:rPr>
      </w:pPr>
      <w:r>
        <w:rPr>
          <w:rFonts w:eastAsia="Times New Roman" w:cs="Times New Roman"/>
          <w:b/>
          <w:bCs/>
          <w:lang w:val="en-CA"/>
        </w:rPr>
        <w:br w:type="page"/>
      </w:r>
    </w:p>
    <w:p w14:paraId="505C9EC7" w14:textId="4C7850B3" w:rsidR="00FA03B1" w:rsidRDefault="00FA03B1" w:rsidP="002D4529">
      <w:pPr>
        <w:pStyle w:val="Heading9"/>
        <w:numPr>
          <w:ilvl w:val="0"/>
          <w:numId w:val="0"/>
        </w:numPr>
        <w:rPr>
          <w:lang w:val="en-CA"/>
        </w:rPr>
      </w:pPr>
      <w:bookmarkStart w:id="259" w:name="_Toc46483064"/>
      <w:r w:rsidRPr="00EB46DF">
        <w:rPr>
          <w:bCs/>
          <w:lang w:val="en-CA"/>
        </w:rPr>
        <w:t xml:space="preserve">Table </w:t>
      </w:r>
      <w:r w:rsidR="001C050C">
        <w:rPr>
          <w:bCs/>
          <w:lang w:val="en-CA"/>
        </w:rPr>
        <w:t>2.</w:t>
      </w:r>
      <w:r w:rsidRPr="00EB46DF">
        <w:rPr>
          <w:bCs/>
          <w:lang w:val="en-CA"/>
        </w:rPr>
        <w:t>3</w:t>
      </w:r>
      <w:r w:rsidR="006B6933">
        <w:rPr>
          <w:bCs/>
          <w:lang w:val="en-CA"/>
        </w:rPr>
        <w:t>.</w:t>
      </w:r>
      <w:r w:rsidRPr="00EB46DF">
        <w:rPr>
          <w:lang w:val="en-CA"/>
        </w:rPr>
        <w:t xml:space="preserve"> Salmon biological data including wet weight (WW), fork length (FL), gut fullness index (GFI), showing mean and standard error. As well as the number of empty stomachs and percent dietary overlap between pink and chum salmon at each site</w:t>
      </w:r>
      <w:bookmarkEnd w:id="259"/>
      <w:r w:rsidR="006B6933">
        <w:rPr>
          <w:lang w:val="en-CA"/>
        </w:rPr>
        <w:t>.</w:t>
      </w:r>
    </w:p>
    <w:p w14:paraId="39D19FE7" w14:textId="77777777" w:rsidR="00BD4CC0" w:rsidRPr="00BD4CC0" w:rsidRDefault="00BD4CC0" w:rsidP="00BD4CC0">
      <w:pPr>
        <w:rPr>
          <w:lang w:val="en-CA"/>
        </w:rPr>
      </w:pPr>
    </w:p>
    <w:p w14:paraId="0C440F97" w14:textId="6CA2667C" w:rsidR="00FA03B1" w:rsidRDefault="00BD4CC0" w:rsidP="00FA03B1">
      <w:pPr>
        <w:rPr>
          <w:rFonts w:eastAsia="Times New Roman" w:cs="Times New Roman"/>
          <w:lang w:val="en-CA"/>
        </w:rPr>
      </w:pPr>
      <w:r>
        <w:rPr>
          <w:rFonts w:eastAsia="Times New Roman" w:cs="Times New Roman"/>
          <w:noProof/>
          <w:lang w:val="en-CA"/>
        </w:rPr>
        <w:drawing>
          <wp:inline distT="0" distB="0" distL="0" distR="0" wp14:anchorId="2D429D7B" wp14:editId="58DECAEB">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stretch>
                      <a:fillRect/>
                    </a:stretch>
                  </pic:blipFill>
                  <pic:spPr>
                    <a:xfrm>
                      <a:off x="0" y="0"/>
                      <a:ext cx="5970502" cy="3558351"/>
                    </a:xfrm>
                    <a:prstGeom prst="rect">
                      <a:avLst/>
                    </a:prstGeom>
                  </pic:spPr>
                </pic:pic>
              </a:graphicData>
            </a:graphic>
          </wp:inline>
        </w:drawing>
      </w:r>
    </w:p>
    <w:p w14:paraId="2A16B86C" w14:textId="761B718F" w:rsidR="00FA03B1" w:rsidRPr="00EB46DF" w:rsidRDefault="00FA03B1" w:rsidP="00FA03B1">
      <w:pPr>
        <w:rPr>
          <w:rFonts w:eastAsia="Times New Roman" w:cs="Times New Roman"/>
          <w:lang w:val="en-CA"/>
        </w:rPr>
      </w:pPr>
    </w:p>
    <w:p w14:paraId="44ADD349" w14:textId="77777777" w:rsidR="00FA03B1" w:rsidRPr="00EB46DF" w:rsidRDefault="00FA03B1" w:rsidP="00FA03B1">
      <w:pPr>
        <w:rPr>
          <w:rFonts w:eastAsia="Times New Roman" w:cs="Times New Roman"/>
          <w:lang w:val="en-CA"/>
        </w:rPr>
      </w:pPr>
    </w:p>
    <w:p w14:paraId="5B8F7F5E" w14:textId="77777777" w:rsidR="00FA03B1" w:rsidRPr="00EB46DF" w:rsidRDefault="00FA03B1" w:rsidP="00FA03B1">
      <w:pPr>
        <w:rPr>
          <w:rFonts w:eastAsia="Times New Roman" w:cs="Times New Roman"/>
          <w:lang w:val="en-CA"/>
        </w:rPr>
      </w:pPr>
    </w:p>
    <w:p w14:paraId="2B162FE9" w14:textId="77777777" w:rsidR="00FA03B1" w:rsidRPr="00EB46DF" w:rsidRDefault="00FA03B1" w:rsidP="00FA03B1">
      <w:pPr>
        <w:rPr>
          <w:rFonts w:eastAsia="Times New Roman" w:cs="Times New Roman"/>
          <w:lang w:val="en-CA"/>
        </w:rPr>
      </w:pPr>
    </w:p>
    <w:p w14:paraId="0D38D3AA" w14:textId="77777777" w:rsidR="00FA03B1" w:rsidRPr="00EB46DF" w:rsidRDefault="00FA03B1" w:rsidP="00FA03B1">
      <w:pPr>
        <w:rPr>
          <w:rFonts w:eastAsia="Times New Roman" w:cs="Times New Roman"/>
          <w:lang w:val="en-CA"/>
        </w:rPr>
      </w:pPr>
    </w:p>
    <w:p w14:paraId="581CE850" w14:textId="77777777" w:rsidR="00FA03B1" w:rsidRPr="00EB46DF" w:rsidRDefault="00FA03B1" w:rsidP="00FA03B1">
      <w:pPr>
        <w:rPr>
          <w:rFonts w:eastAsia="Times New Roman" w:cs="Times New Roman"/>
          <w:lang w:val="en-CA"/>
        </w:rPr>
      </w:pPr>
    </w:p>
    <w:p w14:paraId="680930CF" w14:textId="77777777" w:rsidR="00FA03B1" w:rsidRPr="00EB46DF" w:rsidRDefault="00FA03B1" w:rsidP="00FA03B1">
      <w:pPr>
        <w:rPr>
          <w:rFonts w:eastAsia="Times New Roman" w:cs="Times New Roman"/>
          <w:lang w:val="en-CA"/>
        </w:rPr>
      </w:pPr>
    </w:p>
    <w:p w14:paraId="43A256AE" w14:textId="77777777" w:rsidR="00FA03B1" w:rsidRPr="00EB46DF" w:rsidRDefault="00FA03B1" w:rsidP="00FA03B1">
      <w:pPr>
        <w:rPr>
          <w:rFonts w:eastAsia="Times New Roman" w:cs="Times New Roman"/>
          <w:lang w:val="en-CA"/>
        </w:rPr>
      </w:pPr>
    </w:p>
    <w:p w14:paraId="45E4371D" w14:textId="77777777" w:rsidR="00FA03B1" w:rsidRDefault="00FA03B1" w:rsidP="00FA03B1">
      <w:pPr>
        <w:rPr>
          <w:rFonts w:eastAsia="Times New Roman" w:cs="Times New Roman"/>
          <w:lang w:val="en-CA"/>
        </w:rPr>
      </w:pPr>
    </w:p>
    <w:p w14:paraId="5F232E92" w14:textId="77777777" w:rsidR="00FA03B1" w:rsidRPr="00EB46DF" w:rsidRDefault="00FA03B1" w:rsidP="00FA03B1">
      <w:pPr>
        <w:rPr>
          <w:rFonts w:eastAsia="Times New Roman" w:cs="Times New Roman"/>
          <w:lang w:val="en-CA"/>
        </w:rPr>
      </w:pPr>
    </w:p>
    <w:p w14:paraId="63BE8B7A" w14:textId="39A6BB9D" w:rsidR="00FA03B1" w:rsidRDefault="00FA03B1" w:rsidP="001C050C">
      <w:pPr>
        <w:pStyle w:val="Heading9"/>
        <w:rPr>
          <w:lang w:val="en-CA"/>
        </w:rPr>
      </w:pPr>
      <w:bookmarkStart w:id="260" w:name="_Toc46483065"/>
      <w:r w:rsidRPr="00EB46DF">
        <w:rPr>
          <w:lang w:val="en-CA"/>
        </w:rPr>
        <w:t xml:space="preserve">Table </w:t>
      </w:r>
      <w:r w:rsidR="001C050C">
        <w:rPr>
          <w:lang w:val="en-CA"/>
        </w:rPr>
        <w:t>2.</w:t>
      </w:r>
      <w:r w:rsidRPr="00EB46DF">
        <w:rPr>
          <w:lang w:val="en-CA"/>
        </w:rPr>
        <w:t>4</w:t>
      </w:r>
      <w:r w:rsidR="006B6933">
        <w:rPr>
          <w:lang w:val="en-CA"/>
        </w:rPr>
        <w:t>.</w:t>
      </w:r>
      <w:r w:rsidRPr="00EB46DF">
        <w:rPr>
          <w:lang w:val="en-CA"/>
        </w:rPr>
        <w:t xml:space="preserve"> Diet composition summary by average relative biomass, expressed as a percent, of the main groups of prey for pink (PI) and chum (CU) salmon</w:t>
      </w:r>
      <w:bookmarkEnd w:id="260"/>
      <w:r w:rsidR="006B6933">
        <w:rPr>
          <w:lang w:val="en-CA"/>
        </w:rPr>
        <w:t>.</w:t>
      </w:r>
    </w:p>
    <w:p w14:paraId="4F477EF1" w14:textId="77777777" w:rsidR="00BD4CC0" w:rsidRPr="00BD4CC0" w:rsidRDefault="00BD4CC0" w:rsidP="00BD4CC0">
      <w:pPr>
        <w:rPr>
          <w:lang w:val="en-CA"/>
        </w:rPr>
      </w:pPr>
    </w:p>
    <w:p w14:paraId="1FF9AB80" w14:textId="5B5DBFD5" w:rsidR="00FA03B1" w:rsidRDefault="00BD4CC0" w:rsidP="00FA03B1">
      <w:pPr>
        <w:rPr>
          <w:rFonts w:eastAsia="Times New Roman" w:cs="Times New Roman"/>
          <w:b/>
          <w:bCs/>
          <w:lang w:val="en-CA"/>
        </w:rPr>
      </w:pPr>
      <w:r>
        <w:rPr>
          <w:rFonts w:eastAsia="Times New Roman" w:cs="Times New Roman"/>
          <w:b/>
          <w:bCs/>
          <w:noProof/>
          <w:lang w:val="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483521B8" w14:textId="77777777" w:rsidR="00FA03B1" w:rsidRDefault="00FA03B1" w:rsidP="00FA03B1">
      <w:pPr>
        <w:rPr>
          <w:rFonts w:eastAsia="Times New Roman" w:cs="Times New Roman"/>
          <w:b/>
          <w:bCs/>
          <w:lang w:val="en-CA"/>
        </w:rPr>
      </w:pPr>
      <w:r>
        <w:rPr>
          <w:rFonts w:eastAsia="Times New Roman" w:cs="Times New Roman"/>
          <w:b/>
          <w:bCs/>
          <w:lang w:val="en-CA"/>
        </w:rPr>
        <w:br w:type="page"/>
      </w:r>
    </w:p>
    <w:p w14:paraId="395B6FFA" w14:textId="77777777" w:rsidR="00FA03B1" w:rsidRPr="00EB46DF" w:rsidRDefault="00FA03B1" w:rsidP="00FA03B1">
      <w:pPr>
        <w:pStyle w:val="Heading3"/>
        <w:rPr>
          <w:lang w:val="en-CA"/>
        </w:rPr>
      </w:pPr>
      <w:bookmarkStart w:id="261" w:name="_Toc46482981"/>
      <w:r w:rsidRPr="00EB46DF">
        <w:rPr>
          <w:lang w:val="en-CA"/>
        </w:rPr>
        <w:t>Figures</w:t>
      </w:r>
      <w:bookmarkEnd w:id="261"/>
    </w:p>
    <w:p w14:paraId="03E3A563" w14:textId="77777777" w:rsidR="00FA03B1" w:rsidRPr="00EB46DF" w:rsidRDefault="00FA03B1" w:rsidP="00FA03B1">
      <w:pPr>
        <w:rPr>
          <w:rFonts w:eastAsia="Times New Roman" w:cs="Times New Roman"/>
          <w:b/>
          <w:bCs/>
          <w:lang w:val="en-CA"/>
        </w:rPr>
      </w:pPr>
    </w:p>
    <w:p w14:paraId="4F4C7917" w14:textId="3D161D16" w:rsidR="00FA03B1" w:rsidRPr="00EB46DF" w:rsidRDefault="006B6933" w:rsidP="00FA03B1">
      <w:pPr>
        <w:rPr>
          <w:rFonts w:eastAsia="Times New Roman" w:cs="Times New Roman"/>
          <w:b/>
          <w:bCs/>
          <w:lang w:val="en-CA"/>
        </w:rPr>
      </w:pPr>
      <w:r>
        <w:rPr>
          <w:rFonts w:eastAsia="Times New Roman" w:cs="Times New Roman"/>
          <w:b/>
          <w:bCs/>
          <w:noProof/>
          <w:lang w:val="en-CA"/>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lang w:val="en-CA"/>
        </w:rPr>
      </w:pPr>
    </w:p>
    <w:p w14:paraId="5DA1AA90" w14:textId="4CD53D35" w:rsidR="00FA03B1" w:rsidRPr="001C050C" w:rsidRDefault="00FA03B1" w:rsidP="0015282A">
      <w:pPr>
        <w:pStyle w:val="Caption"/>
      </w:pPr>
      <w:bookmarkStart w:id="262" w:name="_Toc46415558"/>
      <w:bookmarkStart w:id="263" w:name="_Toc46483115"/>
      <w:r w:rsidRPr="001C050C">
        <w:t xml:space="preserve">Figure </w:t>
      </w:r>
      <w:r w:rsidR="001C050C">
        <w:t>2.</w:t>
      </w:r>
      <w:r w:rsidRPr="001C050C">
        <w:t>1</w:t>
      </w:r>
      <w:r w:rsidR="006B6933">
        <w:t>.</w:t>
      </w:r>
      <w:r w:rsidRPr="001C050C">
        <w:t xml:space="preserve"> Map of salmon survey stations in the Discovery Islands and Johnstone Strait. Inset map (left) shows the British Columbia coast with the study region highlighted by the red box.</w:t>
      </w:r>
      <w:bookmarkEnd w:id="262"/>
      <w:bookmarkEnd w:id="263"/>
    </w:p>
    <w:p w14:paraId="1E194429" w14:textId="77777777" w:rsidR="00FA03B1" w:rsidRPr="00EB46DF" w:rsidRDefault="00FA03B1" w:rsidP="00FA03B1">
      <w:pPr>
        <w:rPr>
          <w:rFonts w:eastAsia="Times New Roman" w:cs="Times New Roman"/>
          <w:lang w:val="en-CA"/>
        </w:rPr>
      </w:pPr>
    </w:p>
    <w:p w14:paraId="4A58974F" w14:textId="25C2C7B5" w:rsidR="006B6933" w:rsidRDefault="006B6933" w:rsidP="00FA03B1">
      <w:pPr>
        <w:rPr>
          <w:rFonts w:eastAsia="Times New Roman" w:cs="Times New Roman"/>
          <w:lang w:val="en-CA"/>
        </w:rPr>
      </w:pPr>
      <w:r>
        <w:rPr>
          <w:rFonts w:eastAsia="Times New Roman" w:cs="Times New Roman"/>
          <w:lang w:val="en-CA"/>
        </w:rPr>
        <w:br w:type="page"/>
      </w:r>
    </w:p>
    <w:p w14:paraId="3C743276" w14:textId="744395B5" w:rsidR="00FA03B1" w:rsidRPr="00EB46DF" w:rsidRDefault="006B6933" w:rsidP="00FA03B1">
      <w:pPr>
        <w:rPr>
          <w:rFonts w:eastAsia="Times New Roman" w:cs="Times New Roman"/>
          <w:lang w:val="en-CA"/>
        </w:rPr>
      </w:pPr>
      <w:r>
        <w:rPr>
          <w:rFonts w:eastAsia="Times New Roman" w:cs="Times New Roman"/>
          <w:noProof/>
          <w:lang w:val="en-CA"/>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lang w:val="en-CA"/>
        </w:rPr>
      </w:pPr>
    </w:p>
    <w:p w14:paraId="0F064A81" w14:textId="22C34F9F" w:rsidR="00FA03B1" w:rsidRPr="00EB46DF" w:rsidRDefault="00FA03B1" w:rsidP="0015282A">
      <w:pPr>
        <w:pStyle w:val="Caption"/>
        <w:rPr>
          <w:lang w:val="en-CA"/>
        </w:rPr>
      </w:pPr>
      <w:bookmarkStart w:id="264" w:name="_Toc46415559"/>
      <w:bookmarkStart w:id="265" w:name="_Toc46483116"/>
      <w:r w:rsidRPr="00EB46DF">
        <w:rPr>
          <w:bCs/>
          <w:lang w:val="en-CA"/>
        </w:rPr>
        <w:t xml:space="preserve">Figure </w:t>
      </w:r>
      <w:r w:rsidR="001C050C">
        <w:rPr>
          <w:bCs/>
          <w:lang w:val="en-CA"/>
        </w:rPr>
        <w:t>2.</w:t>
      </w:r>
      <w:r w:rsidRPr="00EB46DF">
        <w:rPr>
          <w:bCs/>
          <w:lang w:val="en-CA"/>
        </w:rPr>
        <w:t>2</w:t>
      </w:r>
      <w:r w:rsidR="006B6933">
        <w:rPr>
          <w:bCs/>
          <w:lang w:val="en-CA"/>
        </w:rPr>
        <w:t>.</w:t>
      </w:r>
      <w:r w:rsidRPr="00EB46DF">
        <w:rPr>
          <w:lang w:val="en-CA"/>
        </w:rPr>
        <w:t xml:space="preserve"> Temperature (left y-axis, black) and salinity (right y-axis, red) values paired with the salmon surveys, the sites are listed in the same order on the x-axis as they appear on the </w:t>
      </w:r>
      <w:commentRangeStart w:id="266"/>
      <w:r w:rsidRPr="00EB46DF">
        <w:rPr>
          <w:lang w:val="en-CA"/>
        </w:rPr>
        <w:t>map</w:t>
      </w:r>
      <w:commentRangeEnd w:id="266"/>
      <w:r w:rsidRPr="00EB46DF">
        <w:rPr>
          <w:rStyle w:val="CommentReference"/>
          <w:rFonts w:cs="Times New Roman"/>
          <w:sz w:val="24"/>
          <w:szCs w:val="24"/>
        </w:rPr>
        <w:commentReference w:id="266"/>
      </w:r>
      <w:r w:rsidRPr="00EB46DF">
        <w:rPr>
          <w:lang w:val="en-CA"/>
        </w:rPr>
        <w:t>.</w:t>
      </w:r>
      <w:bookmarkEnd w:id="264"/>
      <w:bookmarkEnd w:id="265"/>
    </w:p>
    <w:p w14:paraId="7F64EF0E" w14:textId="77777777" w:rsidR="00FA03B1" w:rsidRPr="00EB46DF" w:rsidRDefault="00FA03B1" w:rsidP="00FA03B1">
      <w:pPr>
        <w:rPr>
          <w:rFonts w:eastAsia="Times New Roman" w:cs="Times New Roman"/>
          <w:lang w:val="en-CA"/>
        </w:rPr>
      </w:pPr>
    </w:p>
    <w:p w14:paraId="5E33F521" w14:textId="703078F9" w:rsidR="00FA03B1" w:rsidRPr="00EB46DF" w:rsidRDefault="00FA03B1" w:rsidP="00FA03B1">
      <w:pPr>
        <w:rPr>
          <w:rFonts w:eastAsia="Times New Roman" w:cs="Times New Roman"/>
          <w:lang w:val="en-CA"/>
        </w:rPr>
      </w:pPr>
    </w:p>
    <w:p w14:paraId="0A4FD55F" w14:textId="71574194" w:rsidR="00FA03B1" w:rsidRDefault="006B6933" w:rsidP="0015282A">
      <w:pPr>
        <w:pStyle w:val="Caption"/>
        <w:rPr>
          <w:lang w:val="en-CA"/>
        </w:rPr>
      </w:pPr>
      <w:r>
        <w:rPr>
          <w:noProof/>
          <w:lang w:val="en-CA"/>
        </w:rPr>
        <w:drawing>
          <wp:inline distT="0" distB="0" distL="0" distR="0" wp14:anchorId="68F138EC" wp14:editId="36081C3F">
            <wp:extent cx="5943600" cy="5943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Pr>
        <w:rPr>
          <w:lang w:val="en-CA"/>
        </w:rPr>
      </w:pPr>
    </w:p>
    <w:p w14:paraId="33B963F2" w14:textId="568F7FA2" w:rsidR="00FA03B1" w:rsidRPr="00EB46DF" w:rsidRDefault="00FA03B1" w:rsidP="0015282A">
      <w:pPr>
        <w:pStyle w:val="Caption"/>
        <w:rPr>
          <w:lang w:val="en-CA"/>
        </w:rPr>
      </w:pPr>
      <w:bookmarkStart w:id="267" w:name="_Toc46415560"/>
      <w:bookmarkStart w:id="268" w:name="_Toc46483117"/>
      <w:r w:rsidRPr="00EB46DF">
        <w:rPr>
          <w:bCs/>
          <w:lang w:val="en-CA"/>
        </w:rPr>
        <w:t xml:space="preserve">Figure </w:t>
      </w:r>
      <w:r w:rsidR="001C050C">
        <w:rPr>
          <w:bCs/>
          <w:lang w:val="en-CA"/>
        </w:rPr>
        <w:t>2.</w:t>
      </w:r>
      <w:r w:rsidRPr="00EB46DF">
        <w:rPr>
          <w:bCs/>
          <w:lang w:val="en-CA"/>
        </w:rPr>
        <w:t>3</w:t>
      </w:r>
      <w:r w:rsidR="006B6933">
        <w:rPr>
          <w:bCs/>
          <w:lang w:val="en-CA"/>
        </w:rPr>
        <w:t>.</w:t>
      </w:r>
      <w:r w:rsidRPr="00EB46DF">
        <w:rPr>
          <w:lang w:val="en-CA"/>
        </w:rPr>
        <w:t xml:space="preserve"> Biomass of zooplankton, displaying total biomass and contribution by size fractions. Data </w:t>
      </w:r>
      <w:ins w:id="269" w:author="Vanessa Fladmark" w:date="2020-07-16T14:21:00Z">
        <w:r w:rsidRPr="00EB46DF">
          <w:rPr>
            <w:lang w:val="en-CA"/>
          </w:rPr>
          <w:t xml:space="preserve">are </w:t>
        </w:r>
      </w:ins>
      <w:r w:rsidRPr="00EB46DF">
        <w:rPr>
          <w:lang w:val="en-CA"/>
        </w:rPr>
        <w:t>missing for J02 and is shown as blank. Sites are listed in the same order as on the map.</w:t>
      </w:r>
      <w:bookmarkEnd w:id="267"/>
      <w:bookmarkEnd w:id="268"/>
    </w:p>
    <w:p w14:paraId="6A3C0ADC" w14:textId="77777777" w:rsidR="00FA03B1" w:rsidRPr="00EB46DF" w:rsidRDefault="00FA03B1" w:rsidP="00FA03B1">
      <w:pPr>
        <w:rPr>
          <w:rFonts w:eastAsia="Times New Roman" w:cs="Times New Roman"/>
          <w:lang w:val="en-CA"/>
        </w:rPr>
      </w:pPr>
    </w:p>
    <w:p w14:paraId="1C7992DC" w14:textId="77777777" w:rsidR="00FA03B1" w:rsidRPr="00EB46DF" w:rsidRDefault="00FA03B1" w:rsidP="00FA03B1">
      <w:pPr>
        <w:rPr>
          <w:rFonts w:eastAsia="Times New Roman" w:cs="Times New Roman"/>
          <w:lang w:val="en-CA"/>
        </w:rPr>
      </w:pPr>
    </w:p>
    <w:p w14:paraId="7F03BBD7" w14:textId="41719BA4" w:rsidR="00FA03B1" w:rsidRPr="00EB46DF" w:rsidRDefault="00FA03B1" w:rsidP="00FA03B1">
      <w:pPr>
        <w:rPr>
          <w:rFonts w:eastAsia="Times New Roman" w:cs="Times New Roman"/>
          <w:b/>
          <w:bCs/>
          <w:lang w:val="en-CA"/>
        </w:rPr>
      </w:pPr>
      <w:r w:rsidRPr="00EB46DF">
        <w:rPr>
          <w:rFonts w:eastAsia="Times New Roman" w:cs="Times New Roman"/>
          <w:b/>
          <w:bCs/>
          <w:lang w:val="en-CA"/>
        </w:rPr>
        <w:t xml:space="preserve"> </w:t>
      </w:r>
      <w:r w:rsidR="006B6933">
        <w:rPr>
          <w:rFonts w:eastAsia="Times New Roman" w:cs="Times New Roman"/>
          <w:b/>
          <w:bCs/>
          <w:noProof/>
          <w:lang w:val="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lang w:val="en-CA"/>
        </w:rPr>
      </w:pPr>
    </w:p>
    <w:p w14:paraId="2D6BDA8F" w14:textId="5416450B" w:rsidR="00FA03B1" w:rsidRPr="00EB46DF" w:rsidRDefault="00FA03B1" w:rsidP="0015282A">
      <w:pPr>
        <w:pStyle w:val="Caption"/>
        <w:rPr>
          <w:lang w:val="en-CA"/>
        </w:rPr>
      </w:pPr>
      <w:bookmarkStart w:id="270" w:name="_Toc46415561"/>
      <w:bookmarkStart w:id="271" w:name="_Toc46483118"/>
      <w:r w:rsidRPr="00EB46DF">
        <w:rPr>
          <w:bCs/>
          <w:lang w:val="en-CA"/>
        </w:rPr>
        <w:t xml:space="preserve">Figure </w:t>
      </w:r>
      <w:r w:rsidR="001C050C">
        <w:rPr>
          <w:bCs/>
          <w:lang w:val="en-CA"/>
        </w:rPr>
        <w:t>2.</w:t>
      </w:r>
      <w:r w:rsidRPr="00EB46DF">
        <w:rPr>
          <w:bCs/>
          <w:lang w:val="en-CA"/>
        </w:rPr>
        <w:t>4</w:t>
      </w:r>
      <w:r w:rsidR="006B6933">
        <w:rPr>
          <w:bCs/>
          <w:lang w:val="en-CA"/>
        </w:rPr>
        <w:t>.</w:t>
      </w:r>
      <w:r w:rsidRPr="00EB46DF">
        <w:rPr>
          <w:lang w:val="en-CA"/>
        </w:rPr>
        <w:t xml:space="preserve"> Average relative abundance of zooplankton groups, “Other” includes cladocerans</w:t>
      </w:r>
      <w:ins w:id="272" w:author="Vanessa Fladmark" w:date="2020-07-21T16:52:00Z">
        <w:r>
          <w:rPr>
            <w:lang w:val="en-CA"/>
          </w:rPr>
          <w:t xml:space="preserve">, </w:t>
        </w:r>
      </w:ins>
      <w:r w:rsidRPr="00EB46DF">
        <w:rPr>
          <w:lang w:val="en-CA"/>
        </w:rPr>
        <w:t>barnacle larvae</w:t>
      </w:r>
      <w:ins w:id="273" w:author="Vanessa Fladmark" w:date="2020-07-21T16:52:00Z">
        <w:r>
          <w:rPr>
            <w:lang w:val="en-CA"/>
          </w:rPr>
          <w:t xml:space="preserve"> and euphausiid eggs</w:t>
        </w:r>
      </w:ins>
      <w:r w:rsidRPr="00EB46DF">
        <w:rPr>
          <w:lang w:val="en-CA"/>
        </w:rPr>
        <w:t>. Sites are listed in the same order as they appear on the map.</w:t>
      </w:r>
      <w:bookmarkEnd w:id="270"/>
      <w:bookmarkEnd w:id="271"/>
    </w:p>
    <w:p w14:paraId="1DAC6808" w14:textId="200CF54F" w:rsidR="00FA03B1" w:rsidRDefault="006B6933" w:rsidP="00FA03B1">
      <w:pPr>
        <w:rPr>
          <w:rFonts w:eastAsia="Times New Roman" w:cs="Times New Roman"/>
          <w:b/>
          <w:bCs/>
          <w:lang w:val="en-CA"/>
        </w:rPr>
      </w:pPr>
      <w:r>
        <w:rPr>
          <w:rFonts w:eastAsia="Times New Roman" w:cs="Times New Roman"/>
          <w:b/>
          <w:bCs/>
          <w:noProof/>
          <w:lang w:val="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lang w:val="en-CA"/>
        </w:rPr>
      </w:pPr>
    </w:p>
    <w:p w14:paraId="7A1FCAB4" w14:textId="7F7BBE7D" w:rsidR="00FA03B1" w:rsidRPr="00EB46DF" w:rsidRDefault="00FA03B1" w:rsidP="0015282A">
      <w:pPr>
        <w:pStyle w:val="Caption"/>
        <w:rPr>
          <w:lang w:val="en-CA"/>
        </w:rPr>
      </w:pPr>
      <w:bookmarkStart w:id="274" w:name="_Toc46415562"/>
      <w:bookmarkStart w:id="275" w:name="_Toc46483119"/>
      <w:r w:rsidRPr="00EB46DF">
        <w:rPr>
          <w:bCs/>
          <w:lang w:val="en-CA"/>
        </w:rPr>
        <w:t xml:space="preserve">Figure </w:t>
      </w:r>
      <w:r w:rsidR="001C050C">
        <w:rPr>
          <w:bCs/>
          <w:lang w:val="en-CA"/>
        </w:rPr>
        <w:t>2.</w:t>
      </w:r>
      <w:r w:rsidRPr="00EB46DF">
        <w:rPr>
          <w:bCs/>
          <w:lang w:val="en-CA"/>
        </w:rPr>
        <w:t>5</w:t>
      </w:r>
      <w:r w:rsidR="006B6933">
        <w:rPr>
          <w:bCs/>
          <w:lang w:val="en-CA"/>
        </w:rPr>
        <w:t>.</w:t>
      </w:r>
      <w:r w:rsidRPr="00EB46DF">
        <w:rPr>
          <w:lang w:val="en-CA"/>
        </w:rPr>
        <w:t xml:space="preserve"> Average relative biomass of the main prey groups for juvenile pink (top) and chum salmon (bottom), the sites are listed in the same order on the x-axis as they appear on the map. ‘Other’ prey group includes </w:t>
      </w:r>
      <w:ins w:id="276" w:author="Vanessa Fladmark" w:date="2020-07-21T16:48:00Z">
        <w:r>
          <w:rPr>
            <w:lang w:val="en-CA"/>
          </w:rPr>
          <w:t>cyclopoids</w:t>
        </w:r>
      </w:ins>
      <w:r w:rsidRPr="00EB46DF">
        <w:rPr>
          <w:lang w:val="en-CA"/>
        </w:rPr>
        <w:t>, barnacles, bivalves, cladocerans, pteropods, and more.</w:t>
      </w:r>
      <w:bookmarkEnd w:id="274"/>
      <w:bookmarkEnd w:id="275"/>
    </w:p>
    <w:p w14:paraId="30B04664" w14:textId="1D229822" w:rsidR="00FA03B1" w:rsidRPr="00EB46DF" w:rsidRDefault="00FA03B1" w:rsidP="00FA03B1">
      <w:pPr>
        <w:rPr>
          <w:rFonts w:eastAsia="Times New Roman" w:cs="Times New Roman"/>
          <w:lang w:val="en-CA"/>
        </w:rPr>
      </w:pPr>
    </w:p>
    <w:p w14:paraId="3DCA88A4" w14:textId="214F631D" w:rsidR="006B6933" w:rsidRDefault="0015282A" w:rsidP="0015282A">
      <w:pPr>
        <w:pStyle w:val="Caption"/>
        <w:rPr>
          <w:lang w:val="en-CA"/>
        </w:rPr>
      </w:pPr>
      <w:bookmarkStart w:id="277" w:name="_Toc46415563"/>
      <w:bookmarkStart w:id="278" w:name="_Toc46483120"/>
      <w:r>
        <w:rPr>
          <w:noProof/>
          <w:lang w:val="en-CA"/>
        </w:rPr>
        <w:drawing>
          <wp:inline distT="0" distB="0" distL="0" distR="0" wp14:anchorId="38A3B38A" wp14:editId="676ED0DC">
            <wp:extent cx="5943600" cy="51511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stretch>
                      <a:fillRect/>
                    </a:stretch>
                  </pic:blipFill>
                  <pic:spPr>
                    <a:xfrm>
                      <a:off x="0" y="0"/>
                      <a:ext cx="5943600" cy="5151120"/>
                    </a:xfrm>
                    <a:prstGeom prst="rect">
                      <a:avLst/>
                    </a:prstGeom>
                  </pic:spPr>
                </pic:pic>
              </a:graphicData>
            </a:graphic>
          </wp:inline>
        </w:drawing>
      </w:r>
    </w:p>
    <w:p w14:paraId="7D9A052E" w14:textId="77777777" w:rsidR="0015282A" w:rsidRPr="0015282A" w:rsidRDefault="0015282A" w:rsidP="0015282A">
      <w:pPr>
        <w:rPr>
          <w:lang w:val="en-CA"/>
        </w:rPr>
      </w:pPr>
    </w:p>
    <w:p w14:paraId="75892C7D" w14:textId="079D6F7B" w:rsidR="00FA03B1" w:rsidRPr="00EB46DF" w:rsidRDefault="00FA03B1" w:rsidP="0015282A">
      <w:pPr>
        <w:pStyle w:val="Caption"/>
        <w:rPr>
          <w:lang w:val="en-CA"/>
        </w:rPr>
      </w:pPr>
      <w:r w:rsidRPr="00EB46DF">
        <w:rPr>
          <w:bCs/>
          <w:lang w:val="en-CA"/>
        </w:rPr>
        <w:t xml:space="preserve">Figure </w:t>
      </w:r>
      <w:r w:rsidR="001C050C">
        <w:rPr>
          <w:bCs/>
          <w:lang w:val="en-CA"/>
        </w:rPr>
        <w:t>2.</w:t>
      </w:r>
      <w:r w:rsidRPr="00EB46DF">
        <w:rPr>
          <w:bCs/>
          <w:lang w:val="en-CA"/>
        </w:rPr>
        <w:t>6:</w:t>
      </w:r>
      <w:r w:rsidRPr="00EB46DF">
        <w:rPr>
          <w:lang w:val="en-CA"/>
        </w:rPr>
        <w:t xml:space="preserve"> Non-metric multidimensional scaling (NMDS) plot of juvenile pink and chum salmon diet composition (see text for data transformations). Each data point is a salmon stomach and distance between points express dissimilarity, axes have no units. Shapes show salmon species, color displays sample site and ellipses indicate standard deviation of each region (see legends). “Stress” is how well distances between points are retained when displayed in two-dimensions, stress values under 0.2 are good representations of data. For this NMDS plot, the stress = 0.17.</w:t>
      </w:r>
      <w:bookmarkEnd w:id="277"/>
      <w:bookmarkEnd w:id="278"/>
    </w:p>
    <w:p w14:paraId="36C2C7D1" w14:textId="77777777" w:rsidR="00653C56" w:rsidRDefault="00653C56" w:rsidP="00FA03B1">
      <w:pPr>
        <w:rPr>
          <w:rFonts w:eastAsia="Times New Roman" w:cs="Times New Roman"/>
          <w:lang w:val="en-CA"/>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lang w:val="en-CA"/>
        </w:rPr>
      </w:pPr>
      <w:r>
        <w:rPr>
          <w:rFonts w:eastAsia="Times New Roman" w:cs="Times New Roman"/>
          <w:noProof/>
          <w:lang w:val="en-CA"/>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5"/>
                    <a:stretch>
                      <a:fillRect/>
                    </a:stretch>
                  </pic:blipFill>
                  <pic:spPr>
                    <a:xfrm>
                      <a:off x="0" y="0"/>
                      <a:ext cx="8229600" cy="5414010"/>
                    </a:xfrm>
                    <a:prstGeom prst="rect">
                      <a:avLst/>
                    </a:prstGeom>
                  </pic:spPr>
                </pic:pic>
              </a:graphicData>
            </a:graphic>
          </wp:inline>
        </w:drawing>
      </w:r>
      <w:bookmarkStart w:id="279" w:name="_Toc46415564"/>
      <w:bookmarkStart w:id="280" w:name="_Toc46483121"/>
    </w:p>
    <w:p w14:paraId="1BA4CC43" w14:textId="05269913" w:rsidR="0015282A" w:rsidRPr="00EB46DF" w:rsidRDefault="00FA03B1" w:rsidP="0015282A">
      <w:pPr>
        <w:pStyle w:val="Caption"/>
        <w:rPr>
          <w:lang w:val="en-CA"/>
        </w:rPr>
      </w:pPr>
      <w:r w:rsidRPr="00EB46DF">
        <w:rPr>
          <w:bCs/>
          <w:lang w:val="en-CA"/>
        </w:rPr>
        <w:t xml:space="preserve">Figure </w:t>
      </w:r>
      <w:r w:rsidR="001C050C">
        <w:rPr>
          <w:bCs/>
          <w:lang w:val="en-CA"/>
        </w:rPr>
        <w:t>2.</w:t>
      </w:r>
      <w:r w:rsidRPr="00EB46DF">
        <w:rPr>
          <w:bCs/>
          <w:lang w:val="en-CA"/>
        </w:rPr>
        <w:t>7:</w:t>
      </w:r>
      <w:r w:rsidRPr="00EB46DF">
        <w:rPr>
          <w:lang w:val="en-CA"/>
        </w:rPr>
        <w:t xml:space="preserve"> Cluster analysis of juvenile pink and chum diet composition</w:t>
      </w:r>
      <w:r w:rsidR="0015282A">
        <w:rPr>
          <w:lang w:val="en-CA"/>
        </w:rPr>
        <w:t>,</w:t>
      </w:r>
      <w:r w:rsidRPr="00EB46DF">
        <w:rPr>
          <w:lang w:val="en-CA"/>
        </w:rPr>
        <w:t xml:space="preserve"> </w:t>
      </w:r>
      <w:bookmarkEnd w:id="279"/>
      <w:bookmarkEnd w:id="280"/>
      <w:r w:rsidR="0015282A" w:rsidRPr="00EB46DF">
        <w:rPr>
          <w:lang w:val="en-CA"/>
        </w:rPr>
        <w:t xml:space="preserve">colors represent sites (same color scheme as previous </w:t>
      </w:r>
      <w:r w:rsidR="0015282A">
        <w:rPr>
          <w:lang w:val="en-CA"/>
        </w:rPr>
        <w:t>figure</w:t>
      </w:r>
      <w:r w:rsidR="0015282A" w:rsidRPr="00EB46DF">
        <w:rPr>
          <w:lang w:val="en-CA"/>
        </w:rPr>
        <w:t>).</w:t>
      </w:r>
    </w:p>
    <w:p w14:paraId="4BADC32E" w14:textId="1C3CF4B8" w:rsidR="00653C56" w:rsidRPr="0015282A" w:rsidRDefault="00653C56" w:rsidP="0015282A">
      <w:pPr>
        <w:pStyle w:val="Caption"/>
        <w:rPr>
          <w:lang w:val="en-CA"/>
        </w:rPr>
        <w:sectPr w:rsidR="00653C56" w:rsidRPr="0015282A" w:rsidSect="00653C56">
          <w:pgSz w:w="15840" w:h="12240" w:orient="landscape"/>
          <w:pgMar w:top="1440" w:right="1440" w:bottom="1440" w:left="1440" w:header="708" w:footer="708" w:gutter="0"/>
          <w:cols w:space="708"/>
          <w:docGrid w:linePitch="360"/>
        </w:sectPr>
      </w:pPr>
    </w:p>
    <w:p w14:paraId="0060E81D" w14:textId="69786B00" w:rsidR="00FA03B1" w:rsidRPr="00EB46DF" w:rsidRDefault="00FA03B1" w:rsidP="00FA03B1">
      <w:pPr>
        <w:rPr>
          <w:rFonts w:eastAsia="Times New Roman" w:cs="Times New Roman"/>
          <w:lang w:val="en-CA"/>
        </w:rPr>
      </w:pPr>
    </w:p>
    <w:p w14:paraId="20B53DFC" w14:textId="43B8CC1A" w:rsidR="00FA03B1" w:rsidRPr="00EB46DF" w:rsidRDefault="00F8079D" w:rsidP="00FA03B1">
      <w:pPr>
        <w:rPr>
          <w:rFonts w:eastAsia="Times New Roman" w:cs="Times New Roman"/>
          <w:lang w:val="en-CA"/>
        </w:rPr>
      </w:pPr>
      <w:r>
        <w:rPr>
          <w:rFonts w:eastAsia="Times New Roman" w:cs="Times New Roman"/>
          <w:noProof/>
          <w:lang w:val="en-CA"/>
        </w:rPr>
        <w:drawing>
          <wp:inline distT="0" distB="0" distL="0" distR="0" wp14:anchorId="237AC93B" wp14:editId="11380B2A">
            <wp:extent cx="5943600" cy="40519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6"/>
                    <a:stretch>
                      <a:fillRect/>
                    </a:stretch>
                  </pic:blipFill>
                  <pic:spPr>
                    <a:xfrm>
                      <a:off x="0" y="0"/>
                      <a:ext cx="5943600" cy="4051935"/>
                    </a:xfrm>
                    <a:prstGeom prst="rect">
                      <a:avLst/>
                    </a:prstGeom>
                  </pic:spPr>
                </pic:pic>
              </a:graphicData>
            </a:graphic>
          </wp:inline>
        </w:drawing>
      </w:r>
    </w:p>
    <w:p w14:paraId="6417AEC8" w14:textId="77777777" w:rsidR="00FA03B1" w:rsidRPr="00EB46DF" w:rsidRDefault="00FA03B1" w:rsidP="00FA03B1">
      <w:pPr>
        <w:rPr>
          <w:rFonts w:eastAsia="Times New Roman" w:cs="Times New Roman"/>
          <w:lang w:val="en-CA"/>
        </w:rPr>
      </w:pPr>
    </w:p>
    <w:p w14:paraId="7B992CC2" w14:textId="3BE87B2B" w:rsidR="00FA03B1" w:rsidRPr="00EB46DF" w:rsidRDefault="00FA03B1" w:rsidP="0015282A">
      <w:pPr>
        <w:pStyle w:val="Caption"/>
        <w:rPr>
          <w:lang w:val="en-CA"/>
        </w:rPr>
      </w:pPr>
      <w:bookmarkStart w:id="281" w:name="_Toc46415565"/>
      <w:bookmarkStart w:id="282" w:name="_Toc46483122"/>
      <w:r w:rsidRPr="00EB46DF">
        <w:rPr>
          <w:bCs/>
          <w:lang w:val="en-CA"/>
        </w:rPr>
        <w:t xml:space="preserve">Figure </w:t>
      </w:r>
      <w:r w:rsidR="001C050C">
        <w:rPr>
          <w:bCs/>
          <w:lang w:val="en-CA"/>
        </w:rPr>
        <w:t>2.</w:t>
      </w:r>
      <w:r w:rsidRPr="00EB46DF">
        <w:rPr>
          <w:bCs/>
          <w:lang w:val="en-CA"/>
        </w:rPr>
        <w:t>8:</w:t>
      </w:r>
      <w:r w:rsidRPr="00EB46DF">
        <w:rPr>
          <w:lang w:val="en-CA"/>
        </w:rPr>
        <w:t xml:space="preserve"> Gut fullness index (food weight / fish body weight * 100) values of juvenile pink and chum salmon (left y-axis), the black bar indicates the mean, boxes show the inter-quartile range (IQR), whiskers are data within 1.5*IQR and shown as points are outliers beyond the 1.5*IQR. The dark red line (right y-axis) is the percent similarity or diet overlap index between pink and chum salmon, the sites are listed in the same order on the x-axis as they appear on the map.</w:t>
      </w:r>
      <w:bookmarkEnd w:id="281"/>
      <w:bookmarkEnd w:id="282"/>
    </w:p>
    <w:p w14:paraId="58249542" w14:textId="77777777" w:rsidR="005917B2" w:rsidRDefault="005917B2">
      <w:pPr>
        <w:spacing w:line="240" w:lineRule="auto"/>
        <w:rPr>
          <w:rFonts w:eastAsia="Times New Roman" w:cs="Times New Roman"/>
          <w:lang w:val="en-CA"/>
        </w:rPr>
      </w:pPr>
      <w:r>
        <w:rPr>
          <w:rFonts w:eastAsia="Times New Roman" w:cs="Times New Roman"/>
          <w:lang w:val="en-CA"/>
        </w:rPr>
        <w:br w:type="page"/>
      </w:r>
    </w:p>
    <w:p w14:paraId="2B69B676" w14:textId="3A649BE9" w:rsidR="005917B2" w:rsidRDefault="005917B2" w:rsidP="005917B2">
      <w:pPr>
        <w:pStyle w:val="Heading2"/>
        <w:rPr>
          <w:lang w:val="en-CA"/>
        </w:rPr>
      </w:pPr>
      <w:bookmarkStart w:id="283" w:name="_Toc46482982"/>
      <w:r>
        <w:rPr>
          <w:lang w:val="en-CA"/>
        </w:rPr>
        <w:t>Salmon trophic interactions shift with prey phenology and migration timing</w:t>
      </w:r>
      <w:bookmarkEnd w:id="283"/>
    </w:p>
    <w:p w14:paraId="40BE0C11" w14:textId="77777777" w:rsidR="00BA5705" w:rsidRPr="00BA5705" w:rsidRDefault="00BA5705" w:rsidP="00BA5705">
      <w:pPr>
        <w:rPr>
          <w:lang w:val="en-CA"/>
        </w:rPr>
      </w:pPr>
    </w:p>
    <w:p w14:paraId="49B5AE60" w14:textId="45ED09F8" w:rsidR="005917B2" w:rsidRDefault="005917B2" w:rsidP="005917B2">
      <w:pPr>
        <w:pStyle w:val="Heading3"/>
        <w:rPr>
          <w:lang w:val="en-CA"/>
        </w:rPr>
      </w:pPr>
      <w:bookmarkStart w:id="284" w:name="_Toc46482983"/>
      <w:r>
        <w:rPr>
          <w:lang w:val="en-CA"/>
        </w:rPr>
        <w:t>Introduction</w:t>
      </w:r>
      <w:bookmarkEnd w:id="284"/>
    </w:p>
    <w:p w14:paraId="31A4591E" w14:textId="08FBAE91" w:rsidR="00BA5705" w:rsidRPr="00BA5705" w:rsidRDefault="00BA5705" w:rsidP="00BA5705">
      <w:pPr>
        <w:rPr>
          <w:lang w:val="en-CA"/>
        </w:rPr>
      </w:pPr>
      <w:r>
        <w:rPr>
          <w:lang w:val="en-CA"/>
        </w:rPr>
        <w:tab/>
      </w:r>
    </w:p>
    <w:p w14:paraId="5639655F" w14:textId="4465DCCB" w:rsidR="005917B2" w:rsidRDefault="005917B2" w:rsidP="005917B2">
      <w:pPr>
        <w:pStyle w:val="Heading3"/>
        <w:rPr>
          <w:lang w:val="en-CA"/>
        </w:rPr>
      </w:pPr>
      <w:bookmarkStart w:id="285" w:name="_Toc46482984"/>
      <w:r>
        <w:rPr>
          <w:lang w:val="en-CA"/>
        </w:rPr>
        <w:t>Methods</w:t>
      </w:r>
      <w:bookmarkEnd w:id="285"/>
    </w:p>
    <w:p w14:paraId="12D427C6" w14:textId="70068A1A" w:rsidR="00BA5705" w:rsidRPr="00BA5705" w:rsidRDefault="00BA5705" w:rsidP="00BA5705">
      <w:pPr>
        <w:rPr>
          <w:lang w:val="en-CA"/>
        </w:rPr>
      </w:pPr>
      <w:r>
        <w:rPr>
          <w:lang w:val="en-CA"/>
        </w:rPr>
        <w:tab/>
      </w:r>
    </w:p>
    <w:p w14:paraId="56C69276" w14:textId="3238EAA6" w:rsidR="005917B2" w:rsidRDefault="005917B2" w:rsidP="005917B2">
      <w:pPr>
        <w:pStyle w:val="Heading3"/>
        <w:rPr>
          <w:lang w:val="en-CA"/>
        </w:rPr>
      </w:pPr>
      <w:bookmarkStart w:id="286" w:name="_Toc46482985"/>
      <w:r>
        <w:rPr>
          <w:lang w:val="en-CA"/>
        </w:rPr>
        <w:t>Results</w:t>
      </w:r>
      <w:bookmarkEnd w:id="286"/>
    </w:p>
    <w:p w14:paraId="4C8EAD28" w14:textId="1895C2FB" w:rsidR="00BA5705" w:rsidRPr="00BA5705" w:rsidRDefault="00BA5705" w:rsidP="00BA5705">
      <w:pPr>
        <w:rPr>
          <w:lang w:val="en-CA"/>
        </w:rPr>
      </w:pPr>
      <w:r>
        <w:rPr>
          <w:lang w:val="en-CA"/>
        </w:rPr>
        <w:tab/>
      </w:r>
    </w:p>
    <w:p w14:paraId="3DCEB7EB" w14:textId="538D9630" w:rsidR="005917B2" w:rsidRDefault="005917B2" w:rsidP="005917B2">
      <w:pPr>
        <w:pStyle w:val="Heading3"/>
        <w:rPr>
          <w:lang w:val="en-CA"/>
        </w:rPr>
      </w:pPr>
      <w:bookmarkStart w:id="287" w:name="_Toc46482986"/>
      <w:r>
        <w:rPr>
          <w:lang w:val="en-CA"/>
        </w:rPr>
        <w:t>Discussion</w:t>
      </w:r>
      <w:bookmarkEnd w:id="287"/>
    </w:p>
    <w:p w14:paraId="79C78D78" w14:textId="778B3338" w:rsidR="00BA5705" w:rsidRPr="00BA5705" w:rsidRDefault="00BA5705" w:rsidP="00BA5705">
      <w:pPr>
        <w:rPr>
          <w:lang w:val="en-CA"/>
        </w:rPr>
      </w:pPr>
      <w:r>
        <w:rPr>
          <w:lang w:val="en-CA"/>
        </w:rPr>
        <w:tab/>
      </w:r>
    </w:p>
    <w:p w14:paraId="60DFA786" w14:textId="1A90B9E8" w:rsidR="005917B2" w:rsidRDefault="005917B2" w:rsidP="005917B2">
      <w:pPr>
        <w:pStyle w:val="Heading3"/>
        <w:rPr>
          <w:lang w:val="en-CA"/>
        </w:rPr>
      </w:pPr>
      <w:bookmarkStart w:id="288" w:name="_Toc46482987"/>
      <w:r>
        <w:rPr>
          <w:lang w:val="en-CA"/>
        </w:rPr>
        <w:t>Conclusion</w:t>
      </w:r>
      <w:bookmarkEnd w:id="288"/>
    </w:p>
    <w:p w14:paraId="3D38BF44" w14:textId="1E5F2F11" w:rsidR="00BA5705" w:rsidRDefault="00BA5705" w:rsidP="00BA5705">
      <w:pPr>
        <w:rPr>
          <w:lang w:val="en-CA"/>
        </w:rPr>
      </w:pPr>
      <w:r>
        <w:rPr>
          <w:lang w:val="en-CA"/>
        </w:rPr>
        <w:tab/>
      </w:r>
    </w:p>
    <w:p w14:paraId="669ADFCB" w14:textId="77777777" w:rsidR="0007690A" w:rsidRDefault="0007690A" w:rsidP="0007690A">
      <w:pPr>
        <w:spacing w:line="240" w:lineRule="auto"/>
        <w:rPr>
          <w:lang w:val="en-CA"/>
        </w:rPr>
        <w:sectPr w:rsidR="0007690A" w:rsidSect="001210AF">
          <w:pgSz w:w="12240" w:h="15840"/>
          <w:pgMar w:top="1440" w:right="1440" w:bottom="1440" w:left="1440" w:header="708" w:footer="708" w:gutter="0"/>
          <w:cols w:space="708"/>
          <w:docGrid w:linePitch="360"/>
        </w:sectPr>
      </w:pPr>
      <w:bookmarkStart w:id="289" w:name="_Toc46482988"/>
    </w:p>
    <w:p w14:paraId="18721164" w14:textId="1CCFAFE0" w:rsidR="005917B2" w:rsidRDefault="005917B2" w:rsidP="0007690A">
      <w:pPr>
        <w:pStyle w:val="Heading3"/>
        <w:rPr>
          <w:lang w:val="en-CA"/>
        </w:rPr>
      </w:pPr>
      <w:r>
        <w:rPr>
          <w:lang w:val="en-CA"/>
        </w:rPr>
        <w:t>Tables</w:t>
      </w:r>
      <w:bookmarkEnd w:id="289"/>
    </w:p>
    <w:p w14:paraId="7CB3B68C" w14:textId="77777777" w:rsidR="007F1E58" w:rsidRPr="007F1E58" w:rsidRDefault="007F1E58" w:rsidP="007F1E58">
      <w:pPr>
        <w:rPr>
          <w:lang w:val="en-CA"/>
        </w:rPr>
      </w:pPr>
    </w:p>
    <w:p w14:paraId="067BE38E" w14:textId="2C6CBA3A" w:rsidR="007F1E58" w:rsidRDefault="007F1E58" w:rsidP="007F1E58">
      <w:pPr>
        <w:pStyle w:val="Heading9"/>
        <w:rPr>
          <w:lang w:val="en-CA"/>
        </w:rPr>
      </w:pPr>
      <w:bookmarkStart w:id="290" w:name="_Toc46483066"/>
      <w:r>
        <w:rPr>
          <w:lang w:val="en-CA"/>
        </w:rPr>
        <w:t>Table 3.1 Sampling</w:t>
      </w:r>
      <w:bookmarkEnd w:id="290"/>
    </w:p>
    <w:p w14:paraId="62311531" w14:textId="4BF800FD" w:rsidR="0007690A" w:rsidRPr="0007690A" w:rsidRDefault="0007690A" w:rsidP="0007690A">
      <w:pPr>
        <w:rPr>
          <w:lang w:val="en-CA"/>
        </w:rPr>
      </w:pPr>
      <w:r>
        <w:rPr>
          <w:noProof/>
          <w:lang w:val="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Pr>
        <w:rPr>
          <w:lang w:val="en-CA"/>
        </w:rPr>
      </w:pPr>
    </w:p>
    <w:p w14:paraId="42DE07EC" w14:textId="77777777" w:rsidR="0007690A" w:rsidRDefault="0007690A" w:rsidP="007F1E58">
      <w:pPr>
        <w:pStyle w:val="Heading9"/>
        <w:rPr>
          <w:lang w:val="en-CA"/>
        </w:rPr>
      </w:pPr>
      <w:bookmarkStart w:id="291" w:name="_Toc46483067"/>
      <w:r>
        <w:rPr>
          <w:lang w:val="en-CA"/>
        </w:rPr>
        <w:br w:type="page"/>
      </w:r>
    </w:p>
    <w:p w14:paraId="72DEC830" w14:textId="23F32BA4" w:rsidR="007F1E58" w:rsidRDefault="007F1E58" w:rsidP="007F1E58">
      <w:pPr>
        <w:pStyle w:val="Heading9"/>
        <w:rPr>
          <w:lang w:val="en-CA"/>
        </w:rPr>
      </w:pPr>
      <w:r>
        <w:rPr>
          <w:lang w:val="en-CA"/>
        </w:rPr>
        <w:t>Table 3.2 Zooplankton relative abundance</w:t>
      </w:r>
      <w:bookmarkEnd w:id="291"/>
    </w:p>
    <w:p w14:paraId="3A5FCD2C" w14:textId="1F2D9183" w:rsidR="007F1E58" w:rsidRDefault="0007690A" w:rsidP="007F1E58">
      <w:pPr>
        <w:rPr>
          <w:lang w:val="en-CA"/>
        </w:rPr>
      </w:pPr>
      <w:r>
        <w:rPr>
          <w:noProof/>
          <w:lang w:val="en-CA"/>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rPr>
          <w:lang w:val="en-CA"/>
        </w:rPr>
      </w:pPr>
      <w:bookmarkStart w:id="292" w:name="_Toc46483068"/>
      <w:r>
        <w:rPr>
          <w:lang w:val="en-CA"/>
        </w:rPr>
        <w:br w:type="page"/>
      </w:r>
    </w:p>
    <w:p w14:paraId="7A19F4A5" w14:textId="54E35135" w:rsidR="007F1E58" w:rsidRDefault="007F1E58" w:rsidP="007F1E58">
      <w:pPr>
        <w:pStyle w:val="Heading9"/>
        <w:rPr>
          <w:lang w:val="en-CA"/>
        </w:rPr>
      </w:pPr>
      <w:r>
        <w:rPr>
          <w:lang w:val="en-CA"/>
        </w:rPr>
        <w:t>Table 3.3 Indices</w:t>
      </w:r>
      <w:bookmarkEnd w:id="292"/>
    </w:p>
    <w:p w14:paraId="54E165DA" w14:textId="7B33586B" w:rsidR="007F1E58" w:rsidRDefault="0007690A" w:rsidP="007F1E58">
      <w:pPr>
        <w:rPr>
          <w:lang w:val="en-CA"/>
        </w:rPr>
      </w:pPr>
      <w:r>
        <w:rPr>
          <w:noProof/>
          <w:lang w:val="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rPr>
          <w:lang w:val="en-CA"/>
        </w:rPr>
        <w:sectPr w:rsidR="0007690A" w:rsidSect="0007690A">
          <w:pgSz w:w="15840" w:h="12240" w:orient="landscape"/>
          <w:pgMar w:top="1440" w:right="1440" w:bottom="1440" w:left="1440" w:header="708" w:footer="708" w:gutter="0"/>
          <w:cols w:space="708"/>
          <w:docGrid w:linePitch="360"/>
        </w:sectPr>
      </w:pPr>
      <w:bookmarkStart w:id="293" w:name="_Toc46483069"/>
    </w:p>
    <w:p w14:paraId="604E165E" w14:textId="5FB020AE" w:rsidR="007F1E58" w:rsidRDefault="007F1E58" w:rsidP="007F1E58">
      <w:pPr>
        <w:pStyle w:val="Heading9"/>
        <w:rPr>
          <w:lang w:val="en-CA"/>
        </w:rPr>
      </w:pPr>
      <w:r>
        <w:rPr>
          <w:lang w:val="en-CA"/>
        </w:rPr>
        <w:t>Table 3.4 Diet composition summary (% wet weight) of juvenile salmon by site and year</w:t>
      </w:r>
      <w:bookmarkEnd w:id="293"/>
    </w:p>
    <w:p w14:paraId="25125B1B" w14:textId="5C144A1D" w:rsidR="007F1E58" w:rsidRPr="007F1E58" w:rsidRDefault="0007690A" w:rsidP="007F1E58">
      <w:pPr>
        <w:rPr>
          <w:lang w:val="en-CA"/>
        </w:rPr>
      </w:pPr>
      <w:r>
        <w:rPr>
          <w:noProof/>
          <w:lang w:val="en-CA"/>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rPr>
          <w:lang w:val="en-CA"/>
        </w:rPr>
      </w:pPr>
      <w:r>
        <w:rPr>
          <w:lang w:val="en-CA"/>
        </w:rPr>
        <w:br w:type="page"/>
      </w:r>
    </w:p>
    <w:p w14:paraId="640F0DD1" w14:textId="49D7E1EB" w:rsidR="005917B2" w:rsidRDefault="005917B2" w:rsidP="005917B2">
      <w:pPr>
        <w:pStyle w:val="Heading3"/>
        <w:rPr>
          <w:lang w:val="en-CA"/>
        </w:rPr>
      </w:pPr>
      <w:bookmarkStart w:id="294" w:name="_Toc46482989"/>
      <w:r>
        <w:rPr>
          <w:lang w:val="en-CA"/>
        </w:rPr>
        <w:t>Figures</w:t>
      </w:r>
      <w:bookmarkEnd w:id="294"/>
    </w:p>
    <w:p w14:paraId="7A02D985" w14:textId="02920007" w:rsidR="007F1E58" w:rsidRDefault="007F1E58" w:rsidP="007F1E58">
      <w:pPr>
        <w:rPr>
          <w:lang w:val="en-CA"/>
        </w:rPr>
      </w:pPr>
    </w:p>
    <w:p w14:paraId="3617AC9D" w14:textId="5CD12DA4" w:rsidR="003B545F" w:rsidRPr="007F1E58" w:rsidRDefault="003B545F" w:rsidP="007F1E58">
      <w:pPr>
        <w:rPr>
          <w:lang w:val="en-CA"/>
        </w:rPr>
      </w:pPr>
      <w:r>
        <w:rPr>
          <w:noProof/>
          <w:lang w:val="en-CA"/>
        </w:rPr>
        <w:drawing>
          <wp:inline distT="0" distB="0" distL="0" distR="0" wp14:anchorId="5FD0E31D" wp14:editId="1CF5C50E">
            <wp:extent cx="6667215" cy="4762500"/>
            <wp:effectExtent l="0" t="0" r="63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31"/>
                    <a:stretch>
                      <a:fillRect/>
                    </a:stretch>
                  </pic:blipFill>
                  <pic:spPr>
                    <a:xfrm>
                      <a:off x="0" y="0"/>
                      <a:ext cx="6671671" cy="4765683"/>
                    </a:xfrm>
                    <a:prstGeom prst="rect">
                      <a:avLst/>
                    </a:prstGeom>
                  </pic:spPr>
                </pic:pic>
              </a:graphicData>
            </a:graphic>
          </wp:inline>
        </w:drawing>
      </w:r>
    </w:p>
    <w:p w14:paraId="51218E7A" w14:textId="5A5FCBC2" w:rsidR="007F1E58" w:rsidRDefault="007F1E58" w:rsidP="0015282A">
      <w:pPr>
        <w:pStyle w:val="Caption"/>
        <w:rPr>
          <w:lang w:val="en-CA"/>
        </w:rPr>
      </w:pPr>
      <w:bookmarkStart w:id="295" w:name="_Toc46483123"/>
      <w:r>
        <w:rPr>
          <w:lang w:val="en-CA"/>
        </w:rPr>
        <w:t>Figure 3.1 Map</w:t>
      </w:r>
      <w:bookmarkEnd w:id="295"/>
    </w:p>
    <w:p w14:paraId="2818C8D7" w14:textId="4F1D8F61" w:rsidR="007F1E58" w:rsidRDefault="007F1E58" w:rsidP="007F1E58">
      <w:pPr>
        <w:rPr>
          <w:lang w:val="en-CA"/>
        </w:rPr>
      </w:pPr>
    </w:p>
    <w:p w14:paraId="3C12533B" w14:textId="52DD2A54" w:rsidR="003B545F" w:rsidRDefault="003B545F" w:rsidP="007F1E58">
      <w:pPr>
        <w:rPr>
          <w:lang w:val="en-CA"/>
        </w:rPr>
      </w:pPr>
      <w:r>
        <w:rPr>
          <w:noProof/>
          <w:lang w:val="en-CA"/>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2"/>
                    <a:stretch>
                      <a:fillRect/>
                    </a:stretch>
                  </pic:blipFill>
                  <pic:spPr>
                    <a:xfrm>
                      <a:off x="0" y="0"/>
                      <a:ext cx="6314716" cy="5139477"/>
                    </a:xfrm>
                    <a:prstGeom prst="rect">
                      <a:avLst/>
                    </a:prstGeom>
                  </pic:spPr>
                </pic:pic>
              </a:graphicData>
            </a:graphic>
          </wp:inline>
        </w:drawing>
      </w:r>
    </w:p>
    <w:p w14:paraId="71FEBB6A" w14:textId="59DDA124" w:rsidR="007F1E58" w:rsidRDefault="007F1E58" w:rsidP="0015282A">
      <w:pPr>
        <w:pStyle w:val="Caption"/>
        <w:rPr>
          <w:lang w:val="en-CA"/>
        </w:rPr>
      </w:pPr>
      <w:bookmarkStart w:id="296" w:name="_Toc46483124"/>
      <w:r>
        <w:rPr>
          <w:lang w:val="en-CA"/>
        </w:rPr>
        <w:t>Figure 3.2 Temperature and salinity</w:t>
      </w:r>
      <w:bookmarkEnd w:id="296"/>
    </w:p>
    <w:p w14:paraId="267BD565" w14:textId="0CE969E7" w:rsidR="007F1E58" w:rsidRDefault="007F1E58" w:rsidP="007F1E58">
      <w:pPr>
        <w:rPr>
          <w:lang w:val="en-CA"/>
        </w:rPr>
      </w:pPr>
    </w:p>
    <w:p w14:paraId="71907AE3" w14:textId="07B86B95" w:rsidR="003B545F" w:rsidRDefault="003B545F" w:rsidP="007F1E58">
      <w:pPr>
        <w:rPr>
          <w:lang w:val="en-CA"/>
        </w:rPr>
      </w:pPr>
      <w:r>
        <w:rPr>
          <w:noProof/>
          <w:lang w:val="en-CA"/>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3"/>
                    <a:stretch>
                      <a:fillRect/>
                    </a:stretch>
                  </pic:blipFill>
                  <pic:spPr>
                    <a:xfrm>
                      <a:off x="0" y="0"/>
                      <a:ext cx="6700153" cy="5453180"/>
                    </a:xfrm>
                    <a:prstGeom prst="rect">
                      <a:avLst/>
                    </a:prstGeom>
                  </pic:spPr>
                </pic:pic>
              </a:graphicData>
            </a:graphic>
          </wp:inline>
        </w:drawing>
      </w:r>
    </w:p>
    <w:p w14:paraId="37C5D860" w14:textId="77B64C12" w:rsidR="007F1E58" w:rsidRDefault="007F1E58" w:rsidP="0015282A">
      <w:pPr>
        <w:pStyle w:val="Caption"/>
        <w:rPr>
          <w:lang w:val="en-CA"/>
        </w:rPr>
      </w:pPr>
      <w:bookmarkStart w:id="297" w:name="_Toc46483125"/>
      <w:r>
        <w:rPr>
          <w:lang w:val="en-CA"/>
        </w:rPr>
        <w:t>Figure 3.3 Zooplankton biomass by size fraction</w:t>
      </w:r>
      <w:bookmarkEnd w:id="297"/>
    </w:p>
    <w:p w14:paraId="27913A36" w14:textId="13A980A2" w:rsidR="007F1E58" w:rsidRDefault="007F1E58" w:rsidP="007F1E58">
      <w:pPr>
        <w:rPr>
          <w:lang w:val="en-CA"/>
        </w:rPr>
      </w:pPr>
    </w:p>
    <w:p w14:paraId="68B8809E" w14:textId="29AE476D" w:rsidR="003B545F" w:rsidRDefault="003B545F" w:rsidP="007F1E58">
      <w:pPr>
        <w:rPr>
          <w:lang w:val="en-CA"/>
        </w:rPr>
      </w:pPr>
      <w:r>
        <w:rPr>
          <w:noProof/>
          <w:lang w:val="en-CA"/>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4"/>
                    <a:stretch>
                      <a:fillRect/>
                    </a:stretch>
                  </pic:blipFill>
                  <pic:spPr>
                    <a:xfrm>
                      <a:off x="0" y="0"/>
                      <a:ext cx="6700006" cy="5453060"/>
                    </a:xfrm>
                    <a:prstGeom prst="rect">
                      <a:avLst/>
                    </a:prstGeom>
                  </pic:spPr>
                </pic:pic>
              </a:graphicData>
            </a:graphic>
          </wp:inline>
        </w:drawing>
      </w:r>
    </w:p>
    <w:p w14:paraId="6CE85B1B" w14:textId="09730436" w:rsidR="007F1E58" w:rsidRDefault="007F1E58" w:rsidP="0015282A">
      <w:pPr>
        <w:pStyle w:val="Caption"/>
        <w:rPr>
          <w:lang w:val="en-CA"/>
        </w:rPr>
      </w:pPr>
      <w:bookmarkStart w:id="298" w:name="_Toc46483126"/>
      <w:r>
        <w:rPr>
          <w:lang w:val="en-CA"/>
        </w:rPr>
        <w:t>Figure 3.4 Zooplankton relative abundance</w:t>
      </w:r>
      <w:bookmarkEnd w:id="298"/>
    </w:p>
    <w:p w14:paraId="1C752FE3" w14:textId="3D3D46E8" w:rsidR="007F1E58" w:rsidRDefault="007F1E58" w:rsidP="007F1E58">
      <w:pPr>
        <w:rPr>
          <w:lang w:val="en-CA"/>
        </w:rPr>
      </w:pPr>
    </w:p>
    <w:p w14:paraId="72D60659" w14:textId="5183EB1F" w:rsidR="003B545F" w:rsidRDefault="003B545F" w:rsidP="007F1E58">
      <w:pPr>
        <w:rPr>
          <w:lang w:val="en-CA"/>
        </w:rPr>
      </w:pPr>
      <w:r>
        <w:rPr>
          <w:noProof/>
          <w:lang w:val="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stretch>
                      <a:fillRect/>
                    </a:stretch>
                  </pic:blipFill>
                  <pic:spPr>
                    <a:xfrm>
                      <a:off x="0" y="0"/>
                      <a:ext cx="6576351" cy="5352419"/>
                    </a:xfrm>
                    <a:prstGeom prst="rect">
                      <a:avLst/>
                    </a:prstGeom>
                  </pic:spPr>
                </pic:pic>
              </a:graphicData>
            </a:graphic>
          </wp:inline>
        </w:drawing>
      </w:r>
    </w:p>
    <w:p w14:paraId="1CF320B9" w14:textId="56BAC7A5" w:rsidR="007F1E58" w:rsidRDefault="007F1E58" w:rsidP="0015282A">
      <w:pPr>
        <w:pStyle w:val="Caption"/>
        <w:rPr>
          <w:lang w:val="en-CA"/>
        </w:rPr>
      </w:pPr>
      <w:bookmarkStart w:id="299" w:name="_Toc46483127"/>
      <w:r>
        <w:rPr>
          <w:lang w:val="en-CA"/>
        </w:rPr>
        <w:t>Figure 3.5 Diet composition</w:t>
      </w:r>
      <w:bookmarkEnd w:id="299"/>
    </w:p>
    <w:p w14:paraId="5689D6E9" w14:textId="0CA02859" w:rsidR="007F1E58" w:rsidRDefault="007F1E58" w:rsidP="007F1E58">
      <w:pPr>
        <w:rPr>
          <w:lang w:val="en-CA"/>
        </w:rPr>
      </w:pPr>
    </w:p>
    <w:p w14:paraId="77388E82" w14:textId="610D1D67" w:rsidR="003B545F" w:rsidRDefault="003B545F" w:rsidP="007F1E58">
      <w:pPr>
        <w:rPr>
          <w:lang w:val="en-CA"/>
        </w:rPr>
      </w:pPr>
      <w:r>
        <w:rPr>
          <w:noProof/>
          <w:lang w:val="en-CA"/>
        </w:rPr>
        <w:drawing>
          <wp:inline distT="0" distB="0" distL="0" distR="0" wp14:anchorId="4F2DD195" wp14:editId="3B9ABB1A">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36"/>
                    <a:stretch>
                      <a:fillRect/>
                    </a:stretch>
                  </pic:blipFill>
                  <pic:spPr>
                    <a:xfrm>
                      <a:off x="0" y="0"/>
                      <a:ext cx="6484390" cy="5277573"/>
                    </a:xfrm>
                    <a:prstGeom prst="rect">
                      <a:avLst/>
                    </a:prstGeom>
                  </pic:spPr>
                </pic:pic>
              </a:graphicData>
            </a:graphic>
          </wp:inline>
        </w:drawing>
      </w:r>
    </w:p>
    <w:p w14:paraId="3A378D48" w14:textId="01069DE9" w:rsidR="007F1E58" w:rsidRDefault="007F1E58" w:rsidP="0015282A">
      <w:pPr>
        <w:pStyle w:val="Caption"/>
        <w:rPr>
          <w:lang w:val="en-CA"/>
        </w:rPr>
      </w:pPr>
      <w:bookmarkStart w:id="300" w:name="_Toc46483128"/>
      <w:r>
        <w:rPr>
          <w:lang w:val="en-CA"/>
        </w:rPr>
        <w:t>Figure 3.6 GFI</w:t>
      </w:r>
      <w:bookmarkEnd w:id="300"/>
    </w:p>
    <w:p w14:paraId="75E4B162" w14:textId="7073BA18" w:rsidR="007F1E58" w:rsidRDefault="007F1E58" w:rsidP="007F1E58">
      <w:pPr>
        <w:rPr>
          <w:lang w:val="en-CA"/>
        </w:rPr>
      </w:pPr>
    </w:p>
    <w:p w14:paraId="22B72F0B" w14:textId="4173C79A" w:rsidR="003B545F" w:rsidRDefault="003B545F" w:rsidP="007F1E58">
      <w:pPr>
        <w:rPr>
          <w:lang w:val="en-CA"/>
        </w:rPr>
      </w:pPr>
      <w:r>
        <w:rPr>
          <w:noProof/>
          <w:lang w:val="en-CA"/>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7"/>
                    <a:stretch>
                      <a:fillRect/>
                    </a:stretch>
                  </pic:blipFill>
                  <pic:spPr>
                    <a:xfrm>
                      <a:off x="0" y="0"/>
                      <a:ext cx="5943600" cy="4555490"/>
                    </a:xfrm>
                    <a:prstGeom prst="rect">
                      <a:avLst/>
                    </a:prstGeom>
                  </pic:spPr>
                </pic:pic>
              </a:graphicData>
            </a:graphic>
          </wp:inline>
        </w:drawing>
      </w:r>
    </w:p>
    <w:p w14:paraId="22A13959" w14:textId="6175F037" w:rsidR="007F1E58" w:rsidRDefault="007F1E58" w:rsidP="0015282A">
      <w:pPr>
        <w:pStyle w:val="Caption"/>
        <w:rPr>
          <w:lang w:val="en-CA"/>
        </w:rPr>
      </w:pPr>
      <w:bookmarkStart w:id="301" w:name="_Toc46483129"/>
      <w:r>
        <w:rPr>
          <w:lang w:val="en-CA"/>
        </w:rPr>
        <w:t>Figure 3.7 NMDS</w:t>
      </w:r>
      <w:bookmarkEnd w:id="301"/>
    </w:p>
    <w:p w14:paraId="048D5DDA" w14:textId="77777777" w:rsidR="007F1E58" w:rsidRDefault="007F1E58" w:rsidP="007F1E58">
      <w:pPr>
        <w:rPr>
          <w:lang w:val="en-CA"/>
        </w:rPr>
      </w:pPr>
    </w:p>
    <w:p w14:paraId="5A74B1DA" w14:textId="77777777" w:rsidR="007F1E58" w:rsidRPr="007F1E58" w:rsidRDefault="007F1E58" w:rsidP="007F1E58">
      <w:pPr>
        <w:rPr>
          <w:lang w:val="en-CA"/>
        </w:rPr>
      </w:pPr>
    </w:p>
    <w:p w14:paraId="1DFCA4E7" w14:textId="77777777" w:rsidR="005917B2" w:rsidRDefault="005917B2" w:rsidP="005917B2">
      <w:pPr>
        <w:pStyle w:val="Heading2"/>
        <w:rPr>
          <w:lang w:val="en-CA"/>
        </w:rPr>
      </w:pPr>
      <w:bookmarkStart w:id="302" w:name="_Toc46482990"/>
      <w:r>
        <w:rPr>
          <w:lang w:val="en-CA"/>
        </w:rPr>
        <w:t>Conclusion</w:t>
      </w:r>
      <w:bookmarkEnd w:id="302"/>
    </w:p>
    <w:p w14:paraId="3E570337" w14:textId="0DE89CF8" w:rsidR="00FA03B1" w:rsidRDefault="005917B2" w:rsidP="005917B2">
      <w:pPr>
        <w:rPr>
          <w:lang w:val="en-CA"/>
        </w:rPr>
      </w:pPr>
      <w:r>
        <w:rPr>
          <w:lang w:val="en-CA"/>
        </w:rPr>
        <w:tab/>
        <w:t xml:space="preserve">TBD … </w:t>
      </w:r>
      <w:r w:rsidR="00FA03B1">
        <w:rPr>
          <w:lang w:val="en-CA"/>
        </w:rPr>
        <w:br w:type="page"/>
      </w:r>
    </w:p>
    <w:p w14:paraId="2B232ED2" w14:textId="77777777" w:rsidR="00FA03B1" w:rsidRDefault="00FA03B1" w:rsidP="00FA03B1">
      <w:pPr>
        <w:pStyle w:val="Heading1"/>
        <w:rPr>
          <w:lang w:val="en-CA"/>
        </w:rPr>
      </w:pPr>
      <w:bookmarkStart w:id="303" w:name="_Toc46482991"/>
      <w:r>
        <w:rPr>
          <w:lang w:val="en-CA"/>
        </w:rPr>
        <w:t>References</w:t>
      </w:r>
      <w:bookmarkEnd w:id="303"/>
    </w:p>
    <w:p w14:paraId="7FC7FFF5" w14:textId="77777777" w:rsidR="00FA03B1" w:rsidRDefault="00FA03B1" w:rsidP="00FA03B1">
      <w:pPr>
        <w:widowControl w:val="0"/>
        <w:autoSpaceDE w:val="0"/>
        <w:autoSpaceDN w:val="0"/>
        <w:adjustRightInd w:val="0"/>
        <w:ind w:left="480" w:hanging="480"/>
        <w:rPr>
          <w:rFonts w:eastAsia="Times New Roman" w:cs="Times New Roman"/>
          <w:lang w:val="en-CA"/>
        </w:rPr>
      </w:pPr>
    </w:p>
    <w:p w14:paraId="36B359C2" w14:textId="77777777" w:rsidR="00FA03B1" w:rsidRPr="00FA03B1" w:rsidRDefault="00FA03B1" w:rsidP="00FA03B1">
      <w:pPr>
        <w:widowControl w:val="0"/>
        <w:autoSpaceDE w:val="0"/>
        <w:autoSpaceDN w:val="0"/>
        <w:adjustRightInd w:val="0"/>
        <w:ind w:left="480" w:hanging="480"/>
        <w:rPr>
          <w:rFonts w:cs="Times New Roman"/>
          <w:noProof/>
        </w:rPr>
      </w:pPr>
      <w:r>
        <w:rPr>
          <w:rFonts w:eastAsia="Times New Roman" w:cs="Times New Roman"/>
          <w:lang w:val="en-CA"/>
        </w:rPr>
        <w:fldChar w:fldCharType="begin" w:fldLock="1"/>
      </w:r>
      <w:r>
        <w:rPr>
          <w:rFonts w:eastAsia="Times New Roman" w:cs="Times New Roman"/>
          <w:lang w:val="en-CA"/>
        </w:rPr>
        <w:instrText xml:space="preserve">ADDIN Mendeley Bibliography CSL_BIBLIOGRAPHY </w:instrText>
      </w:r>
      <w:r>
        <w:rPr>
          <w:rFonts w:eastAsia="Times New Roman" w:cs="Times New Roman"/>
          <w:lang w:val="en-CA"/>
        </w:rPr>
        <w:fldChar w:fldCharType="separate"/>
      </w:r>
      <w:r w:rsidRPr="00FA03B1">
        <w:rPr>
          <w:rFonts w:cs="Times New Roman"/>
          <w:noProof/>
        </w:rPr>
        <w:t xml:space="preserve">Batten, S. D., Ruggerone, G. T., &amp; Ortiz, I. (2018). Pink Salmon induce a trophic cascade in plankton populations in the southern Bering Sea and around the Aleutian Islands.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27</w:t>
      </w:r>
      <w:r w:rsidRPr="00FA03B1">
        <w:rPr>
          <w:rFonts w:cs="Times New Roman"/>
          <w:noProof/>
        </w:rPr>
        <w:t>(6), 548–559. https://doi.org/10.1111/fog.12276</w:t>
      </w:r>
    </w:p>
    <w:p w14:paraId="198735C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(2017). What the past tells us about the future of Pacific salmon research. </w:t>
      </w:r>
      <w:r w:rsidRPr="00FA03B1">
        <w:rPr>
          <w:rFonts w:cs="Times New Roman"/>
          <w:i/>
          <w:iCs/>
          <w:noProof/>
        </w:rPr>
        <w:t>Fish and Fisheries</w:t>
      </w:r>
      <w:r w:rsidRPr="00FA03B1">
        <w:rPr>
          <w:rFonts w:cs="Times New Roman"/>
          <w:noProof/>
        </w:rPr>
        <w:t xml:space="preserve">, </w:t>
      </w:r>
      <w:r w:rsidRPr="00FA03B1">
        <w:rPr>
          <w:rFonts w:cs="Times New Roman"/>
          <w:i/>
          <w:iCs/>
          <w:noProof/>
        </w:rPr>
        <w:t>18</w:t>
      </w:r>
      <w:r w:rsidRPr="00FA03B1">
        <w:rPr>
          <w:rFonts w:cs="Times New Roman"/>
          <w:noProof/>
        </w:rPr>
        <w:t>(6), 1161–1175. https://doi.org/10.1111/faf.12231</w:t>
      </w:r>
    </w:p>
    <w:p w14:paraId="7326E60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&amp; Mahnken, C. (2001). A critical size and period hypothesis to explain natural regulation of salmon abundance and the linkage to climate and climate change. </w:t>
      </w:r>
      <w:r w:rsidRPr="00FA03B1">
        <w:rPr>
          <w:rFonts w:cs="Times New Roman"/>
          <w:i/>
          <w:iCs/>
          <w:noProof/>
        </w:rPr>
        <w:t>Progress in Oceanography</w:t>
      </w:r>
      <w:r w:rsidRPr="00FA03B1">
        <w:rPr>
          <w:rFonts w:cs="Times New Roman"/>
          <w:noProof/>
        </w:rPr>
        <w:t xml:space="preserve">, </w:t>
      </w:r>
      <w:r w:rsidRPr="00FA03B1">
        <w:rPr>
          <w:rFonts w:cs="Times New Roman"/>
          <w:i/>
          <w:iCs/>
          <w:noProof/>
        </w:rPr>
        <w:t>49</w:t>
      </w:r>
      <w:r w:rsidRPr="00FA03B1">
        <w:rPr>
          <w:rFonts w:cs="Times New Roman"/>
          <w:noProof/>
        </w:rPr>
        <w:t>(1–4), 423–437. https://doi.org/10.1016/S0079-6611(01)00034-9</w:t>
      </w:r>
    </w:p>
    <w:p w14:paraId="3652EF4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Pearsall, I. a, &amp; Healey, M. C. (2003). A history of the research on the early marine life of Pacific salmon off Canada’s Pacific coast. </w:t>
      </w:r>
      <w:r w:rsidRPr="00FA03B1">
        <w:rPr>
          <w:rFonts w:cs="Times New Roman"/>
          <w:i/>
          <w:iCs/>
          <w:noProof/>
        </w:rPr>
        <w:t>NPAFC Bulletin</w:t>
      </w:r>
      <w:r w:rsidRPr="00FA03B1">
        <w:rPr>
          <w:rFonts w:cs="Times New Roman"/>
          <w:noProof/>
        </w:rPr>
        <w:t xml:space="preserve">, </w:t>
      </w:r>
      <w:r w:rsidRPr="00FA03B1">
        <w:rPr>
          <w:rFonts w:cs="Times New Roman"/>
          <w:i/>
          <w:iCs/>
          <w:noProof/>
        </w:rPr>
        <w:t>3</w:t>
      </w:r>
      <w:r w:rsidRPr="00FA03B1">
        <w:rPr>
          <w:rFonts w:cs="Times New Roman"/>
          <w:noProof/>
        </w:rPr>
        <w:t>(3), 1–40.</w:t>
      </w:r>
    </w:p>
    <w:p w14:paraId="26B38B0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Sweeting, R. M., Neville, C. M., &amp; Lange, K. L. (2010). Competitive Interactions Between Pink Salmon and Other Juvenile Pacific Salmon in the Strait of Georgia. </w:t>
      </w:r>
      <w:r w:rsidRPr="00FA03B1">
        <w:rPr>
          <w:rFonts w:cs="Times New Roman"/>
          <w:i/>
          <w:iCs/>
          <w:noProof/>
        </w:rPr>
        <w:t>NPAFC Doc. 1284</w:t>
      </w:r>
      <w:r w:rsidRPr="00FA03B1">
        <w:rPr>
          <w:rFonts w:cs="Times New Roman"/>
          <w:noProof/>
        </w:rPr>
        <w:t xml:space="preserve">, </w:t>
      </w:r>
      <w:r w:rsidRPr="00FA03B1">
        <w:rPr>
          <w:rFonts w:cs="Times New Roman"/>
          <w:i/>
          <w:iCs/>
          <w:noProof/>
        </w:rPr>
        <w:t>January</w:t>
      </w:r>
      <w:r w:rsidRPr="00FA03B1">
        <w:rPr>
          <w:rFonts w:cs="Times New Roman"/>
          <w:noProof/>
        </w:rPr>
        <w:t>.</w:t>
      </w:r>
    </w:p>
    <w:p w14:paraId="50E989D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Brodeur, R. D. (1990). </w:t>
      </w:r>
      <w:r w:rsidRPr="00FA03B1">
        <w:rPr>
          <w:rFonts w:cs="Times New Roman"/>
          <w:i/>
          <w:iCs/>
          <w:noProof/>
        </w:rPr>
        <w:t>A synthesis of the food habits and feeding ecoloy of salmonids in marine waters of the North Pacific</w:t>
      </w:r>
      <w:r w:rsidRPr="00FA03B1">
        <w:rPr>
          <w:rFonts w:cs="Times New Roman"/>
          <w:noProof/>
        </w:rPr>
        <w:t xml:space="preserve">. </w:t>
      </w:r>
      <w:r w:rsidRPr="00FA03B1">
        <w:rPr>
          <w:rFonts w:cs="Times New Roman"/>
          <w:i/>
          <w:iCs/>
          <w:noProof/>
        </w:rPr>
        <w:t>(INPFC Doc.) FRI</w:t>
      </w:r>
      <w:r w:rsidRPr="00FA03B1">
        <w:rPr>
          <w:rFonts w:cs="Times New Roman"/>
          <w:noProof/>
        </w:rPr>
        <w:t>-</w:t>
      </w:r>
      <w:r w:rsidRPr="00FA03B1">
        <w:rPr>
          <w:rFonts w:cs="Times New Roman"/>
          <w:i/>
          <w:iCs/>
          <w:noProof/>
        </w:rPr>
        <w:t>UW</w:t>
      </w:r>
      <w:r w:rsidRPr="00FA03B1">
        <w:rPr>
          <w:rFonts w:cs="Times New Roman"/>
          <w:noProof/>
        </w:rPr>
        <w:t>-</w:t>
      </w:r>
      <w:r w:rsidRPr="00FA03B1">
        <w:rPr>
          <w:rFonts w:cs="Times New Roman"/>
          <w:i/>
          <w:iCs/>
          <w:noProof/>
        </w:rPr>
        <w:t>9016</w:t>
      </w:r>
      <w:r w:rsidRPr="00FA03B1">
        <w:rPr>
          <w:rFonts w:cs="Times New Roman"/>
          <w:noProof/>
        </w:rPr>
        <w:t>, 38 p. https://doi.org/FRI-UW-9016</w:t>
      </w:r>
    </w:p>
    <w:p w14:paraId="2A5B134B"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Brodeur, R. D. a, Daly, E. A., Sturdevant, M. V., Miller, T. W., Moss, J. H., Thiess, M. E., Trudel, M., Weitkamp, L. A., Armstrong, J., &amp; Norton, E. C. (2007). Regional comparisons of juvenile salmon feeding in coastal marine waters off the West Coast of North America. </w:t>
      </w:r>
      <w:r w:rsidRPr="00FA03B1">
        <w:rPr>
          <w:rFonts w:cs="Times New Roman"/>
          <w:i/>
          <w:iCs/>
          <w:noProof/>
        </w:rPr>
        <w:t>American Fisheries Society Symposium</w:t>
      </w:r>
      <w:r w:rsidRPr="00FA03B1">
        <w:rPr>
          <w:rFonts w:cs="Times New Roman"/>
          <w:noProof/>
        </w:rPr>
        <w:t xml:space="preserve">, </w:t>
      </w:r>
      <w:r w:rsidRPr="00FA03B1">
        <w:rPr>
          <w:rFonts w:cs="Times New Roman"/>
          <w:i/>
          <w:iCs/>
          <w:noProof/>
        </w:rPr>
        <w:t>57</w:t>
      </w:r>
      <w:r w:rsidRPr="00FA03B1">
        <w:rPr>
          <w:rFonts w:cs="Times New Roman"/>
          <w:noProof/>
        </w:rPr>
        <w:t>(February 2015), 183.</w:t>
      </w:r>
    </w:p>
    <w:p w14:paraId="02FFF19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Chase, J. M., &amp; Leibold, M. A. (2003). Introduction: History, context, and purpose. In </w:t>
      </w:r>
      <w:r w:rsidRPr="00FA03B1">
        <w:rPr>
          <w:rFonts w:cs="Times New Roman"/>
          <w:i/>
          <w:iCs/>
          <w:noProof/>
        </w:rPr>
        <w:t>Ecological Niches: Linking Classical and Contemporary Approaches</w:t>
      </w:r>
      <w:r w:rsidRPr="00FA03B1">
        <w:rPr>
          <w:rFonts w:cs="Times New Roman"/>
          <w:noProof/>
        </w:rPr>
        <w:t xml:space="preserve"> (pp. 1–18).</w:t>
      </w:r>
    </w:p>
    <w:p w14:paraId="2FE3594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Chebanova, V. V., Frenkel, S. E., &amp; Zelenikhina, G. S. (2018). Relation of feeding in juvenile chum salmon (Oncorhynchus keta) and pink salmon (o. gorbuscha) to abundance of zooplankton in coastal waters of the prostor bay (iturup island). </w:t>
      </w:r>
      <w:r w:rsidRPr="00FA03B1">
        <w:rPr>
          <w:rFonts w:cs="Times New Roman"/>
          <w:i/>
          <w:iCs/>
          <w:noProof/>
        </w:rPr>
        <w:t>Journal of Ichthyology</w:t>
      </w:r>
      <w:r w:rsidRPr="00FA03B1">
        <w:rPr>
          <w:rFonts w:cs="Times New Roman"/>
          <w:noProof/>
        </w:rPr>
        <w:t xml:space="preserve">, </w:t>
      </w:r>
      <w:r w:rsidRPr="00FA03B1">
        <w:rPr>
          <w:rFonts w:cs="Times New Roman"/>
          <w:i/>
          <w:iCs/>
          <w:noProof/>
        </w:rPr>
        <w:t>58</w:t>
      </w:r>
      <w:r w:rsidRPr="00FA03B1">
        <w:rPr>
          <w:rFonts w:cs="Times New Roman"/>
          <w:noProof/>
        </w:rPr>
        <w:t>(5), 741–750. https://doi.org/10.1134/s0032945218050041</w:t>
      </w:r>
    </w:p>
    <w:p w14:paraId="3FE4366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Chipps, S. R., &amp; Garvey, J. E. (2006). Assessment of Food Habits and Feeding Patterns. </w:t>
      </w:r>
      <w:r w:rsidRPr="00FA03B1">
        <w:rPr>
          <w:rFonts w:cs="Times New Roman"/>
          <w:i/>
          <w:iCs/>
          <w:noProof/>
        </w:rPr>
        <w:t>American Fischery Society</w:t>
      </w:r>
      <w:r w:rsidRPr="00FA03B1">
        <w:rPr>
          <w:rFonts w:cs="Times New Roman"/>
          <w:noProof/>
        </w:rPr>
        <w:t xml:space="preserve">, </w:t>
      </w:r>
      <w:r w:rsidRPr="00FA03B1">
        <w:rPr>
          <w:rFonts w:cs="Times New Roman"/>
          <w:i/>
          <w:iCs/>
          <w:noProof/>
        </w:rPr>
        <w:t>May</w:t>
      </w:r>
      <w:r w:rsidRPr="00FA03B1">
        <w:rPr>
          <w:rFonts w:cs="Times New Roman"/>
          <w:noProof/>
        </w:rPr>
        <w:t>, 42.</w:t>
      </w:r>
    </w:p>
    <w:p w14:paraId="3108272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Choi, J. S., Jung, Y. J., Hong, N. H., Hong, S. H., &amp; Park, J. W. (2018). Toxicological effects of irregularly shaped and spherical microplastics in a marine teleost, the sheepshead minnow (Cyprinodon variegatus). </w:t>
      </w:r>
      <w:r w:rsidRPr="00FA03B1">
        <w:rPr>
          <w:rFonts w:cs="Times New Roman"/>
          <w:i/>
          <w:iCs/>
          <w:noProof/>
        </w:rPr>
        <w:t>Marine Pollution Bulletin</w:t>
      </w:r>
      <w:r w:rsidRPr="00FA03B1">
        <w:rPr>
          <w:rFonts w:cs="Times New Roman"/>
          <w:noProof/>
        </w:rPr>
        <w:t xml:space="preserve">, </w:t>
      </w:r>
      <w:r w:rsidRPr="00FA03B1">
        <w:rPr>
          <w:rFonts w:cs="Times New Roman"/>
          <w:i/>
          <w:iCs/>
          <w:noProof/>
        </w:rPr>
        <w:t>129</w:t>
      </w:r>
      <w:r w:rsidRPr="00FA03B1">
        <w:rPr>
          <w:rFonts w:cs="Times New Roman"/>
          <w:noProof/>
        </w:rPr>
        <w:t>(1), 231–240. https://doi.org/10.1016/j.marpolbul.2018.02.039</w:t>
      </w:r>
    </w:p>
    <w:p w14:paraId="20D392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Collicutt, B., Juanes, F., &amp; Dudas, S. E. (2019). Microplastics in juvenile Chinook salmon and their nearshore environments on the east coast of Vancouver Island. </w:t>
      </w:r>
      <w:r w:rsidRPr="00FA03B1">
        <w:rPr>
          <w:rFonts w:cs="Times New Roman"/>
          <w:i/>
          <w:iCs/>
          <w:noProof/>
        </w:rPr>
        <w:t>Environmental Pollution</w:t>
      </w:r>
      <w:r w:rsidRPr="00FA03B1">
        <w:rPr>
          <w:rFonts w:cs="Times New Roman"/>
          <w:noProof/>
        </w:rPr>
        <w:t xml:space="preserve">, </w:t>
      </w:r>
      <w:r w:rsidRPr="00FA03B1">
        <w:rPr>
          <w:rFonts w:cs="Times New Roman"/>
          <w:i/>
          <w:iCs/>
          <w:noProof/>
        </w:rPr>
        <w:t>244</w:t>
      </w:r>
      <w:r w:rsidRPr="00FA03B1">
        <w:rPr>
          <w:rFonts w:cs="Times New Roman"/>
          <w:noProof/>
        </w:rPr>
        <w:t>, 135–142. https://doi.org/10.1016/j.envpol.2018.09.137</w:t>
      </w:r>
    </w:p>
    <w:p w14:paraId="6FA1AE6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Daly, E. A., Moss, J. H., Fergusson, E., &amp; Debenham, C. (2019). Feeding ecology of salmon in eastern and central Gulf of Alaska. </w:t>
      </w:r>
      <w:r w:rsidRPr="00FA03B1">
        <w:rPr>
          <w:rFonts w:cs="Times New Roman"/>
          <w:i/>
          <w:iCs/>
          <w:noProof/>
        </w:rPr>
        <w:t>Deep-Sea Research Part II: Topical Studies in Oceanography</w:t>
      </w:r>
      <w:r w:rsidRPr="00FA03B1">
        <w:rPr>
          <w:rFonts w:cs="Times New Roman"/>
          <w:noProof/>
        </w:rPr>
        <w:t xml:space="preserve">, </w:t>
      </w:r>
      <w:r w:rsidRPr="00FA03B1">
        <w:rPr>
          <w:rFonts w:cs="Times New Roman"/>
          <w:i/>
          <w:iCs/>
          <w:noProof/>
        </w:rPr>
        <w:t>165</w:t>
      </w:r>
      <w:r w:rsidRPr="00FA03B1">
        <w:rPr>
          <w:rFonts w:cs="Times New Roman"/>
          <w:noProof/>
        </w:rPr>
        <w:t>(June), 329–339. https://doi.org/10.1016/j.dsr2.2019.06.006</w:t>
      </w:r>
    </w:p>
    <w:p w14:paraId="28AD8C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DFO. (2020). </w:t>
      </w:r>
      <w:r w:rsidRPr="00FA03B1">
        <w:rPr>
          <w:rFonts w:cs="Times New Roman"/>
          <w:i/>
          <w:iCs/>
          <w:noProof/>
        </w:rPr>
        <w:t>Salmon Southern BC Integrated Fisheries Management Plan</w:t>
      </w:r>
      <w:r w:rsidRPr="00FA03B1">
        <w:rPr>
          <w:rFonts w:cs="Times New Roman"/>
          <w:noProof/>
        </w:rPr>
        <w:t>. http://www2.mar.dfo-mpo.gc.ca/fisheries/res/imp/2000grndfish.htm</w:t>
      </w:r>
    </w:p>
    <w:p w14:paraId="2501476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Garner, K., &amp; Parfitt, B. (2006). First Nations, Salmon Fisheries and the Rising Importance of Conservation. In </w:t>
      </w:r>
      <w:r w:rsidRPr="00FA03B1">
        <w:rPr>
          <w:rFonts w:cs="Times New Roman"/>
          <w:i/>
          <w:iCs/>
          <w:noProof/>
        </w:rPr>
        <w:t>Report to the Pacific Fisheries Resource Conservation Council</w:t>
      </w:r>
      <w:r w:rsidRPr="00FA03B1">
        <w:rPr>
          <w:rFonts w:cs="Times New Roman"/>
          <w:noProof/>
        </w:rPr>
        <w:t>.</w:t>
      </w:r>
    </w:p>
    <w:p w14:paraId="3D1D542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Gill, A. B. (2003). The dynamics of prey choice in fish: The importance of prey size and satiation. </w:t>
      </w:r>
      <w:r w:rsidRPr="00FA03B1">
        <w:rPr>
          <w:rFonts w:cs="Times New Roman"/>
          <w:i/>
          <w:iCs/>
          <w:noProof/>
        </w:rPr>
        <w:t>Journal of Fish Biology</w:t>
      </w:r>
      <w:r w:rsidRPr="00FA03B1">
        <w:rPr>
          <w:rFonts w:cs="Times New Roman"/>
          <w:noProof/>
        </w:rPr>
        <w:t xml:space="preserve">, </w:t>
      </w:r>
      <w:r w:rsidRPr="00FA03B1">
        <w:rPr>
          <w:rFonts w:cs="Times New Roman"/>
          <w:i/>
          <w:iCs/>
          <w:noProof/>
        </w:rPr>
        <w:t>63</w:t>
      </w:r>
      <w:r w:rsidRPr="00FA03B1">
        <w:rPr>
          <w:rFonts w:cs="Times New Roman"/>
          <w:noProof/>
        </w:rPr>
        <w:t>(SUPPL. A), 105–116. https://doi.org/10.1111/j.1095-8649.2003.00214.x</w:t>
      </w:r>
    </w:p>
    <w:p w14:paraId="2932EB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Godin, J. G. J. (1981). Daily patterns of feeding behavior, daily rations, and diets of juvenile pink salmon (oncorhynchus gorbuscha) in two marine bays of british columbia. </w:t>
      </w:r>
      <w:r w:rsidRPr="00FA03B1">
        <w:rPr>
          <w:rFonts w:cs="Times New Roman"/>
          <w:i/>
          <w:iCs/>
          <w:noProof/>
        </w:rPr>
        <w:t>Canadian Journal of Fisheries and Aquatic Sciences</w:t>
      </w:r>
      <w:r w:rsidRPr="00FA03B1">
        <w:rPr>
          <w:rFonts w:cs="Times New Roman"/>
          <w:noProof/>
        </w:rPr>
        <w:t xml:space="preserve">, </w:t>
      </w:r>
      <w:r w:rsidRPr="00FA03B1">
        <w:rPr>
          <w:rFonts w:cs="Times New Roman"/>
          <w:i/>
          <w:iCs/>
          <w:noProof/>
        </w:rPr>
        <w:t>38</w:t>
      </w:r>
      <w:r w:rsidRPr="00FA03B1">
        <w:rPr>
          <w:rFonts w:cs="Times New Roman"/>
          <w:noProof/>
        </w:rPr>
        <w:t>(1), 10–15. https://doi.org/10.1139/f81-002</w:t>
      </w:r>
    </w:p>
    <w:p w14:paraId="217B036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Groot, C., &amp; Margolis, L. (1991). </w:t>
      </w:r>
      <w:r w:rsidRPr="00FA03B1">
        <w:rPr>
          <w:rFonts w:cs="Times New Roman"/>
          <w:i/>
          <w:iCs/>
          <w:noProof/>
        </w:rPr>
        <w:t>Pacific salmon life histories</w:t>
      </w:r>
      <w:r w:rsidRPr="00FA03B1">
        <w:rPr>
          <w:rFonts w:cs="Times New Roman"/>
          <w:noProof/>
        </w:rPr>
        <w:t>. University of British Columbia Press.</w:t>
      </w:r>
    </w:p>
    <w:p w14:paraId="073F6D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Hardin, G. (1960). The Competitive Exclusion Principle. </w:t>
      </w:r>
      <w:r w:rsidRPr="00FA03B1">
        <w:rPr>
          <w:rFonts w:cs="Times New Roman"/>
          <w:i/>
          <w:iCs/>
          <w:noProof/>
        </w:rPr>
        <w:t>Science</w:t>
      </w:r>
      <w:r w:rsidRPr="00FA03B1">
        <w:rPr>
          <w:rFonts w:cs="Times New Roman"/>
          <w:noProof/>
        </w:rPr>
        <w:t xml:space="preserve">, </w:t>
      </w:r>
      <w:r w:rsidRPr="00FA03B1">
        <w:rPr>
          <w:rFonts w:cs="Times New Roman"/>
          <w:i/>
          <w:iCs/>
          <w:noProof/>
        </w:rPr>
        <w:t>131</w:t>
      </w:r>
      <w:r w:rsidRPr="00FA03B1">
        <w:rPr>
          <w:rFonts w:cs="Times New Roman"/>
          <w:noProof/>
        </w:rPr>
        <w:t>, 1292–1297.</w:t>
      </w:r>
    </w:p>
    <w:p w14:paraId="276604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M.C. (1991). </w:t>
      </w:r>
      <w:r w:rsidRPr="00FA03B1">
        <w:rPr>
          <w:rFonts w:cs="Times New Roman"/>
          <w:i/>
          <w:iCs/>
          <w:noProof/>
        </w:rPr>
        <w:t>Diets and Feeding Rates of Juvenile Pink, Chum, and Sockeye Salmon in Hecate Strait, British Columbia</w:t>
      </w:r>
      <w:r w:rsidRPr="00FA03B1">
        <w:rPr>
          <w:rFonts w:cs="Times New Roman"/>
          <w:noProof/>
        </w:rPr>
        <w:t xml:space="preserve">. </w:t>
      </w:r>
      <w:r w:rsidRPr="00FA03B1">
        <w:rPr>
          <w:rFonts w:cs="Times New Roman"/>
          <w:i/>
          <w:iCs/>
          <w:noProof/>
        </w:rPr>
        <w:t>120</w:t>
      </w:r>
      <w:r w:rsidRPr="00FA03B1">
        <w:rPr>
          <w:rFonts w:cs="Times New Roman"/>
          <w:noProof/>
        </w:rPr>
        <w:t>, 303–318. https://doi.org/10.1577/1548-8659(1991)120</w:t>
      </w:r>
    </w:p>
    <w:p w14:paraId="0FC11D4E"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Michael C. (1979). Detritus and Juvenile Salmon Production in the Nanaimo Estuary: II. Meiofauna Available as Food to Juvenile Chum Salmon (Oncorhynchus keta). </w:t>
      </w:r>
      <w:r w:rsidRPr="00FA03B1">
        <w:rPr>
          <w:rFonts w:cs="Times New Roman"/>
          <w:i/>
          <w:iCs/>
          <w:noProof/>
        </w:rPr>
        <w:t>Journal of the Fisheries Research Board of Canada</w:t>
      </w:r>
      <w:r w:rsidRPr="00FA03B1">
        <w:rPr>
          <w:rFonts w:cs="Times New Roman"/>
          <w:noProof/>
        </w:rPr>
        <w:t xml:space="preserve">, </w:t>
      </w:r>
      <w:r w:rsidRPr="00FA03B1">
        <w:rPr>
          <w:rFonts w:cs="Times New Roman"/>
          <w:i/>
          <w:iCs/>
          <w:noProof/>
        </w:rPr>
        <w:t>36</w:t>
      </w:r>
      <w:r w:rsidRPr="00FA03B1">
        <w:rPr>
          <w:rFonts w:cs="Times New Roman"/>
          <w:noProof/>
        </w:rPr>
        <w:t>(5), 497–503. https://doi.org/10.1139/f79-073</w:t>
      </w:r>
    </w:p>
    <w:p w14:paraId="7E8DE670"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Michael C. (2009). Resilient salmon, resilient fisheries for British Columbia, Canada. </w:t>
      </w:r>
      <w:r w:rsidRPr="00FA03B1">
        <w:rPr>
          <w:rFonts w:cs="Times New Roman"/>
          <w:i/>
          <w:iCs/>
          <w:noProof/>
        </w:rPr>
        <w:t>Ecology and Society</w:t>
      </w:r>
      <w:r w:rsidRPr="00FA03B1">
        <w:rPr>
          <w:rFonts w:cs="Times New Roman"/>
          <w:noProof/>
        </w:rPr>
        <w:t xml:space="preserve">, </w:t>
      </w:r>
      <w:r w:rsidRPr="00FA03B1">
        <w:rPr>
          <w:rFonts w:cs="Times New Roman"/>
          <w:i/>
          <w:iCs/>
          <w:noProof/>
        </w:rPr>
        <w:t>14</w:t>
      </w:r>
      <w:r w:rsidRPr="00FA03B1">
        <w:rPr>
          <w:rFonts w:cs="Times New Roman"/>
          <w:noProof/>
        </w:rPr>
        <w:t>(1). https://doi.org/10.5751/ES-02619-140102</w:t>
      </w:r>
    </w:p>
    <w:p w14:paraId="24CE643B"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Hunt, B. P. V., Johnson, B. T., Godwin, S. C., Krkošek, M., Pakhomov, E. A., &amp; Rogers, L. A. (2018). The Hakai Institute Juvenile Salmon Program : Early Life History Drivers of Marine Survival in Sockeye , Pink and Chum Salmon in British Columbia. </w:t>
      </w:r>
      <w:r w:rsidRPr="00FA03B1">
        <w:rPr>
          <w:rFonts w:cs="Times New Roman"/>
          <w:i/>
          <w:iCs/>
          <w:noProof/>
        </w:rPr>
        <w:t>North Pacific Anadromous Fish Commission</w:t>
      </w:r>
      <w:r w:rsidRPr="00FA03B1">
        <w:rPr>
          <w:rFonts w:cs="Times New Roman"/>
          <w:noProof/>
        </w:rPr>
        <w:t>, 14.</w:t>
      </w:r>
    </w:p>
    <w:p w14:paraId="1CE7E38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James, S. E. (2019). </w:t>
      </w:r>
      <w:r w:rsidRPr="00FA03B1">
        <w:rPr>
          <w:rFonts w:cs="Times New Roman"/>
          <w:i/>
          <w:iCs/>
          <w:noProof/>
        </w:rPr>
        <w:t>Foraging Ecology of Juvenile Fraser River Sockeye Salmon Across Mixed and Stratified Regions of the Early Marine Migration</w:t>
      </w:r>
      <w:r w:rsidRPr="00FA03B1">
        <w:rPr>
          <w:rFonts w:cs="Times New Roman"/>
          <w:noProof/>
        </w:rPr>
        <w:t>. https://doi.org/10.1017/CBO9781107415324.004</w:t>
      </w:r>
    </w:p>
    <w:p w14:paraId="07119A4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James, S. E., Pakhomov, E. A., Mahara, N., &amp; Hunt, B. P. V. (2020). Running the trophic gauntlet: Empirical support for reduced foraging success in juvenile salmon in tidally mixed coastal waters.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29</w:t>
      </w:r>
      <w:r w:rsidRPr="00FA03B1">
        <w:rPr>
          <w:rFonts w:cs="Times New Roman"/>
          <w:noProof/>
        </w:rPr>
        <w:t>(3), 0–2. https://doi.org/10.1111/fog.12471</w:t>
      </w:r>
    </w:p>
    <w:p w14:paraId="49593C0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Jenkins, E. (2011). </w:t>
      </w:r>
      <w:r w:rsidRPr="00FA03B1">
        <w:rPr>
          <w:rFonts w:cs="Times New Roman"/>
          <w:i/>
          <w:iCs/>
          <w:noProof/>
        </w:rPr>
        <w:t>Trophic niche and foodweb dynamics within and among juvenile salmon species in years of contrasting ocean conditions</w:t>
      </w:r>
      <w:r w:rsidRPr="00FA03B1">
        <w:rPr>
          <w:rFonts w:cs="Times New Roman"/>
          <w:noProof/>
        </w:rPr>
        <w:t>.</w:t>
      </w:r>
    </w:p>
    <w:p w14:paraId="7F610AB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Johnson, B., Gan, J., Godwin, S., Krkosek, M., &amp; Hunt, B. (2019). Juvenile Salmon Migration Observations in the Discovery Islands and Johnstone Strait in 2018 Compared to 2015–2017. </w:t>
      </w:r>
      <w:r w:rsidRPr="00FA03B1">
        <w:rPr>
          <w:rFonts w:cs="Times New Roman"/>
          <w:i/>
          <w:iCs/>
          <w:noProof/>
        </w:rPr>
        <w:t>Technical Report</w:t>
      </w:r>
      <w:r w:rsidRPr="00FA03B1">
        <w:rPr>
          <w:rFonts w:cs="Times New Roman"/>
          <w:noProof/>
        </w:rPr>
        <w:t xml:space="preserve">, </w:t>
      </w:r>
      <w:r w:rsidRPr="00FA03B1">
        <w:rPr>
          <w:rFonts w:cs="Times New Roman"/>
          <w:i/>
          <w:iCs/>
          <w:noProof/>
        </w:rPr>
        <w:t>15</w:t>
      </w:r>
      <w:r w:rsidRPr="00FA03B1">
        <w:rPr>
          <w:rFonts w:cs="Times New Roman"/>
          <w:noProof/>
        </w:rPr>
        <w:t>, 31–39. https://doi.org/10.23849/npafctr15/31.39.</w:t>
      </w:r>
    </w:p>
    <w:p w14:paraId="48E532C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Johnson, S. P., &amp; Schindler, D. E. (2009). Trophic ecology of Pacific salmon (Oncorhynchus spp.) in the ocean: A synthesis of stable isotope research. </w:t>
      </w:r>
      <w:r w:rsidRPr="00FA03B1">
        <w:rPr>
          <w:rFonts w:cs="Times New Roman"/>
          <w:i/>
          <w:iCs/>
          <w:noProof/>
        </w:rPr>
        <w:t>Ecological Research</w:t>
      </w:r>
      <w:r w:rsidRPr="00FA03B1">
        <w:rPr>
          <w:rFonts w:cs="Times New Roman"/>
          <w:noProof/>
        </w:rPr>
        <w:t xml:space="preserve">, </w:t>
      </w:r>
      <w:r w:rsidRPr="00FA03B1">
        <w:rPr>
          <w:rFonts w:cs="Times New Roman"/>
          <w:i/>
          <w:iCs/>
          <w:noProof/>
        </w:rPr>
        <w:t>24</w:t>
      </w:r>
      <w:r w:rsidRPr="00FA03B1">
        <w:rPr>
          <w:rFonts w:cs="Times New Roman"/>
          <w:noProof/>
        </w:rPr>
        <w:t>(4), 855–863. https://doi.org/10.1007/s11284-008-0559-0</w:t>
      </w:r>
    </w:p>
    <w:p w14:paraId="1BDAA2F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Khangaonkar, T., Long, W., &amp; Xu, W. (2017). Assessment of circulation and inter-basin transport in the Salish Sea including Johnstone Strait and Discovery Islands pathways. </w:t>
      </w:r>
      <w:r w:rsidRPr="00FA03B1">
        <w:rPr>
          <w:rFonts w:cs="Times New Roman"/>
          <w:i/>
          <w:iCs/>
          <w:noProof/>
        </w:rPr>
        <w:t>Ocean Modelling</w:t>
      </w:r>
      <w:r w:rsidRPr="00FA03B1">
        <w:rPr>
          <w:rFonts w:cs="Times New Roman"/>
          <w:noProof/>
        </w:rPr>
        <w:t xml:space="preserve">, </w:t>
      </w:r>
      <w:r w:rsidRPr="00FA03B1">
        <w:rPr>
          <w:rFonts w:cs="Times New Roman"/>
          <w:i/>
          <w:iCs/>
          <w:noProof/>
        </w:rPr>
        <w:t>109</w:t>
      </w:r>
      <w:r w:rsidRPr="00FA03B1">
        <w:rPr>
          <w:rFonts w:cs="Times New Roman"/>
          <w:noProof/>
        </w:rPr>
        <w:t>, 11–32. https://doi.org/10.1016/j.ocemod.2016.11.004</w:t>
      </w:r>
    </w:p>
    <w:p w14:paraId="2DAB867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Krebs, C. J. (2013). Niche measures and resource preferences. In </w:t>
      </w:r>
      <w:r w:rsidRPr="00FA03B1">
        <w:rPr>
          <w:rFonts w:cs="Times New Roman"/>
          <w:i/>
          <w:iCs/>
          <w:noProof/>
        </w:rPr>
        <w:t>Ecological Methodology</w:t>
      </w:r>
      <w:r w:rsidRPr="00FA03B1">
        <w:rPr>
          <w:rFonts w:cs="Times New Roman"/>
          <w:noProof/>
        </w:rPr>
        <w:t xml:space="preserve"> (pp. 597–651).</w:t>
      </w:r>
    </w:p>
    <w:p w14:paraId="2851A8A5"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Levings, C. D. (2016). </w:t>
      </w:r>
      <w:r w:rsidRPr="00FA03B1">
        <w:rPr>
          <w:rFonts w:cs="Times New Roman"/>
          <w:i/>
          <w:iCs/>
          <w:noProof/>
        </w:rPr>
        <w:t>Ecology of salmonids in estuaries around the world: adaptations, habitats, and conservation</w:t>
      </w:r>
      <w:r w:rsidRPr="00FA03B1">
        <w:rPr>
          <w:rFonts w:cs="Times New Roman"/>
          <w:noProof/>
        </w:rPr>
        <w:t>. University of British Columbia Press.</w:t>
      </w:r>
    </w:p>
    <w:p w14:paraId="5FBF84A0"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Mackas, D. L., Thomson, R. E., &amp; Galbraith, M. (2001). Changes in the zooplankton community of the British Columbia continental margin, 1985-1999, and their covariation with oceanographic conditions. </w:t>
      </w:r>
      <w:r w:rsidRPr="00FA03B1">
        <w:rPr>
          <w:rFonts w:cs="Times New Roman"/>
          <w:i/>
          <w:iCs/>
          <w:noProof/>
        </w:rPr>
        <w:t>Canadian Journal of Fisheries and Aquatic Sciences</w:t>
      </w:r>
      <w:r w:rsidRPr="00FA03B1">
        <w:rPr>
          <w:rFonts w:cs="Times New Roman"/>
          <w:noProof/>
        </w:rPr>
        <w:t xml:space="preserve">, </w:t>
      </w:r>
      <w:r w:rsidRPr="00FA03B1">
        <w:rPr>
          <w:rFonts w:cs="Times New Roman"/>
          <w:i/>
          <w:iCs/>
          <w:noProof/>
        </w:rPr>
        <w:t>58</w:t>
      </w:r>
      <w:r w:rsidRPr="00FA03B1">
        <w:rPr>
          <w:rFonts w:cs="Times New Roman"/>
          <w:noProof/>
        </w:rPr>
        <w:t>(4), 685–702. https://search.proquest.com/docview/219273927?pq-origsite=summon&amp;accountid=14656</w:t>
      </w:r>
    </w:p>
    <w:p w14:paraId="514FE14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Mahara, N. (2018). </w:t>
      </w:r>
      <w:r w:rsidRPr="00FA03B1">
        <w:rPr>
          <w:rFonts w:cs="Times New Roman"/>
          <w:i/>
          <w:iCs/>
          <w:noProof/>
        </w:rPr>
        <w:t>Zooplankton Community Composition Across a Range of Productivity Regimes in Coastal British Columbia</w:t>
      </w:r>
      <w:r w:rsidRPr="00FA03B1">
        <w:rPr>
          <w:rFonts w:cs="Times New Roman"/>
          <w:noProof/>
        </w:rPr>
        <w:t>.</w:t>
      </w:r>
    </w:p>
    <w:p w14:paraId="0082B4B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Malick, M. J., &amp; Cox, S. P. (2016). Regional-scale declines in productivity of pink and chum salmon stocks in western North America. </w:t>
      </w:r>
      <w:r w:rsidRPr="00FA03B1">
        <w:rPr>
          <w:rFonts w:cs="Times New Roman"/>
          <w:i/>
          <w:iCs/>
          <w:noProof/>
        </w:rPr>
        <w:t>PLoS ONE</w:t>
      </w:r>
      <w:r w:rsidRPr="00FA03B1">
        <w:rPr>
          <w:rFonts w:cs="Times New Roman"/>
          <w:noProof/>
        </w:rPr>
        <w:t xml:space="preserve">, </w:t>
      </w:r>
      <w:r w:rsidRPr="00FA03B1">
        <w:rPr>
          <w:rFonts w:cs="Times New Roman"/>
          <w:i/>
          <w:iCs/>
          <w:noProof/>
        </w:rPr>
        <w:t>11</w:t>
      </w:r>
      <w:r w:rsidRPr="00FA03B1">
        <w:rPr>
          <w:rFonts w:cs="Times New Roman"/>
          <w:noProof/>
        </w:rPr>
        <w:t>(1), 1–23. https://doi.org/10.1371/journal.pone.0146009</w:t>
      </w:r>
    </w:p>
    <w:p w14:paraId="315AB7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A03B1">
        <w:rPr>
          <w:rFonts w:cs="Times New Roman"/>
          <w:i/>
          <w:iCs/>
          <w:noProof/>
        </w:rPr>
        <w:t>PLoS ONE</w:t>
      </w:r>
      <w:r w:rsidRPr="00FA03B1">
        <w:rPr>
          <w:rFonts w:cs="Times New Roman"/>
          <w:noProof/>
        </w:rPr>
        <w:t xml:space="preserve">, </w:t>
      </w:r>
      <w:r w:rsidRPr="00FA03B1">
        <w:rPr>
          <w:rFonts w:cs="Times New Roman"/>
          <w:i/>
          <w:iCs/>
          <w:noProof/>
        </w:rPr>
        <w:t>14</w:t>
      </w:r>
      <w:r w:rsidRPr="00FA03B1">
        <w:rPr>
          <w:rFonts w:cs="Times New Roman"/>
          <w:noProof/>
        </w:rPr>
        <w:t>(2), 1–24. https://doi.org/10.1371/journal.pone.0211473</w:t>
      </w:r>
    </w:p>
    <w:p w14:paraId="004BFFF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Mckinnell, S., Curchitser, E., Groot, K., Kaeriyama, M., &amp; Trudel, M. (2014). Oceanic and atmospheric extremes motivate a new hypothesis for variable marine survival of Fraser River sockeye salmon.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23</w:t>
      </w:r>
      <w:r w:rsidRPr="00FA03B1">
        <w:rPr>
          <w:rFonts w:cs="Times New Roman"/>
          <w:noProof/>
        </w:rPr>
        <w:t>(4), 322–341. https://doi.org/10.1111/fog.12063</w:t>
      </w:r>
    </w:p>
    <w:p w14:paraId="7EA7569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Mcqueen, D., &amp; Ware, D. (2006). </w:t>
      </w:r>
      <w:r w:rsidRPr="00FA03B1">
        <w:rPr>
          <w:rFonts w:cs="Times New Roman"/>
          <w:i/>
          <w:iCs/>
          <w:noProof/>
        </w:rPr>
        <w:t>Handbook of Physical, Chemical, Phytoplankton, and Zooplankton Data from Hecate Strait, Dixon Entrance, Goose Island Bank and Queen Charlotte Sound</w:t>
      </w:r>
      <w:r w:rsidRPr="00FA03B1">
        <w:rPr>
          <w:rFonts w:cs="Times New Roman"/>
          <w:noProof/>
        </w:rPr>
        <w:t>. 133. http://skeenasalmonprogram.ca/libraryfiles/lib_236.pdf</w:t>
      </w:r>
    </w:p>
    <w:p w14:paraId="74B10B3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Osgood, G. J., Kennedy, L. A., Holden, J. J., Hertz, E., McKinnell, S., &amp; Juanes, F. (2016). Historical diets of forage fish and juvenile pacific salmon in the strait of Georgia, 1966-1968. </w:t>
      </w:r>
      <w:r w:rsidRPr="00FA03B1">
        <w:rPr>
          <w:rFonts w:cs="Times New Roman"/>
          <w:i/>
          <w:iCs/>
          <w:noProof/>
        </w:rPr>
        <w:t>Marine and Coastal Fisheries</w:t>
      </w:r>
      <w:r w:rsidRPr="00FA03B1">
        <w:rPr>
          <w:rFonts w:cs="Times New Roman"/>
          <w:noProof/>
        </w:rPr>
        <w:t xml:space="preserve">, </w:t>
      </w:r>
      <w:r w:rsidRPr="00FA03B1">
        <w:rPr>
          <w:rFonts w:cs="Times New Roman"/>
          <w:i/>
          <w:iCs/>
          <w:noProof/>
        </w:rPr>
        <w:t>8</w:t>
      </w:r>
      <w:r w:rsidRPr="00FA03B1">
        <w:rPr>
          <w:rFonts w:cs="Times New Roman"/>
          <w:noProof/>
        </w:rPr>
        <w:t>(1), 580–594. https://doi.org/10.1080/19425120.2016.1223231</w:t>
      </w:r>
    </w:p>
    <w:p w14:paraId="4707803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Pearson, W. H., Deriso, R. B., Elston, R. A., Hook, S. E., Parker, K. R., &amp; Anderson, J. W. (2012). Hypotheses concerning the decline and poor recovery of Pacific herring in Prince William Sound, Alaska. </w:t>
      </w:r>
      <w:r w:rsidRPr="00FA03B1">
        <w:rPr>
          <w:rFonts w:cs="Times New Roman"/>
          <w:i/>
          <w:iCs/>
          <w:noProof/>
        </w:rPr>
        <w:t>Reviews in Fish Biology and Fisheries</w:t>
      </w:r>
      <w:r w:rsidRPr="00FA03B1">
        <w:rPr>
          <w:rFonts w:cs="Times New Roman"/>
          <w:noProof/>
        </w:rPr>
        <w:t xml:space="preserve">, </w:t>
      </w:r>
      <w:r w:rsidRPr="00FA03B1">
        <w:rPr>
          <w:rFonts w:cs="Times New Roman"/>
          <w:i/>
          <w:iCs/>
          <w:noProof/>
        </w:rPr>
        <w:t>22</w:t>
      </w:r>
      <w:r w:rsidRPr="00FA03B1">
        <w:rPr>
          <w:rFonts w:cs="Times New Roman"/>
          <w:noProof/>
        </w:rPr>
        <w:t>(1), 95–135. https://doi.org/10.1007/s11160-011-9225-7</w:t>
      </w:r>
    </w:p>
    <w:p w14:paraId="05CE8BF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Pocheville, A. (2015). The ecological niche: History and recent controversies. In </w:t>
      </w:r>
      <w:r w:rsidRPr="00FA03B1">
        <w:rPr>
          <w:rFonts w:cs="Times New Roman"/>
          <w:i/>
          <w:iCs/>
          <w:noProof/>
        </w:rPr>
        <w:t>Handbook of Evolutionary Thinking in the Sciences</w:t>
      </w:r>
      <w:r w:rsidRPr="00FA03B1">
        <w:rPr>
          <w:rFonts w:cs="Times New Roman"/>
          <w:noProof/>
        </w:rPr>
        <w:t xml:space="preserve"> (Issue January). https://doi.org/10.1007/978-94-017-9014-7_26</w:t>
      </w:r>
    </w:p>
    <w:p w14:paraId="5FDCF965"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Quinn, T. P. (2018). </w:t>
      </w:r>
      <w:r w:rsidRPr="00FA03B1">
        <w:rPr>
          <w:rFonts w:cs="Times New Roman"/>
          <w:i/>
          <w:iCs/>
          <w:noProof/>
        </w:rPr>
        <w:t>The behaviour and ecology of Pacific salmon and trout</w:t>
      </w:r>
      <w:r w:rsidRPr="00FA03B1">
        <w:rPr>
          <w:rFonts w:cs="Times New Roman"/>
          <w:noProof/>
        </w:rPr>
        <w:t xml:space="preserve"> (Second). University of Washington Press.</w:t>
      </w:r>
    </w:p>
    <w:p w14:paraId="3B58700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&amp; Irvine, J. R. (2018). Numbers and Biomass of Natural- and Hatchery-Origin Pink Salmon, Chum Salmon, and Sockeye Salmon in the North Pacific Ocean, 1925–2015. </w:t>
      </w:r>
      <w:r w:rsidRPr="00FA03B1">
        <w:rPr>
          <w:rFonts w:cs="Times New Roman"/>
          <w:i/>
          <w:iCs/>
          <w:noProof/>
        </w:rPr>
        <w:t>Marine and Coastal Fisheries</w:t>
      </w:r>
      <w:r w:rsidRPr="00FA03B1">
        <w:rPr>
          <w:rFonts w:cs="Times New Roman"/>
          <w:noProof/>
        </w:rPr>
        <w:t xml:space="preserve">, </w:t>
      </w:r>
      <w:r w:rsidRPr="00FA03B1">
        <w:rPr>
          <w:rFonts w:cs="Times New Roman"/>
          <w:i/>
          <w:iCs/>
          <w:noProof/>
        </w:rPr>
        <w:t>10</w:t>
      </w:r>
      <w:r w:rsidRPr="00FA03B1">
        <w:rPr>
          <w:rFonts w:cs="Times New Roman"/>
          <w:noProof/>
        </w:rPr>
        <w:t>(2), 152–168. https://doi.org/10.1002/mcf2.10023</w:t>
      </w:r>
    </w:p>
    <w:p w14:paraId="4ACEC2A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&amp; Nielsen, J. L. (2004). Evidence for competitive dominance of Pink salmon (Oncorhynchus gorbuscha) over other Salmonids in the North Pacific Ocean. </w:t>
      </w:r>
      <w:r w:rsidRPr="00FA03B1">
        <w:rPr>
          <w:rFonts w:cs="Times New Roman"/>
          <w:i/>
          <w:iCs/>
          <w:noProof/>
        </w:rPr>
        <w:t>Reviews in Fish Biology and Fisheries</w:t>
      </w:r>
      <w:r w:rsidRPr="00FA03B1">
        <w:rPr>
          <w:rFonts w:cs="Times New Roman"/>
          <w:noProof/>
        </w:rPr>
        <w:t xml:space="preserve">, </w:t>
      </w:r>
      <w:r w:rsidRPr="00FA03B1">
        <w:rPr>
          <w:rFonts w:cs="Times New Roman"/>
          <w:i/>
          <w:iCs/>
          <w:noProof/>
        </w:rPr>
        <w:t>14</w:t>
      </w:r>
      <w:r w:rsidRPr="00FA03B1">
        <w:rPr>
          <w:rFonts w:cs="Times New Roman"/>
          <w:noProof/>
        </w:rPr>
        <w:t>(3), 371–390. https://doi.org/10.1007/s11160-004-6927-0</w:t>
      </w:r>
    </w:p>
    <w:p w14:paraId="790ED2D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Springer, A. M., Shaul, L. D., &amp; van Vliet, G. B. (2019). Unprecedented biennial pattern of birth and mortality in an endangered apex predator, the southern resident killer whale, in the eastern North Pacific Ocean. </w:t>
      </w:r>
      <w:r w:rsidRPr="00FA03B1">
        <w:rPr>
          <w:rFonts w:cs="Times New Roman"/>
          <w:i/>
          <w:iCs/>
          <w:noProof/>
        </w:rPr>
        <w:t>Marine Ecology Progress Series</w:t>
      </w:r>
      <w:r w:rsidRPr="00FA03B1">
        <w:rPr>
          <w:rFonts w:cs="Times New Roman"/>
          <w:noProof/>
        </w:rPr>
        <w:t xml:space="preserve">, </w:t>
      </w:r>
      <w:r w:rsidRPr="00FA03B1">
        <w:rPr>
          <w:rFonts w:cs="Times New Roman"/>
          <w:i/>
          <w:iCs/>
          <w:noProof/>
        </w:rPr>
        <w:t>608</w:t>
      </w:r>
      <w:r w:rsidRPr="00FA03B1">
        <w:rPr>
          <w:rFonts w:cs="Times New Roman"/>
          <w:noProof/>
        </w:rPr>
        <w:t>(1), 291–296. https://doi.org/10.3354/meps12835</w:t>
      </w:r>
    </w:p>
    <w:p w14:paraId="48BB6F3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Springer, A. M., Van Vliet, G. B., Bool, N., Crowley, M., Fullagar, P., Lea, M. A., Monash, R., Price, C., Vertigan, C., &amp; Woehler, E. J. (2018). Transhemispheric ecosystem disservices of pink salmon in a Pacific Ocean macrosystem. </w:t>
      </w:r>
      <w:r w:rsidRPr="00FA03B1">
        <w:rPr>
          <w:rFonts w:cs="Times New Roman"/>
          <w:i/>
          <w:iCs/>
          <w:noProof/>
        </w:rPr>
        <w:t>Proceedings of the National Academy of Sciences of the United States of America</w:t>
      </w:r>
      <w:r w:rsidRPr="00FA03B1">
        <w:rPr>
          <w:rFonts w:cs="Times New Roman"/>
          <w:noProof/>
        </w:rPr>
        <w:t xml:space="preserve">, </w:t>
      </w:r>
      <w:r w:rsidRPr="00FA03B1">
        <w:rPr>
          <w:rFonts w:cs="Times New Roman"/>
          <w:i/>
          <w:iCs/>
          <w:noProof/>
        </w:rPr>
        <w:t>115</w:t>
      </w:r>
      <w:r w:rsidRPr="00FA03B1">
        <w:rPr>
          <w:rFonts w:cs="Times New Roman"/>
          <w:noProof/>
        </w:rPr>
        <w:t>(22), E5038–E5045. https://doi.org/10.1073/pnas.1720577115</w:t>
      </w:r>
    </w:p>
    <w:p w14:paraId="59A5E35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Tadokoro, K., Ishida, Y., Davis, N. D., Ueyanagi, S., &amp; Sugimoto, T. (1996). Change in chum salmon (Oncorhynchus keta) stomach contents associated with fluctuation of pink salmon (O. gorbuscha) abundance in the central subarctic Pacific and Bering Sea. </w:t>
      </w:r>
      <w:r w:rsidRPr="00FA03B1">
        <w:rPr>
          <w:rFonts w:cs="Times New Roman"/>
          <w:i/>
          <w:iCs/>
          <w:noProof/>
        </w:rPr>
        <w:t>Fisheries Oceanography</w:t>
      </w:r>
      <w:r w:rsidRPr="00FA03B1">
        <w:rPr>
          <w:rFonts w:cs="Times New Roman"/>
          <w:noProof/>
        </w:rPr>
        <w:t xml:space="preserve">, </w:t>
      </w:r>
      <w:r w:rsidRPr="00FA03B1">
        <w:rPr>
          <w:rFonts w:cs="Times New Roman"/>
          <w:i/>
          <w:iCs/>
          <w:noProof/>
        </w:rPr>
        <w:t>5</w:t>
      </w:r>
      <w:r w:rsidRPr="00FA03B1">
        <w:rPr>
          <w:rFonts w:cs="Times New Roman"/>
          <w:noProof/>
        </w:rPr>
        <w:t>(2), 89–99. https://doi.org/10.1111/j.1365-2419.1996.tb00108.x</w:t>
      </w:r>
    </w:p>
    <w:p w14:paraId="4C0FB5C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Weingartner, T., Eisner, L., Eckert, G. L., &amp; Danielson, S. (2009). Southeast Alaska: Oceanographic habitats and linkages. </w:t>
      </w:r>
      <w:r w:rsidRPr="00FA03B1">
        <w:rPr>
          <w:rFonts w:cs="Times New Roman"/>
          <w:i/>
          <w:iCs/>
          <w:noProof/>
        </w:rPr>
        <w:t>Journal of Biogeography</w:t>
      </w:r>
      <w:r w:rsidRPr="00FA03B1">
        <w:rPr>
          <w:rFonts w:cs="Times New Roman"/>
          <w:noProof/>
        </w:rPr>
        <w:t xml:space="preserve">, </w:t>
      </w:r>
      <w:r w:rsidRPr="00FA03B1">
        <w:rPr>
          <w:rFonts w:cs="Times New Roman"/>
          <w:i/>
          <w:iCs/>
          <w:noProof/>
        </w:rPr>
        <w:t>36</w:t>
      </w:r>
      <w:r w:rsidRPr="00FA03B1">
        <w:rPr>
          <w:rFonts w:cs="Times New Roman"/>
          <w:noProof/>
        </w:rPr>
        <w:t>(3), 387–400. https://doi.org/10.1111/j.1365-2699.2008.01994.x</w:t>
      </w:r>
    </w:p>
    <w:p w14:paraId="11BD9B71"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Welch, D. W. (1997). Anatomical specialization in the gut of Pacific salmon (Oncorhynchus): Evidence for oceanic limits to salmon production? </w:t>
      </w:r>
      <w:r w:rsidRPr="00FA03B1">
        <w:rPr>
          <w:rFonts w:cs="Times New Roman"/>
          <w:i/>
          <w:iCs/>
          <w:noProof/>
        </w:rPr>
        <w:t>Canadian Journal of Zoology</w:t>
      </w:r>
      <w:r w:rsidRPr="00FA03B1">
        <w:rPr>
          <w:rFonts w:cs="Times New Roman"/>
          <w:noProof/>
        </w:rPr>
        <w:t xml:space="preserve">, </w:t>
      </w:r>
      <w:r w:rsidRPr="00FA03B1">
        <w:rPr>
          <w:rFonts w:cs="Times New Roman"/>
          <w:i/>
          <w:iCs/>
          <w:noProof/>
        </w:rPr>
        <w:t>75</w:t>
      </w:r>
      <w:r w:rsidRPr="00FA03B1">
        <w:rPr>
          <w:rFonts w:cs="Times New Roman"/>
          <w:noProof/>
        </w:rPr>
        <w:t>(6), 936–942. https://doi.org/10.1139/z97-112</w:t>
      </w:r>
    </w:p>
    <w:p w14:paraId="3200F31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Wyllie de Echeverria, V. R., &amp; Thornton, T. F. (2019). Using traditional ecological knowledge to understand and adapt to climate and biodiversity change on the Pacific coast of North America. </w:t>
      </w:r>
      <w:r w:rsidRPr="00FA03B1">
        <w:rPr>
          <w:rFonts w:cs="Times New Roman"/>
          <w:i/>
          <w:iCs/>
          <w:noProof/>
        </w:rPr>
        <w:t>Ambio</w:t>
      </w:r>
      <w:r w:rsidRPr="00FA03B1">
        <w:rPr>
          <w:rFonts w:cs="Times New Roman"/>
          <w:noProof/>
        </w:rPr>
        <w:t xml:space="preserve">, </w:t>
      </w:r>
      <w:r w:rsidRPr="00FA03B1">
        <w:rPr>
          <w:rFonts w:cs="Times New Roman"/>
          <w:i/>
          <w:iCs/>
          <w:noProof/>
        </w:rPr>
        <w:t>48</w:t>
      </w:r>
      <w:r w:rsidRPr="00FA03B1">
        <w:rPr>
          <w:rFonts w:cs="Times New Roman"/>
          <w:noProof/>
        </w:rPr>
        <w:t>(12), 1447–1469. https://doi.org/10.1007/s13280-019-01218-6</w:t>
      </w:r>
    </w:p>
    <w:p w14:paraId="7E56FF4D" w14:textId="77777777" w:rsidR="001210AF" w:rsidRDefault="00FA03B1" w:rsidP="001210AF">
      <w:pPr>
        <w:rPr>
          <w:rFonts w:eastAsia="Times New Roman" w:cs="Times New Roman"/>
          <w:lang w:val="en-CA"/>
        </w:rPr>
        <w:sectPr w:rsidR="001210AF" w:rsidSect="001210AF">
          <w:pgSz w:w="12240" w:h="15840"/>
          <w:pgMar w:top="1440" w:right="1440" w:bottom="1440" w:left="1440" w:header="708" w:footer="708" w:gutter="0"/>
          <w:cols w:space="708"/>
          <w:docGrid w:linePitch="360"/>
        </w:sectPr>
      </w:pPr>
      <w:r>
        <w:rPr>
          <w:rFonts w:eastAsia="Times New Roman" w:cs="Times New Roman"/>
          <w:lang w:val="en-CA"/>
        </w:rPr>
        <w:fldChar w:fldCharType="end"/>
      </w:r>
      <w:bookmarkStart w:id="304" w:name="_Toc46482992"/>
    </w:p>
    <w:p w14:paraId="172E64F8" w14:textId="49CF574F" w:rsidR="007F1E58" w:rsidRDefault="007F1E58" w:rsidP="001210AF">
      <w:pPr>
        <w:pStyle w:val="Heading1"/>
        <w:rPr>
          <w:lang w:val="en-CA"/>
        </w:rPr>
      </w:pPr>
      <w:r>
        <w:rPr>
          <w:lang w:val="en-CA"/>
        </w:rPr>
        <w:t>Appendix</w:t>
      </w:r>
      <w:bookmarkEnd w:id="304"/>
    </w:p>
    <w:p w14:paraId="7E5F0B21" w14:textId="1F3AECFF" w:rsidR="007F1E58" w:rsidRDefault="007F1E58" w:rsidP="00FA03B1">
      <w:pPr>
        <w:rPr>
          <w:rFonts w:eastAsia="Times New Roman" w:cs="Times New Roman"/>
          <w:lang w:val="en-CA"/>
        </w:rPr>
      </w:pPr>
    </w:p>
    <w:p w14:paraId="6B7A0F10" w14:textId="5C379165" w:rsidR="007F1E58" w:rsidRDefault="007F1E58" w:rsidP="007F1E58">
      <w:pPr>
        <w:pStyle w:val="Heading9"/>
        <w:rPr>
          <w:lang w:val="en-CA"/>
        </w:rPr>
      </w:pPr>
      <w:bookmarkStart w:id="305" w:name="_Toc46483070"/>
      <w:r>
        <w:rPr>
          <w:lang w:val="en-CA"/>
        </w:rPr>
        <w:t>Table A.1: Diet composition summary of juvenile salmon for each sampling date 2015-2016</w:t>
      </w:r>
      <w:bookmarkEnd w:id="305"/>
    </w:p>
    <w:p w14:paraId="46086437" w14:textId="4D98C379" w:rsidR="007F1E58" w:rsidRDefault="001210AF" w:rsidP="00FA03B1">
      <w:pPr>
        <w:rPr>
          <w:rFonts w:eastAsia="Times New Roman" w:cs="Times New Roman"/>
          <w:lang w:val="en-CA"/>
        </w:rPr>
      </w:pPr>
      <w:r>
        <w:rPr>
          <w:rFonts w:eastAsia="Times New Roman" w:cs="Times New Roman"/>
          <w:noProof/>
          <w:lang w:val="en-CA"/>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lang w:val="en-CA"/>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4" w:author="Vanessa Fladmark" w:date="2020-07-15T14:20:00Z" w:initials="VF">
    <w:p w14:paraId="54FAC8FD" w14:textId="77777777" w:rsidR="0080304D" w:rsidRDefault="0080304D" w:rsidP="00A43EB6">
      <w:pPr>
        <w:pStyle w:val="CommentText"/>
      </w:pPr>
      <w:r>
        <w:rPr>
          <w:rStyle w:val="CommentReference"/>
        </w:rPr>
        <w:annotationRef/>
      </w:r>
      <w:r>
        <w:rPr>
          <w:rStyle w:val="CommentReference"/>
        </w:rPr>
        <w:annotationRef/>
      </w:r>
      <w:r>
        <w:t>Good concise lit review – might expand somewhat to ref Healey et al work at Nanaimo re chum energetics and harps</w:t>
      </w:r>
    </w:p>
    <w:p w14:paraId="54B5E7AB" w14:textId="5CC15F46" w:rsidR="0080304D" w:rsidRDefault="0080304D">
      <w:pPr>
        <w:pStyle w:val="CommentText"/>
      </w:pPr>
      <w:r>
        <w:t>(CL comment)</w:t>
      </w:r>
    </w:p>
  </w:comment>
  <w:comment w:id="84" w:author="Vanessa Fladmark" w:date="2020-07-23T12:36:00Z" w:initials="VF">
    <w:p w14:paraId="48B573F4" w14:textId="5D533972" w:rsidR="0080304D" w:rsidRDefault="0080304D">
      <w:pPr>
        <w:pStyle w:val="CommentText"/>
      </w:pPr>
      <w:r>
        <w:rPr>
          <w:rStyle w:val="CommentReference"/>
        </w:rPr>
        <w:annotationRef/>
      </w:r>
      <w:r>
        <w:t>Move to discussion later on. (</w:t>
      </w:r>
      <w:proofErr w:type="spellStart"/>
      <w:r>
        <w:t>Sturdevant</w:t>
      </w:r>
      <w:proofErr w:type="spellEnd"/>
      <w:r>
        <w:t xml:space="preserve"> et al 2004)</w:t>
      </w:r>
    </w:p>
  </w:comment>
  <w:comment w:id="167" w:author="Brian" w:date="2020-07-13T07:37:00Z" w:initials="%">
    <w:p w14:paraId="2F31F8C1" w14:textId="618E2897" w:rsidR="0080304D" w:rsidRDefault="0080304D">
      <w:pPr>
        <w:pStyle w:val="CommentText"/>
      </w:pPr>
      <w:r>
        <w:rPr>
          <w:rStyle w:val="CommentReference"/>
        </w:rPr>
        <w:annotationRef/>
      </w:r>
      <w:r>
        <w:t xml:space="preserve">Particularly at D07 which occurs south of the sill where tidal mixing starts, i.e., it is more like the </w:t>
      </w:r>
      <w:proofErr w:type="spellStart"/>
      <w:r>
        <w:t>SoG</w:t>
      </w:r>
      <w:proofErr w:type="spellEnd"/>
      <w:r>
        <w:t xml:space="preserve"> - </w:t>
      </w:r>
      <w:proofErr w:type="spellStart"/>
      <w:r>
        <w:t>startified</w:t>
      </w:r>
      <w:proofErr w:type="spellEnd"/>
      <w:r>
        <w:t xml:space="preserve"> </w:t>
      </w:r>
    </w:p>
  </w:comment>
  <w:comment w:id="179" w:author="Brian" w:date="2020-07-13T07:42:00Z" w:initials="%">
    <w:p w14:paraId="2068CB89" w14:textId="7F9DE8F0" w:rsidR="0080304D" w:rsidRDefault="0080304D">
      <w:pPr>
        <w:pStyle w:val="CommentText"/>
      </w:pPr>
      <w:r>
        <w:rPr>
          <w:rStyle w:val="CommentReference"/>
        </w:rPr>
        <w:annotationRef/>
      </w:r>
      <w:r>
        <w:t xml:space="preserve">D09 and D11 have higher salinity and lower T due to intense mixing. However, they don’t represent a gradient to JS stations. The DI and JS waters are separated by a density front near Chatham point (southern JS). </w:t>
      </w:r>
    </w:p>
  </w:comment>
  <w:comment w:id="193" w:author="Vanessa Fladmark" w:date="2020-07-15T14:26:00Z" w:initials="VF">
    <w:p w14:paraId="3EC503A9" w14:textId="3804C15D" w:rsidR="0080304D" w:rsidRDefault="0080304D">
      <w:pPr>
        <w:pStyle w:val="CommentText"/>
      </w:pPr>
      <w:r>
        <w:rPr>
          <w:rStyle w:val="CommentReference"/>
        </w:rPr>
        <w:annotationRef/>
      </w:r>
      <w:r>
        <w:rPr>
          <w:rStyle w:val="CommentReference"/>
        </w:rPr>
        <w:annotationRef/>
      </w:r>
      <w:r>
        <w:t>methods (CL comment)</w:t>
      </w:r>
    </w:p>
  </w:comment>
  <w:comment w:id="191" w:author="Brian" w:date="2020-07-13T07:47:00Z" w:initials="%">
    <w:p w14:paraId="7DE3EF6A" w14:textId="255D1D66" w:rsidR="0080304D" w:rsidRDefault="0080304D">
      <w:pPr>
        <w:pStyle w:val="CommentText"/>
      </w:pPr>
      <w:r>
        <w:rPr>
          <w:rStyle w:val="CommentReference"/>
        </w:rPr>
        <w:annotationRef/>
      </w:r>
      <w:r>
        <w:t xml:space="preserve">Perhaps comment on size of fish here. What does the change in size between DI and JS tell you? </w:t>
      </w:r>
    </w:p>
  </w:comment>
  <w:comment w:id="197" w:author="Brian" w:date="2020-07-13T07:51:00Z" w:initials="%">
    <w:p w14:paraId="58AB938E" w14:textId="72C7A249" w:rsidR="0080304D" w:rsidRDefault="0080304D">
      <w:pPr>
        <w:pStyle w:val="CommentText"/>
      </w:pPr>
      <w:r w:rsidRPr="00254176">
        <w:rPr>
          <w:rStyle w:val="CommentReference"/>
          <w:highlight w:val="yellow"/>
        </w:rPr>
        <w:annotationRef/>
      </w:r>
      <w:r w:rsidRPr="00254176">
        <w:rPr>
          <w:highlight w:val="yellow"/>
        </w:rPr>
        <w:t>This first section is essentially repeated in the subsequent sentences. Another approach would be to work through the site by site diet details for each species and then have a couple of short summary sentences at the end of the para.</w:t>
      </w:r>
      <w:r>
        <w:t xml:space="preserve"> </w:t>
      </w:r>
    </w:p>
  </w:comment>
  <w:comment w:id="202" w:author="Vanessa Fladmark" w:date="2020-07-15T14:27:00Z" w:initials="VF">
    <w:p w14:paraId="297ADD56" w14:textId="2706D358" w:rsidR="0080304D" w:rsidRDefault="0080304D">
      <w:pPr>
        <w:pStyle w:val="CommentText"/>
      </w:pPr>
      <w:r>
        <w:rPr>
          <w:rStyle w:val="CommentReference"/>
        </w:rPr>
        <w:annotationRef/>
      </w:r>
      <w:r>
        <w:t>Delete (CL)</w:t>
      </w:r>
    </w:p>
  </w:comment>
  <w:comment w:id="203" w:author="Vanessa Fladmark" w:date="2020-07-15T14:27:00Z" w:initials="VF">
    <w:p w14:paraId="4BE6A38C" w14:textId="7E39DDFD" w:rsidR="0080304D" w:rsidRDefault="0080304D">
      <w:pPr>
        <w:pStyle w:val="CommentText"/>
      </w:pPr>
      <w:r>
        <w:rPr>
          <w:rStyle w:val="CommentReference"/>
        </w:rPr>
        <w:annotationRef/>
      </w:r>
      <w:r>
        <w:t>“Oikopleura was dominant in chum salmon at DI,” CL change</w:t>
      </w:r>
    </w:p>
  </w:comment>
  <w:comment w:id="204" w:author="Vanessa Fladmark" w:date="2020-07-15T14:28:00Z" w:initials="VF">
    <w:p w14:paraId="0D063F41" w14:textId="43B50672" w:rsidR="0080304D" w:rsidRDefault="0080304D">
      <w:pPr>
        <w:pStyle w:val="CommentText"/>
      </w:pPr>
      <w:r>
        <w:rPr>
          <w:rStyle w:val="CommentReference"/>
        </w:rPr>
        <w:annotationRef/>
      </w:r>
      <w:r>
        <w:t>Delete (CL)</w:t>
      </w:r>
    </w:p>
  </w:comment>
  <w:comment w:id="205" w:author="Vanessa Fladmark" w:date="2020-07-15T14:31:00Z" w:initials="VF">
    <w:p w14:paraId="43D130C7" w14:textId="2211BB0F" w:rsidR="0080304D" w:rsidRDefault="0080304D">
      <w:pPr>
        <w:pStyle w:val="CommentText"/>
      </w:pPr>
      <w:r>
        <w:rPr>
          <w:rStyle w:val="CommentReference"/>
        </w:rPr>
        <w:annotationRef/>
      </w:r>
      <w:r>
        <w:t>Should phylum/order/etc. be italicized like genus/species?</w:t>
      </w:r>
    </w:p>
  </w:comment>
  <w:comment w:id="211" w:author="Vanessa Fladmark" w:date="2020-07-15T14:38:00Z" w:initials="VF">
    <w:p w14:paraId="34CBF4BE" w14:textId="6B96F2F9" w:rsidR="0080304D" w:rsidRDefault="0080304D">
      <w:pPr>
        <w:pStyle w:val="CommentText"/>
      </w:pPr>
      <w:r>
        <w:rPr>
          <w:rStyle w:val="CommentReference"/>
        </w:rPr>
        <w:annotationRef/>
      </w:r>
      <w:r>
        <w:t>“On Johnstone Strait” (CL change)</w:t>
      </w:r>
    </w:p>
  </w:comment>
  <w:comment w:id="214" w:author="Brian" w:date="2020-07-13T07:57:00Z" w:initials="%">
    <w:p w14:paraId="6FA9B584" w14:textId="50054C67" w:rsidR="0080304D" w:rsidRDefault="0080304D">
      <w:pPr>
        <w:pStyle w:val="CommentText"/>
      </w:pPr>
      <w:r>
        <w:rPr>
          <w:rStyle w:val="CommentReference"/>
        </w:rPr>
        <w:annotationRef/>
      </w:r>
      <w:r>
        <w:t>A good indication that they are feeding off substrate</w:t>
      </w:r>
    </w:p>
  </w:comment>
  <w:comment w:id="215" w:author="Brian" w:date="2020-07-13T08:06:00Z" w:initials="%">
    <w:p w14:paraId="159CDDBC" w14:textId="5F5205AA" w:rsidR="0080304D" w:rsidRDefault="0080304D">
      <w:pPr>
        <w:pStyle w:val="CommentText"/>
      </w:pPr>
      <w:r>
        <w:rPr>
          <w:rStyle w:val="CommentReference"/>
        </w:rPr>
        <w:annotationRef/>
      </w:r>
      <w:r>
        <w:t xml:space="preserve">Does this mean that they had different feeding times? </w:t>
      </w:r>
    </w:p>
  </w:comment>
  <w:comment w:id="216" w:author="Brian" w:date="2020-05-10T13:43:00Z" w:initials="%">
    <w:p w14:paraId="3F693719" w14:textId="7F62196F" w:rsidR="0080304D" w:rsidRDefault="0080304D">
      <w:pPr>
        <w:pStyle w:val="CommentText"/>
      </w:pPr>
      <w:r>
        <w:rPr>
          <w:rStyle w:val="CommentReference"/>
        </w:rPr>
        <w:annotationRef/>
      </w:r>
      <w:r>
        <w:t xml:space="preserve">You have good content in this para. Make sure be go through the results of the ordination and cluster methodically so that you can compare and contrast.  </w:t>
      </w:r>
    </w:p>
    <w:p w14:paraId="133D8C92" w14:textId="663BD726" w:rsidR="0080304D" w:rsidRDefault="0080304D">
      <w:pPr>
        <w:pStyle w:val="CommentText"/>
      </w:pPr>
    </w:p>
    <w:p w14:paraId="04AC1170" w14:textId="77777777" w:rsidR="0080304D" w:rsidRDefault="0080304D">
      <w:pPr>
        <w:pStyle w:val="CommentText"/>
      </w:pPr>
      <w:r>
        <w:t xml:space="preserve">There are two important factors: </w:t>
      </w:r>
    </w:p>
    <w:p w14:paraId="155D17B1" w14:textId="2A3AD07D" w:rsidR="0080304D" w:rsidRDefault="0080304D" w:rsidP="00893A55">
      <w:pPr>
        <w:pStyle w:val="CommentText"/>
        <w:numPr>
          <w:ilvl w:val="0"/>
          <w:numId w:val="1"/>
        </w:numPr>
      </w:pPr>
      <w:r>
        <w:t xml:space="preserve"> Space</w:t>
      </w:r>
    </w:p>
    <w:p w14:paraId="20B9AF1D" w14:textId="3B1B87F0" w:rsidR="0080304D" w:rsidRDefault="0080304D" w:rsidP="00893A55">
      <w:pPr>
        <w:pStyle w:val="CommentText"/>
        <w:numPr>
          <w:ilvl w:val="0"/>
          <w:numId w:val="1"/>
        </w:numPr>
      </w:pPr>
      <w:r>
        <w:t xml:space="preserve"> Species </w:t>
      </w:r>
    </w:p>
    <w:p w14:paraId="79D2003C" w14:textId="2D5D1E22" w:rsidR="0080304D" w:rsidRDefault="0080304D">
      <w:pPr>
        <w:pStyle w:val="CommentText"/>
      </w:pPr>
    </w:p>
    <w:p w14:paraId="6859C635" w14:textId="025D34B5" w:rsidR="0080304D" w:rsidRDefault="0080304D">
      <w:pPr>
        <w:pStyle w:val="CommentText"/>
      </w:pPr>
      <w:r>
        <w:t xml:space="preserve">Both approaches show a clear separation between regions. </w:t>
      </w:r>
    </w:p>
    <w:p w14:paraId="4CBBAEB0" w14:textId="66019A24" w:rsidR="0080304D" w:rsidRDefault="0080304D">
      <w:pPr>
        <w:pStyle w:val="CommentText"/>
      </w:pPr>
      <w:r>
        <w:t xml:space="preserve">Both also show higher overlap between species in the Dis that JS. </w:t>
      </w:r>
    </w:p>
    <w:p w14:paraId="6DA0F022" w14:textId="6D2B0A7E" w:rsidR="0080304D" w:rsidRDefault="0080304D">
      <w:pPr>
        <w:pStyle w:val="CommentText"/>
      </w:pPr>
      <w:r>
        <w:t xml:space="preserve">It is interesting that at JS2 there is higher overlap than the other JS stations. IN the cluster analysis pink and chum separate out together at JS2. </w:t>
      </w:r>
    </w:p>
    <w:p w14:paraId="107313B8" w14:textId="723F9096" w:rsidR="0080304D" w:rsidRDefault="0080304D">
      <w:pPr>
        <w:pStyle w:val="CommentText"/>
      </w:pPr>
      <w:r>
        <w:t xml:space="preserve">One could use a SIMPROF test to identify significant clusters. </w:t>
      </w:r>
    </w:p>
    <w:p w14:paraId="52CFF312" w14:textId="46866DC2" w:rsidR="0080304D" w:rsidRDefault="0080304D">
      <w:pPr>
        <w:pStyle w:val="CommentText"/>
      </w:pPr>
      <w:r>
        <w:t xml:space="preserve">A SIMPER analysis would identify which prey groups contribute to separations. This would add to the information in Figure 1.  </w:t>
      </w:r>
    </w:p>
    <w:p w14:paraId="2E2D7BA7" w14:textId="21ED8DC9" w:rsidR="0080304D" w:rsidRDefault="0080304D">
      <w:pPr>
        <w:pStyle w:val="CommentText"/>
      </w:pPr>
    </w:p>
    <w:p w14:paraId="316522E0" w14:textId="4C4BD527" w:rsidR="0080304D" w:rsidRDefault="0080304D">
      <w:pPr>
        <w:pStyle w:val="CommentText"/>
      </w:pPr>
      <w:r>
        <w:t xml:space="preserve">It is interesting that in the Dis the dissimilarity within stations appears higher than JS (looking at the cluster), and it is only really D07 chum that separate out clearly.  </w:t>
      </w:r>
    </w:p>
  </w:comment>
  <w:comment w:id="217" w:author="evgeny" w:date="2020-07-06T21:28:00Z" w:initials="e">
    <w:p w14:paraId="00500A9D" w14:textId="490CED03" w:rsidR="0080304D" w:rsidRDefault="0080304D">
      <w:pPr>
        <w:pStyle w:val="CommentText"/>
      </w:pPr>
      <w:r>
        <w:rPr>
          <w:rStyle w:val="CommentReference"/>
        </w:rPr>
        <w:annotationRef/>
      </w:r>
      <w:r>
        <w:t>I think I would agree with Brian here. A bit better and consistent description on the cluster analysis would improve results section here.</w:t>
      </w:r>
    </w:p>
  </w:comment>
  <w:comment w:id="221" w:author="evgeny" w:date="2020-07-06T21:32:00Z" w:initials="e">
    <w:p w14:paraId="7A75F6B7" w14:textId="4FCD6247" w:rsidR="0080304D" w:rsidRDefault="0080304D">
      <w:pPr>
        <w:pStyle w:val="CommentText"/>
      </w:pPr>
      <w:r>
        <w:rPr>
          <w:rStyle w:val="CommentReference"/>
        </w:rPr>
        <w:annotationRef/>
      </w:r>
      <w:r>
        <w:t xml:space="preserve">Your discussion requires reshuffling/restructuring. Firstly, you have identified clear goals and aims for this paper, so you should follow the similar order/structure in the discussion. </w:t>
      </w:r>
    </w:p>
    <w:p w14:paraId="154010BE" w14:textId="2867E8E1" w:rsidR="0080304D" w:rsidRDefault="0080304D">
      <w:pPr>
        <w:pStyle w:val="CommentText"/>
      </w:pPr>
      <w:r>
        <w:t>1). First para can capture main results but in really general sense.</w:t>
      </w:r>
    </w:p>
    <w:p w14:paraId="355DD4DC" w14:textId="354F144B" w:rsidR="0080304D" w:rsidRDefault="0080304D">
      <w:pPr>
        <w:pStyle w:val="CommentText"/>
      </w:pPr>
      <w:r>
        <w:t>2). After that you would need to describe your diet findings and make a proper citations and comparisons to the published knowledge. What unique was in your study and whether or not it confirms previous findings. Both aims a) and b) could be discussed here.</w:t>
      </w:r>
    </w:p>
    <w:p w14:paraId="77926CB8" w14:textId="410C9CE5" w:rsidR="0080304D" w:rsidRDefault="0080304D">
      <w:pPr>
        <w:pStyle w:val="CommentText"/>
      </w:pPr>
      <w:r>
        <w:t>3). A separate subheading should be dedicated to the diet overlaps. You mentioned something about zooplankton samples but completely ignore it them here.</w:t>
      </w:r>
    </w:p>
    <w:p w14:paraId="1BEBC44D" w14:textId="3ED67FE9" w:rsidR="0080304D" w:rsidRDefault="0080304D">
      <w:pPr>
        <w:pStyle w:val="CommentText"/>
      </w:pPr>
    </w:p>
    <w:p w14:paraId="45F5E17D" w14:textId="683535AE" w:rsidR="0080304D" w:rsidRDefault="0080304D">
      <w:pPr>
        <w:pStyle w:val="CommentText"/>
      </w:pPr>
      <w:r>
        <w:t>The bottom line, you will have to have answers to your aims, whether they are descriptions of the diets and niches and/or trophic relationships between these two species.</w:t>
      </w:r>
    </w:p>
  </w:comment>
  <w:comment w:id="225" w:author="Vanessa Fladmark" w:date="2020-07-15T14:42:00Z" w:initials="VF">
    <w:p w14:paraId="673B13D6" w14:textId="77777777" w:rsidR="0080304D" w:rsidRDefault="0080304D" w:rsidP="00BA5705">
      <w:pPr>
        <w:pStyle w:val="CommentText"/>
      </w:pPr>
      <w:r>
        <w:rPr>
          <w:rStyle w:val="CommentReference"/>
        </w:rPr>
        <w:annotationRef/>
      </w:r>
      <w:r>
        <w:t>Some excellent feeding data discussion but perhaps at this point a bit premature to talk about limitations (CL)</w:t>
      </w:r>
    </w:p>
  </w:comment>
  <w:comment w:id="228" w:author="Vanessa Fladmark" w:date="2020-07-15T14:43:00Z" w:initials="VF">
    <w:p w14:paraId="6074E875" w14:textId="77777777" w:rsidR="0080304D" w:rsidRDefault="0080304D" w:rsidP="00BA5705">
      <w:pPr>
        <w:pStyle w:val="CommentText"/>
      </w:pPr>
      <w:r>
        <w:rPr>
          <w:rStyle w:val="CommentReference"/>
        </w:rPr>
        <w:annotationRef/>
      </w:r>
      <w:r>
        <w:t xml:space="preserve">A caveat is that surface tows do not assess availability of all potential prey – in fact it is difficult to measure availability </w:t>
      </w:r>
      <w:proofErr w:type="spellStart"/>
      <w:r>
        <w:t>esp</w:t>
      </w:r>
      <w:proofErr w:type="spellEnd"/>
      <w:r>
        <w:t xml:space="preserve"> in the littoral zone where pink food seemed to come from in DI (CL)</w:t>
      </w:r>
    </w:p>
  </w:comment>
  <w:comment w:id="230" w:author="evgeny" w:date="2020-05-18T12:38:00Z" w:initials="e">
    <w:p w14:paraId="112077D3" w14:textId="77777777" w:rsidR="0080304D" w:rsidRDefault="0080304D" w:rsidP="00BA5705">
      <w:pPr>
        <w:pStyle w:val="CommentText"/>
      </w:pPr>
      <w:r>
        <w:rPr>
          <w:rStyle w:val="CommentReference"/>
        </w:rPr>
        <w:annotationRef/>
      </w:r>
      <w:r>
        <w:t>It is a common feature of patchy prey distribution and overall opportunistic foraging behavior of fish juveniles. There are many references on this. The interesting point is that pink and chum maintained their differences throughout DI-JS region clearly pointing to already defined/different feeding niches.</w:t>
      </w:r>
    </w:p>
  </w:comment>
  <w:comment w:id="229" w:author="evgeny" w:date="2020-07-06T21:40:00Z" w:initials="e">
    <w:p w14:paraId="25A19659" w14:textId="77777777" w:rsidR="0080304D" w:rsidRDefault="0080304D" w:rsidP="00BA5705">
      <w:pPr>
        <w:pStyle w:val="CommentText"/>
      </w:pPr>
      <w:r>
        <w:rPr>
          <w:rStyle w:val="CommentReference"/>
        </w:rPr>
        <w:annotationRef/>
      </w:r>
      <w:r>
        <w:t>Belongs to aim a).</w:t>
      </w:r>
    </w:p>
  </w:comment>
  <w:comment w:id="231" w:author="evgeny" w:date="2020-07-06T21:41:00Z" w:initials="e">
    <w:p w14:paraId="5B6B7CEA" w14:textId="77777777" w:rsidR="0080304D" w:rsidRDefault="0080304D" w:rsidP="00BA5705">
      <w:pPr>
        <w:pStyle w:val="CommentText"/>
      </w:pPr>
      <w:r>
        <w:rPr>
          <w:rStyle w:val="CommentReference"/>
        </w:rPr>
        <w:annotationRef/>
      </w:r>
      <w:r>
        <w:t>Belongs to aim a).</w:t>
      </w:r>
    </w:p>
  </w:comment>
  <w:comment w:id="242" w:author="Vanessa Fladmark" w:date="2020-07-15T14:48:00Z" w:initials="VF">
    <w:p w14:paraId="04B49FCE" w14:textId="77777777" w:rsidR="0080304D" w:rsidRDefault="0080304D" w:rsidP="00BA5705">
      <w:pPr>
        <w:pStyle w:val="CommentText"/>
      </w:pPr>
      <w:r>
        <w:rPr>
          <w:rStyle w:val="CommentReference"/>
        </w:rPr>
        <w:annotationRef/>
      </w:r>
      <w:r>
        <w:rPr>
          <w:rStyle w:val="CommentReference"/>
        </w:rPr>
        <w:annotationRef/>
      </w:r>
      <w:r>
        <w:t>What is the evidence for starvation? (CL)</w:t>
      </w:r>
    </w:p>
  </w:comment>
  <w:comment w:id="235" w:author="evgeny" w:date="2020-07-06T21:44:00Z" w:initials="e">
    <w:p w14:paraId="206346C7" w14:textId="77777777" w:rsidR="0080304D" w:rsidRDefault="0080304D" w:rsidP="00BA5705">
      <w:pPr>
        <w:pStyle w:val="CommentText"/>
      </w:pPr>
      <w:r>
        <w:rPr>
          <w:rStyle w:val="CommentReference"/>
        </w:rPr>
        <w:annotationRef/>
      </w:r>
      <w:r>
        <w:t xml:space="preserve">These more sound like they belong to aim c). </w:t>
      </w:r>
    </w:p>
  </w:comment>
  <w:comment w:id="247" w:author="Vanessa Fladmark" w:date="2020-07-15T14:45:00Z" w:initials="VF">
    <w:p w14:paraId="4ECD8467" w14:textId="35784B72" w:rsidR="0080304D" w:rsidRDefault="0080304D">
      <w:pPr>
        <w:pStyle w:val="CommentText"/>
      </w:pPr>
      <w:r>
        <w:rPr>
          <w:rStyle w:val="CommentReference"/>
        </w:rPr>
        <w:annotationRef/>
      </w:r>
      <w:r>
        <w:t>I think this was an old comment from someone… Pick one!</w:t>
      </w:r>
    </w:p>
  </w:comment>
  <w:comment w:id="248" w:author="Vanessa Fladmark" w:date="2020-07-15T14:44:00Z" w:initials="VF">
    <w:p w14:paraId="1E6702B9" w14:textId="77777777" w:rsidR="0080304D" w:rsidRDefault="0080304D" w:rsidP="00A12A2C">
      <w:pPr>
        <w:pStyle w:val="CommentText"/>
      </w:pPr>
      <w:r>
        <w:rPr>
          <w:rStyle w:val="CommentReference"/>
        </w:rPr>
        <w:annotationRef/>
      </w:r>
      <w:r>
        <w:t xml:space="preserve">Is this a “habitat niche” or a “feeding niche” (or is there anything in the literature that defines these 2?) Is there any evidence that pinks are closer to the beach than chum – </w:t>
      </w:r>
    </w:p>
    <w:p w14:paraId="70E04327" w14:textId="77777777" w:rsidR="0080304D" w:rsidRDefault="0080304D" w:rsidP="00A12A2C">
      <w:pPr>
        <w:pStyle w:val="CommentText"/>
      </w:pPr>
    </w:p>
    <w:p w14:paraId="667D281A" w14:textId="77777777" w:rsidR="0080304D" w:rsidRDefault="0080304D" w:rsidP="00A12A2C">
      <w:pPr>
        <w:pStyle w:val="CommentText"/>
      </w:pPr>
      <w:r>
        <w:t>Maybe a fundamental paper such as below might be a lead it has been cited many times</w:t>
      </w:r>
    </w:p>
    <w:p w14:paraId="6A784DE0" w14:textId="77777777" w:rsidR="0080304D" w:rsidRDefault="0080304D" w:rsidP="00A12A2C">
      <w:pPr>
        <w:pStyle w:val="CommentText"/>
      </w:pPr>
    </w:p>
    <w:p w14:paraId="245081D0" w14:textId="77777777" w:rsidR="0080304D" w:rsidRDefault="0080304D" w:rsidP="00A12A2C">
      <w:r>
        <w:t xml:space="preserve">RH Whittaker, </w:t>
      </w:r>
      <w:hyperlink r:id="rId1" w:history="1">
        <w:r>
          <w:rPr>
            <w:rStyle w:val="Hyperlink"/>
          </w:rPr>
          <w:t>SA Levin</w:t>
        </w:r>
      </w:hyperlink>
      <w:r>
        <w:t>, RB Root 1973. - The American Naturalist, 107:321</w:t>
      </w:r>
    </w:p>
    <w:p w14:paraId="3F90D092" w14:textId="77777777" w:rsidR="0080304D" w:rsidRDefault="0080304D" w:rsidP="00A12A2C">
      <w:pPr>
        <w:pStyle w:val="CommentText"/>
      </w:pPr>
      <w:r>
        <w:t>t</w:t>
      </w:r>
    </w:p>
    <w:p w14:paraId="319E39DF" w14:textId="77777777" w:rsidR="0080304D" w:rsidRDefault="0080304D" w:rsidP="00A12A2C">
      <w:pPr>
        <w:pStyle w:val="CommentText"/>
      </w:pPr>
    </w:p>
    <w:p w14:paraId="29D97531" w14:textId="14AB22AD" w:rsidR="0080304D" w:rsidRDefault="0080304D" w:rsidP="00A12A2C">
      <w:pPr>
        <w:pStyle w:val="CommentText"/>
      </w:pPr>
      <w:proofErr w:type="gramStart"/>
      <w:r>
        <w:t>Also</w:t>
      </w:r>
      <w:proofErr w:type="gramEnd"/>
      <w:r>
        <w:t xml:space="preserve"> I assume the </w:t>
      </w:r>
      <w:proofErr w:type="spellStart"/>
      <w:r>
        <w:t>Balanamorpha</w:t>
      </w:r>
      <w:proofErr w:type="spellEnd"/>
      <w:r>
        <w:t xml:space="preserve"> in the diets are barnacle cyprids which indicates a link to the littoral. (CL comment)</w:t>
      </w:r>
    </w:p>
  </w:comment>
  <w:comment w:id="249" w:author="Brian" w:date="2020-05-10T14:05:00Z" w:initials="%">
    <w:p w14:paraId="743CE9F4" w14:textId="77777777" w:rsidR="0080304D" w:rsidRDefault="0080304D">
      <w:pPr>
        <w:pStyle w:val="CommentText"/>
      </w:pPr>
      <w:r>
        <w:rPr>
          <w:rStyle w:val="CommentReference"/>
        </w:rPr>
        <w:annotationRef/>
      </w:r>
      <w:r>
        <w:t>Do they rely on a niche or are they just genetically pre-disposed to have a certain niche?</w:t>
      </w:r>
    </w:p>
    <w:p w14:paraId="660E0330" w14:textId="77777777" w:rsidR="0080304D" w:rsidRDefault="0080304D">
      <w:pPr>
        <w:pStyle w:val="CommentText"/>
      </w:pPr>
    </w:p>
    <w:p w14:paraId="16935D1D" w14:textId="77777777" w:rsidR="0080304D" w:rsidRDefault="0080304D">
      <w:pPr>
        <w:pStyle w:val="CommentText"/>
      </w:pPr>
      <w:r>
        <w:t>Are you saying that they have a niche, but that they both show flexibility?</w:t>
      </w:r>
    </w:p>
    <w:p w14:paraId="643AB988" w14:textId="77777777" w:rsidR="0080304D" w:rsidRDefault="0080304D">
      <w:pPr>
        <w:pStyle w:val="CommentText"/>
      </w:pPr>
    </w:p>
    <w:p w14:paraId="227F8F1D" w14:textId="2F61AD17" w:rsidR="0080304D" w:rsidRDefault="0080304D">
      <w:pPr>
        <w:pStyle w:val="CommentText"/>
      </w:pPr>
      <w:r>
        <w:t xml:space="preserve">Are there any papers that deal with this – “niche shifting” in response to foraging conditions.  That could be an interesting concept to pursue. </w:t>
      </w:r>
    </w:p>
  </w:comment>
  <w:comment w:id="250" w:author="Vanessa Fladmark" w:date="2020-07-15T14:45:00Z" w:initials="VF">
    <w:p w14:paraId="0CD3D774" w14:textId="4F8954B0" w:rsidR="0080304D" w:rsidRDefault="0080304D">
      <w:pPr>
        <w:pStyle w:val="CommentText"/>
      </w:pPr>
      <w:r>
        <w:rPr>
          <w:rStyle w:val="CommentReference"/>
        </w:rPr>
        <w:annotationRef/>
      </w:r>
      <w:r>
        <w:t xml:space="preserve">Are there any studies from the nearshore that show the effects of competition </w:t>
      </w:r>
      <w:proofErr w:type="gramStart"/>
      <w:r>
        <w:t>( seems</w:t>
      </w:r>
      <w:proofErr w:type="gramEnd"/>
      <w:r>
        <w:t xml:space="preserve"> to be lots of evidence in the larger water bodies and open ocean)</w:t>
      </w:r>
    </w:p>
  </w:comment>
  <w:comment w:id="246" w:author="evgeny" w:date="2020-07-06T21:40:00Z" w:initials="e">
    <w:p w14:paraId="638045C2" w14:textId="2F947656" w:rsidR="0080304D" w:rsidRDefault="0080304D">
      <w:pPr>
        <w:pStyle w:val="CommentText"/>
      </w:pPr>
      <w:r>
        <w:rPr>
          <w:rStyle w:val="CommentReference"/>
        </w:rPr>
        <w:annotationRef/>
      </w:r>
      <w:r>
        <w:t>Belongs to aim b).</w:t>
      </w:r>
    </w:p>
  </w:comment>
  <w:comment w:id="251" w:author="evgeny" w:date="2020-07-06T21:42:00Z" w:initials="e">
    <w:p w14:paraId="1467AF33" w14:textId="20E81A5A" w:rsidR="0080304D" w:rsidRDefault="0080304D">
      <w:pPr>
        <w:pStyle w:val="CommentText"/>
      </w:pPr>
      <w:r>
        <w:rPr>
          <w:rStyle w:val="CommentReference"/>
        </w:rPr>
        <w:annotationRef/>
      </w:r>
      <w:r>
        <w:t xml:space="preserve">Technically belongs to aim a) but is not really the aim of the study. So, it could be a separate subdivision or placed in the end of aims a) and b) combined. </w:t>
      </w:r>
    </w:p>
  </w:comment>
  <w:comment w:id="254" w:author="evgeny" w:date="2020-07-06T21:45:00Z" w:initials="e">
    <w:p w14:paraId="3F73EBF5" w14:textId="77777777" w:rsidR="0080304D" w:rsidRDefault="0080304D">
      <w:pPr>
        <w:pStyle w:val="CommentText"/>
      </w:pPr>
      <w:r>
        <w:rPr>
          <w:rStyle w:val="CommentReference"/>
        </w:rPr>
        <w:annotationRef/>
      </w:r>
      <w:r>
        <w:t xml:space="preserve">I am not sure I have seen this to be proved or even properly discussed in the text above. It is very important </w:t>
      </w:r>
      <w:proofErr w:type="gramStart"/>
      <w:r>
        <w:t>statement</w:t>
      </w:r>
      <w:proofErr w:type="gramEnd"/>
      <w:r>
        <w:t xml:space="preserve"> but it should come from results and discussion. The same is true to the following this sentence text.</w:t>
      </w:r>
    </w:p>
    <w:p w14:paraId="5B4C4DA3" w14:textId="5579FDEB" w:rsidR="0080304D" w:rsidRDefault="0080304D">
      <w:pPr>
        <w:pStyle w:val="CommentText"/>
      </w:pPr>
      <w:r>
        <w:t xml:space="preserve">It is correct in my </w:t>
      </w:r>
      <w:proofErr w:type="gramStart"/>
      <w:r>
        <w:t>view</w:t>
      </w:r>
      <w:proofErr w:type="gramEnd"/>
      <w:r>
        <w:t xml:space="preserve"> but it looks like you know that because of course you know your data best and you have been thinking this over and over but in my view, it is not clear form your discussion.</w:t>
      </w:r>
    </w:p>
  </w:comment>
  <w:comment w:id="266" w:author="Vanessa Fladmark" w:date="2020-07-15T14:51:00Z" w:initials="VF">
    <w:p w14:paraId="4928C122" w14:textId="6F49F9A9" w:rsidR="0080304D" w:rsidRDefault="0080304D" w:rsidP="00FA03B1">
      <w:pPr>
        <w:pStyle w:val="CommentText"/>
      </w:pPr>
      <w:r>
        <w:rPr>
          <w:rStyle w:val="CommentReference"/>
        </w:rPr>
        <w:annotationRef/>
      </w:r>
      <w:r>
        <w:t xml:space="preserve">Maybe </w:t>
      </w:r>
      <w:proofErr w:type="spellStart"/>
      <w:r>
        <w:t>its</w:t>
      </w:r>
      <w:proofErr w:type="spellEnd"/>
      <w:r>
        <w:t xml:space="preserve"> just me but I think the </w:t>
      </w:r>
      <w:proofErr w:type="gramStart"/>
      <w:r>
        <w:t>order  could</w:t>
      </w:r>
      <w:proofErr w:type="gramEnd"/>
      <w:r>
        <w:t xml:space="preserve"> from D to J as going from right to left is like going from east to west on your map. And as you refer to a seaward migration that would follow. (CL)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B5E7AB" w15:done="0"/>
  <w15:commentEx w15:paraId="48B573F4" w15:done="0"/>
  <w15:commentEx w15:paraId="2F31F8C1" w15:done="0"/>
  <w15:commentEx w15:paraId="2068CB89" w15:done="0"/>
  <w15:commentEx w15:paraId="3EC503A9" w15:done="0"/>
  <w15:commentEx w15:paraId="7DE3EF6A" w15:done="0"/>
  <w15:commentEx w15:paraId="58AB938E" w15:done="0"/>
  <w15:commentEx w15:paraId="297ADD56" w15:done="0"/>
  <w15:commentEx w15:paraId="4BE6A38C" w15:done="0"/>
  <w15:commentEx w15:paraId="0D063F41" w15:done="0"/>
  <w15:commentEx w15:paraId="43D130C7" w15:done="0"/>
  <w15:commentEx w15:paraId="34CBF4BE" w15:done="0"/>
  <w15:commentEx w15:paraId="6FA9B584" w15:done="0"/>
  <w15:commentEx w15:paraId="159CDDBC" w15:done="0"/>
  <w15:commentEx w15:paraId="316522E0" w15:done="0"/>
  <w15:commentEx w15:paraId="00500A9D" w15:done="0"/>
  <w15:commentEx w15:paraId="45F5E17D" w15:done="0"/>
  <w15:commentEx w15:paraId="673B13D6" w15:done="0"/>
  <w15:commentEx w15:paraId="6074E875" w15:done="0"/>
  <w15:commentEx w15:paraId="112077D3" w15:done="0"/>
  <w15:commentEx w15:paraId="25A19659" w15:done="0"/>
  <w15:commentEx w15:paraId="5B6B7CEA" w15:done="0"/>
  <w15:commentEx w15:paraId="04B49FCE" w15:done="0"/>
  <w15:commentEx w15:paraId="206346C7" w15:done="0"/>
  <w15:commentEx w15:paraId="4ECD8467" w15:done="0"/>
  <w15:commentEx w15:paraId="29D97531" w15:done="0"/>
  <w15:commentEx w15:paraId="227F8F1D" w15:done="0"/>
  <w15:commentEx w15:paraId="0CD3D774" w15:done="0"/>
  <w15:commentEx w15:paraId="638045C2" w15:done="0"/>
  <w15:commentEx w15:paraId="1467AF33" w15:done="0"/>
  <w15:commentEx w15:paraId="5B4C4DA3" w15:done="0"/>
  <w15:commentEx w15:paraId="4928C1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98F3B" w16cex:dateUtc="2020-07-15T21:20:00Z"/>
  <w16cex:commentExtensible w16cex:durableId="22C402C9" w16cex:dateUtc="2020-07-23T19:36:00Z"/>
  <w16cex:commentExtensible w16cex:durableId="22B9908B" w16cex:dateUtc="2020-07-15T21:26:00Z"/>
  <w16cex:commentExtensible w16cex:durableId="22B990D5" w16cex:dateUtc="2020-07-15T21:27:00Z"/>
  <w16cex:commentExtensible w16cex:durableId="22B990DE" w16cex:dateUtc="2020-07-15T21:27:00Z"/>
  <w16cex:commentExtensible w16cex:durableId="22B99124" w16cex:dateUtc="2020-07-15T21:28:00Z"/>
  <w16cex:commentExtensible w16cex:durableId="22B991A4" w16cex:dateUtc="2020-07-15T21:31:00Z"/>
  <w16cex:commentExtensible w16cex:durableId="22B9935E" w16cex:dateUtc="2020-07-15T21:38:00Z"/>
  <w16cex:commentExtensible w16cex:durableId="22B9945B" w16cex:dateUtc="2020-07-15T21:42:00Z"/>
  <w16cex:commentExtensible w16cex:durableId="22B99477" w16cex:dateUtc="2020-07-15T21:43:00Z"/>
  <w16cex:commentExtensible w16cex:durableId="22B995BC" w16cex:dateUtc="2020-07-15T21:48:00Z"/>
  <w16cex:commentExtensible w16cex:durableId="22B99503" w16cex:dateUtc="2020-07-15T21:45:00Z"/>
  <w16cex:commentExtensible w16cex:durableId="22B994C3" w16cex:dateUtc="2020-07-15T21:44:00Z"/>
  <w16cex:commentExtensible w16cex:durableId="22B9951D" w16cex:dateUtc="2020-07-15T21:45:00Z"/>
  <w16cex:commentExtensible w16cex:durableId="22B99675" w16cex:dateUtc="2020-07-15T2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B5E7AB" w16cid:durableId="22B98F3B"/>
  <w16cid:commentId w16cid:paraId="48B573F4" w16cid:durableId="22C402C9"/>
  <w16cid:commentId w16cid:paraId="2F31F8C1" w16cid:durableId="22B950D3"/>
  <w16cid:commentId w16cid:paraId="2068CB89" w16cid:durableId="22B950D4"/>
  <w16cid:commentId w16cid:paraId="3EC503A9" w16cid:durableId="22B9908B"/>
  <w16cid:commentId w16cid:paraId="7DE3EF6A" w16cid:durableId="22B950D6"/>
  <w16cid:commentId w16cid:paraId="58AB938E" w16cid:durableId="22B950D7"/>
  <w16cid:commentId w16cid:paraId="297ADD56" w16cid:durableId="22B990D5"/>
  <w16cid:commentId w16cid:paraId="4BE6A38C" w16cid:durableId="22B990DE"/>
  <w16cid:commentId w16cid:paraId="0D063F41" w16cid:durableId="22B99124"/>
  <w16cid:commentId w16cid:paraId="43D130C7" w16cid:durableId="22B991A4"/>
  <w16cid:commentId w16cid:paraId="34CBF4BE" w16cid:durableId="22B9935E"/>
  <w16cid:commentId w16cid:paraId="6FA9B584" w16cid:durableId="22B950DA"/>
  <w16cid:commentId w16cid:paraId="159CDDBC" w16cid:durableId="22B950DB"/>
  <w16cid:commentId w16cid:paraId="316522E0" w16cid:durableId="226D073A"/>
  <w16cid:commentId w16cid:paraId="00500A9D" w16cid:durableId="22B950DD"/>
  <w16cid:commentId w16cid:paraId="45F5E17D" w16cid:durableId="22B950DF"/>
  <w16cid:commentId w16cid:paraId="673B13D6" w16cid:durableId="22B9945B"/>
  <w16cid:commentId w16cid:paraId="6074E875" w16cid:durableId="22B99477"/>
  <w16cid:commentId w16cid:paraId="112077D3" w16cid:durableId="226D0740"/>
  <w16cid:commentId w16cid:paraId="25A19659" w16cid:durableId="22B950E3"/>
  <w16cid:commentId w16cid:paraId="5B6B7CEA" w16cid:durableId="22B950E5"/>
  <w16cid:commentId w16cid:paraId="04B49FCE" w16cid:durableId="22B995BC"/>
  <w16cid:commentId w16cid:paraId="206346C7" w16cid:durableId="22B950E7"/>
  <w16cid:commentId w16cid:paraId="4ECD8467" w16cid:durableId="22B99503"/>
  <w16cid:commentId w16cid:paraId="29D97531" w16cid:durableId="22B994C3"/>
  <w16cid:commentId w16cid:paraId="227F8F1D" w16cid:durableId="226D073E"/>
  <w16cid:commentId w16cid:paraId="0CD3D774" w16cid:durableId="22B9951D"/>
  <w16cid:commentId w16cid:paraId="638045C2" w16cid:durableId="22B950E1"/>
  <w16cid:commentId w16cid:paraId="1467AF33" w16cid:durableId="22B950E6"/>
  <w16cid:commentId w16cid:paraId="5B4C4DA3" w16cid:durableId="22B950E8"/>
  <w16cid:commentId w16cid:paraId="4928C122" w16cid:durableId="22B996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4D37A" w14:textId="77777777" w:rsidR="00405545" w:rsidRDefault="00405545" w:rsidP="003A2A0A">
      <w:r>
        <w:separator/>
      </w:r>
    </w:p>
  </w:endnote>
  <w:endnote w:type="continuationSeparator" w:id="0">
    <w:p w14:paraId="0FDB337F" w14:textId="77777777" w:rsidR="00405545" w:rsidRDefault="00405545"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4D"/>
    <w:family w:val="decorative"/>
    <w:pitch w:val="variable"/>
    <w:sig w:usb0="00000003" w:usb1="00000000" w:usb2="0001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80304D" w:rsidRDefault="0080304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80304D" w:rsidRDefault="0080304D"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80304D" w:rsidRDefault="0080304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80304D" w:rsidRDefault="0080304D"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EBC4D" w14:textId="77777777" w:rsidR="00405545" w:rsidRDefault="00405545" w:rsidP="003A2A0A">
      <w:r>
        <w:separator/>
      </w:r>
    </w:p>
  </w:footnote>
  <w:footnote w:type="continuationSeparator" w:id="0">
    <w:p w14:paraId="51D0C2EF" w14:textId="77777777" w:rsidR="00405545" w:rsidRDefault="00405545"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D0863BCC"/>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anessa Fladmark">
    <w15:presenceInfo w15:providerId="Windows Live" w15:userId="5fbc69579e622980"/>
  </w15:person>
  <w15:person w15:author="Brian">
    <w15:presenceInfo w15:providerId="None" w15:userId="Brian"/>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2E3D"/>
    <w:rsid w:val="00050ACA"/>
    <w:rsid w:val="00052533"/>
    <w:rsid w:val="00060858"/>
    <w:rsid w:val="00063820"/>
    <w:rsid w:val="00063D72"/>
    <w:rsid w:val="00072E9D"/>
    <w:rsid w:val="0007690A"/>
    <w:rsid w:val="00084C28"/>
    <w:rsid w:val="000921D3"/>
    <w:rsid w:val="000A2946"/>
    <w:rsid w:val="000A3C7A"/>
    <w:rsid w:val="000A6300"/>
    <w:rsid w:val="000A705A"/>
    <w:rsid w:val="000B18FB"/>
    <w:rsid w:val="000B23A6"/>
    <w:rsid w:val="000B4062"/>
    <w:rsid w:val="000B7AAD"/>
    <w:rsid w:val="000C4477"/>
    <w:rsid w:val="000C742C"/>
    <w:rsid w:val="000D2776"/>
    <w:rsid w:val="000F1000"/>
    <w:rsid w:val="001005FA"/>
    <w:rsid w:val="0011316F"/>
    <w:rsid w:val="001210AF"/>
    <w:rsid w:val="001215CF"/>
    <w:rsid w:val="00121E35"/>
    <w:rsid w:val="00130CA0"/>
    <w:rsid w:val="00143051"/>
    <w:rsid w:val="0015282A"/>
    <w:rsid w:val="00155D2E"/>
    <w:rsid w:val="00157162"/>
    <w:rsid w:val="00163A6A"/>
    <w:rsid w:val="00165D2C"/>
    <w:rsid w:val="00170A89"/>
    <w:rsid w:val="00171827"/>
    <w:rsid w:val="00174E5C"/>
    <w:rsid w:val="001856EB"/>
    <w:rsid w:val="00185709"/>
    <w:rsid w:val="00187473"/>
    <w:rsid w:val="001911B4"/>
    <w:rsid w:val="00194981"/>
    <w:rsid w:val="001A599A"/>
    <w:rsid w:val="001A6E5F"/>
    <w:rsid w:val="001C050C"/>
    <w:rsid w:val="001C45E1"/>
    <w:rsid w:val="001D077D"/>
    <w:rsid w:val="001D259B"/>
    <w:rsid w:val="001D3815"/>
    <w:rsid w:val="001E3056"/>
    <w:rsid w:val="001E3EBB"/>
    <w:rsid w:val="001E4D0E"/>
    <w:rsid w:val="001F37CC"/>
    <w:rsid w:val="001F521B"/>
    <w:rsid w:val="00215A25"/>
    <w:rsid w:val="00221C19"/>
    <w:rsid w:val="0022727F"/>
    <w:rsid w:val="0022733A"/>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3643"/>
    <w:rsid w:val="00281143"/>
    <w:rsid w:val="0028260B"/>
    <w:rsid w:val="00286A8E"/>
    <w:rsid w:val="00287B94"/>
    <w:rsid w:val="002A6034"/>
    <w:rsid w:val="002B1CEB"/>
    <w:rsid w:val="002B2430"/>
    <w:rsid w:val="002C5909"/>
    <w:rsid w:val="002C5E03"/>
    <w:rsid w:val="002C77C0"/>
    <w:rsid w:val="002D4529"/>
    <w:rsid w:val="002D5C0C"/>
    <w:rsid w:val="002F6E95"/>
    <w:rsid w:val="003424A0"/>
    <w:rsid w:val="0034386C"/>
    <w:rsid w:val="003578BB"/>
    <w:rsid w:val="003616B8"/>
    <w:rsid w:val="00364458"/>
    <w:rsid w:val="00367DCC"/>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F2446"/>
    <w:rsid w:val="003F7560"/>
    <w:rsid w:val="00400564"/>
    <w:rsid w:val="00400B2C"/>
    <w:rsid w:val="00405176"/>
    <w:rsid w:val="00405545"/>
    <w:rsid w:val="00407993"/>
    <w:rsid w:val="00412FFA"/>
    <w:rsid w:val="00425B53"/>
    <w:rsid w:val="00426957"/>
    <w:rsid w:val="004415A1"/>
    <w:rsid w:val="004452A5"/>
    <w:rsid w:val="00454A36"/>
    <w:rsid w:val="00477EF3"/>
    <w:rsid w:val="004A1033"/>
    <w:rsid w:val="004A33F6"/>
    <w:rsid w:val="004B17CC"/>
    <w:rsid w:val="004C2951"/>
    <w:rsid w:val="004C64DC"/>
    <w:rsid w:val="004C7CA4"/>
    <w:rsid w:val="004D4459"/>
    <w:rsid w:val="004E5D64"/>
    <w:rsid w:val="004F586B"/>
    <w:rsid w:val="004F5C82"/>
    <w:rsid w:val="004F7921"/>
    <w:rsid w:val="00500BFD"/>
    <w:rsid w:val="00506955"/>
    <w:rsid w:val="005130C0"/>
    <w:rsid w:val="00514271"/>
    <w:rsid w:val="005218B6"/>
    <w:rsid w:val="0053235E"/>
    <w:rsid w:val="005328F4"/>
    <w:rsid w:val="00545E45"/>
    <w:rsid w:val="005550C5"/>
    <w:rsid w:val="005630F6"/>
    <w:rsid w:val="005675E6"/>
    <w:rsid w:val="00576FC5"/>
    <w:rsid w:val="00580FEA"/>
    <w:rsid w:val="00581E14"/>
    <w:rsid w:val="005871C0"/>
    <w:rsid w:val="005917B2"/>
    <w:rsid w:val="00595870"/>
    <w:rsid w:val="00596920"/>
    <w:rsid w:val="005A57A4"/>
    <w:rsid w:val="005B1359"/>
    <w:rsid w:val="005B16D6"/>
    <w:rsid w:val="005C34E9"/>
    <w:rsid w:val="005C4F22"/>
    <w:rsid w:val="005C6781"/>
    <w:rsid w:val="005D22F3"/>
    <w:rsid w:val="005D53D1"/>
    <w:rsid w:val="005E53AD"/>
    <w:rsid w:val="005E7E49"/>
    <w:rsid w:val="005F0008"/>
    <w:rsid w:val="005F1EA6"/>
    <w:rsid w:val="005F4718"/>
    <w:rsid w:val="00606F1A"/>
    <w:rsid w:val="00607408"/>
    <w:rsid w:val="00610845"/>
    <w:rsid w:val="0061405B"/>
    <w:rsid w:val="00652E48"/>
    <w:rsid w:val="00653C56"/>
    <w:rsid w:val="00663B82"/>
    <w:rsid w:val="006648E5"/>
    <w:rsid w:val="00674289"/>
    <w:rsid w:val="00676457"/>
    <w:rsid w:val="00677CC7"/>
    <w:rsid w:val="00680BD2"/>
    <w:rsid w:val="006A527D"/>
    <w:rsid w:val="006B6933"/>
    <w:rsid w:val="006D268C"/>
    <w:rsid w:val="006D65D3"/>
    <w:rsid w:val="006F6325"/>
    <w:rsid w:val="006F6A4C"/>
    <w:rsid w:val="00702E99"/>
    <w:rsid w:val="007103C9"/>
    <w:rsid w:val="00711E92"/>
    <w:rsid w:val="007139E2"/>
    <w:rsid w:val="00720DF7"/>
    <w:rsid w:val="00722B46"/>
    <w:rsid w:val="00724673"/>
    <w:rsid w:val="0072731E"/>
    <w:rsid w:val="00736E07"/>
    <w:rsid w:val="00766C29"/>
    <w:rsid w:val="00767845"/>
    <w:rsid w:val="007720AD"/>
    <w:rsid w:val="00776754"/>
    <w:rsid w:val="0078618D"/>
    <w:rsid w:val="0079210F"/>
    <w:rsid w:val="00796E23"/>
    <w:rsid w:val="007B6291"/>
    <w:rsid w:val="007D0D96"/>
    <w:rsid w:val="007D1086"/>
    <w:rsid w:val="007D229C"/>
    <w:rsid w:val="007F1E58"/>
    <w:rsid w:val="007F2F83"/>
    <w:rsid w:val="007F46BB"/>
    <w:rsid w:val="007F7936"/>
    <w:rsid w:val="0080304D"/>
    <w:rsid w:val="00803D2A"/>
    <w:rsid w:val="00804ABE"/>
    <w:rsid w:val="00810FDA"/>
    <w:rsid w:val="00814F85"/>
    <w:rsid w:val="00830B94"/>
    <w:rsid w:val="00855CF6"/>
    <w:rsid w:val="00864AFD"/>
    <w:rsid w:val="00864DB4"/>
    <w:rsid w:val="00871813"/>
    <w:rsid w:val="0087469C"/>
    <w:rsid w:val="00875D51"/>
    <w:rsid w:val="0087627C"/>
    <w:rsid w:val="0088742C"/>
    <w:rsid w:val="00893A55"/>
    <w:rsid w:val="00893DEA"/>
    <w:rsid w:val="008C0658"/>
    <w:rsid w:val="008D286A"/>
    <w:rsid w:val="008D2E0A"/>
    <w:rsid w:val="008D6D7B"/>
    <w:rsid w:val="008E06FB"/>
    <w:rsid w:val="008E677B"/>
    <w:rsid w:val="008E6F8D"/>
    <w:rsid w:val="00901C7C"/>
    <w:rsid w:val="00901FAA"/>
    <w:rsid w:val="00912321"/>
    <w:rsid w:val="00916329"/>
    <w:rsid w:val="00925967"/>
    <w:rsid w:val="00940CC8"/>
    <w:rsid w:val="00963331"/>
    <w:rsid w:val="0098154C"/>
    <w:rsid w:val="009827BE"/>
    <w:rsid w:val="00987FD4"/>
    <w:rsid w:val="009A0A4E"/>
    <w:rsid w:val="009A44D9"/>
    <w:rsid w:val="009B1135"/>
    <w:rsid w:val="009C0199"/>
    <w:rsid w:val="009C36C9"/>
    <w:rsid w:val="009C420C"/>
    <w:rsid w:val="009D2E09"/>
    <w:rsid w:val="009E2312"/>
    <w:rsid w:val="009F0B0F"/>
    <w:rsid w:val="00A12A2C"/>
    <w:rsid w:val="00A12EDC"/>
    <w:rsid w:val="00A16692"/>
    <w:rsid w:val="00A350A0"/>
    <w:rsid w:val="00A357F0"/>
    <w:rsid w:val="00A37BBE"/>
    <w:rsid w:val="00A43ACF"/>
    <w:rsid w:val="00A43EB6"/>
    <w:rsid w:val="00A47833"/>
    <w:rsid w:val="00A74E6E"/>
    <w:rsid w:val="00A90378"/>
    <w:rsid w:val="00A91C85"/>
    <w:rsid w:val="00A94526"/>
    <w:rsid w:val="00AA5306"/>
    <w:rsid w:val="00AC0B65"/>
    <w:rsid w:val="00AC286C"/>
    <w:rsid w:val="00AC3D53"/>
    <w:rsid w:val="00AC5BFE"/>
    <w:rsid w:val="00AD3DCA"/>
    <w:rsid w:val="00AE60EB"/>
    <w:rsid w:val="00AE6581"/>
    <w:rsid w:val="00AE6EE9"/>
    <w:rsid w:val="00AE7F76"/>
    <w:rsid w:val="00AF4E2F"/>
    <w:rsid w:val="00B00DD1"/>
    <w:rsid w:val="00B010C1"/>
    <w:rsid w:val="00B0755B"/>
    <w:rsid w:val="00B177B7"/>
    <w:rsid w:val="00B23FAA"/>
    <w:rsid w:val="00B36CFE"/>
    <w:rsid w:val="00B37033"/>
    <w:rsid w:val="00B40BCA"/>
    <w:rsid w:val="00B60903"/>
    <w:rsid w:val="00B62F8D"/>
    <w:rsid w:val="00B63F8C"/>
    <w:rsid w:val="00B64F00"/>
    <w:rsid w:val="00B65D7F"/>
    <w:rsid w:val="00B70C9F"/>
    <w:rsid w:val="00B72FEC"/>
    <w:rsid w:val="00B73347"/>
    <w:rsid w:val="00B753AC"/>
    <w:rsid w:val="00B766C2"/>
    <w:rsid w:val="00B97243"/>
    <w:rsid w:val="00BA28AC"/>
    <w:rsid w:val="00BA5652"/>
    <w:rsid w:val="00BA5705"/>
    <w:rsid w:val="00BB1CD8"/>
    <w:rsid w:val="00BC5F78"/>
    <w:rsid w:val="00BD3083"/>
    <w:rsid w:val="00BD4CC0"/>
    <w:rsid w:val="00BE1091"/>
    <w:rsid w:val="00BE54A2"/>
    <w:rsid w:val="00BE68F8"/>
    <w:rsid w:val="00BE79B2"/>
    <w:rsid w:val="00C0082E"/>
    <w:rsid w:val="00C12468"/>
    <w:rsid w:val="00C17C7E"/>
    <w:rsid w:val="00C25ABB"/>
    <w:rsid w:val="00C26FE7"/>
    <w:rsid w:val="00C36020"/>
    <w:rsid w:val="00C6340E"/>
    <w:rsid w:val="00C71BDC"/>
    <w:rsid w:val="00C74CEF"/>
    <w:rsid w:val="00C92CF7"/>
    <w:rsid w:val="00CA2D11"/>
    <w:rsid w:val="00CA5A4D"/>
    <w:rsid w:val="00CA6BD3"/>
    <w:rsid w:val="00CB23BF"/>
    <w:rsid w:val="00CB61B8"/>
    <w:rsid w:val="00CD2F09"/>
    <w:rsid w:val="00CD7AB4"/>
    <w:rsid w:val="00CE1947"/>
    <w:rsid w:val="00CE7AC8"/>
    <w:rsid w:val="00CF3DCD"/>
    <w:rsid w:val="00D1190D"/>
    <w:rsid w:val="00D124F8"/>
    <w:rsid w:val="00D14926"/>
    <w:rsid w:val="00D16766"/>
    <w:rsid w:val="00D26BA2"/>
    <w:rsid w:val="00D42931"/>
    <w:rsid w:val="00D43811"/>
    <w:rsid w:val="00D472CE"/>
    <w:rsid w:val="00D50544"/>
    <w:rsid w:val="00D648A4"/>
    <w:rsid w:val="00D67A2E"/>
    <w:rsid w:val="00D8035C"/>
    <w:rsid w:val="00D86058"/>
    <w:rsid w:val="00D90EF2"/>
    <w:rsid w:val="00D91167"/>
    <w:rsid w:val="00DA7A1C"/>
    <w:rsid w:val="00DB41F8"/>
    <w:rsid w:val="00DB463E"/>
    <w:rsid w:val="00DB4669"/>
    <w:rsid w:val="00DB6F78"/>
    <w:rsid w:val="00DC01E0"/>
    <w:rsid w:val="00DC12B2"/>
    <w:rsid w:val="00DC3D58"/>
    <w:rsid w:val="00DF030F"/>
    <w:rsid w:val="00DF245A"/>
    <w:rsid w:val="00DF2860"/>
    <w:rsid w:val="00DF5176"/>
    <w:rsid w:val="00DF7973"/>
    <w:rsid w:val="00E02EAA"/>
    <w:rsid w:val="00E10448"/>
    <w:rsid w:val="00E23601"/>
    <w:rsid w:val="00E2369C"/>
    <w:rsid w:val="00E23A22"/>
    <w:rsid w:val="00E25B86"/>
    <w:rsid w:val="00E32C78"/>
    <w:rsid w:val="00E402EC"/>
    <w:rsid w:val="00E43902"/>
    <w:rsid w:val="00E511DA"/>
    <w:rsid w:val="00E51FC4"/>
    <w:rsid w:val="00E54626"/>
    <w:rsid w:val="00E57F38"/>
    <w:rsid w:val="00E62560"/>
    <w:rsid w:val="00E6446A"/>
    <w:rsid w:val="00E74AF6"/>
    <w:rsid w:val="00E8443E"/>
    <w:rsid w:val="00E84A54"/>
    <w:rsid w:val="00E87138"/>
    <w:rsid w:val="00E95B0B"/>
    <w:rsid w:val="00EA125D"/>
    <w:rsid w:val="00EA52BB"/>
    <w:rsid w:val="00EA7DF5"/>
    <w:rsid w:val="00EB46DF"/>
    <w:rsid w:val="00EC3E04"/>
    <w:rsid w:val="00EC4917"/>
    <w:rsid w:val="00EC5DAE"/>
    <w:rsid w:val="00EC7D5B"/>
    <w:rsid w:val="00ED6720"/>
    <w:rsid w:val="00EE0173"/>
    <w:rsid w:val="00EE08B1"/>
    <w:rsid w:val="00EE12FD"/>
    <w:rsid w:val="00EE17C2"/>
    <w:rsid w:val="00EE43A3"/>
    <w:rsid w:val="00EF046A"/>
    <w:rsid w:val="00EF4C3F"/>
    <w:rsid w:val="00F265A3"/>
    <w:rsid w:val="00F27A73"/>
    <w:rsid w:val="00F30AAC"/>
    <w:rsid w:val="00F30F64"/>
    <w:rsid w:val="00F53F3B"/>
    <w:rsid w:val="00F558DB"/>
    <w:rsid w:val="00F65A95"/>
    <w:rsid w:val="00F7009A"/>
    <w:rsid w:val="00F8079D"/>
    <w:rsid w:val="00F8167F"/>
    <w:rsid w:val="00F86CAA"/>
    <w:rsid w:val="00F9329D"/>
    <w:rsid w:val="00F9716A"/>
    <w:rsid w:val="00FA0237"/>
    <w:rsid w:val="00FA03B1"/>
    <w:rsid w:val="00FA68F1"/>
    <w:rsid w:val="00FB6CCE"/>
    <w:rsid w:val="00FC0250"/>
    <w:rsid w:val="00FD5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24436B"/>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lang w:val="en-CA"/>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24436B"/>
    <w:rPr>
      <w:rFonts w:ascii="Times New Roman" w:eastAsia="Times New Roman" w:hAnsi="Times New Roman" w:cs="Times New Roman"/>
      <w:szCs w:val="22"/>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7PeekG0AAAAJ&amp;hl=en&amp;oi=sra"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TotalTime>
  <Pages>66</Pages>
  <Words>26641</Words>
  <Characters>151857</Characters>
  <Application>Microsoft Office Word</Application>
  <DocSecurity>0</DocSecurity>
  <Lines>1265</Lines>
  <Paragraphs>356</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Juvenile pink and chum salmon divide prey resources in response to low foraging</vt:lpstr>
      <vt:lpstr>        Introduction</vt:lpstr>
    </vt:vector>
  </TitlesOfParts>
  <Company/>
  <LinksUpToDate>false</LinksUpToDate>
  <CharactersWithSpaces>178142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18</cp:revision>
  <dcterms:created xsi:type="dcterms:W3CDTF">2020-07-13T14:14:00Z</dcterms:created>
  <dcterms:modified xsi:type="dcterms:W3CDTF">2020-07-29T00:09:00Z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