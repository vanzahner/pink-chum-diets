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8F367" w14:textId="730E8268" w:rsidR="0011316F" w:rsidRDefault="0011316F" w:rsidP="00AE7F76">
      <w:pPr>
        <w:jc w:val="center"/>
        <w:rPr>
          <w:rFonts w:eastAsia="Times New Roman" w:cs="Times New Roman"/>
          <w:b/>
          <w:bCs/>
          <w:color w:val="000000"/>
        </w:rPr>
      </w:pPr>
    </w:p>
    <w:p w14:paraId="2DA13041" w14:textId="479D9ECC" w:rsidR="0011316F" w:rsidRPr="0011316F" w:rsidRDefault="005917B2" w:rsidP="00AE7F76">
      <w:pPr>
        <w:jc w:val="center"/>
        <w:rPr>
          <w:rFonts w:eastAsia="Times New Roman" w:cs="Times New Roman"/>
          <w:b/>
          <w:bCs/>
          <w:color w:val="000000"/>
        </w:rPr>
      </w:pPr>
      <w:r>
        <w:rPr>
          <w:rFonts w:eastAsia="Times New Roman" w:cs="Times New Roman"/>
          <w:b/>
          <w:bCs/>
          <w:color w:val="000000"/>
        </w:rPr>
        <w:t>STRATEGIES FOR COEXISTING</w:t>
      </w:r>
      <w:r w:rsidR="0011316F">
        <w:rPr>
          <w:rFonts w:eastAsia="Times New Roman" w:cs="Times New Roman"/>
          <w:b/>
          <w:bCs/>
          <w:color w:val="000000"/>
        </w:rPr>
        <w:t xml:space="preserve">: JUVENILE PINK AND CHUM SALMON DIETS AND INTERACTIONS IN A </w:t>
      </w:r>
      <w:r w:rsidR="00A0573F">
        <w:rPr>
          <w:rFonts w:eastAsia="Times New Roman" w:cs="Times New Roman"/>
          <w:b/>
          <w:bCs/>
          <w:color w:val="000000"/>
        </w:rPr>
        <w:t>CHALLENGING</w:t>
      </w:r>
      <w:r w:rsidR="0011316F">
        <w:rPr>
          <w:rFonts w:eastAsia="Times New Roman" w:cs="Times New Roman"/>
          <w:b/>
          <w:bCs/>
          <w:color w:val="000000"/>
        </w:rPr>
        <w:t xml:space="preserve"> SECTION OF COASTAL MIGRATION</w:t>
      </w:r>
    </w:p>
    <w:p w14:paraId="06A9AF13" w14:textId="62761850" w:rsidR="00425B53" w:rsidRPr="00EB46DF" w:rsidRDefault="00425B53" w:rsidP="00AE7F76">
      <w:pPr>
        <w:jc w:val="center"/>
        <w:rPr>
          <w:rFonts w:eastAsia="Times New Roman" w:cs="Times New Roman"/>
        </w:rPr>
      </w:pPr>
      <w:r w:rsidRPr="00EB46DF">
        <w:rPr>
          <w:rFonts w:eastAsia="Times New Roman" w:cs="Times New Roman"/>
        </w:rPr>
        <w:t>by</w:t>
      </w:r>
    </w:p>
    <w:p w14:paraId="678F9857" w14:textId="77777777" w:rsidR="00425B53" w:rsidRPr="00EB46DF" w:rsidRDefault="00425B53" w:rsidP="00AE7F76">
      <w:pPr>
        <w:jc w:val="center"/>
        <w:rPr>
          <w:rFonts w:eastAsia="Times New Roman" w:cs="Times New Roman"/>
        </w:rPr>
      </w:pPr>
    </w:p>
    <w:p w14:paraId="7207E53E" w14:textId="7A235CAC" w:rsidR="00BE1091" w:rsidRPr="00EB46DF" w:rsidRDefault="00BE1091" w:rsidP="00AE7F76">
      <w:pPr>
        <w:jc w:val="center"/>
        <w:rPr>
          <w:rFonts w:eastAsia="Times New Roman" w:cs="Times New Roman"/>
          <w:color w:val="000000"/>
        </w:rPr>
      </w:pPr>
      <w:r w:rsidRPr="00EB46DF">
        <w:rPr>
          <w:rFonts w:eastAsia="Times New Roman" w:cs="Times New Roman"/>
          <w:color w:val="000000"/>
        </w:rPr>
        <w:t xml:space="preserve">Vanessa </w:t>
      </w:r>
      <w:r w:rsidR="00425B53" w:rsidRPr="00EB46DF">
        <w:rPr>
          <w:rFonts w:eastAsia="Times New Roman" w:cs="Times New Roman"/>
          <w:color w:val="000000"/>
        </w:rPr>
        <w:t xml:space="preserve">Rose </w:t>
      </w:r>
      <w:r w:rsidR="00EB46DF">
        <w:rPr>
          <w:rFonts w:eastAsia="Times New Roman" w:cs="Times New Roman"/>
          <w:color w:val="000000"/>
        </w:rPr>
        <w:t>Zahner</w:t>
      </w:r>
    </w:p>
    <w:p w14:paraId="50ED05F1" w14:textId="084B4B5E" w:rsidR="00425B53" w:rsidRPr="00EB46DF" w:rsidRDefault="00425B53" w:rsidP="00AE7F76">
      <w:pPr>
        <w:jc w:val="center"/>
        <w:rPr>
          <w:rFonts w:eastAsia="Times New Roman" w:cs="Times New Roman"/>
          <w:color w:val="000000"/>
        </w:rPr>
      </w:pPr>
      <w:r w:rsidRPr="00EB46DF">
        <w:rPr>
          <w:rFonts w:eastAsia="Times New Roman" w:cs="Times New Roman"/>
          <w:color w:val="000000"/>
        </w:rPr>
        <w:t>B.Sc., The University of British Columbia, 2015</w:t>
      </w:r>
    </w:p>
    <w:p w14:paraId="4B970879" w14:textId="7F052A57" w:rsidR="00425B53" w:rsidRPr="00EB46DF" w:rsidRDefault="00425B53" w:rsidP="00AE7F76">
      <w:pPr>
        <w:jc w:val="center"/>
        <w:rPr>
          <w:rFonts w:eastAsia="Times New Roman" w:cs="Times New Roman"/>
          <w:color w:val="000000"/>
        </w:rPr>
      </w:pPr>
    </w:p>
    <w:p w14:paraId="168A106C" w14:textId="77777777" w:rsidR="00425B53" w:rsidRPr="00EB46DF" w:rsidRDefault="00425B53" w:rsidP="00AE7F76">
      <w:pPr>
        <w:jc w:val="center"/>
        <w:rPr>
          <w:rFonts w:eastAsia="Times New Roman" w:cs="Times New Roman"/>
          <w:color w:val="000000"/>
        </w:rPr>
      </w:pPr>
      <w:r w:rsidRPr="00EB46DF">
        <w:rPr>
          <w:rFonts w:eastAsia="Times New Roman" w:cs="Times New Roman"/>
          <w:color w:val="000000"/>
        </w:rPr>
        <w:t>A THESIS SUBMITTED IN PARTIAL FULFILLMENT OF</w:t>
      </w:r>
    </w:p>
    <w:p w14:paraId="0436454B" w14:textId="1AAA68FA"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REQUIREMENTS FOR THE DEGREE OF</w:t>
      </w:r>
    </w:p>
    <w:p w14:paraId="6B1E2BA7" w14:textId="7F7D8413" w:rsidR="00425B53" w:rsidRPr="00EB46DF" w:rsidRDefault="00425B53" w:rsidP="00AE7F76">
      <w:pPr>
        <w:jc w:val="center"/>
        <w:rPr>
          <w:rFonts w:eastAsia="Times New Roman" w:cs="Times New Roman"/>
          <w:color w:val="000000"/>
        </w:rPr>
      </w:pPr>
    </w:p>
    <w:p w14:paraId="0D40C803" w14:textId="51856313" w:rsidR="00425B53" w:rsidRPr="00EB46DF" w:rsidRDefault="00425B53" w:rsidP="00AE7F76">
      <w:pPr>
        <w:jc w:val="center"/>
        <w:rPr>
          <w:rFonts w:eastAsia="Times New Roman" w:cs="Times New Roman"/>
          <w:color w:val="000000"/>
        </w:rPr>
      </w:pPr>
      <w:r w:rsidRPr="00EB46DF">
        <w:rPr>
          <w:rFonts w:eastAsia="Times New Roman" w:cs="Times New Roman"/>
          <w:color w:val="000000"/>
        </w:rPr>
        <w:t>MASTER OF SCIENCE</w:t>
      </w:r>
    </w:p>
    <w:p w14:paraId="0536B92E" w14:textId="1255D021" w:rsidR="00425B53" w:rsidRPr="00EB46DF" w:rsidRDefault="00425B53" w:rsidP="00AE7F76">
      <w:pPr>
        <w:jc w:val="center"/>
        <w:rPr>
          <w:rFonts w:eastAsia="Times New Roman" w:cs="Times New Roman"/>
          <w:color w:val="000000"/>
        </w:rPr>
      </w:pPr>
      <w:r w:rsidRPr="00EB46DF">
        <w:rPr>
          <w:rFonts w:eastAsia="Times New Roman" w:cs="Times New Roman"/>
          <w:color w:val="000000"/>
        </w:rPr>
        <w:t>in</w:t>
      </w:r>
    </w:p>
    <w:p w14:paraId="011E3877" w14:textId="65B64E89"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FACULTY OF GRADUATE AND POSTDOCTORAL STUDIES</w:t>
      </w:r>
    </w:p>
    <w:p w14:paraId="1DEFCF5D" w14:textId="3088725F" w:rsidR="00425B53" w:rsidRPr="00EB46DF" w:rsidRDefault="00425B53" w:rsidP="00AE7F76">
      <w:pPr>
        <w:jc w:val="center"/>
        <w:rPr>
          <w:rFonts w:eastAsia="Times New Roman" w:cs="Times New Roman"/>
          <w:color w:val="000000"/>
        </w:rPr>
      </w:pPr>
      <w:r w:rsidRPr="00EB46DF">
        <w:rPr>
          <w:rFonts w:eastAsia="Times New Roman" w:cs="Times New Roman"/>
          <w:color w:val="000000"/>
        </w:rPr>
        <w:t>(Oceanography)</w:t>
      </w:r>
    </w:p>
    <w:p w14:paraId="5E0870F7" w14:textId="6D22C685" w:rsidR="00425B53" w:rsidRPr="00EB46DF" w:rsidRDefault="00425B53" w:rsidP="00AE7F76">
      <w:pPr>
        <w:jc w:val="center"/>
        <w:rPr>
          <w:rFonts w:eastAsia="Times New Roman" w:cs="Times New Roman"/>
          <w:color w:val="000000"/>
        </w:rPr>
      </w:pPr>
    </w:p>
    <w:p w14:paraId="6A26CDFB" w14:textId="3C384839"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UNIVERSITY OF BRITISH COLUMBIA</w:t>
      </w:r>
    </w:p>
    <w:p w14:paraId="56378A26" w14:textId="2CEC0A3D" w:rsidR="00425B53" w:rsidRPr="00EB46DF" w:rsidRDefault="00425B53" w:rsidP="00AE7F76">
      <w:pPr>
        <w:jc w:val="center"/>
        <w:rPr>
          <w:rFonts w:eastAsia="Times New Roman" w:cs="Times New Roman"/>
          <w:color w:val="000000"/>
        </w:rPr>
      </w:pPr>
      <w:r w:rsidRPr="00EB46DF">
        <w:rPr>
          <w:rFonts w:eastAsia="Times New Roman" w:cs="Times New Roman"/>
          <w:color w:val="000000"/>
        </w:rPr>
        <w:t>(Vancouver)</w:t>
      </w:r>
    </w:p>
    <w:p w14:paraId="7651894B" w14:textId="310CF8DC" w:rsidR="00425B53" w:rsidRPr="00EB46DF" w:rsidRDefault="00425B53" w:rsidP="00AE7F76">
      <w:pPr>
        <w:jc w:val="center"/>
        <w:rPr>
          <w:rFonts w:eastAsia="Times New Roman" w:cs="Times New Roman"/>
          <w:color w:val="000000"/>
        </w:rPr>
      </w:pPr>
    </w:p>
    <w:p w14:paraId="59B3D814" w14:textId="5E848073" w:rsidR="00425B53" w:rsidRPr="00EB46DF" w:rsidRDefault="00425B53" w:rsidP="00AE7F76">
      <w:pPr>
        <w:jc w:val="center"/>
        <w:rPr>
          <w:rFonts w:eastAsia="Times New Roman" w:cs="Times New Roman"/>
          <w:color w:val="000000"/>
        </w:rPr>
      </w:pPr>
      <w:r w:rsidRPr="00EB46DF">
        <w:rPr>
          <w:rFonts w:eastAsia="Times New Roman" w:cs="Times New Roman"/>
          <w:color w:val="000000"/>
          <w:highlight w:val="yellow"/>
        </w:rPr>
        <w:t>Current draft version: July</w:t>
      </w:r>
      <w:r w:rsidR="00EA52BB">
        <w:rPr>
          <w:rFonts w:eastAsia="Times New Roman" w:cs="Times New Roman"/>
          <w:color w:val="000000"/>
          <w:highlight w:val="yellow"/>
        </w:rPr>
        <w:t xml:space="preserve"> 31</w:t>
      </w:r>
      <w:r w:rsidR="00EA52BB" w:rsidRPr="00EA52BB">
        <w:rPr>
          <w:rFonts w:eastAsia="Times New Roman" w:cs="Times New Roman"/>
          <w:color w:val="000000"/>
          <w:highlight w:val="yellow"/>
          <w:vertAlign w:val="superscript"/>
        </w:rPr>
        <w:t>st</w:t>
      </w:r>
      <w:r w:rsidR="00EA52BB">
        <w:rPr>
          <w:rFonts w:eastAsia="Times New Roman" w:cs="Times New Roman"/>
          <w:color w:val="000000"/>
          <w:highlight w:val="yellow"/>
        </w:rPr>
        <w:t xml:space="preserve">, </w:t>
      </w:r>
      <w:r w:rsidRPr="00EB46DF">
        <w:rPr>
          <w:rFonts w:eastAsia="Times New Roman" w:cs="Times New Roman"/>
          <w:color w:val="000000"/>
          <w:highlight w:val="yellow"/>
        </w:rPr>
        <w:t>2020</w:t>
      </w:r>
    </w:p>
    <w:p w14:paraId="0040681A" w14:textId="06B7CE61" w:rsidR="00425B53" w:rsidRPr="00EB46DF" w:rsidRDefault="00425B53" w:rsidP="00AE7F76">
      <w:pPr>
        <w:jc w:val="center"/>
        <w:rPr>
          <w:rFonts w:eastAsia="Times New Roman" w:cs="Times New Roman"/>
          <w:color w:val="000000"/>
        </w:rPr>
      </w:pPr>
    </w:p>
    <w:p w14:paraId="22726D1B" w14:textId="2C5C2FEF" w:rsidR="00BE1091" w:rsidRPr="00EB46DF" w:rsidRDefault="00425B53" w:rsidP="00AE7F76">
      <w:pPr>
        <w:jc w:val="center"/>
        <w:rPr>
          <w:rFonts w:eastAsia="Times New Roman" w:cs="Times New Roman"/>
          <w:color w:val="000000"/>
        </w:rPr>
      </w:pPr>
      <w:r w:rsidRPr="00EB46DF">
        <w:rPr>
          <w:rFonts w:eastAsia="Times New Roman" w:cs="Times New Roman"/>
          <w:color w:val="000000"/>
        </w:rPr>
        <w:t>© Vanessa</w:t>
      </w:r>
      <w:r w:rsidR="0022727F">
        <w:rPr>
          <w:rFonts w:eastAsia="Times New Roman" w:cs="Times New Roman"/>
          <w:color w:val="000000"/>
        </w:rPr>
        <w:t xml:space="preserve"> Rose</w:t>
      </w:r>
      <w:r w:rsidRPr="00EB46DF">
        <w:rPr>
          <w:rFonts w:eastAsia="Times New Roman" w:cs="Times New Roman"/>
          <w:color w:val="000000"/>
        </w:rPr>
        <w:t xml:space="preserve"> </w:t>
      </w:r>
      <w:r w:rsidR="0022727F">
        <w:rPr>
          <w:rFonts w:eastAsia="Times New Roman" w:cs="Times New Roman"/>
          <w:color w:val="000000"/>
        </w:rPr>
        <w:t>Zahner</w:t>
      </w:r>
      <w:r w:rsidRPr="00EB46DF">
        <w:rPr>
          <w:rFonts w:eastAsia="Times New Roman" w:cs="Times New Roman"/>
          <w:color w:val="000000"/>
        </w:rPr>
        <w:t>, 2020</w:t>
      </w:r>
    </w:p>
    <w:p w14:paraId="1AD076DC" w14:textId="77777777" w:rsidR="00BE1091" w:rsidRPr="00EB46DF" w:rsidRDefault="00BE1091" w:rsidP="00266C78">
      <w:pPr>
        <w:rPr>
          <w:rFonts w:eastAsia="Times New Roman" w:cs="Times New Roman"/>
          <w:b/>
          <w:bCs/>
          <w:color w:val="000000"/>
        </w:rPr>
      </w:pPr>
    </w:p>
    <w:p w14:paraId="0EC835E3" w14:textId="77777777" w:rsidR="00AE7F76" w:rsidRPr="00EB46DF" w:rsidRDefault="00AE7F76" w:rsidP="00425B53">
      <w:pPr>
        <w:rPr>
          <w:rFonts w:cs="Times New Roman"/>
        </w:rPr>
      </w:pPr>
    </w:p>
    <w:p w14:paraId="2DEEA1F4" w14:textId="77777777" w:rsidR="00194981" w:rsidRPr="00EB46DF" w:rsidRDefault="00194981" w:rsidP="00194981">
      <w:pPr>
        <w:rPr>
          <w:rFonts w:eastAsia="Cambria" w:cs="Times New Roman"/>
        </w:rPr>
      </w:pPr>
      <w:r w:rsidRPr="00EB46DF">
        <w:rPr>
          <w:rFonts w:eastAsia="Cambria" w:cs="Times New Roman"/>
        </w:rPr>
        <w:t>The following individuals certify that they have read, and recommend to the Faculty of Graduate and Postdoctoral Studies for acceptance, a thesis/dissertation entitled:</w:t>
      </w:r>
    </w:p>
    <w:p w14:paraId="36C7E921" w14:textId="77777777" w:rsidR="00194981" w:rsidRPr="00EB46DF" w:rsidRDefault="00194981" w:rsidP="00194981">
      <w:pPr>
        <w:rPr>
          <w:rFonts w:eastAsia="Cambria" w:cs="Times New Roman"/>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DCBD76" w14:textId="77777777" w:rsidTr="00DB463E">
        <w:trPr>
          <w:trHeight w:val="387"/>
        </w:trPr>
        <w:tc>
          <w:tcPr>
            <w:tcW w:w="9745" w:type="dxa"/>
            <w:vAlign w:val="bottom"/>
          </w:tcPr>
          <w:p w14:paraId="1C47EA06" w14:textId="385B6BC2" w:rsidR="005917B2" w:rsidRPr="005917B2" w:rsidRDefault="005917B2" w:rsidP="005917B2">
            <w:pPr>
              <w:jc w:val="center"/>
              <w:rPr>
                <w:rFonts w:eastAsia="Times New Roman"/>
                <w:b/>
                <w:bCs/>
                <w:color w:val="000000"/>
                <w:sz w:val="24"/>
                <w:szCs w:val="24"/>
              </w:rPr>
            </w:pPr>
            <w:r w:rsidRPr="005917B2">
              <w:rPr>
                <w:rFonts w:eastAsia="Times New Roman"/>
                <w:b/>
                <w:bCs/>
                <w:color w:val="000000"/>
                <w:sz w:val="24"/>
                <w:szCs w:val="24"/>
              </w:rPr>
              <w:t xml:space="preserve">STRATEGIES FOR COEXISTING: JUVENILE PINK AND CHUM SALMON DIETS AND INTERACTIONS IN A </w:t>
            </w:r>
            <w:r w:rsidR="00A0573F">
              <w:rPr>
                <w:rFonts w:eastAsia="Times New Roman"/>
                <w:b/>
                <w:bCs/>
                <w:color w:val="000000"/>
                <w:sz w:val="24"/>
                <w:szCs w:val="24"/>
              </w:rPr>
              <w:t>CHALLENGING</w:t>
            </w:r>
            <w:r w:rsidRPr="005917B2">
              <w:rPr>
                <w:rFonts w:eastAsia="Times New Roman"/>
                <w:b/>
                <w:bCs/>
                <w:color w:val="000000"/>
                <w:sz w:val="24"/>
                <w:szCs w:val="24"/>
              </w:rPr>
              <w:t xml:space="preserve"> SECTION OF COASTAL MIGRATION</w:t>
            </w:r>
          </w:p>
          <w:p w14:paraId="0481350C" w14:textId="77E76560" w:rsidR="0011316F" w:rsidRPr="0011316F" w:rsidRDefault="0011316F" w:rsidP="0011316F">
            <w:pPr>
              <w:jc w:val="center"/>
              <w:rPr>
                <w:rFonts w:eastAsia="Times New Roman"/>
                <w:b/>
                <w:bCs/>
                <w:color w:val="000000"/>
              </w:rPr>
            </w:pPr>
          </w:p>
        </w:tc>
      </w:tr>
    </w:tbl>
    <w:p w14:paraId="0E5D493D" w14:textId="77777777" w:rsidR="00194981" w:rsidRPr="00EB46DF" w:rsidRDefault="00194981" w:rsidP="00194981">
      <w:pPr>
        <w:rPr>
          <w:rFonts w:eastAsia="Cambria" w:cs="Times New Roman"/>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EB46DF" w14:paraId="071E308A" w14:textId="77777777" w:rsidTr="00DB463E">
        <w:trPr>
          <w:cantSplit/>
          <w:trHeight w:hRule="exact" w:val="576"/>
        </w:trPr>
        <w:tc>
          <w:tcPr>
            <w:tcW w:w="1530" w:type="dxa"/>
            <w:vAlign w:val="bottom"/>
          </w:tcPr>
          <w:p w14:paraId="2BCF55E5" w14:textId="77777777" w:rsidR="00194981" w:rsidRPr="00EB46DF" w:rsidRDefault="00194981" w:rsidP="00194981">
            <w:pPr>
              <w:rPr>
                <w:sz w:val="24"/>
                <w:szCs w:val="24"/>
              </w:rPr>
            </w:pPr>
            <w:r w:rsidRPr="00EB46DF">
              <w:rPr>
                <w:sz w:val="24"/>
                <w:szCs w:val="24"/>
              </w:rPr>
              <w:t>submitted by</w:t>
            </w:r>
          </w:p>
        </w:tc>
        <w:tc>
          <w:tcPr>
            <w:tcW w:w="3290" w:type="dxa"/>
            <w:tcBorders>
              <w:bottom w:val="single" w:sz="4" w:space="0" w:color="auto"/>
            </w:tcBorders>
            <w:vAlign w:val="bottom"/>
          </w:tcPr>
          <w:p w14:paraId="4C1EF687" w14:textId="12C63CF2" w:rsidR="00194981" w:rsidRPr="00EB46DF" w:rsidRDefault="00194981" w:rsidP="00194981">
            <w:pPr>
              <w:rPr>
                <w:sz w:val="24"/>
                <w:szCs w:val="24"/>
              </w:rPr>
            </w:pPr>
            <w:r w:rsidRPr="00EB46DF">
              <w:rPr>
                <w:sz w:val="24"/>
                <w:szCs w:val="24"/>
              </w:rPr>
              <w:t xml:space="preserve">Vanessa Rose </w:t>
            </w:r>
            <w:r w:rsidR="0022727F">
              <w:rPr>
                <w:sz w:val="24"/>
                <w:szCs w:val="24"/>
              </w:rPr>
              <w:t>Zahner</w:t>
            </w:r>
          </w:p>
        </w:tc>
        <w:tc>
          <w:tcPr>
            <w:tcW w:w="4630" w:type="dxa"/>
            <w:vAlign w:val="bottom"/>
          </w:tcPr>
          <w:p w14:paraId="5AE465B1" w14:textId="77777777" w:rsidR="00194981" w:rsidRPr="00EB46DF" w:rsidRDefault="00194981" w:rsidP="00194981">
            <w:pPr>
              <w:rPr>
                <w:sz w:val="24"/>
                <w:szCs w:val="24"/>
              </w:rPr>
            </w:pPr>
            <w:r w:rsidRPr="00EB46DF">
              <w:rPr>
                <w:sz w:val="24"/>
                <w:szCs w:val="24"/>
              </w:rPr>
              <w:t>in partial fulfillment of the requirements for</w:t>
            </w:r>
          </w:p>
        </w:tc>
      </w:tr>
      <w:tr w:rsidR="00194981" w:rsidRPr="00EB46DF" w14:paraId="2DBAF644" w14:textId="77777777" w:rsidTr="00DB463E">
        <w:trPr>
          <w:cantSplit/>
          <w:trHeight w:hRule="exact" w:val="685"/>
        </w:trPr>
        <w:tc>
          <w:tcPr>
            <w:tcW w:w="1530" w:type="dxa"/>
            <w:vAlign w:val="bottom"/>
          </w:tcPr>
          <w:p w14:paraId="2C38CD90" w14:textId="77777777" w:rsidR="00194981" w:rsidRPr="00EB46DF" w:rsidRDefault="00194981" w:rsidP="00194981">
            <w:pPr>
              <w:rPr>
                <w:sz w:val="24"/>
                <w:szCs w:val="24"/>
              </w:rPr>
            </w:pPr>
            <w:r w:rsidRPr="00EB46DF">
              <w:rPr>
                <w:sz w:val="24"/>
                <w:szCs w:val="24"/>
              </w:rPr>
              <w:t>the degree of</w:t>
            </w:r>
          </w:p>
        </w:tc>
        <w:tc>
          <w:tcPr>
            <w:tcW w:w="7920" w:type="dxa"/>
            <w:gridSpan w:val="2"/>
            <w:tcBorders>
              <w:bottom w:val="single" w:sz="4" w:space="0" w:color="auto"/>
            </w:tcBorders>
            <w:vAlign w:val="bottom"/>
          </w:tcPr>
          <w:p w14:paraId="1A32E654" w14:textId="77777777" w:rsidR="00194981" w:rsidRPr="00EB46DF" w:rsidRDefault="00194981" w:rsidP="00194981">
            <w:pPr>
              <w:rPr>
                <w:sz w:val="24"/>
                <w:szCs w:val="24"/>
              </w:rPr>
            </w:pPr>
            <w:r w:rsidRPr="00EB46DF">
              <w:rPr>
                <w:sz w:val="24"/>
                <w:szCs w:val="24"/>
              </w:rPr>
              <w:t>Master of Science</w:t>
            </w:r>
          </w:p>
        </w:tc>
      </w:tr>
      <w:tr w:rsidR="00194981" w:rsidRPr="00EB46DF" w14:paraId="565A758D" w14:textId="77777777" w:rsidTr="00DB463E">
        <w:trPr>
          <w:cantSplit/>
          <w:trHeight w:hRule="exact" w:val="604"/>
        </w:trPr>
        <w:tc>
          <w:tcPr>
            <w:tcW w:w="1530" w:type="dxa"/>
            <w:vAlign w:val="bottom"/>
          </w:tcPr>
          <w:p w14:paraId="788648B2" w14:textId="77777777" w:rsidR="00194981" w:rsidRPr="00EB46DF" w:rsidRDefault="00194981" w:rsidP="00194981">
            <w:pPr>
              <w:rPr>
                <w:sz w:val="24"/>
                <w:szCs w:val="24"/>
              </w:rPr>
            </w:pPr>
            <w:r w:rsidRPr="00EB46DF">
              <w:rPr>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EB46DF" w:rsidRDefault="00194981" w:rsidP="00194981">
            <w:pPr>
              <w:rPr>
                <w:sz w:val="24"/>
                <w:szCs w:val="24"/>
              </w:rPr>
            </w:pPr>
            <w:r w:rsidRPr="00EB46DF">
              <w:rPr>
                <w:sz w:val="24"/>
                <w:szCs w:val="24"/>
              </w:rPr>
              <w:t>Oceanography</w:t>
            </w:r>
          </w:p>
        </w:tc>
      </w:tr>
    </w:tbl>
    <w:p w14:paraId="675C9802" w14:textId="77777777" w:rsidR="00194981" w:rsidRPr="00EB46DF" w:rsidRDefault="00194981" w:rsidP="00194981">
      <w:pPr>
        <w:rPr>
          <w:rFonts w:eastAsia="Cambria" w:cs="Times New Roman"/>
          <w:b/>
        </w:rPr>
      </w:pPr>
    </w:p>
    <w:p w14:paraId="6640733E" w14:textId="77777777" w:rsidR="00194981" w:rsidRPr="00EB46DF" w:rsidRDefault="00194981" w:rsidP="00194981">
      <w:pPr>
        <w:spacing w:after="120"/>
        <w:rPr>
          <w:rFonts w:eastAsia="Cambria" w:cs="Times New Roman"/>
          <w:b/>
        </w:rPr>
      </w:pPr>
      <w:r w:rsidRPr="00EB46DF">
        <w:rPr>
          <w:rFonts w:eastAsia="Cambria" w:cs="Times New Roman"/>
          <w:b/>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49038B" w14:textId="77777777" w:rsidTr="00DB463E">
        <w:trPr>
          <w:cantSplit/>
          <w:trHeight w:hRule="exact" w:val="432"/>
        </w:trPr>
        <w:tc>
          <w:tcPr>
            <w:tcW w:w="9638" w:type="dxa"/>
            <w:tcBorders>
              <w:bottom w:val="single" w:sz="4" w:space="0" w:color="auto"/>
            </w:tcBorders>
            <w:vAlign w:val="bottom"/>
          </w:tcPr>
          <w:p w14:paraId="51920EA7" w14:textId="77777777" w:rsidR="00194981" w:rsidRPr="00EB46DF" w:rsidRDefault="00194981" w:rsidP="00194981">
            <w:pPr>
              <w:rPr>
                <w:sz w:val="24"/>
                <w:szCs w:val="24"/>
              </w:rPr>
            </w:pPr>
            <w:r w:rsidRPr="00EB46DF">
              <w:rPr>
                <w:sz w:val="24"/>
                <w:szCs w:val="24"/>
              </w:rPr>
              <w:t>Brian P.V. Hunt, Institute for the Oceans and Fisheries</w:t>
            </w:r>
          </w:p>
        </w:tc>
      </w:tr>
      <w:tr w:rsidR="00194981" w:rsidRPr="00EB46DF" w14:paraId="58F60BEB" w14:textId="77777777" w:rsidTr="00DB463E">
        <w:trPr>
          <w:cantSplit/>
          <w:trHeight w:hRule="exact" w:val="432"/>
        </w:trPr>
        <w:tc>
          <w:tcPr>
            <w:tcW w:w="9638" w:type="dxa"/>
            <w:tcBorders>
              <w:top w:val="single" w:sz="4" w:space="0" w:color="auto"/>
            </w:tcBorders>
          </w:tcPr>
          <w:p w14:paraId="6B19D465" w14:textId="77777777" w:rsidR="00194981" w:rsidRPr="00EB46DF" w:rsidRDefault="00194981" w:rsidP="00194981">
            <w:pPr>
              <w:rPr>
                <w:sz w:val="24"/>
                <w:szCs w:val="24"/>
              </w:rPr>
            </w:pPr>
            <w:r w:rsidRPr="00EB46DF">
              <w:rPr>
                <w:sz w:val="24"/>
                <w:szCs w:val="24"/>
              </w:rPr>
              <w:t>Co-supervisor</w:t>
            </w:r>
          </w:p>
        </w:tc>
      </w:tr>
      <w:tr w:rsidR="00194981" w:rsidRPr="00EB46DF" w14:paraId="54A91EE8" w14:textId="77777777" w:rsidTr="00DB463E">
        <w:trPr>
          <w:cantSplit/>
          <w:trHeight w:hRule="exact" w:val="432"/>
        </w:trPr>
        <w:tc>
          <w:tcPr>
            <w:tcW w:w="9638" w:type="dxa"/>
            <w:tcBorders>
              <w:bottom w:val="single" w:sz="4" w:space="0" w:color="auto"/>
            </w:tcBorders>
            <w:vAlign w:val="bottom"/>
          </w:tcPr>
          <w:p w14:paraId="72341F7E" w14:textId="77777777" w:rsidR="00194981" w:rsidRPr="00EB46DF" w:rsidRDefault="00194981" w:rsidP="00194981">
            <w:pPr>
              <w:rPr>
                <w:sz w:val="24"/>
                <w:szCs w:val="24"/>
              </w:rPr>
            </w:pPr>
            <w:r w:rsidRPr="00EB46DF">
              <w:rPr>
                <w:sz w:val="24"/>
                <w:szCs w:val="24"/>
              </w:rPr>
              <w:t>Evgeny A. Pakhomov, Earth and Ocean Sciences</w:t>
            </w:r>
          </w:p>
        </w:tc>
      </w:tr>
      <w:tr w:rsidR="00194981" w:rsidRPr="00EB46DF" w14:paraId="433365C3" w14:textId="77777777" w:rsidTr="00DB463E">
        <w:trPr>
          <w:cantSplit/>
          <w:trHeight w:hRule="exact" w:val="432"/>
        </w:trPr>
        <w:tc>
          <w:tcPr>
            <w:tcW w:w="9638" w:type="dxa"/>
            <w:tcBorders>
              <w:top w:val="single" w:sz="4" w:space="0" w:color="auto"/>
            </w:tcBorders>
          </w:tcPr>
          <w:p w14:paraId="7713871D" w14:textId="77777777" w:rsidR="00194981" w:rsidRPr="00EB46DF" w:rsidRDefault="00194981" w:rsidP="00194981">
            <w:pPr>
              <w:rPr>
                <w:sz w:val="24"/>
                <w:szCs w:val="24"/>
              </w:rPr>
            </w:pPr>
            <w:r w:rsidRPr="00EB46DF">
              <w:rPr>
                <w:sz w:val="24"/>
                <w:szCs w:val="24"/>
              </w:rPr>
              <w:t xml:space="preserve">Co-supervisor </w:t>
            </w:r>
          </w:p>
        </w:tc>
      </w:tr>
      <w:tr w:rsidR="00194981" w:rsidRPr="00EB46DF"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EB46DF" w:rsidRDefault="00194981" w:rsidP="00194981">
            <w:pPr>
              <w:rPr>
                <w:sz w:val="24"/>
                <w:szCs w:val="24"/>
              </w:rPr>
            </w:pPr>
            <w:r w:rsidRPr="00EB46DF">
              <w:rPr>
                <w:sz w:val="24"/>
                <w:szCs w:val="24"/>
              </w:rPr>
              <w:t>Colin K. Levings, Institute for Resources, Environment and Sustainability</w:t>
            </w:r>
          </w:p>
        </w:tc>
      </w:tr>
      <w:tr w:rsidR="00194981" w:rsidRPr="00EB46DF" w14:paraId="72191E5D" w14:textId="77777777" w:rsidTr="00DB463E">
        <w:trPr>
          <w:cantSplit/>
          <w:trHeight w:hRule="exact" w:val="432"/>
        </w:trPr>
        <w:tc>
          <w:tcPr>
            <w:tcW w:w="9638" w:type="dxa"/>
            <w:tcBorders>
              <w:top w:val="single" w:sz="4" w:space="0" w:color="auto"/>
            </w:tcBorders>
          </w:tcPr>
          <w:p w14:paraId="127A1F8D" w14:textId="77777777" w:rsidR="00194981" w:rsidRPr="00EB46DF" w:rsidRDefault="00194981" w:rsidP="00194981">
            <w:pPr>
              <w:rPr>
                <w:sz w:val="24"/>
                <w:szCs w:val="24"/>
              </w:rPr>
            </w:pPr>
            <w:r w:rsidRPr="00EB46DF">
              <w:rPr>
                <w:sz w:val="24"/>
                <w:szCs w:val="24"/>
              </w:rPr>
              <w:t>Supervisory Committee Member</w:t>
            </w:r>
          </w:p>
        </w:tc>
      </w:tr>
      <w:tr w:rsidR="00194981" w:rsidRPr="00EB46DF" w14:paraId="760F1FC2" w14:textId="77777777" w:rsidTr="00DB463E">
        <w:trPr>
          <w:cantSplit/>
          <w:trHeight w:hRule="exact" w:val="432"/>
        </w:trPr>
        <w:tc>
          <w:tcPr>
            <w:tcW w:w="9638" w:type="dxa"/>
            <w:tcBorders>
              <w:bottom w:val="single" w:sz="4" w:space="0" w:color="auto"/>
            </w:tcBorders>
            <w:vAlign w:val="bottom"/>
          </w:tcPr>
          <w:p w14:paraId="48AED430" w14:textId="77777777" w:rsidR="00194981" w:rsidRPr="00EB46DF" w:rsidRDefault="00194981" w:rsidP="00194981">
            <w:pPr>
              <w:rPr>
                <w:sz w:val="24"/>
                <w:szCs w:val="24"/>
              </w:rPr>
            </w:pPr>
            <w:r w:rsidRPr="00F522E9">
              <w:rPr>
                <w:sz w:val="24"/>
                <w:szCs w:val="24"/>
                <w:highlight w:val="yellow"/>
              </w:rPr>
              <w:t>TBD *****!</w:t>
            </w:r>
          </w:p>
        </w:tc>
      </w:tr>
      <w:tr w:rsidR="00194981" w:rsidRPr="00EB46DF" w14:paraId="336AF6B7" w14:textId="77777777" w:rsidTr="00DB463E">
        <w:trPr>
          <w:cantSplit/>
          <w:trHeight w:hRule="exact" w:val="432"/>
        </w:trPr>
        <w:tc>
          <w:tcPr>
            <w:tcW w:w="9638" w:type="dxa"/>
            <w:tcBorders>
              <w:top w:val="single" w:sz="4" w:space="0" w:color="auto"/>
            </w:tcBorders>
          </w:tcPr>
          <w:p w14:paraId="3D424C03" w14:textId="77777777" w:rsidR="00194981" w:rsidRPr="00EB46DF" w:rsidRDefault="00194981" w:rsidP="00194981">
            <w:pPr>
              <w:rPr>
                <w:sz w:val="24"/>
                <w:szCs w:val="24"/>
              </w:rPr>
            </w:pPr>
            <w:r w:rsidRPr="00EB46DF">
              <w:rPr>
                <w:sz w:val="24"/>
                <w:szCs w:val="24"/>
              </w:rPr>
              <w:t>Additional Examiner</w:t>
            </w:r>
          </w:p>
        </w:tc>
      </w:tr>
    </w:tbl>
    <w:p w14:paraId="5A65B157" w14:textId="77777777" w:rsidR="00B00DD1" w:rsidRPr="00EB46DF" w:rsidRDefault="00B00DD1" w:rsidP="00266C78">
      <w:pPr>
        <w:rPr>
          <w:rFonts w:eastAsia="Times New Roman" w:cs="Times New Roman"/>
          <w:b/>
          <w:bCs/>
          <w:color w:val="000000"/>
        </w:rPr>
      </w:pPr>
    </w:p>
    <w:p w14:paraId="53D46BD0" w14:textId="77777777" w:rsidR="00AE7F76" w:rsidRPr="00EB46DF" w:rsidRDefault="00AE7F76" w:rsidP="00266C78">
      <w:pPr>
        <w:rPr>
          <w:rFonts w:eastAsia="Times New Roman" w:cs="Times New Roman"/>
          <w:b/>
          <w:bCs/>
          <w:color w:val="000000"/>
        </w:rPr>
      </w:pPr>
    </w:p>
    <w:p w14:paraId="382BC68B" w14:textId="77777777" w:rsidR="00AE7F76" w:rsidRPr="00EB46DF" w:rsidRDefault="00AE7F76" w:rsidP="00AE7F76">
      <w:pPr>
        <w:pStyle w:val="Heading1"/>
        <w:rPr>
          <w:szCs w:val="28"/>
          <w:highlight w:val="yellow"/>
        </w:rPr>
      </w:pPr>
      <w:bookmarkStart w:id="0" w:name="_Toc47018990"/>
      <w:r w:rsidRPr="00EB46DF">
        <w:rPr>
          <w:szCs w:val="28"/>
          <w:highlight w:val="yellow"/>
        </w:rPr>
        <w:t>Abstract</w:t>
      </w:r>
      <w:bookmarkEnd w:id="0"/>
    </w:p>
    <w:p w14:paraId="34F01BDE" w14:textId="77777777" w:rsidR="00AE7F76" w:rsidRPr="00EB46DF" w:rsidRDefault="00AE7F76" w:rsidP="00AE7F76">
      <w:pPr>
        <w:rPr>
          <w:rFonts w:cs="Times New Roman"/>
        </w:rPr>
      </w:pPr>
    </w:p>
    <w:p w14:paraId="757FFC82" w14:textId="62A139C6" w:rsidR="00AE7F76" w:rsidRPr="00EB46DF" w:rsidRDefault="00796E23" w:rsidP="00266C78">
      <w:pPr>
        <w:rPr>
          <w:rFonts w:eastAsia="Times New Roman" w:cs="Times New Roman"/>
          <w:b/>
          <w:bCs/>
          <w:color w:val="000000"/>
        </w:rPr>
      </w:pPr>
      <w:r>
        <w:rPr>
          <w:rFonts w:eastAsia="Cambria" w:cs="Times New Roman"/>
        </w:rPr>
        <w:t>TBD (word count 350 max)</w:t>
      </w:r>
    </w:p>
    <w:p w14:paraId="5EC0EE1B" w14:textId="1DC4914F" w:rsidR="00AE7F76" w:rsidRPr="00EB46DF" w:rsidRDefault="00AE7F76">
      <w:pPr>
        <w:rPr>
          <w:rFonts w:eastAsia="Times New Roman" w:cs="Times New Roman"/>
          <w:b/>
          <w:bCs/>
          <w:color w:val="000000"/>
        </w:rPr>
      </w:pPr>
      <w:r w:rsidRPr="00EB46DF">
        <w:rPr>
          <w:rFonts w:eastAsia="Times New Roman" w:cs="Times New Roman"/>
          <w:b/>
          <w:bCs/>
          <w:color w:val="000000"/>
        </w:rPr>
        <w:br w:type="page"/>
      </w:r>
    </w:p>
    <w:p w14:paraId="4AC94176" w14:textId="2C18A708" w:rsidR="00194981" w:rsidRPr="00EB46DF" w:rsidRDefault="00194981" w:rsidP="007720AD">
      <w:pPr>
        <w:pStyle w:val="Heading1"/>
      </w:pPr>
      <w:bookmarkStart w:id="1" w:name="_Toc47018991"/>
      <w:r w:rsidRPr="00EB46DF">
        <w:rPr>
          <w:highlight w:val="yellow"/>
        </w:rPr>
        <w:t>Lay Summary</w:t>
      </w:r>
      <w:bookmarkEnd w:id="1"/>
    </w:p>
    <w:p w14:paraId="54609E36" w14:textId="77777777" w:rsidR="00194981" w:rsidRPr="00EB46DF" w:rsidRDefault="00194981" w:rsidP="00194981">
      <w:pPr>
        <w:rPr>
          <w:rFonts w:eastAsia="Cambria" w:cs="Times New Roman"/>
        </w:rPr>
      </w:pPr>
    </w:p>
    <w:p w14:paraId="02E62160" w14:textId="49D5F156" w:rsidR="00194981" w:rsidRPr="00EB46DF" w:rsidRDefault="005917B2" w:rsidP="00194981">
      <w:pPr>
        <w:rPr>
          <w:rFonts w:eastAsia="Cambria" w:cs="Times New Roman"/>
        </w:rPr>
      </w:pPr>
      <w:r>
        <w:rPr>
          <w:rFonts w:eastAsia="Cambria" w:cs="Times New Roman"/>
        </w:rPr>
        <w:t>TBD (word count 150 max)</w:t>
      </w:r>
    </w:p>
    <w:p w14:paraId="76037A95" w14:textId="64A664D4" w:rsidR="00194981" w:rsidRPr="00EB46DF" w:rsidRDefault="00194981">
      <w:pPr>
        <w:rPr>
          <w:rFonts w:eastAsia="Times New Roman" w:cs="Times New Roman"/>
          <w:b/>
          <w:bCs/>
          <w:color w:val="000000"/>
        </w:rPr>
      </w:pPr>
      <w:r w:rsidRPr="00EB46DF">
        <w:rPr>
          <w:rFonts w:eastAsia="Times New Roman" w:cs="Times New Roman"/>
          <w:b/>
          <w:bCs/>
          <w:color w:val="000000"/>
        </w:rPr>
        <w:br w:type="page"/>
      </w:r>
    </w:p>
    <w:p w14:paraId="60D261B9" w14:textId="492ABE34" w:rsidR="00194981" w:rsidRPr="00EB46DF" w:rsidRDefault="00194981" w:rsidP="007720AD">
      <w:pPr>
        <w:pStyle w:val="Heading1"/>
      </w:pPr>
      <w:bookmarkStart w:id="2" w:name="_Toc153357227"/>
      <w:bookmarkStart w:id="3" w:name="_Toc157169035"/>
      <w:bookmarkStart w:id="4" w:name="_Toc47018992"/>
      <w:r w:rsidRPr="00702E99">
        <w:t>Preface</w:t>
      </w:r>
      <w:bookmarkEnd w:id="2"/>
      <w:bookmarkEnd w:id="3"/>
      <w:bookmarkEnd w:id="4"/>
    </w:p>
    <w:p w14:paraId="1D841C2F" w14:textId="593C1D4A" w:rsidR="00194981" w:rsidRDefault="00194981" w:rsidP="00194981">
      <w:pPr>
        <w:rPr>
          <w:rFonts w:eastAsia="Cambria" w:cs="Times New Roman"/>
        </w:rPr>
      </w:pPr>
    </w:p>
    <w:p w14:paraId="48307C1E" w14:textId="1F6EFDBF" w:rsidR="00194981" w:rsidRPr="00EB46DF" w:rsidRDefault="0011316F" w:rsidP="00194981">
      <w:pPr>
        <w:rPr>
          <w:rFonts w:eastAsia="Cambria" w:cs="Times New Roman"/>
        </w:rPr>
      </w:pPr>
      <w:r>
        <w:rPr>
          <w:rFonts w:eastAsia="Cambria" w:cs="Times New Roman"/>
        </w:rPr>
        <w:t>This thesis research is the independent, original and unpublished work of Vanessa R</w:t>
      </w:r>
      <w:r w:rsidR="00AC286C">
        <w:rPr>
          <w:rFonts w:eastAsia="Cambria" w:cs="Times New Roman"/>
        </w:rPr>
        <w:t>ose</w:t>
      </w:r>
      <w:r>
        <w:rPr>
          <w:rFonts w:eastAsia="Cambria" w:cs="Times New Roman"/>
        </w:rPr>
        <w:t xml:space="preserve"> Zahner. Co-supervisors Dr. Evgeny Pakhomov and Dr. Brian Hunt helped shape the initial project ideas and layout of fish sample sizes. The research was done in collaboration with the Hakai Institute’s Juvenile Salmon Program to gain a better understanding of the early marine migration of salmon. Hakai field crews at Quadra Island </w:t>
      </w:r>
      <w:r w:rsidR="00AC286C">
        <w:rPr>
          <w:rFonts w:eastAsia="Cambria" w:cs="Times New Roman"/>
        </w:rPr>
        <w:t xml:space="preserve">Station </w:t>
      </w:r>
      <w:r>
        <w:rPr>
          <w:rFonts w:eastAsia="Cambria" w:cs="Times New Roman"/>
        </w:rPr>
        <w:t xml:space="preserve">and Salmon Coast Field Station collected juvenile outmigrating salmon </w:t>
      </w:r>
      <w:r w:rsidR="00AC286C">
        <w:rPr>
          <w:rFonts w:eastAsia="Cambria" w:cs="Times New Roman"/>
        </w:rPr>
        <w:t xml:space="preserve">and lab crews performed necessary dissections. The fish sampling was approved by UBC’s Animal Care Committee, Protocol A19-0025, and under the DFO license XR 63 2019. Sample processing for zooplankton taxonomy was performed by Andrea Le, Samantha James, </w:t>
      </w:r>
      <w:proofErr w:type="spellStart"/>
      <w:r w:rsidR="00AC286C">
        <w:rPr>
          <w:rFonts w:eastAsia="Cambria" w:cs="Times New Roman"/>
        </w:rPr>
        <w:t>Jihyun</w:t>
      </w:r>
      <w:proofErr w:type="spellEnd"/>
      <w:r w:rsidR="00AC286C">
        <w:rPr>
          <w:rFonts w:eastAsia="Cambria" w:cs="Times New Roman"/>
        </w:rPr>
        <w:t xml:space="preserve"> Kim and Jessica Schaub. All of the salmon stomach content processing, data analysis and writing was done solely by Vanessa Rose Zahner. The raw dataset of salmon stomach</w:t>
      </w:r>
      <w:r w:rsidR="008D1DFE">
        <w:rPr>
          <w:rFonts w:eastAsia="Cambria" w:cs="Times New Roman"/>
        </w:rPr>
        <w:t xml:space="preserve">s </w:t>
      </w:r>
      <w:r w:rsidR="00AC286C">
        <w:rPr>
          <w:rFonts w:eastAsia="Cambria" w:cs="Times New Roman"/>
        </w:rPr>
        <w:t xml:space="preserve">and analysis code are accessible at: </w:t>
      </w:r>
      <w:hyperlink r:id="rId8" w:history="1">
        <w:r w:rsidR="008D1DFE" w:rsidRPr="00CA4024">
          <w:rPr>
            <w:rStyle w:val="Hyperlink"/>
            <w:rFonts w:eastAsia="Cambria" w:cs="Times New Roman"/>
          </w:rPr>
          <w:t>https://github.com/vfladmark/pink-chum-diets</w:t>
        </w:r>
      </w:hyperlink>
      <w:r w:rsidR="008D1DFE">
        <w:rPr>
          <w:rFonts w:eastAsia="Cambria" w:cs="Times New Roman"/>
        </w:rPr>
        <w:t xml:space="preserve">. </w:t>
      </w:r>
      <w:r w:rsidR="008D1DFE" w:rsidRPr="008D1DFE">
        <w:rPr>
          <w:rFonts w:eastAsia="Cambria" w:cs="Times New Roman"/>
          <w:highlight w:val="yellow"/>
        </w:rPr>
        <w:t>(</w:t>
      </w:r>
      <w:r w:rsidR="008D1DFE">
        <w:rPr>
          <w:rFonts w:eastAsia="Cambria" w:cs="Times New Roman"/>
          <w:highlight w:val="yellow"/>
        </w:rPr>
        <w:t>NEEDS</w:t>
      </w:r>
      <w:r w:rsidR="008D1DFE" w:rsidRPr="008D1DFE">
        <w:rPr>
          <w:rFonts w:eastAsia="Cambria" w:cs="Times New Roman"/>
          <w:highlight w:val="yellow"/>
        </w:rPr>
        <w:t xml:space="preserve"> </w:t>
      </w:r>
      <w:r w:rsidR="008D1DFE" w:rsidRPr="00AC286C">
        <w:rPr>
          <w:rFonts w:eastAsia="Cambria" w:cs="Times New Roman"/>
          <w:highlight w:val="yellow"/>
        </w:rPr>
        <w:t>HAKAI PACKAGE</w:t>
      </w:r>
      <w:r w:rsidR="008D1DFE">
        <w:rPr>
          <w:rFonts w:eastAsia="Cambria" w:cs="Times New Roman"/>
          <w:highlight w:val="yellow"/>
        </w:rPr>
        <w:t xml:space="preserve"> WITH DOI</w:t>
      </w:r>
      <w:r w:rsidR="008D1DFE" w:rsidRPr="008D1DFE">
        <w:rPr>
          <w:rFonts w:eastAsia="Cambria" w:cs="Times New Roman"/>
          <w:highlight w:val="yellow"/>
        </w:rPr>
        <w:t>)</w:t>
      </w:r>
    </w:p>
    <w:p w14:paraId="15213F0F" w14:textId="68D8C5E4" w:rsidR="00194981" w:rsidRPr="00EB46DF" w:rsidRDefault="00194981" w:rsidP="00194981">
      <w:pPr>
        <w:rPr>
          <w:rFonts w:eastAsia="Cambria" w:cs="Times New Roman"/>
        </w:rPr>
      </w:pPr>
    </w:p>
    <w:p w14:paraId="44360ADF" w14:textId="036BDDE6" w:rsidR="00194981" w:rsidRPr="00EB46DF" w:rsidRDefault="00194981">
      <w:pPr>
        <w:rPr>
          <w:rFonts w:eastAsia="Times New Roman" w:cs="Times New Roman"/>
          <w:b/>
          <w:bCs/>
          <w:color w:val="000000"/>
        </w:rPr>
      </w:pPr>
      <w:r w:rsidRPr="00EB46DF">
        <w:rPr>
          <w:rFonts w:eastAsia="Times New Roman" w:cs="Times New Roman"/>
          <w:b/>
          <w:bCs/>
          <w:color w:val="000000"/>
        </w:rPr>
        <w:br w:type="page"/>
      </w:r>
    </w:p>
    <w:p w14:paraId="3268DB82" w14:textId="1136C736" w:rsidR="00194981" w:rsidRPr="00171827" w:rsidRDefault="00194981" w:rsidP="00194981">
      <w:pPr>
        <w:pStyle w:val="Heading1"/>
      </w:pPr>
      <w:bookmarkStart w:id="5" w:name="_Toc153357228"/>
      <w:bookmarkStart w:id="6" w:name="_Toc157169036"/>
      <w:bookmarkStart w:id="7" w:name="_Toc47018993"/>
      <w:r w:rsidRPr="00171827">
        <w:t>Table of Contents</w:t>
      </w:r>
      <w:bookmarkEnd w:id="5"/>
      <w:bookmarkEnd w:id="6"/>
      <w:bookmarkEnd w:id="7"/>
    </w:p>
    <w:p w14:paraId="7BB9C7D0" w14:textId="77777777" w:rsidR="00194981" w:rsidRPr="00EB46DF" w:rsidRDefault="00194981" w:rsidP="00194981">
      <w:pPr>
        <w:rPr>
          <w:rFonts w:cs="Times New Roman"/>
        </w:rPr>
      </w:pPr>
    </w:p>
    <w:p w14:paraId="356B92F7" w14:textId="429A370A" w:rsidR="00327172" w:rsidRDefault="00327172">
      <w:pPr>
        <w:pStyle w:val="TOC1"/>
        <w:rPr>
          <w:rFonts w:asciiTheme="minorHAnsi" w:eastAsiaTheme="minorEastAsia" w:hAnsiTheme="minorHAnsi" w:cstheme="minorBidi"/>
          <w:b w:val="0"/>
          <w:noProof/>
        </w:rPr>
      </w:pPr>
      <w:r>
        <w:fldChar w:fldCharType="begin"/>
      </w:r>
      <w:r>
        <w:instrText xml:space="preserve"> TOC \o "1-1" \h \z \u \t "Heading 2,1,Heading 3,2,Heading 4,3" </w:instrText>
      </w:r>
      <w:r>
        <w:fldChar w:fldCharType="separate"/>
      </w:r>
      <w:hyperlink w:anchor="_Toc47018990" w:history="1">
        <w:r w:rsidRPr="00EE133F">
          <w:rPr>
            <w:rStyle w:val="Hyperlink"/>
            <w:noProof/>
            <w:highlight w:val="yellow"/>
          </w:rPr>
          <w:t>Abstract</w:t>
        </w:r>
        <w:r>
          <w:rPr>
            <w:noProof/>
            <w:webHidden/>
          </w:rPr>
          <w:tab/>
        </w:r>
        <w:r>
          <w:rPr>
            <w:noProof/>
            <w:webHidden/>
          </w:rPr>
          <w:fldChar w:fldCharType="begin"/>
        </w:r>
        <w:r>
          <w:rPr>
            <w:noProof/>
            <w:webHidden/>
          </w:rPr>
          <w:instrText xml:space="preserve"> PAGEREF _Toc47018990 \h </w:instrText>
        </w:r>
        <w:r>
          <w:rPr>
            <w:noProof/>
            <w:webHidden/>
          </w:rPr>
        </w:r>
        <w:r>
          <w:rPr>
            <w:noProof/>
            <w:webHidden/>
          </w:rPr>
          <w:fldChar w:fldCharType="separate"/>
        </w:r>
        <w:r>
          <w:rPr>
            <w:noProof/>
            <w:webHidden/>
          </w:rPr>
          <w:t>iii</w:t>
        </w:r>
        <w:r>
          <w:rPr>
            <w:noProof/>
            <w:webHidden/>
          </w:rPr>
          <w:fldChar w:fldCharType="end"/>
        </w:r>
      </w:hyperlink>
    </w:p>
    <w:p w14:paraId="7AF1EA0A" w14:textId="741E3CC7" w:rsidR="00327172" w:rsidRDefault="00327172">
      <w:pPr>
        <w:pStyle w:val="TOC1"/>
        <w:rPr>
          <w:rFonts w:asciiTheme="minorHAnsi" w:eastAsiaTheme="minorEastAsia" w:hAnsiTheme="minorHAnsi" w:cstheme="minorBidi"/>
          <w:b w:val="0"/>
          <w:noProof/>
        </w:rPr>
      </w:pPr>
      <w:hyperlink w:anchor="_Toc47018991" w:history="1">
        <w:r w:rsidRPr="00EE133F">
          <w:rPr>
            <w:rStyle w:val="Hyperlink"/>
            <w:noProof/>
            <w:highlight w:val="yellow"/>
          </w:rPr>
          <w:t>Lay Summary</w:t>
        </w:r>
        <w:r>
          <w:rPr>
            <w:noProof/>
            <w:webHidden/>
          </w:rPr>
          <w:tab/>
        </w:r>
        <w:r>
          <w:rPr>
            <w:noProof/>
            <w:webHidden/>
          </w:rPr>
          <w:fldChar w:fldCharType="begin"/>
        </w:r>
        <w:r>
          <w:rPr>
            <w:noProof/>
            <w:webHidden/>
          </w:rPr>
          <w:instrText xml:space="preserve"> PAGEREF _Toc47018991 \h </w:instrText>
        </w:r>
        <w:r>
          <w:rPr>
            <w:noProof/>
            <w:webHidden/>
          </w:rPr>
        </w:r>
        <w:r>
          <w:rPr>
            <w:noProof/>
            <w:webHidden/>
          </w:rPr>
          <w:fldChar w:fldCharType="separate"/>
        </w:r>
        <w:r>
          <w:rPr>
            <w:noProof/>
            <w:webHidden/>
          </w:rPr>
          <w:t>iv</w:t>
        </w:r>
        <w:r>
          <w:rPr>
            <w:noProof/>
            <w:webHidden/>
          </w:rPr>
          <w:fldChar w:fldCharType="end"/>
        </w:r>
      </w:hyperlink>
    </w:p>
    <w:p w14:paraId="2DAC7972" w14:textId="5F046398" w:rsidR="00327172" w:rsidRDefault="00327172">
      <w:pPr>
        <w:pStyle w:val="TOC1"/>
        <w:rPr>
          <w:rFonts w:asciiTheme="minorHAnsi" w:eastAsiaTheme="minorEastAsia" w:hAnsiTheme="minorHAnsi" w:cstheme="minorBidi"/>
          <w:b w:val="0"/>
          <w:noProof/>
        </w:rPr>
      </w:pPr>
      <w:hyperlink w:anchor="_Toc47018992" w:history="1">
        <w:r w:rsidRPr="00EE133F">
          <w:rPr>
            <w:rStyle w:val="Hyperlink"/>
            <w:noProof/>
          </w:rPr>
          <w:t>Preface</w:t>
        </w:r>
        <w:r>
          <w:rPr>
            <w:noProof/>
            <w:webHidden/>
          </w:rPr>
          <w:tab/>
        </w:r>
        <w:r>
          <w:rPr>
            <w:noProof/>
            <w:webHidden/>
          </w:rPr>
          <w:fldChar w:fldCharType="begin"/>
        </w:r>
        <w:r>
          <w:rPr>
            <w:noProof/>
            <w:webHidden/>
          </w:rPr>
          <w:instrText xml:space="preserve"> PAGEREF _Toc47018992 \h </w:instrText>
        </w:r>
        <w:r>
          <w:rPr>
            <w:noProof/>
            <w:webHidden/>
          </w:rPr>
        </w:r>
        <w:r>
          <w:rPr>
            <w:noProof/>
            <w:webHidden/>
          </w:rPr>
          <w:fldChar w:fldCharType="separate"/>
        </w:r>
        <w:r>
          <w:rPr>
            <w:noProof/>
            <w:webHidden/>
          </w:rPr>
          <w:t>v</w:t>
        </w:r>
        <w:r>
          <w:rPr>
            <w:noProof/>
            <w:webHidden/>
          </w:rPr>
          <w:fldChar w:fldCharType="end"/>
        </w:r>
      </w:hyperlink>
    </w:p>
    <w:p w14:paraId="4CBBCEF9" w14:textId="51447D40" w:rsidR="00327172" w:rsidRDefault="00327172">
      <w:pPr>
        <w:pStyle w:val="TOC1"/>
        <w:rPr>
          <w:rFonts w:asciiTheme="minorHAnsi" w:eastAsiaTheme="minorEastAsia" w:hAnsiTheme="minorHAnsi" w:cstheme="minorBidi"/>
          <w:b w:val="0"/>
          <w:noProof/>
        </w:rPr>
      </w:pPr>
      <w:hyperlink w:anchor="_Toc47018993" w:history="1">
        <w:r w:rsidRPr="00EE133F">
          <w:rPr>
            <w:rStyle w:val="Hyperlink"/>
            <w:noProof/>
          </w:rPr>
          <w:t>Table of Contents</w:t>
        </w:r>
        <w:r>
          <w:rPr>
            <w:noProof/>
            <w:webHidden/>
          </w:rPr>
          <w:tab/>
        </w:r>
        <w:r>
          <w:rPr>
            <w:noProof/>
            <w:webHidden/>
          </w:rPr>
          <w:fldChar w:fldCharType="begin"/>
        </w:r>
        <w:r>
          <w:rPr>
            <w:noProof/>
            <w:webHidden/>
          </w:rPr>
          <w:instrText xml:space="preserve"> PAGEREF _Toc47018993 \h </w:instrText>
        </w:r>
        <w:r>
          <w:rPr>
            <w:noProof/>
            <w:webHidden/>
          </w:rPr>
        </w:r>
        <w:r>
          <w:rPr>
            <w:noProof/>
            <w:webHidden/>
          </w:rPr>
          <w:fldChar w:fldCharType="separate"/>
        </w:r>
        <w:r>
          <w:rPr>
            <w:noProof/>
            <w:webHidden/>
          </w:rPr>
          <w:t>vi</w:t>
        </w:r>
        <w:r>
          <w:rPr>
            <w:noProof/>
            <w:webHidden/>
          </w:rPr>
          <w:fldChar w:fldCharType="end"/>
        </w:r>
      </w:hyperlink>
    </w:p>
    <w:p w14:paraId="5C000803" w14:textId="7D4E0FE6" w:rsidR="00327172" w:rsidRDefault="00327172">
      <w:pPr>
        <w:pStyle w:val="TOC1"/>
        <w:rPr>
          <w:rFonts w:asciiTheme="minorHAnsi" w:eastAsiaTheme="minorEastAsia" w:hAnsiTheme="minorHAnsi" w:cstheme="minorBidi"/>
          <w:b w:val="0"/>
          <w:noProof/>
        </w:rPr>
      </w:pPr>
      <w:hyperlink w:anchor="_Toc47018994" w:history="1">
        <w:r w:rsidRPr="00EE133F">
          <w:rPr>
            <w:rStyle w:val="Hyperlink"/>
            <w:noProof/>
          </w:rPr>
          <w:t>List of Tables</w:t>
        </w:r>
        <w:r>
          <w:rPr>
            <w:noProof/>
            <w:webHidden/>
          </w:rPr>
          <w:tab/>
        </w:r>
        <w:r>
          <w:rPr>
            <w:noProof/>
            <w:webHidden/>
          </w:rPr>
          <w:fldChar w:fldCharType="begin"/>
        </w:r>
        <w:r>
          <w:rPr>
            <w:noProof/>
            <w:webHidden/>
          </w:rPr>
          <w:instrText xml:space="preserve"> PAGEREF _Toc47018994 \h </w:instrText>
        </w:r>
        <w:r>
          <w:rPr>
            <w:noProof/>
            <w:webHidden/>
          </w:rPr>
        </w:r>
        <w:r>
          <w:rPr>
            <w:noProof/>
            <w:webHidden/>
          </w:rPr>
          <w:fldChar w:fldCharType="separate"/>
        </w:r>
        <w:r>
          <w:rPr>
            <w:noProof/>
            <w:webHidden/>
          </w:rPr>
          <w:t>ix</w:t>
        </w:r>
        <w:r>
          <w:rPr>
            <w:noProof/>
            <w:webHidden/>
          </w:rPr>
          <w:fldChar w:fldCharType="end"/>
        </w:r>
      </w:hyperlink>
    </w:p>
    <w:p w14:paraId="084047F7" w14:textId="77C4544B" w:rsidR="00327172" w:rsidRDefault="00327172">
      <w:pPr>
        <w:pStyle w:val="TOC1"/>
        <w:rPr>
          <w:rFonts w:asciiTheme="minorHAnsi" w:eastAsiaTheme="minorEastAsia" w:hAnsiTheme="minorHAnsi" w:cstheme="minorBidi"/>
          <w:b w:val="0"/>
          <w:noProof/>
        </w:rPr>
      </w:pPr>
      <w:hyperlink w:anchor="_Toc47018995" w:history="1">
        <w:r w:rsidRPr="00EE133F">
          <w:rPr>
            <w:rStyle w:val="Hyperlink"/>
            <w:noProof/>
          </w:rPr>
          <w:t>List of Figures</w:t>
        </w:r>
        <w:r>
          <w:rPr>
            <w:noProof/>
            <w:webHidden/>
          </w:rPr>
          <w:tab/>
        </w:r>
        <w:r>
          <w:rPr>
            <w:noProof/>
            <w:webHidden/>
          </w:rPr>
          <w:fldChar w:fldCharType="begin"/>
        </w:r>
        <w:r>
          <w:rPr>
            <w:noProof/>
            <w:webHidden/>
          </w:rPr>
          <w:instrText xml:space="preserve"> PAGEREF _Toc47018995 \h </w:instrText>
        </w:r>
        <w:r>
          <w:rPr>
            <w:noProof/>
            <w:webHidden/>
          </w:rPr>
        </w:r>
        <w:r>
          <w:rPr>
            <w:noProof/>
            <w:webHidden/>
          </w:rPr>
          <w:fldChar w:fldCharType="separate"/>
        </w:r>
        <w:r>
          <w:rPr>
            <w:noProof/>
            <w:webHidden/>
          </w:rPr>
          <w:t>x</w:t>
        </w:r>
        <w:r>
          <w:rPr>
            <w:noProof/>
            <w:webHidden/>
          </w:rPr>
          <w:fldChar w:fldCharType="end"/>
        </w:r>
      </w:hyperlink>
    </w:p>
    <w:p w14:paraId="25157F49" w14:textId="00CA139B" w:rsidR="00327172" w:rsidRDefault="00327172">
      <w:pPr>
        <w:pStyle w:val="TOC1"/>
        <w:rPr>
          <w:rFonts w:asciiTheme="minorHAnsi" w:eastAsiaTheme="minorEastAsia" w:hAnsiTheme="minorHAnsi" w:cstheme="minorBidi"/>
          <w:b w:val="0"/>
          <w:noProof/>
        </w:rPr>
      </w:pPr>
      <w:hyperlink w:anchor="_Toc47018996" w:history="1">
        <w:r w:rsidRPr="00EE133F">
          <w:rPr>
            <w:rStyle w:val="Hyperlink"/>
            <w:noProof/>
          </w:rPr>
          <w:t>List of Illustrations</w:t>
        </w:r>
        <w:r>
          <w:rPr>
            <w:noProof/>
            <w:webHidden/>
          </w:rPr>
          <w:tab/>
        </w:r>
        <w:r>
          <w:rPr>
            <w:noProof/>
            <w:webHidden/>
          </w:rPr>
          <w:fldChar w:fldCharType="begin"/>
        </w:r>
        <w:r>
          <w:rPr>
            <w:noProof/>
            <w:webHidden/>
          </w:rPr>
          <w:instrText xml:space="preserve"> PAGEREF _Toc47018996 \h </w:instrText>
        </w:r>
        <w:r>
          <w:rPr>
            <w:noProof/>
            <w:webHidden/>
          </w:rPr>
        </w:r>
        <w:r>
          <w:rPr>
            <w:noProof/>
            <w:webHidden/>
          </w:rPr>
          <w:fldChar w:fldCharType="separate"/>
        </w:r>
        <w:r>
          <w:rPr>
            <w:noProof/>
            <w:webHidden/>
          </w:rPr>
          <w:t>xii</w:t>
        </w:r>
        <w:r>
          <w:rPr>
            <w:noProof/>
            <w:webHidden/>
          </w:rPr>
          <w:fldChar w:fldCharType="end"/>
        </w:r>
      </w:hyperlink>
    </w:p>
    <w:p w14:paraId="44C0E1F8" w14:textId="35B0B82D" w:rsidR="00327172" w:rsidRDefault="00327172">
      <w:pPr>
        <w:pStyle w:val="TOC1"/>
        <w:rPr>
          <w:rFonts w:asciiTheme="minorHAnsi" w:eastAsiaTheme="minorEastAsia" w:hAnsiTheme="minorHAnsi" w:cstheme="minorBidi"/>
          <w:b w:val="0"/>
          <w:noProof/>
        </w:rPr>
      </w:pPr>
      <w:hyperlink w:anchor="_Toc47018997" w:history="1">
        <w:r w:rsidRPr="00EE133F">
          <w:rPr>
            <w:rStyle w:val="Hyperlink"/>
            <w:noProof/>
          </w:rPr>
          <w:t>List of Symbols</w:t>
        </w:r>
        <w:r>
          <w:rPr>
            <w:noProof/>
            <w:webHidden/>
          </w:rPr>
          <w:tab/>
        </w:r>
        <w:r>
          <w:rPr>
            <w:noProof/>
            <w:webHidden/>
          </w:rPr>
          <w:fldChar w:fldCharType="begin"/>
        </w:r>
        <w:r>
          <w:rPr>
            <w:noProof/>
            <w:webHidden/>
          </w:rPr>
          <w:instrText xml:space="preserve"> PAGEREF _Toc47018997 \h </w:instrText>
        </w:r>
        <w:r>
          <w:rPr>
            <w:noProof/>
            <w:webHidden/>
          </w:rPr>
        </w:r>
        <w:r>
          <w:rPr>
            <w:noProof/>
            <w:webHidden/>
          </w:rPr>
          <w:fldChar w:fldCharType="separate"/>
        </w:r>
        <w:r>
          <w:rPr>
            <w:noProof/>
            <w:webHidden/>
          </w:rPr>
          <w:t>xiii</w:t>
        </w:r>
        <w:r>
          <w:rPr>
            <w:noProof/>
            <w:webHidden/>
          </w:rPr>
          <w:fldChar w:fldCharType="end"/>
        </w:r>
      </w:hyperlink>
    </w:p>
    <w:p w14:paraId="36A9C7C1" w14:textId="506ADCA5" w:rsidR="00327172" w:rsidRDefault="00327172">
      <w:pPr>
        <w:pStyle w:val="TOC1"/>
        <w:rPr>
          <w:rFonts w:asciiTheme="minorHAnsi" w:eastAsiaTheme="minorEastAsia" w:hAnsiTheme="minorHAnsi" w:cstheme="minorBidi"/>
          <w:b w:val="0"/>
          <w:noProof/>
        </w:rPr>
      </w:pPr>
      <w:hyperlink w:anchor="_Toc47018998" w:history="1">
        <w:r w:rsidRPr="00EE133F">
          <w:rPr>
            <w:rStyle w:val="Hyperlink"/>
            <w:noProof/>
          </w:rPr>
          <w:t>List of Abbreviations</w:t>
        </w:r>
        <w:r>
          <w:rPr>
            <w:noProof/>
            <w:webHidden/>
          </w:rPr>
          <w:tab/>
        </w:r>
        <w:r>
          <w:rPr>
            <w:noProof/>
            <w:webHidden/>
          </w:rPr>
          <w:fldChar w:fldCharType="begin"/>
        </w:r>
        <w:r>
          <w:rPr>
            <w:noProof/>
            <w:webHidden/>
          </w:rPr>
          <w:instrText xml:space="preserve"> PAGEREF _Toc47018998 \h </w:instrText>
        </w:r>
        <w:r>
          <w:rPr>
            <w:noProof/>
            <w:webHidden/>
          </w:rPr>
        </w:r>
        <w:r>
          <w:rPr>
            <w:noProof/>
            <w:webHidden/>
          </w:rPr>
          <w:fldChar w:fldCharType="separate"/>
        </w:r>
        <w:r>
          <w:rPr>
            <w:noProof/>
            <w:webHidden/>
          </w:rPr>
          <w:t>xiv</w:t>
        </w:r>
        <w:r>
          <w:rPr>
            <w:noProof/>
            <w:webHidden/>
          </w:rPr>
          <w:fldChar w:fldCharType="end"/>
        </w:r>
      </w:hyperlink>
    </w:p>
    <w:p w14:paraId="2A60F6BB" w14:textId="05978F35" w:rsidR="00327172" w:rsidRDefault="00327172">
      <w:pPr>
        <w:pStyle w:val="TOC1"/>
        <w:rPr>
          <w:rFonts w:asciiTheme="minorHAnsi" w:eastAsiaTheme="minorEastAsia" w:hAnsiTheme="minorHAnsi" w:cstheme="minorBidi"/>
          <w:b w:val="0"/>
          <w:noProof/>
        </w:rPr>
      </w:pPr>
      <w:hyperlink w:anchor="_Toc47018999" w:history="1">
        <w:r w:rsidRPr="00EE133F">
          <w:rPr>
            <w:rStyle w:val="Hyperlink"/>
            <w:noProof/>
          </w:rPr>
          <w:t>Glossary</w:t>
        </w:r>
        <w:r>
          <w:rPr>
            <w:noProof/>
            <w:webHidden/>
          </w:rPr>
          <w:tab/>
        </w:r>
        <w:r>
          <w:rPr>
            <w:noProof/>
            <w:webHidden/>
          </w:rPr>
          <w:fldChar w:fldCharType="begin"/>
        </w:r>
        <w:r>
          <w:rPr>
            <w:noProof/>
            <w:webHidden/>
          </w:rPr>
          <w:instrText xml:space="preserve"> PAGEREF _Toc47018999 \h </w:instrText>
        </w:r>
        <w:r>
          <w:rPr>
            <w:noProof/>
            <w:webHidden/>
          </w:rPr>
        </w:r>
        <w:r>
          <w:rPr>
            <w:noProof/>
            <w:webHidden/>
          </w:rPr>
          <w:fldChar w:fldCharType="separate"/>
        </w:r>
        <w:r>
          <w:rPr>
            <w:noProof/>
            <w:webHidden/>
          </w:rPr>
          <w:t>xv</w:t>
        </w:r>
        <w:r>
          <w:rPr>
            <w:noProof/>
            <w:webHidden/>
          </w:rPr>
          <w:fldChar w:fldCharType="end"/>
        </w:r>
      </w:hyperlink>
    </w:p>
    <w:p w14:paraId="64E61F93" w14:textId="5AB0D5DF" w:rsidR="00327172" w:rsidRDefault="00327172">
      <w:pPr>
        <w:pStyle w:val="TOC1"/>
        <w:rPr>
          <w:rFonts w:asciiTheme="minorHAnsi" w:eastAsiaTheme="minorEastAsia" w:hAnsiTheme="minorHAnsi" w:cstheme="minorBidi"/>
          <w:b w:val="0"/>
          <w:noProof/>
        </w:rPr>
      </w:pPr>
      <w:hyperlink w:anchor="_Toc47019000" w:history="1">
        <w:r w:rsidRPr="00EE133F">
          <w:rPr>
            <w:rStyle w:val="Hyperlink"/>
            <w:noProof/>
            <w:highlight w:val="yellow"/>
          </w:rPr>
          <w:t>Acknowledgements</w:t>
        </w:r>
        <w:r>
          <w:rPr>
            <w:noProof/>
            <w:webHidden/>
          </w:rPr>
          <w:tab/>
        </w:r>
        <w:r>
          <w:rPr>
            <w:noProof/>
            <w:webHidden/>
          </w:rPr>
          <w:fldChar w:fldCharType="begin"/>
        </w:r>
        <w:r>
          <w:rPr>
            <w:noProof/>
            <w:webHidden/>
          </w:rPr>
          <w:instrText xml:space="preserve"> PAGEREF _Toc47019000 \h </w:instrText>
        </w:r>
        <w:r>
          <w:rPr>
            <w:noProof/>
            <w:webHidden/>
          </w:rPr>
        </w:r>
        <w:r>
          <w:rPr>
            <w:noProof/>
            <w:webHidden/>
          </w:rPr>
          <w:fldChar w:fldCharType="separate"/>
        </w:r>
        <w:r>
          <w:rPr>
            <w:noProof/>
            <w:webHidden/>
          </w:rPr>
          <w:t>xvi</w:t>
        </w:r>
        <w:r>
          <w:rPr>
            <w:noProof/>
            <w:webHidden/>
          </w:rPr>
          <w:fldChar w:fldCharType="end"/>
        </w:r>
      </w:hyperlink>
    </w:p>
    <w:p w14:paraId="6B563AB8" w14:textId="2473A880" w:rsidR="00327172" w:rsidRDefault="00327172">
      <w:pPr>
        <w:pStyle w:val="TOC1"/>
        <w:rPr>
          <w:rFonts w:asciiTheme="minorHAnsi" w:eastAsiaTheme="minorEastAsia" w:hAnsiTheme="minorHAnsi" w:cstheme="minorBidi"/>
          <w:b w:val="0"/>
          <w:noProof/>
        </w:rPr>
      </w:pPr>
      <w:hyperlink w:anchor="_Toc47019001" w:history="1">
        <w:r w:rsidRPr="00EE133F">
          <w:rPr>
            <w:rStyle w:val="Hyperlink"/>
            <w:noProof/>
          </w:rPr>
          <w:t>Dedication</w:t>
        </w:r>
        <w:r>
          <w:rPr>
            <w:noProof/>
            <w:webHidden/>
          </w:rPr>
          <w:tab/>
        </w:r>
        <w:r>
          <w:rPr>
            <w:noProof/>
            <w:webHidden/>
          </w:rPr>
          <w:fldChar w:fldCharType="begin"/>
        </w:r>
        <w:r>
          <w:rPr>
            <w:noProof/>
            <w:webHidden/>
          </w:rPr>
          <w:instrText xml:space="preserve"> PAGEREF _Toc47019001 \h </w:instrText>
        </w:r>
        <w:r>
          <w:rPr>
            <w:noProof/>
            <w:webHidden/>
          </w:rPr>
        </w:r>
        <w:r>
          <w:rPr>
            <w:noProof/>
            <w:webHidden/>
          </w:rPr>
          <w:fldChar w:fldCharType="separate"/>
        </w:r>
        <w:r>
          <w:rPr>
            <w:noProof/>
            <w:webHidden/>
          </w:rPr>
          <w:t>xvii</w:t>
        </w:r>
        <w:r>
          <w:rPr>
            <w:noProof/>
            <w:webHidden/>
          </w:rPr>
          <w:fldChar w:fldCharType="end"/>
        </w:r>
      </w:hyperlink>
    </w:p>
    <w:p w14:paraId="66178965" w14:textId="74D6646E" w:rsidR="00327172" w:rsidRDefault="00327172">
      <w:pPr>
        <w:pStyle w:val="TOC1"/>
        <w:rPr>
          <w:rFonts w:asciiTheme="minorHAnsi" w:eastAsiaTheme="minorEastAsia" w:hAnsiTheme="minorHAnsi" w:cstheme="minorBidi"/>
          <w:b w:val="0"/>
          <w:noProof/>
        </w:rPr>
      </w:pPr>
      <w:hyperlink w:anchor="_Toc47019002" w:history="1">
        <w:r w:rsidRPr="00EE133F">
          <w:rPr>
            <w:rStyle w:val="Hyperlink"/>
            <w:noProof/>
          </w:rPr>
          <w:t>Chapter 1: Introduction</w:t>
        </w:r>
        <w:r>
          <w:rPr>
            <w:noProof/>
            <w:webHidden/>
          </w:rPr>
          <w:tab/>
        </w:r>
        <w:r>
          <w:rPr>
            <w:noProof/>
            <w:webHidden/>
          </w:rPr>
          <w:fldChar w:fldCharType="begin"/>
        </w:r>
        <w:r>
          <w:rPr>
            <w:noProof/>
            <w:webHidden/>
          </w:rPr>
          <w:instrText xml:space="preserve"> PAGEREF _Toc47019002 \h </w:instrText>
        </w:r>
        <w:r>
          <w:rPr>
            <w:noProof/>
            <w:webHidden/>
          </w:rPr>
        </w:r>
        <w:r>
          <w:rPr>
            <w:noProof/>
            <w:webHidden/>
          </w:rPr>
          <w:fldChar w:fldCharType="separate"/>
        </w:r>
        <w:r>
          <w:rPr>
            <w:noProof/>
            <w:webHidden/>
          </w:rPr>
          <w:t>1</w:t>
        </w:r>
        <w:r>
          <w:rPr>
            <w:noProof/>
            <w:webHidden/>
          </w:rPr>
          <w:fldChar w:fldCharType="end"/>
        </w:r>
      </w:hyperlink>
    </w:p>
    <w:p w14:paraId="2FFEDEE7" w14:textId="49A1BBBE" w:rsidR="00327172" w:rsidRDefault="00327172">
      <w:pPr>
        <w:pStyle w:val="TOC2"/>
        <w:tabs>
          <w:tab w:val="left" w:pos="960"/>
          <w:tab w:val="right" w:leader="dot" w:pos="9350"/>
        </w:tabs>
        <w:rPr>
          <w:rFonts w:asciiTheme="minorHAnsi" w:eastAsiaTheme="minorEastAsia" w:hAnsiTheme="minorHAnsi" w:cstheme="minorBidi"/>
          <w:noProof/>
          <w:szCs w:val="24"/>
        </w:rPr>
      </w:pPr>
      <w:hyperlink w:anchor="_Toc47019003" w:history="1">
        <w:r w:rsidRPr="00EE133F">
          <w:rPr>
            <w:rStyle w:val="Hyperlink"/>
            <w:noProof/>
          </w:rPr>
          <w:t>1.1</w:t>
        </w:r>
        <w:r>
          <w:rPr>
            <w:rFonts w:asciiTheme="minorHAnsi" w:eastAsiaTheme="minorEastAsia" w:hAnsiTheme="minorHAnsi" w:cstheme="minorBidi"/>
            <w:noProof/>
            <w:szCs w:val="24"/>
          </w:rPr>
          <w:tab/>
        </w:r>
        <w:r w:rsidRPr="00EE133F">
          <w:rPr>
            <w:rStyle w:val="Hyperlink"/>
            <w:noProof/>
          </w:rPr>
          <w:t>Historical salmon coexistence</w:t>
        </w:r>
        <w:r>
          <w:rPr>
            <w:noProof/>
            <w:webHidden/>
          </w:rPr>
          <w:tab/>
        </w:r>
        <w:r>
          <w:rPr>
            <w:noProof/>
            <w:webHidden/>
          </w:rPr>
          <w:fldChar w:fldCharType="begin"/>
        </w:r>
        <w:r>
          <w:rPr>
            <w:noProof/>
            <w:webHidden/>
          </w:rPr>
          <w:instrText xml:space="preserve"> PAGEREF _Toc47019003 \h </w:instrText>
        </w:r>
        <w:r>
          <w:rPr>
            <w:noProof/>
            <w:webHidden/>
          </w:rPr>
        </w:r>
        <w:r>
          <w:rPr>
            <w:noProof/>
            <w:webHidden/>
          </w:rPr>
          <w:fldChar w:fldCharType="separate"/>
        </w:r>
        <w:r>
          <w:rPr>
            <w:noProof/>
            <w:webHidden/>
          </w:rPr>
          <w:t>1</w:t>
        </w:r>
        <w:r>
          <w:rPr>
            <w:noProof/>
            <w:webHidden/>
          </w:rPr>
          <w:fldChar w:fldCharType="end"/>
        </w:r>
      </w:hyperlink>
    </w:p>
    <w:p w14:paraId="5FBA1D61" w14:textId="5CB5C746" w:rsidR="00327172" w:rsidRDefault="00327172">
      <w:pPr>
        <w:pStyle w:val="TOC2"/>
        <w:tabs>
          <w:tab w:val="left" w:pos="960"/>
          <w:tab w:val="right" w:leader="dot" w:pos="9350"/>
        </w:tabs>
        <w:rPr>
          <w:rFonts w:asciiTheme="minorHAnsi" w:eastAsiaTheme="minorEastAsia" w:hAnsiTheme="minorHAnsi" w:cstheme="minorBidi"/>
          <w:noProof/>
          <w:szCs w:val="24"/>
        </w:rPr>
      </w:pPr>
      <w:hyperlink w:anchor="_Toc47019004" w:history="1">
        <w:r w:rsidRPr="00EE133F">
          <w:rPr>
            <w:rStyle w:val="Hyperlink"/>
            <w:noProof/>
          </w:rPr>
          <w:t>1.2</w:t>
        </w:r>
        <w:r>
          <w:rPr>
            <w:rFonts w:asciiTheme="minorHAnsi" w:eastAsiaTheme="minorEastAsia" w:hAnsiTheme="minorHAnsi" w:cstheme="minorBidi"/>
            <w:noProof/>
            <w:szCs w:val="24"/>
          </w:rPr>
          <w:tab/>
        </w:r>
        <w:r w:rsidRPr="00EE133F">
          <w:rPr>
            <w:rStyle w:val="Hyperlink"/>
            <w:noProof/>
          </w:rPr>
          <w:t>Salmon species life history</w:t>
        </w:r>
        <w:r>
          <w:rPr>
            <w:noProof/>
            <w:webHidden/>
          </w:rPr>
          <w:tab/>
        </w:r>
        <w:r>
          <w:rPr>
            <w:noProof/>
            <w:webHidden/>
          </w:rPr>
          <w:fldChar w:fldCharType="begin"/>
        </w:r>
        <w:r>
          <w:rPr>
            <w:noProof/>
            <w:webHidden/>
          </w:rPr>
          <w:instrText xml:space="preserve"> PAGEREF _Toc47019004 \h </w:instrText>
        </w:r>
        <w:r>
          <w:rPr>
            <w:noProof/>
            <w:webHidden/>
          </w:rPr>
        </w:r>
        <w:r>
          <w:rPr>
            <w:noProof/>
            <w:webHidden/>
          </w:rPr>
          <w:fldChar w:fldCharType="separate"/>
        </w:r>
        <w:r>
          <w:rPr>
            <w:noProof/>
            <w:webHidden/>
          </w:rPr>
          <w:t>1</w:t>
        </w:r>
        <w:r>
          <w:rPr>
            <w:noProof/>
            <w:webHidden/>
          </w:rPr>
          <w:fldChar w:fldCharType="end"/>
        </w:r>
      </w:hyperlink>
    </w:p>
    <w:p w14:paraId="02060DCD" w14:textId="66F72C1E" w:rsidR="00327172" w:rsidRDefault="00327172">
      <w:pPr>
        <w:pStyle w:val="TOC2"/>
        <w:tabs>
          <w:tab w:val="left" w:pos="960"/>
          <w:tab w:val="right" w:leader="dot" w:pos="9350"/>
        </w:tabs>
        <w:rPr>
          <w:rFonts w:asciiTheme="minorHAnsi" w:eastAsiaTheme="minorEastAsia" w:hAnsiTheme="minorHAnsi" w:cstheme="minorBidi"/>
          <w:noProof/>
          <w:szCs w:val="24"/>
        </w:rPr>
      </w:pPr>
      <w:hyperlink w:anchor="_Toc47019005" w:history="1">
        <w:r w:rsidRPr="00EE133F">
          <w:rPr>
            <w:rStyle w:val="Hyperlink"/>
            <w:noProof/>
          </w:rPr>
          <w:t>1.3</w:t>
        </w:r>
        <w:r>
          <w:rPr>
            <w:rFonts w:asciiTheme="minorHAnsi" w:eastAsiaTheme="minorEastAsia" w:hAnsiTheme="minorHAnsi" w:cstheme="minorBidi"/>
            <w:noProof/>
            <w:szCs w:val="24"/>
          </w:rPr>
          <w:tab/>
        </w:r>
        <w:r w:rsidRPr="00EE133F">
          <w:rPr>
            <w:rStyle w:val="Hyperlink"/>
            <w:noProof/>
          </w:rPr>
          <w:t>Current state of salmon stocks</w:t>
        </w:r>
        <w:r>
          <w:rPr>
            <w:noProof/>
            <w:webHidden/>
          </w:rPr>
          <w:tab/>
        </w:r>
        <w:r>
          <w:rPr>
            <w:noProof/>
            <w:webHidden/>
          </w:rPr>
          <w:fldChar w:fldCharType="begin"/>
        </w:r>
        <w:r>
          <w:rPr>
            <w:noProof/>
            <w:webHidden/>
          </w:rPr>
          <w:instrText xml:space="preserve"> PAGEREF _Toc47019005 \h </w:instrText>
        </w:r>
        <w:r>
          <w:rPr>
            <w:noProof/>
            <w:webHidden/>
          </w:rPr>
        </w:r>
        <w:r>
          <w:rPr>
            <w:noProof/>
            <w:webHidden/>
          </w:rPr>
          <w:fldChar w:fldCharType="separate"/>
        </w:r>
        <w:r>
          <w:rPr>
            <w:noProof/>
            <w:webHidden/>
          </w:rPr>
          <w:t>1</w:t>
        </w:r>
        <w:r>
          <w:rPr>
            <w:noProof/>
            <w:webHidden/>
          </w:rPr>
          <w:fldChar w:fldCharType="end"/>
        </w:r>
      </w:hyperlink>
    </w:p>
    <w:p w14:paraId="3D4C12BE" w14:textId="6452B21C" w:rsidR="00327172" w:rsidRDefault="00327172">
      <w:pPr>
        <w:pStyle w:val="TOC2"/>
        <w:tabs>
          <w:tab w:val="left" w:pos="960"/>
          <w:tab w:val="right" w:leader="dot" w:pos="9350"/>
        </w:tabs>
        <w:rPr>
          <w:rFonts w:asciiTheme="minorHAnsi" w:eastAsiaTheme="minorEastAsia" w:hAnsiTheme="minorHAnsi" w:cstheme="minorBidi"/>
          <w:noProof/>
          <w:szCs w:val="24"/>
        </w:rPr>
      </w:pPr>
      <w:hyperlink w:anchor="_Toc47019006" w:history="1">
        <w:r w:rsidRPr="00EE133F">
          <w:rPr>
            <w:rStyle w:val="Hyperlink"/>
            <w:noProof/>
          </w:rPr>
          <w:t>1.4</w:t>
        </w:r>
        <w:r>
          <w:rPr>
            <w:rFonts w:asciiTheme="minorHAnsi" w:eastAsiaTheme="minorEastAsia" w:hAnsiTheme="minorHAnsi" w:cstheme="minorBidi"/>
            <w:noProof/>
            <w:szCs w:val="24"/>
          </w:rPr>
          <w:tab/>
        </w:r>
        <w:r w:rsidRPr="00EE133F">
          <w:rPr>
            <w:rStyle w:val="Hyperlink"/>
            <w:noProof/>
          </w:rPr>
          <w:t>Salmon early marine migration</w:t>
        </w:r>
        <w:r>
          <w:rPr>
            <w:noProof/>
            <w:webHidden/>
          </w:rPr>
          <w:tab/>
        </w:r>
        <w:r>
          <w:rPr>
            <w:noProof/>
            <w:webHidden/>
          </w:rPr>
          <w:fldChar w:fldCharType="begin"/>
        </w:r>
        <w:r>
          <w:rPr>
            <w:noProof/>
            <w:webHidden/>
          </w:rPr>
          <w:instrText xml:space="preserve"> PAGEREF _Toc47019006 \h </w:instrText>
        </w:r>
        <w:r>
          <w:rPr>
            <w:noProof/>
            <w:webHidden/>
          </w:rPr>
        </w:r>
        <w:r>
          <w:rPr>
            <w:noProof/>
            <w:webHidden/>
          </w:rPr>
          <w:fldChar w:fldCharType="separate"/>
        </w:r>
        <w:r>
          <w:rPr>
            <w:noProof/>
            <w:webHidden/>
          </w:rPr>
          <w:t>1</w:t>
        </w:r>
        <w:r>
          <w:rPr>
            <w:noProof/>
            <w:webHidden/>
          </w:rPr>
          <w:fldChar w:fldCharType="end"/>
        </w:r>
      </w:hyperlink>
    </w:p>
    <w:p w14:paraId="2A77CF61" w14:textId="6DFB0C30" w:rsidR="00327172" w:rsidRDefault="00327172">
      <w:pPr>
        <w:pStyle w:val="TOC2"/>
        <w:tabs>
          <w:tab w:val="left" w:pos="960"/>
          <w:tab w:val="right" w:leader="dot" w:pos="9350"/>
        </w:tabs>
        <w:rPr>
          <w:rFonts w:asciiTheme="minorHAnsi" w:eastAsiaTheme="minorEastAsia" w:hAnsiTheme="minorHAnsi" w:cstheme="minorBidi"/>
          <w:noProof/>
          <w:szCs w:val="24"/>
        </w:rPr>
      </w:pPr>
      <w:hyperlink w:anchor="_Toc47019007" w:history="1">
        <w:r w:rsidRPr="00EE133F">
          <w:rPr>
            <w:rStyle w:val="Hyperlink"/>
            <w:noProof/>
          </w:rPr>
          <w:t>1.5</w:t>
        </w:r>
        <w:r>
          <w:rPr>
            <w:rFonts w:asciiTheme="minorHAnsi" w:eastAsiaTheme="minorEastAsia" w:hAnsiTheme="minorHAnsi" w:cstheme="minorBidi"/>
            <w:noProof/>
            <w:szCs w:val="24"/>
          </w:rPr>
          <w:tab/>
        </w:r>
        <w:r w:rsidRPr="00EE133F">
          <w:rPr>
            <w:rStyle w:val="Hyperlink"/>
            <w:noProof/>
          </w:rPr>
          <w:t>Pink and chum salmon feeding and competition</w:t>
        </w:r>
        <w:r>
          <w:rPr>
            <w:noProof/>
            <w:webHidden/>
          </w:rPr>
          <w:tab/>
        </w:r>
        <w:r>
          <w:rPr>
            <w:noProof/>
            <w:webHidden/>
          </w:rPr>
          <w:fldChar w:fldCharType="begin"/>
        </w:r>
        <w:r>
          <w:rPr>
            <w:noProof/>
            <w:webHidden/>
          </w:rPr>
          <w:instrText xml:space="preserve"> PAGEREF _Toc47019007 \h </w:instrText>
        </w:r>
        <w:r>
          <w:rPr>
            <w:noProof/>
            <w:webHidden/>
          </w:rPr>
        </w:r>
        <w:r>
          <w:rPr>
            <w:noProof/>
            <w:webHidden/>
          </w:rPr>
          <w:fldChar w:fldCharType="separate"/>
        </w:r>
        <w:r>
          <w:rPr>
            <w:noProof/>
            <w:webHidden/>
          </w:rPr>
          <w:t>1</w:t>
        </w:r>
        <w:r>
          <w:rPr>
            <w:noProof/>
            <w:webHidden/>
          </w:rPr>
          <w:fldChar w:fldCharType="end"/>
        </w:r>
      </w:hyperlink>
    </w:p>
    <w:p w14:paraId="515B8A3D" w14:textId="36AE50AE" w:rsidR="00327172" w:rsidRDefault="00327172">
      <w:pPr>
        <w:pStyle w:val="TOC1"/>
        <w:rPr>
          <w:rFonts w:asciiTheme="minorHAnsi" w:eastAsiaTheme="minorEastAsia" w:hAnsiTheme="minorHAnsi" w:cstheme="minorBidi"/>
          <w:b w:val="0"/>
          <w:noProof/>
        </w:rPr>
      </w:pPr>
      <w:hyperlink w:anchor="_Toc47019008" w:history="1">
        <w:r w:rsidRPr="00EE133F">
          <w:rPr>
            <w:rStyle w:val="Hyperlink"/>
            <w:noProof/>
          </w:rPr>
          <w:t>Chapter 2: Juvenile pink and chum salmon divide prey resources in response to low foraging</w:t>
        </w:r>
        <w:r>
          <w:rPr>
            <w:noProof/>
            <w:webHidden/>
          </w:rPr>
          <w:tab/>
        </w:r>
        <w:r>
          <w:rPr>
            <w:noProof/>
            <w:webHidden/>
          </w:rPr>
          <w:fldChar w:fldCharType="begin"/>
        </w:r>
        <w:r>
          <w:rPr>
            <w:noProof/>
            <w:webHidden/>
          </w:rPr>
          <w:instrText xml:space="preserve"> PAGEREF _Toc47019008 \h </w:instrText>
        </w:r>
        <w:r>
          <w:rPr>
            <w:noProof/>
            <w:webHidden/>
          </w:rPr>
        </w:r>
        <w:r>
          <w:rPr>
            <w:noProof/>
            <w:webHidden/>
          </w:rPr>
          <w:fldChar w:fldCharType="separate"/>
        </w:r>
        <w:r>
          <w:rPr>
            <w:noProof/>
            <w:webHidden/>
          </w:rPr>
          <w:t>2</w:t>
        </w:r>
        <w:r>
          <w:rPr>
            <w:noProof/>
            <w:webHidden/>
          </w:rPr>
          <w:fldChar w:fldCharType="end"/>
        </w:r>
      </w:hyperlink>
    </w:p>
    <w:p w14:paraId="3FD3235F" w14:textId="77BC6122" w:rsidR="00327172" w:rsidRDefault="00327172">
      <w:pPr>
        <w:pStyle w:val="TOC2"/>
        <w:tabs>
          <w:tab w:val="left" w:pos="960"/>
          <w:tab w:val="right" w:leader="dot" w:pos="9350"/>
        </w:tabs>
        <w:rPr>
          <w:rFonts w:asciiTheme="minorHAnsi" w:eastAsiaTheme="minorEastAsia" w:hAnsiTheme="minorHAnsi" w:cstheme="minorBidi"/>
          <w:noProof/>
          <w:szCs w:val="24"/>
        </w:rPr>
      </w:pPr>
      <w:hyperlink w:anchor="_Toc47019009" w:history="1">
        <w:r w:rsidRPr="00EE133F">
          <w:rPr>
            <w:rStyle w:val="Hyperlink"/>
            <w:noProof/>
          </w:rPr>
          <w:t>2.1</w:t>
        </w:r>
        <w:r>
          <w:rPr>
            <w:rFonts w:asciiTheme="minorHAnsi" w:eastAsiaTheme="minorEastAsia" w:hAnsiTheme="minorHAnsi" w:cstheme="minorBidi"/>
            <w:noProof/>
            <w:szCs w:val="24"/>
          </w:rPr>
          <w:tab/>
        </w:r>
        <w:r w:rsidRPr="00EE133F">
          <w:rPr>
            <w:rStyle w:val="Hyperlink"/>
            <w:noProof/>
          </w:rPr>
          <w:t>Introduction</w:t>
        </w:r>
        <w:r>
          <w:rPr>
            <w:noProof/>
            <w:webHidden/>
          </w:rPr>
          <w:tab/>
        </w:r>
        <w:r>
          <w:rPr>
            <w:noProof/>
            <w:webHidden/>
          </w:rPr>
          <w:fldChar w:fldCharType="begin"/>
        </w:r>
        <w:r>
          <w:rPr>
            <w:noProof/>
            <w:webHidden/>
          </w:rPr>
          <w:instrText xml:space="preserve"> PAGEREF _Toc47019009 \h </w:instrText>
        </w:r>
        <w:r>
          <w:rPr>
            <w:noProof/>
            <w:webHidden/>
          </w:rPr>
        </w:r>
        <w:r>
          <w:rPr>
            <w:noProof/>
            <w:webHidden/>
          </w:rPr>
          <w:fldChar w:fldCharType="separate"/>
        </w:r>
        <w:r>
          <w:rPr>
            <w:noProof/>
            <w:webHidden/>
          </w:rPr>
          <w:t>2</w:t>
        </w:r>
        <w:r>
          <w:rPr>
            <w:noProof/>
            <w:webHidden/>
          </w:rPr>
          <w:fldChar w:fldCharType="end"/>
        </w:r>
      </w:hyperlink>
    </w:p>
    <w:p w14:paraId="2200CBDB" w14:textId="40336BE8" w:rsidR="00327172" w:rsidRDefault="00327172">
      <w:pPr>
        <w:pStyle w:val="TOC2"/>
        <w:tabs>
          <w:tab w:val="left" w:pos="960"/>
          <w:tab w:val="right" w:leader="dot" w:pos="9350"/>
        </w:tabs>
        <w:rPr>
          <w:rFonts w:asciiTheme="minorHAnsi" w:eastAsiaTheme="minorEastAsia" w:hAnsiTheme="minorHAnsi" w:cstheme="minorBidi"/>
          <w:noProof/>
          <w:szCs w:val="24"/>
        </w:rPr>
      </w:pPr>
      <w:hyperlink w:anchor="_Toc47019010" w:history="1">
        <w:r w:rsidRPr="00EE133F">
          <w:rPr>
            <w:rStyle w:val="Hyperlink"/>
            <w:noProof/>
          </w:rPr>
          <w:t>2.2</w:t>
        </w:r>
        <w:r>
          <w:rPr>
            <w:rFonts w:asciiTheme="minorHAnsi" w:eastAsiaTheme="minorEastAsia" w:hAnsiTheme="minorHAnsi" w:cstheme="minorBidi"/>
            <w:noProof/>
            <w:szCs w:val="24"/>
          </w:rPr>
          <w:tab/>
        </w:r>
        <w:r w:rsidRPr="00EE133F">
          <w:rPr>
            <w:rStyle w:val="Hyperlink"/>
            <w:noProof/>
          </w:rPr>
          <w:t>Methods</w:t>
        </w:r>
        <w:r>
          <w:rPr>
            <w:noProof/>
            <w:webHidden/>
          </w:rPr>
          <w:tab/>
        </w:r>
        <w:r>
          <w:rPr>
            <w:noProof/>
            <w:webHidden/>
          </w:rPr>
          <w:fldChar w:fldCharType="begin"/>
        </w:r>
        <w:r>
          <w:rPr>
            <w:noProof/>
            <w:webHidden/>
          </w:rPr>
          <w:instrText xml:space="preserve"> PAGEREF _Toc47019010 \h </w:instrText>
        </w:r>
        <w:r>
          <w:rPr>
            <w:noProof/>
            <w:webHidden/>
          </w:rPr>
        </w:r>
        <w:r>
          <w:rPr>
            <w:noProof/>
            <w:webHidden/>
          </w:rPr>
          <w:fldChar w:fldCharType="separate"/>
        </w:r>
        <w:r>
          <w:rPr>
            <w:noProof/>
            <w:webHidden/>
          </w:rPr>
          <w:t>6</w:t>
        </w:r>
        <w:r>
          <w:rPr>
            <w:noProof/>
            <w:webHidden/>
          </w:rPr>
          <w:fldChar w:fldCharType="end"/>
        </w:r>
      </w:hyperlink>
    </w:p>
    <w:p w14:paraId="139949F5" w14:textId="31FF771E" w:rsidR="00327172" w:rsidRDefault="00327172">
      <w:pPr>
        <w:pStyle w:val="TOC3"/>
        <w:tabs>
          <w:tab w:val="left" w:pos="1440"/>
          <w:tab w:val="right" w:leader="dot" w:pos="9350"/>
        </w:tabs>
        <w:rPr>
          <w:rFonts w:asciiTheme="minorHAnsi" w:eastAsiaTheme="minorEastAsia" w:hAnsiTheme="minorHAnsi" w:cstheme="minorBidi"/>
          <w:noProof/>
          <w:szCs w:val="24"/>
        </w:rPr>
      </w:pPr>
      <w:hyperlink w:anchor="_Toc47019011" w:history="1">
        <w:r w:rsidRPr="00EE133F">
          <w:rPr>
            <w:rStyle w:val="Hyperlink"/>
            <w:noProof/>
          </w:rPr>
          <w:t>2.2.1</w:t>
        </w:r>
        <w:r>
          <w:rPr>
            <w:rFonts w:asciiTheme="minorHAnsi" w:eastAsiaTheme="minorEastAsia" w:hAnsiTheme="minorHAnsi" w:cstheme="minorBidi"/>
            <w:noProof/>
            <w:szCs w:val="24"/>
          </w:rPr>
          <w:tab/>
        </w:r>
        <w:r w:rsidRPr="00EE133F">
          <w:rPr>
            <w:rStyle w:val="Hyperlink"/>
            <w:noProof/>
          </w:rPr>
          <w:t>Field sampling</w:t>
        </w:r>
        <w:r>
          <w:rPr>
            <w:noProof/>
            <w:webHidden/>
          </w:rPr>
          <w:tab/>
        </w:r>
        <w:r>
          <w:rPr>
            <w:noProof/>
            <w:webHidden/>
          </w:rPr>
          <w:fldChar w:fldCharType="begin"/>
        </w:r>
        <w:r>
          <w:rPr>
            <w:noProof/>
            <w:webHidden/>
          </w:rPr>
          <w:instrText xml:space="preserve"> PAGEREF _Toc47019011 \h </w:instrText>
        </w:r>
        <w:r>
          <w:rPr>
            <w:noProof/>
            <w:webHidden/>
          </w:rPr>
        </w:r>
        <w:r>
          <w:rPr>
            <w:noProof/>
            <w:webHidden/>
          </w:rPr>
          <w:fldChar w:fldCharType="separate"/>
        </w:r>
        <w:r>
          <w:rPr>
            <w:noProof/>
            <w:webHidden/>
          </w:rPr>
          <w:t>6</w:t>
        </w:r>
        <w:r>
          <w:rPr>
            <w:noProof/>
            <w:webHidden/>
          </w:rPr>
          <w:fldChar w:fldCharType="end"/>
        </w:r>
      </w:hyperlink>
    </w:p>
    <w:p w14:paraId="7AB6F4B9" w14:textId="2563C568" w:rsidR="00327172" w:rsidRDefault="00327172">
      <w:pPr>
        <w:pStyle w:val="TOC3"/>
        <w:tabs>
          <w:tab w:val="left" w:pos="1440"/>
          <w:tab w:val="right" w:leader="dot" w:pos="9350"/>
        </w:tabs>
        <w:rPr>
          <w:rFonts w:asciiTheme="minorHAnsi" w:eastAsiaTheme="minorEastAsia" w:hAnsiTheme="minorHAnsi" w:cstheme="minorBidi"/>
          <w:noProof/>
          <w:szCs w:val="24"/>
        </w:rPr>
      </w:pPr>
      <w:hyperlink w:anchor="_Toc47019012" w:history="1">
        <w:r w:rsidRPr="00EE133F">
          <w:rPr>
            <w:rStyle w:val="Hyperlink"/>
            <w:noProof/>
          </w:rPr>
          <w:t>2.2.2</w:t>
        </w:r>
        <w:r>
          <w:rPr>
            <w:rFonts w:asciiTheme="minorHAnsi" w:eastAsiaTheme="minorEastAsia" w:hAnsiTheme="minorHAnsi" w:cstheme="minorBidi"/>
            <w:noProof/>
            <w:szCs w:val="24"/>
          </w:rPr>
          <w:tab/>
        </w:r>
        <w:r w:rsidRPr="00EE133F">
          <w:rPr>
            <w:rStyle w:val="Hyperlink"/>
            <w:noProof/>
          </w:rPr>
          <w:t>Zooplankton and salmon stomach content analysis</w:t>
        </w:r>
        <w:r>
          <w:rPr>
            <w:noProof/>
            <w:webHidden/>
          </w:rPr>
          <w:tab/>
        </w:r>
        <w:r>
          <w:rPr>
            <w:noProof/>
            <w:webHidden/>
          </w:rPr>
          <w:fldChar w:fldCharType="begin"/>
        </w:r>
        <w:r>
          <w:rPr>
            <w:noProof/>
            <w:webHidden/>
          </w:rPr>
          <w:instrText xml:space="preserve"> PAGEREF _Toc47019012 \h </w:instrText>
        </w:r>
        <w:r>
          <w:rPr>
            <w:noProof/>
            <w:webHidden/>
          </w:rPr>
        </w:r>
        <w:r>
          <w:rPr>
            <w:noProof/>
            <w:webHidden/>
          </w:rPr>
          <w:fldChar w:fldCharType="separate"/>
        </w:r>
        <w:r>
          <w:rPr>
            <w:noProof/>
            <w:webHidden/>
          </w:rPr>
          <w:t>8</w:t>
        </w:r>
        <w:r>
          <w:rPr>
            <w:noProof/>
            <w:webHidden/>
          </w:rPr>
          <w:fldChar w:fldCharType="end"/>
        </w:r>
      </w:hyperlink>
    </w:p>
    <w:p w14:paraId="57D74A4D" w14:textId="77018ED8" w:rsidR="00327172" w:rsidRDefault="00327172">
      <w:pPr>
        <w:pStyle w:val="TOC3"/>
        <w:tabs>
          <w:tab w:val="left" w:pos="1440"/>
          <w:tab w:val="right" w:leader="dot" w:pos="9350"/>
        </w:tabs>
        <w:rPr>
          <w:rFonts w:asciiTheme="minorHAnsi" w:eastAsiaTheme="minorEastAsia" w:hAnsiTheme="minorHAnsi" w:cstheme="minorBidi"/>
          <w:noProof/>
          <w:szCs w:val="24"/>
        </w:rPr>
      </w:pPr>
      <w:hyperlink w:anchor="_Toc47019013" w:history="1">
        <w:r w:rsidRPr="00EE133F">
          <w:rPr>
            <w:rStyle w:val="Hyperlink"/>
            <w:noProof/>
          </w:rPr>
          <w:t>2.2.3</w:t>
        </w:r>
        <w:r>
          <w:rPr>
            <w:rFonts w:asciiTheme="minorHAnsi" w:eastAsiaTheme="minorEastAsia" w:hAnsiTheme="minorHAnsi" w:cstheme="minorBidi"/>
            <w:noProof/>
            <w:szCs w:val="24"/>
          </w:rPr>
          <w:tab/>
        </w:r>
        <w:r w:rsidRPr="00EE133F">
          <w:rPr>
            <w:rStyle w:val="Hyperlink"/>
            <w:noProof/>
          </w:rPr>
          <w:t>Data analysis</w:t>
        </w:r>
        <w:r>
          <w:rPr>
            <w:noProof/>
            <w:webHidden/>
          </w:rPr>
          <w:tab/>
        </w:r>
        <w:r>
          <w:rPr>
            <w:noProof/>
            <w:webHidden/>
          </w:rPr>
          <w:fldChar w:fldCharType="begin"/>
        </w:r>
        <w:r>
          <w:rPr>
            <w:noProof/>
            <w:webHidden/>
          </w:rPr>
          <w:instrText xml:space="preserve"> PAGEREF _Toc47019013 \h </w:instrText>
        </w:r>
        <w:r>
          <w:rPr>
            <w:noProof/>
            <w:webHidden/>
          </w:rPr>
        </w:r>
        <w:r>
          <w:rPr>
            <w:noProof/>
            <w:webHidden/>
          </w:rPr>
          <w:fldChar w:fldCharType="separate"/>
        </w:r>
        <w:r>
          <w:rPr>
            <w:noProof/>
            <w:webHidden/>
          </w:rPr>
          <w:t>9</w:t>
        </w:r>
        <w:r>
          <w:rPr>
            <w:noProof/>
            <w:webHidden/>
          </w:rPr>
          <w:fldChar w:fldCharType="end"/>
        </w:r>
      </w:hyperlink>
    </w:p>
    <w:p w14:paraId="794A57CB" w14:textId="2DF6CF95" w:rsidR="00327172" w:rsidRDefault="00327172">
      <w:pPr>
        <w:pStyle w:val="TOC2"/>
        <w:tabs>
          <w:tab w:val="left" w:pos="960"/>
          <w:tab w:val="right" w:leader="dot" w:pos="9350"/>
        </w:tabs>
        <w:rPr>
          <w:rFonts w:asciiTheme="minorHAnsi" w:eastAsiaTheme="minorEastAsia" w:hAnsiTheme="minorHAnsi" w:cstheme="minorBidi"/>
          <w:noProof/>
          <w:szCs w:val="24"/>
        </w:rPr>
      </w:pPr>
      <w:hyperlink w:anchor="_Toc47019014" w:history="1">
        <w:r w:rsidRPr="00EE133F">
          <w:rPr>
            <w:rStyle w:val="Hyperlink"/>
            <w:noProof/>
          </w:rPr>
          <w:t>2.3</w:t>
        </w:r>
        <w:r>
          <w:rPr>
            <w:rFonts w:asciiTheme="minorHAnsi" w:eastAsiaTheme="minorEastAsia" w:hAnsiTheme="minorHAnsi" w:cstheme="minorBidi"/>
            <w:noProof/>
            <w:szCs w:val="24"/>
          </w:rPr>
          <w:tab/>
        </w:r>
        <w:r w:rsidRPr="00EE133F">
          <w:rPr>
            <w:rStyle w:val="Hyperlink"/>
            <w:noProof/>
          </w:rPr>
          <w:t>Results</w:t>
        </w:r>
        <w:r>
          <w:rPr>
            <w:noProof/>
            <w:webHidden/>
          </w:rPr>
          <w:tab/>
        </w:r>
        <w:r>
          <w:rPr>
            <w:noProof/>
            <w:webHidden/>
          </w:rPr>
          <w:fldChar w:fldCharType="begin"/>
        </w:r>
        <w:r>
          <w:rPr>
            <w:noProof/>
            <w:webHidden/>
          </w:rPr>
          <w:instrText xml:space="preserve"> PAGEREF _Toc47019014 \h </w:instrText>
        </w:r>
        <w:r>
          <w:rPr>
            <w:noProof/>
            <w:webHidden/>
          </w:rPr>
        </w:r>
        <w:r>
          <w:rPr>
            <w:noProof/>
            <w:webHidden/>
          </w:rPr>
          <w:fldChar w:fldCharType="separate"/>
        </w:r>
        <w:r>
          <w:rPr>
            <w:noProof/>
            <w:webHidden/>
          </w:rPr>
          <w:t>10</w:t>
        </w:r>
        <w:r>
          <w:rPr>
            <w:noProof/>
            <w:webHidden/>
          </w:rPr>
          <w:fldChar w:fldCharType="end"/>
        </w:r>
      </w:hyperlink>
    </w:p>
    <w:p w14:paraId="3416EF32" w14:textId="37274D13" w:rsidR="00327172" w:rsidRDefault="00327172">
      <w:pPr>
        <w:pStyle w:val="TOC3"/>
        <w:tabs>
          <w:tab w:val="left" w:pos="1440"/>
          <w:tab w:val="right" w:leader="dot" w:pos="9350"/>
        </w:tabs>
        <w:rPr>
          <w:rFonts w:asciiTheme="minorHAnsi" w:eastAsiaTheme="minorEastAsia" w:hAnsiTheme="minorHAnsi" w:cstheme="minorBidi"/>
          <w:noProof/>
          <w:szCs w:val="24"/>
        </w:rPr>
      </w:pPr>
      <w:hyperlink w:anchor="_Toc47019015" w:history="1">
        <w:r w:rsidRPr="00EE133F">
          <w:rPr>
            <w:rStyle w:val="Hyperlink"/>
            <w:noProof/>
          </w:rPr>
          <w:t>2.3.1</w:t>
        </w:r>
        <w:r>
          <w:rPr>
            <w:rFonts w:asciiTheme="minorHAnsi" w:eastAsiaTheme="minorEastAsia" w:hAnsiTheme="minorHAnsi" w:cstheme="minorBidi"/>
            <w:noProof/>
            <w:szCs w:val="24"/>
          </w:rPr>
          <w:tab/>
        </w:r>
        <w:r w:rsidRPr="00EE133F">
          <w:rPr>
            <w:rStyle w:val="Hyperlink"/>
            <w:noProof/>
          </w:rPr>
          <w:t>Environmental conditions and zooplankton</w:t>
        </w:r>
        <w:r>
          <w:rPr>
            <w:noProof/>
            <w:webHidden/>
          </w:rPr>
          <w:tab/>
        </w:r>
        <w:r>
          <w:rPr>
            <w:noProof/>
            <w:webHidden/>
          </w:rPr>
          <w:fldChar w:fldCharType="begin"/>
        </w:r>
        <w:r>
          <w:rPr>
            <w:noProof/>
            <w:webHidden/>
          </w:rPr>
          <w:instrText xml:space="preserve"> PAGEREF _Toc47019015 \h </w:instrText>
        </w:r>
        <w:r>
          <w:rPr>
            <w:noProof/>
            <w:webHidden/>
          </w:rPr>
        </w:r>
        <w:r>
          <w:rPr>
            <w:noProof/>
            <w:webHidden/>
          </w:rPr>
          <w:fldChar w:fldCharType="separate"/>
        </w:r>
        <w:r>
          <w:rPr>
            <w:noProof/>
            <w:webHidden/>
          </w:rPr>
          <w:t>10</w:t>
        </w:r>
        <w:r>
          <w:rPr>
            <w:noProof/>
            <w:webHidden/>
          </w:rPr>
          <w:fldChar w:fldCharType="end"/>
        </w:r>
      </w:hyperlink>
    </w:p>
    <w:p w14:paraId="6EE33318" w14:textId="3075CCF4" w:rsidR="00327172" w:rsidRDefault="00327172">
      <w:pPr>
        <w:pStyle w:val="TOC3"/>
        <w:tabs>
          <w:tab w:val="left" w:pos="1440"/>
          <w:tab w:val="right" w:leader="dot" w:pos="9350"/>
        </w:tabs>
        <w:rPr>
          <w:rFonts w:asciiTheme="minorHAnsi" w:eastAsiaTheme="minorEastAsia" w:hAnsiTheme="minorHAnsi" w:cstheme="minorBidi"/>
          <w:noProof/>
          <w:szCs w:val="24"/>
        </w:rPr>
      </w:pPr>
      <w:hyperlink w:anchor="_Toc47019016" w:history="1">
        <w:r w:rsidRPr="00EE133F">
          <w:rPr>
            <w:rStyle w:val="Hyperlink"/>
            <w:noProof/>
          </w:rPr>
          <w:t>2.3.2</w:t>
        </w:r>
        <w:r>
          <w:rPr>
            <w:rFonts w:asciiTheme="minorHAnsi" w:eastAsiaTheme="minorEastAsia" w:hAnsiTheme="minorHAnsi" w:cstheme="minorBidi"/>
            <w:noProof/>
            <w:szCs w:val="24"/>
          </w:rPr>
          <w:tab/>
        </w:r>
        <w:r w:rsidRPr="00EE133F">
          <w:rPr>
            <w:rStyle w:val="Hyperlink"/>
            <w:noProof/>
          </w:rPr>
          <w:t>Salmon diet composition</w:t>
        </w:r>
        <w:r>
          <w:rPr>
            <w:noProof/>
            <w:webHidden/>
          </w:rPr>
          <w:tab/>
        </w:r>
        <w:r>
          <w:rPr>
            <w:noProof/>
            <w:webHidden/>
          </w:rPr>
          <w:fldChar w:fldCharType="begin"/>
        </w:r>
        <w:r>
          <w:rPr>
            <w:noProof/>
            <w:webHidden/>
          </w:rPr>
          <w:instrText xml:space="preserve"> PAGEREF _Toc47019016 \h </w:instrText>
        </w:r>
        <w:r>
          <w:rPr>
            <w:noProof/>
            <w:webHidden/>
          </w:rPr>
        </w:r>
        <w:r>
          <w:rPr>
            <w:noProof/>
            <w:webHidden/>
          </w:rPr>
          <w:fldChar w:fldCharType="separate"/>
        </w:r>
        <w:r>
          <w:rPr>
            <w:noProof/>
            <w:webHidden/>
          </w:rPr>
          <w:t>11</w:t>
        </w:r>
        <w:r>
          <w:rPr>
            <w:noProof/>
            <w:webHidden/>
          </w:rPr>
          <w:fldChar w:fldCharType="end"/>
        </w:r>
      </w:hyperlink>
    </w:p>
    <w:p w14:paraId="1D2C0912" w14:textId="6B30332B" w:rsidR="00327172" w:rsidRDefault="00327172">
      <w:pPr>
        <w:pStyle w:val="TOC3"/>
        <w:tabs>
          <w:tab w:val="left" w:pos="1440"/>
          <w:tab w:val="right" w:leader="dot" w:pos="9350"/>
        </w:tabs>
        <w:rPr>
          <w:rFonts w:asciiTheme="minorHAnsi" w:eastAsiaTheme="minorEastAsia" w:hAnsiTheme="minorHAnsi" w:cstheme="minorBidi"/>
          <w:noProof/>
          <w:szCs w:val="24"/>
        </w:rPr>
      </w:pPr>
      <w:hyperlink w:anchor="_Toc47019017" w:history="1">
        <w:r w:rsidRPr="00EE133F">
          <w:rPr>
            <w:rStyle w:val="Hyperlink"/>
            <w:noProof/>
          </w:rPr>
          <w:t>2.3.3</w:t>
        </w:r>
        <w:r>
          <w:rPr>
            <w:rFonts w:asciiTheme="minorHAnsi" w:eastAsiaTheme="minorEastAsia" w:hAnsiTheme="minorHAnsi" w:cstheme="minorBidi"/>
            <w:noProof/>
            <w:szCs w:val="24"/>
          </w:rPr>
          <w:tab/>
        </w:r>
        <w:r w:rsidRPr="00EE133F">
          <w:rPr>
            <w:rStyle w:val="Hyperlink"/>
            <w:noProof/>
          </w:rPr>
          <w:t>Salmon stomach fullness</w:t>
        </w:r>
        <w:r>
          <w:rPr>
            <w:noProof/>
            <w:webHidden/>
          </w:rPr>
          <w:tab/>
        </w:r>
        <w:r>
          <w:rPr>
            <w:noProof/>
            <w:webHidden/>
          </w:rPr>
          <w:fldChar w:fldCharType="begin"/>
        </w:r>
        <w:r>
          <w:rPr>
            <w:noProof/>
            <w:webHidden/>
          </w:rPr>
          <w:instrText xml:space="preserve"> PAGEREF _Toc47019017 \h </w:instrText>
        </w:r>
        <w:r>
          <w:rPr>
            <w:noProof/>
            <w:webHidden/>
          </w:rPr>
        </w:r>
        <w:r>
          <w:rPr>
            <w:noProof/>
            <w:webHidden/>
          </w:rPr>
          <w:fldChar w:fldCharType="separate"/>
        </w:r>
        <w:r>
          <w:rPr>
            <w:noProof/>
            <w:webHidden/>
          </w:rPr>
          <w:t>13</w:t>
        </w:r>
        <w:r>
          <w:rPr>
            <w:noProof/>
            <w:webHidden/>
          </w:rPr>
          <w:fldChar w:fldCharType="end"/>
        </w:r>
      </w:hyperlink>
    </w:p>
    <w:p w14:paraId="3D64BA00" w14:textId="1A97665E" w:rsidR="00327172" w:rsidRDefault="00327172">
      <w:pPr>
        <w:pStyle w:val="TOC3"/>
        <w:tabs>
          <w:tab w:val="left" w:pos="1440"/>
          <w:tab w:val="right" w:leader="dot" w:pos="9350"/>
        </w:tabs>
        <w:rPr>
          <w:rFonts w:asciiTheme="minorHAnsi" w:eastAsiaTheme="minorEastAsia" w:hAnsiTheme="minorHAnsi" w:cstheme="minorBidi"/>
          <w:noProof/>
          <w:szCs w:val="24"/>
        </w:rPr>
      </w:pPr>
      <w:hyperlink w:anchor="_Toc47019018" w:history="1">
        <w:r w:rsidRPr="00EE133F">
          <w:rPr>
            <w:rStyle w:val="Hyperlink"/>
            <w:noProof/>
          </w:rPr>
          <w:t>2.3.4</w:t>
        </w:r>
        <w:r>
          <w:rPr>
            <w:rFonts w:asciiTheme="minorHAnsi" w:eastAsiaTheme="minorEastAsia" w:hAnsiTheme="minorHAnsi" w:cstheme="minorBidi"/>
            <w:noProof/>
            <w:szCs w:val="24"/>
          </w:rPr>
          <w:tab/>
        </w:r>
        <w:r w:rsidRPr="00EE133F">
          <w:rPr>
            <w:rStyle w:val="Hyperlink"/>
            <w:noProof/>
          </w:rPr>
          <w:t>Diet overlap between pink and chum salmon</w:t>
        </w:r>
        <w:r>
          <w:rPr>
            <w:noProof/>
            <w:webHidden/>
          </w:rPr>
          <w:tab/>
        </w:r>
        <w:r>
          <w:rPr>
            <w:noProof/>
            <w:webHidden/>
          </w:rPr>
          <w:fldChar w:fldCharType="begin"/>
        </w:r>
        <w:r>
          <w:rPr>
            <w:noProof/>
            <w:webHidden/>
          </w:rPr>
          <w:instrText xml:space="preserve"> PAGEREF _Toc47019018 \h </w:instrText>
        </w:r>
        <w:r>
          <w:rPr>
            <w:noProof/>
            <w:webHidden/>
          </w:rPr>
        </w:r>
        <w:r>
          <w:rPr>
            <w:noProof/>
            <w:webHidden/>
          </w:rPr>
          <w:fldChar w:fldCharType="separate"/>
        </w:r>
        <w:r>
          <w:rPr>
            <w:noProof/>
            <w:webHidden/>
          </w:rPr>
          <w:t>13</w:t>
        </w:r>
        <w:r>
          <w:rPr>
            <w:noProof/>
            <w:webHidden/>
          </w:rPr>
          <w:fldChar w:fldCharType="end"/>
        </w:r>
      </w:hyperlink>
    </w:p>
    <w:p w14:paraId="5C407042" w14:textId="4356426B" w:rsidR="00327172" w:rsidRDefault="00327172">
      <w:pPr>
        <w:pStyle w:val="TOC2"/>
        <w:tabs>
          <w:tab w:val="left" w:pos="960"/>
          <w:tab w:val="right" w:leader="dot" w:pos="9350"/>
        </w:tabs>
        <w:rPr>
          <w:rFonts w:asciiTheme="minorHAnsi" w:eastAsiaTheme="minorEastAsia" w:hAnsiTheme="minorHAnsi" w:cstheme="minorBidi"/>
          <w:noProof/>
          <w:szCs w:val="24"/>
        </w:rPr>
      </w:pPr>
      <w:hyperlink w:anchor="_Toc47019019" w:history="1">
        <w:r w:rsidRPr="00EE133F">
          <w:rPr>
            <w:rStyle w:val="Hyperlink"/>
            <w:noProof/>
          </w:rPr>
          <w:t>2.4</w:t>
        </w:r>
        <w:r>
          <w:rPr>
            <w:rFonts w:asciiTheme="minorHAnsi" w:eastAsiaTheme="minorEastAsia" w:hAnsiTheme="minorHAnsi" w:cstheme="minorBidi"/>
            <w:noProof/>
            <w:szCs w:val="24"/>
          </w:rPr>
          <w:tab/>
        </w:r>
        <w:r w:rsidRPr="00EE133F">
          <w:rPr>
            <w:rStyle w:val="Hyperlink"/>
            <w:noProof/>
          </w:rPr>
          <w:t>Discussion</w:t>
        </w:r>
        <w:r>
          <w:rPr>
            <w:noProof/>
            <w:webHidden/>
          </w:rPr>
          <w:tab/>
        </w:r>
        <w:r>
          <w:rPr>
            <w:noProof/>
            <w:webHidden/>
          </w:rPr>
          <w:fldChar w:fldCharType="begin"/>
        </w:r>
        <w:r>
          <w:rPr>
            <w:noProof/>
            <w:webHidden/>
          </w:rPr>
          <w:instrText xml:space="preserve"> PAGEREF _Toc47019019 \h </w:instrText>
        </w:r>
        <w:r>
          <w:rPr>
            <w:noProof/>
            <w:webHidden/>
          </w:rPr>
        </w:r>
        <w:r>
          <w:rPr>
            <w:noProof/>
            <w:webHidden/>
          </w:rPr>
          <w:fldChar w:fldCharType="separate"/>
        </w:r>
        <w:r>
          <w:rPr>
            <w:noProof/>
            <w:webHidden/>
          </w:rPr>
          <w:t>14</w:t>
        </w:r>
        <w:r>
          <w:rPr>
            <w:noProof/>
            <w:webHidden/>
          </w:rPr>
          <w:fldChar w:fldCharType="end"/>
        </w:r>
      </w:hyperlink>
    </w:p>
    <w:p w14:paraId="2F1F8126" w14:textId="43F7D632" w:rsidR="00327172" w:rsidRDefault="00327172">
      <w:pPr>
        <w:pStyle w:val="TOC3"/>
        <w:tabs>
          <w:tab w:val="left" w:pos="1440"/>
          <w:tab w:val="right" w:leader="dot" w:pos="9350"/>
        </w:tabs>
        <w:rPr>
          <w:rFonts w:asciiTheme="minorHAnsi" w:eastAsiaTheme="minorEastAsia" w:hAnsiTheme="minorHAnsi" w:cstheme="minorBidi"/>
          <w:noProof/>
          <w:szCs w:val="24"/>
        </w:rPr>
      </w:pPr>
      <w:hyperlink w:anchor="_Toc47019020" w:history="1">
        <w:r w:rsidRPr="00EE133F">
          <w:rPr>
            <w:rStyle w:val="Hyperlink"/>
            <w:noProof/>
          </w:rPr>
          <w:t>2.4.1</w:t>
        </w:r>
        <w:r>
          <w:rPr>
            <w:rFonts w:asciiTheme="minorHAnsi" w:eastAsiaTheme="minorEastAsia" w:hAnsiTheme="minorHAnsi" w:cstheme="minorBidi"/>
            <w:noProof/>
            <w:szCs w:val="24"/>
          </w:rPr>
          <w:tab/>
        </w:r>
        <w:r w:rsidRPr="00EE133F">
          <w:rPr>
            <w:rStyle w:val="Hyperlink"/>
            <w:noProof/>
          </w:rPr>
          <w:t>Diets in contrasting foraging conditions</w:t>
        </w:r>
        <w:r>
          <w:rPr>
            <w:noProof/>
            <w:webHidden/>
          </w:rPr>
          <w:tab/>
        </w:r>
        <w:r>
          <w:rPr>
            <w:noProof/>
            <w:webHidden/>
          </w:rPr>
          <w:fldChar w:fldCharType="begin"/>
        </w:r>
        <w:r>
          <w:rPr>
            <w:noProof/>
            <w:webHidden/>
          </w:rPr>
          <w:instrText xml:space="preserve"> PAGEREF _Toc47019020 \h </w:instrText>
        </w:r>
        <w:r>
          <w:rPr>
            <w:noProof/>
            <w:webHidden/>
          </w:rPr>
        </w:r>
        <w:r>
          <w:rPr>
            <w:noProof/>
            <w:webHidden/>
          </w:rPr>
          <w:fldChar w:fldCharType="separate"/>
        </w:r>
        <w:r>
          <w:rPr>
            <w:noProof/>
            <w:webHidden/>
          </w:rPr>
          <w:t>14</w:t>
        </w:r>
        <w:r>
          <w:rPr>
            <w:noProof/>
            <w:webHidden/>
          </w:rPr>
          <w:fldChar w:fldCharType="end"/>
        </w:r>
      </w:hyperlink>
    </w:p>
    <w:p w14:paraId="66AA5B3B" w14:textId="385D1610" w:rsidR="00327172" w:rsidRDefault="00327172">
      <w:pPr>
        <w:pStyle w:val="TOC3"/>
        <w:tabs>
          <w:tab w:val="left" w:pos="1440"/>
          <w:tab w:val="right" w:leader="dot" w:pos="9350"/>
        </w:tabs>
        <w:rPr>
          <w:rFonts w:asciiTheme="minorHAnsi" w:eastAsiaTheme="minorEastAsia" w:hAnsiTheme="minorHAnsi" w:cstheme="minorBidi"/>
          <w:noProof/>
          <w:szCs w:val="24"/>
        </w:rPr>
      </w:pPr>
      <w:hyperlink w:anchor="_Toc47019021" w:history="1">
        <w:r w:rsidRPr="00EE133F">
          <w:rPr>
            <w:rStyle w:val="Hyperlink"/>
            <w:noProof/>
          </w:rPr>
          <w:t>2.4.2</w:t>
        </w:r>
        <w:r>
          <w:rPr>
            <w:rFonts w:asciiTheme="minorHAnsi" w:eastAsiaTheme="minorEastAsia" w:hAnsiTheme="minorHAnsi" w:cstheme="minorBidi"/>
            <w:noProof/>
            <w:szCs w:val="24"/>
          </w:rPr>
          <w:tab/>
        </w:r>
        <w:r w:rsidRPr="00EE133F">
          <w:rPr>
            <w:rStyle w:val="Hyperlink"/>
            <w:noProof/>
          </w:rPr>
          <w:t>Competition in contrasting foraging conditions</w:t>
        </w:r>
        <w:r>
          <w:rPr>
            <w:noProof/>
            <w:webHidden/>
          </w:rPr>
          <w:tab/>
        </w:r>
        <w:r>
          <w:rPr>
            <w:noProof/>
            <w:webHidden/>
          </w:rPr>
          <w:fldChar w:fldCharType="begin"/>
        </w:r>
        <w:r>
          <w:rPr>
            <w:noProof/>
            <w:webHidden/>
          </w:rPr>
          <w:instrText xml:space="preserve"> PAGEREF _Toc47019021 \h </w:instrText>
        </w:r>
        <w:r>
          <w:rPr>
            <w:noProof/>
            <w:webHidden/>
          </w:rPr>
        </w:r>
        <w:r>
          <w:rPr>
            <w:noProof/>
            <w:webHidden/>
          </w:rPr>
          <w:fldChar w:fldCharType="separate"/>
        </w:r>
        <w:r>
          <w:rPr>
            <w:noProof/>
            <w:webHidden/>
          </w:rPr>
          <w:t>16</w:t>
        </w:r>
        <w:r>
          <w:rPr>
            <w:noProof/>
            <w:webHidden/>
          </w:rPr>
          <w:fldChar w:fldCharType="end"/>
        </w:r>
      </w:hyperlink>
    </w:p>
    <w:p w14:paraId="307ACAC4" w14:textId="14121A17" w:rsidR="00327172" w:rsidRDefault="00327172">
      <w:pPr>
        <w:pStyle w:val="TOC3"/>
        <w:tabs>
          <w:tab w:val="left" w:pos="1440"/>
          <w:tab w:val="right" w:leader="dot" w:pos="9350"/>
        </w:tabs>
        <w:rPr>
          <w:rFonts w:asciiTheme="minorHAnsi" w:eastAsiaTheme="minorEastAsia" w:hAnsiTheme="minorHAnsi" w:cstheme="minorBidi"/>
          <w:noProof/>
          <w:szCs w:val="24"/>
        </w:rPr>
      </w:pPr>
      <w:hyperlink w:anchor="_Toc47019022" w:history="1">
        <w:r w:rsidRPr="00EE133F">
          <w:rPr>
            <w:rStyle w:val="Hyperlink"/>
            <w:noProof/>
          </w:rPr>
          <w:t>2.4.3</w:t>
        </w:r>
        <w:r>
          <w:rPr>
            <w:rFonts w:asciiTheme="minorHAnsi" w:eastAsiaTheme="minorEastAsia" w:hAnsiTheme="minorHAnsi" w:cstheme="minorBidi"/>
            <w:noProof/>
            <w:szCs w:val="24"/>
          </w:rPr>
          <w:tab/>
        </w:r>
        <w:r w:rsidRPr="00EE133F">
          <w:rPr>
            <w:rStyle w:val="Hyperlink"/>
            <w:noProof/>
          </w:rPr>
          <w:t>Trophic niches of juvenile pink and chum salmon</w:t>
        </w:r>
        <w:r>
          <w:rPr>
            <w:noProof/>
            <w:webHidden/>
          </w:rPr>
          <w:tab/>
        </w:r>
        <w:r>
          <w:rPr>
            <w:noProof/>
            <w:webHidden/>
          </w:rPr>
          <w:fldChar w:fldCharType="begin"/>
        </w:r>
        <w:r>
          <w:rPr>
            <w:noProof/>
            <w:webHidden/>
          </w:rPr>
          <w:instrText xml:space="preserve"> PAGEREF _Toc47019022 \h </w:instrText>
        </w:r>
        <w:r>
          <w:rPr>
            <w:noProof/>
            <w:webHidden/>
          </w:rPr>
        </w:r>
        <w:r>
          <w:rPr>
            <w:noProof/>
            <w:webHidden/>
          </w:rPr>
          <w:fldChar w:fldCharType="separate"/>
        </w:r>
        <w:r>
          <w:rPr>
            <w:noProof/>
            <w:webHidden/>
          </w:rPr>
          <w:t>17</w:t>
        </w:r>
        <w:r>
          <w:rPr>
            <w:noProof/>
            <w:webHidden/>
          </w:rPr>
          <w:fldChar w:fldCharType="end"/>
        </w:r>
      </w:hyperlink>
    </w:p>
    <w:p w14:paraId="71C17CFE" w14:textId="05FA336B" w:rsidR="00327172" w:rsidRDefault="00327172">
      <w:pPr>
        <w:pStyle w:val="TOC2"/>
        <w:tabs>
          <w:tab w:val="left" w:pos="960"/>
          <w:tab w:val="right" w:leader="dot" w:pos="9350"/>
        </w:tabs>
        <w:rPr>
          <w:rFonts w:asciiTheme="minorHAnsi" w:eastAsiaTheme="minorEastAsia" w:hAnsiTheme="minorHAnsi" w:cstheme="minorBidi"/>
          <w:noProof/>
          <w:szCs w:val="24"/>
        </w:rPr>
      </w:pPr>
      <w:hyperlink w:anchor="_Toc47019023" w:history="1">
        <w:r w:rsidRPr="00EE133F">
          <w:rPr>
            <w:rStyle w:val="Hyperlink"/>
            <w:noProof/>
          </w:rPr>
          <w:t>2.5</w:t>
        </w:r>
        <w:r>
          <w:rPr>
            <w:rFonts w:asciiTheme="minorHAnsi" w:eastAsiaTheme="minorEastAsia" w:hAnsiTheme="minorHAnsi" w:cstheme="minorBidi"/>
            <w:noProof/>
            <w:szCs w:val="24"/>
          </w:rPr>
          <w:tab/>
        </w:r>
        <w:r w:rsidRPr="00EE133F">
          <w:rPr>
            <w:rStyle w:val="Hyperlink"/>
            <w:noProof/>
          </w:rPr>
          <w:t>Conclusion</w:t>
        </w:r>
        <w:r>
          <w:rPr>
            <w:noProof/>
            <w:webHidden/>
          </w:rPr>
          <w:tab/>
        </w:r>
        <w:r>
          <w:rPr>
            <w:noProof/>
            <w:webHidden/>
          </w:rPr>
          <w:fldChar w:fldCharType="begin"/>
        </w:r>
        <w:r>
          <w:rPr>
            <w:noProof/>
            <w:webHidden/>
          </w:rPr>
          <w:instrText xml:space="preserve"> PAGEREF _Toc47019023 \h </w:instrText>
        </w:r>
        <w:r>
          <w:rPr>
            <w:noProof/>
            <w:webHidden/>
          </w:rPr>
        </w:r>
        <w:r>
          <w:rPr>
            <w:noProof/>
            <w:webHidden/>
          </w:rPr>
          <w:fldChar w:fldCharType="separate"/>
        </w:r>
        <w:r>
          <w:rPr>
            <w:noProof/>
            <w:webHidden/>
          </w:rPr>
          <w:t>18</w:t>
        </w:r>
        <w:r>
          <w:rPr>
            <w:noProof/>
            <w:webHidden/>
          </w:rPr>
          <w:fldChar w:fldCharType="end"/>
        </w:r>
      </w:hyperlink>
    </w:p>
    <w:p w14:paraId="26E51A88" w14:textId="232393FE" w:rsidR="00327172" w:rsidRDefault="00327172">
      <w:pPr>
        <w:pStyle w:val="TOC2"/>
        <w:tabs>
          <w:tab w:val="left" w:pos="960"/>
          <w:tab w:val="right" w:leader="dot" w:pos="9350"/>
        </w:tabs>
        <w:rPr>
          <w:rFonts w:asciiTheme="minorHAnsi" w:eastAsiaTheme="minorEastAsia" w:hAnsiTheme="minorHAnsi" w:cstheme="minorBidi"/>
          <w:noProof/>
          <w:szCs w:val="24"/>
        </w:rPr>
      </w:pPr>
      <w:hyperlink w:anchor="_Toc47019024" w:history="1">
        <w:r w:rsidRPr="00EE133F">
          <w:rPr>
            <w:rStyle w:val="Hyperlink"/>
            <w:rFonts w:eastAsia="Times New Roman"/>
            <w:noProof/>
          </w:rPr>
          <w:t>2.6</w:t>
        </w:r>
        <w:r>
          <w:rPr>
            <w:rFonts w:asciiTheme="minorHAnsi" w:eastAsiaTheme="minorEastAsia" w:hAnsiTheme="minorHAnsi" w:cstheme="minorBidi"/>
            <w:noProof/>
            <w:szCs w:val="24"/>
          </w:rPr>
          <w:tab/>
        </w:r>
        <w:r w:rsidRPr="00EE133F">
          <w:rPr>
            <w:rStyle w:val="Hyperlink"/>
            <w:noProof/>
          </w:rPr>
          <w:t>Tables</w:t>
        </w:r>
        <w:r>
          <w:rPr>
            <w:noProof/>
            <w:webHidden/>
          </w:rPr>
          <w:tab/>
        </w:r>
        <w:r>
          <w:rPr>
            <w:noProof/>
            <w:webHidden/>
          </w:rPr>
          <w:fldChar w:fldCharType="begin"/>
        </w:r>
        <w:r>
          <w:rPr>
            <w:noProof/>
            <w:webHidden/>
          </w:rPr>
          <w:instrText xml:space="preserve"> PAGEREF _Toc47019024 \h </w:instrText>
        </w:r>
        <w:r>
          <w:rPr>
            <w:noProof/>
            <w:webHidden/>
          </w:rPr>
        </w:r>
        <w:r>
          <w:rPr>
            <w:noProof/>
            <w:webHidden/>
          </w:rPr>
          <w:fldChar w:fldCharType="separate"/>
        </w:r>
        <w:r>
          <w:rPr>
            <w:noProof/>
            <w:webHidden/>
          </w:rPr>
          <w:t>19</w:t>
        </w:r>
        <w:r>
          <w:rPr>
            <w:noProof/>
            <w:webHidden/>
          </w:rPr>
          <w:fldChar w:fldCharType="end"/>
        </w:r>
      </w:hyperlink>
    </w:p>
    <w:p w14:paraId="3E37896E" w14:textId="6E489F8F" w:rsidR="00327172" w:rsidRDefault="00327172">
      <w:pPr>
        <w:pStyle w:val="TOC2"/>
        <w:tabs>
          <w:tab w:val="left" w:pos="960"/>
          <w:tab w:val="right" w:leader="dot" w:pos="9350"/>
        </w:tabs>
        <w:rPr>
          <w:rFonts w:asciiTheme="minorHAnsi" w:eastAsiaTheme="minorEastAsia" w:hAnsiTheme="minorHAnsi" w:cstheme="minorBidi"/>
          <w:noProof/>
          <w:szCs w:val="24"/>
        </w:rPr>
      </w:pPr>
      <w:hyperlink w:anchor="_Toc47019025" w:history="1">
        <w:r w:rsidRPr="00EE133F">
          <w:rPr>
            <w:rStyle w:val="Hyperlink"/>
            <w:noProof/>
          </w:rPr>
          <w:t>2.7</w:t>
        </w:r>
        <w:r>
          <w:rPr>
            <w:rFonts w:asciiTheme="minorHAnsi" w:eastAsiaTheme="minorEastAsia" w:hAnsiTheme="minorHAnsi" w:cstheme="minorBidi"/>
            <w:noProof/>
            <w:szCs w:val="24"/>
          </w:rPr>
          <w:tab/>
        </w:r>
        <w:r w:rsidRPr="00EE133F">
          <w:rPr>
            <w:rStyle w:val="Hyperlink"/>
            <w:noProof/>
          </w:rPr>
          <w:t>Figures</w:t>
        </w:r>
        <w:r>
          <w:rPr>
            <w:noProof/>
            <w:webHidden/>
          </w:rPr>
          <w:tab/>
        </w:r>
        <w:r>
          <w:rPr>
            <w:noProof/>
            <w:webHidden/>
          </w:rPr>
          <w:fldChar w:fldCharType="begin"/>
        </w:r>
        <w:r>
          <w:rPr>
            <w:noProof/>
            <w:webHidden/>
          </w:rPr>
          <w:instrText xml:space="preserve"> PAGEREF _Toc47019025 \h </w:instrText>
        </w:r>
        <w:r>
          <w:rPr>
            <w:noProof/>
            <w:webHidden/>
          </w:rPr>
        </w:r>
        <w:r>
          <w:rPr>
            <w:noProof/>
            <w:webHidden/>
          </w:rPr>
          <w:fldChar w:fldCharType="separate"/>
        </w:r>
        <w:r>
          <w:rPr>
            <w:noProof/>
            <w:webHidden/>
          </w:rPr>
          <w:t>23</w:t>
        </w:r>
        <w:r>
          <w:rPr>
            <w:noProof/>
            <w:webHidden/>
          </w:rPr>
          <w:fldChar w:fldCharType="end"/>
        </w:r>
      </w:hyperlink>
    </w:p>
    <w:p w14:paraId="73A01960" w14:textId="04DC58FF" w:rsidR="00327172" w:rsidRDefault="00327172">
      <w:pPr>
        <w:pStyle w:val="TOC1"/>
        <w:rPr>
          <w:rFonts w:asciiTheme="minorHAnsi" w:eastAsiaTheme="minorEastAsia" w:hAnsiTheme="minorHAnsi" w:cstheme="minorBidi"/>
          <w:b w:val="0"/>
          <w:noProof/>
        </w:rPr>
      </w:pPr>
      <w:hyperlink w:anchor="_Toc47019026" w:history="1">
        <w:r w:rsidRPr="00EE133F">
          <w:rPr>
            <w:rStyle w:val="Hyperlink"/>
            <w:noProof/>
          </w:rPr>
          <w:t>Chapter 3: Salmon trophic interactions shift with prey phenology and migration timing</w:t>
        </w:r>
        <w:r>
          <w:rPr>
            <w:noProof/>
            <w:webHidden/>
          </w:rPr>
          <w:tab/>
        </w:r>
        <w:r>
          <w:rPr>
            <w:noProof/>
            <w:webHidden/>
          </w:rPr>
          <w:fldChar w:fldCharType="begin"/>
        </w:r>
        <w:r>
          <w:rPr>
            <w:noProof/>
            <w:webHidden/>
          </w:rPr>
          <w:instrText xml:space="preserve"> PAGEREF _Toc47019026 \h </w:instrText>
        </w:r>
        <w:r>
          <w:rPr>
            <w:noProof/>
            <w:webHidden/>
          </w:rPr>
        </w:r>
        <w:r>
          <w:rPr>
            <w:noProof/>
            <w:webHidden/>
          </w:rPr>
          <w:fldChar w:fldCharType="separate"/>
        </w:r>
        <w:r>
          <w:rPr>
            <w:noProof/>
            <w:webHidden/>
          </w:rPr>
          <w:t>31</w:t>
        </w:r>
        <w:r>
          <w:rPr>
            <w:noProof/>
            <w:webHidden/>
          </w:rPr>
          <w:fldChar w:fldCharType="end"/>
        </w:r>
      </w:hyperlink>
    </w:p>
    <w:p w14:paraId="5FFA5E9A" w14:textId="17865E0A" w:rsidR="00327172" w:rsidRDefault="00327172">
      <w:pPr>
        <w:pStyle w:val="TOC2"/>
        <w:tabs>
          <w:tab w:val="left" w:pos="960"/>
          <w:tab w:val="right" w:leader="dot" w:pos="9350"/>
        </w:tabs>
        <w:rPr>
          <w:rFonts w:asciiTheme="minorHAnsi" w:eastAsiaTheme="minorEastAsia" w:hAnsiTheme="minorHAnsi" w:cstheme="minorBidi"/>
          <w:noProof/>
          <w:szCs w:val="24"/>
        </w:rPr>
      </w:pPr>
      <w:hyperlink w:anchor="_Toc47019027" w:history="1">
        <w:r w:rsidRPr="00EE133F">
          <w:rPr>
            <w:rStyle w:val="Hyperlink"/>
            <w:noProof/>
          </w:rPr>
          <w:t>3.1</w:t>
        </w:r>
        <w:r>
          <w:rPr>
            <w:rFonts w:asciiTheme="minorHAnsi" w:eastAsiaTheme="minorEastAsia" w:hAnsiTheme="minorHAnsi" w:cstheme="minorBidi"/>
            <w:noProof/>
            <w:szCs w:val="24"/>
          </w:rPr>
          <w:tab/>
        </w:r>
        <w:r w:rsidRPr="00EE133F">
          <w:rPr>
            <w:rStyle w:val="Hyperlink"/>
            <w:noProof/>
          </w:rPr>
          <w:t>Introduction</w:t>
        </w:r>
        <w:r>
          <w:rPr>
            <w:noProof/>
            <w:webHidden/>
          </w:rPr>
          <w:tab/>
        </w:r>
        <w:r>
          <w:rPr>
            <w:noProof/>
            <w:webHidden/>
          </w:rPr>
          <w:fldChar w:fldCharType="begin"/>
        </w:r>
        <w:r>
          <w:rPr>
            <w:noProof/>
            <w:webHidden/>
          </w:rPr>
          <w:instrText xml:space="preserve"> PAGEREF _Toc47019027 \h </w:instrText>
        </w:r>
        <w:r>
          <w:rPr>
            <w:noProof/>
            <w:webHidden/>
          </w:rPr>
        </w:r>
        <w:r>
          <w:rPr>
            <w:noProof/>
            <w:webHidden/>
          </w:rPr>
          <w:fldChar w:fldCharType="separate"/>
        </w:r>
        <w:r>
          <w:rPr>
            <w:noProof/>
            <w:webHidden/>
          </w:rPr>
          <w:t>31</w:t>
        </w:r>
        <w:r>
          <w:rPr>
            <w:noProof/>
            <w:webHidden/>
          </w:rPr>
          <w:fldChar w:fldCharType="end"/>
        </w:r>
      </w:hyperlink>
    </w:p>
    <w:p w14:paraId="230C14FC" w14:textId="5769528E" w:rsidR="00327172" w:rsidRDefault="00327172">
      <w:pPr>
        <w:pStyle w:val="TOC2"/>
        <w:tabs>
          <w:tab w:val="left" w:pos="960"/>
          <w:tab w:val="right" w:leader="dot" w:pos="9350"/>
        </w:tabs>
        <w:rPr>
          <w:rFonts w:asciiTheme="minorHAnsi" w:eastAsiaTheme="minorEastAsia" w:hAnsiTheme="minorHAnsi" w:cstheme="minorBidi"/>
          <w:noProof/>
          <w:szCs w:val="24"/>
        </w:rPr>
      </w:pPr>
      <w:hyperlink w:anchor="_Toc47019028" w:history="1">
        <w:r w:rsidRPr="00EE133F">
          <w:rPr>
            <w:rStyle w:val="Hyperlink"/>
            <w:noProof/>
          </w:rPr>
          <w:t>3.2</w:t>
        </w:r>
        <w:r>
          <w:rPr>
            <w:rFonts w:asciiTheme="minorHAnsi" w:eastAsiaTheme="minorEastAsia" w:hAnsiTheme="minorHAnsi" w:cstheme="minorBidi"/>
            <w:noProof/>
            <w:szCs w:val="24"/>
          </w:rPr>
          <w:tab/>
        </w:r>
        <w:r w:rsidRPr="00EE133F">
          <w:rPr>
            <w:rStyle w:val="Hyperlink"/>
            <w:noProof/>
          </w:rPr>
          <w:t>Methods</w:t>
        </w:r>
        <w:r>
          <w:rPr>
            <w:noProof/>
            <w:webHidden/>
          </w:rPr>
          <w:tab/>
        </w:r>
        <w:r>
          <w:rPr>
            <w:noProof/>
            <w:webHidden/>
          </w:rPr>
          <w:fldChar w:fldCharType="begin"/>
        </w:r>
        <w:r>
          <w:rPr>
            <w:noProof/>
            <w:webHidden/>
          </w:rPr>
          <w:instrText xml:space="preserve"> PAGEREF _Toc47019028 \h </w:instrText>
        </w:r>
        <w:r>
          <w:rPr>
            <w:noProof/>
            <w:webHidden/>
          </w:rPr>
        </w:r>
        <w:r>
          <w:rPr>
            <w:noProof/>
            <w:webHidden/>
          </w:rPr>
          <w:fldChar w:fldCharType="separate"/>
        </w:r>
        <w:r>
          <w:rPr>
            <w:noProof/>
            <w:webHidden/>
          </w:rPr>
          <w:t>31</w:t>
        </w:r>
        <w:r>
          <w:rPr>
            <w:noProof/>
            <w:webHidden/>
          </w:rPr>
          <w:fldChar w:fldCharType="end"/>
        </w:r>
      </w:hyperlink>
    </w:p>
    <w:p w14:paraId="218DD5A0" w14:textId="0536E13E" w:rsidR="00327172" w:rsidRDefault="00327172">
      <w:pPr>
        <w:pStyle w:val="TOC3"/>
        <w:tabs>
          <w:tab w:val="left" w:pos="1440"/>
          <w:tab w:val="right" w:leader="dot" w:pos="9350"/>
        </w:tabs>
        <w:rPr>
          <w:rFonts w:asciiTheme="minorHAnsi" w:eastAsiaTheme="minorEastAsia" w:hAnsiTheme="minorHAnsi" w:cstheme="minorBidi"/>
          <w:noProof/>
          <w:szCs w:val="24"/>
        </w:rPr>
      </w:pPr>
      <w:hyperlink w:anchor="_Toc47019029" w:history="1">
        <w:r w:rsidRPr="00EE133F">
          <w:rPr>
            <w:rStyle w:val="Hyperlink"/>
            <w:noProof/>
          </w:rPr>
          <w:t>3.2.1</w:t>
        </w:r>
        <w:r>
          <w:rPr>
            <w:rFonts w:asciiTheme="minorHAnsi" w:eastAsiaTheme="minorEastAsia" w:hAnsiTheme="minorHAnsi" w:cstheme="minorBidi"/>
            <w:noProof/>
            <w:szCs w:val="24"/>
          </w:rPr>
          <w:tab/>
        </w:r>
        <w:r w:rsidRPr="00EE133F">
          <w:rPr>
            <w:rStyle w:val="Hyperlink"/>
            <w:noProof/>
          </w:rPr>
          <w:t>Field sampling</w:t>
        </w:r>
        <w:r>
          <w:rPr>
            <w:noProof/>
            <w:webHidden/>
          </w:rPr>
          <w:tab/>
        </w:r>
        <w:r>
          <w:rPr>
            <w:noProof/>
            <w:webHidden/>
          </w:rPr>
          <w:fldChar w:fldCharType="begin"/>
        </w:r>
        <w:r>
          <w:rPr>
            <w:noProof/>
            <w:webHidden/>
          </w:rPr>
          <w:instrText xml:space="preserve"> PAGEREF _Toc47019029 \h </w:instrText>
        </w:r>
        <w:r>
          <w:rPr>
            <w:noProof/>
            <w:webHidden/>
          </w:rPr>
        </w:r>
        <w:r>
          <w:rPr>
            <w:noProof/>
            <w:webHidden/>
          </w:rPr>
          <w:fldChar w:fldCharType="separate"/>
        </w:r>
        <w:r>
          <w:rPr>
            <w:noProof/>
            <w:webHidden/>
          </w:rPr>
          <w:t>31</w:t>
        </w:r>
        <w:r>
          <w:rPr>
            <w:noProof/>
            <w:webHidden/>
          </w:rPr>
          <w:fldChar w:fldCharType="end"/>
        </w:r>
      </w:hyperlink>
    </w:p>
    <w:p w14:paraId="594918F1" w14:textId="13EADD49" w:rsidR="00327172" w:rsidRDefault="00327172">
      <w:pPr>
        <w:pStyle w:val="TOC3"/>
        <w:tabs>
          <w:tab w:val="left" w:pos="1440"/>
          <w:tab w:val="right" w:leader="dot" w:pos="9350"/>
        </w:tabs>
        <w:rPr>
          <w:rFonts w:asciiTheme="minorHAnsi" w:eastAsiaTheme="minorEastAsia" w:hAnsiTheme="minorHAnsi" w:cstheme="minorBidi"/>
          <w:noProof/>
          <w:szCs w:val="24"/>
        </w:rPr>
      </w:pPr>
      <w:hyperlink w:anchor="_Toc47019030" w:history="1">
        <w:r w:rsidRPr="00EE133F">
          <w:rPr>
            <w:rStyle w:val="Hyperlink"/>
            <w:noProof/>
          </w:rPr>
          <w:t>3.2.2</w:t>
        </w:r>
        <w:r>
          <w:rPr>
            <w:rFonts w:asciiTheme="minorHAnsi" w:eastAsiaTheme="minorEastAsia" w:hAnsiTheme="minorHAnsi" w:cstheme="minorBidi"/>
            <w:noProof/>
            <w:szCs w:val="24"/>
          </w:rPr>
          <w:tab/>
        </w:r>
        <w:r w:rsidRPr="00EE133F">
          <w:rPr>
            <w:rStyle w:val="Hyperlink"/>
            <w:noProof/>
          </w:rPr>
          <w:t>Zooplankton and salmon stomach content analysis</w:t>
        </w:r>
        <w:r>
          <w:rPr>
            <w:noProof/>
            <w:webHidden/>
          </w:rPr>
          <w:tab/>
        </w:r>
        <w:r>
          <w:rPr>
            <w:noProof/>
            <w:webHidden/>
          </w:rPr>
          <w:fldChar w:fldCharType="begin"/>
        </w:r>
        <w:r>
          <w:rPr>
            <w:noProof/>
            <w:webHidden/>
          </w:rPr>
          <w:instrText xml:space="preserve"> PAGEREF _Toc47019030 \h </w:instrText>
        </w:r>
        <w:r>
          <w:rPr>
            <w:noProof/>
            <w:webHidden/>
          </w:rPr>
        </w:r>
        <w:r>
          <w:rPr>
            <w:noProof/>
            <w:webHidden/>
          </w:rPr>
          <w:fldChar w:fldCharType="separate"/>
        </w:r>
        <w:r>
          <w:rPr>
            <w:noProof/>
            <w:webHidden/>
          </w:rPr>
          <w:t>31</w:t>
        </w:r>
        <w:r>
          <w:rPr>
            <w:noProof/>
            <w:webHidden/>
          </w:rPr>
          <w:fldChar w:fldCharType="end"/>
        </w:r>
      </w:hyperlink>
    </w:p>
    <w:p w14:paraId="644EA9C5" w14:textId="3C04E9BE" w:rsidR="00327172" w:rsidRDefault="00327172">
      <w:pPr>
        <w:pStyle w:val="TOC3"/>
        <w:tabs>
          <w:tab w:val="left" w:pos="1440"/>
          <w:tab w:val="right" w:leader="dot" w:pos="9350"/>
        </w:tabs>
        <w:rPr>
          <w:rFonts w:asciiTheme="minorHAnsi" w:eastAsiaTheme="minorEastAsia" w:hAnsiTheme="minorHAnsi" w:cstheme="minorBidi"/>
          <w:noProof/>
          <w:szCs w:val="24"/>
        </w:rPr>
      </w:pPr>
      <w:hyperlink w:anchor="_Toc47019031" w:history="1">
        <w:r w:rsidRPr="00EE133F">
          <w:rPr>
            <w:rStyle w:val="Hyperlink"/>
            <w:noProof/>
          </w:rPr>
          <w:t>3.2.3</w:t>
        </w:r>
        <w:r>
          <w:rPr>
            <w:rFonts w:asciiTheme="minorHAnsi" w:eastAsiaTheme="minorEastAsia" w:hAnsiTheme="minorHAnsi" w:cstheme="minorBidi"/>
            <w:noProof/>
            <w:szCs w:val="24"/>
          </w:rPr>
          <w:tab/>
        </w:r>
        <w:r w:rsidRPr="00EE133F">
          <w:rPr>
            <w:rStyle w:val="Hyperlink"/>
            <w:noProof/>
          </w:rPr>
          <w:t>Data analysis</w:t>
        </w:r>
        <w:r>
          <w:rPr>
            <w:noProof/>
            <w:webHidden/>
          </w:rPr>
          <w:tab/>
        </w:r>
        <w:r>
          <w:rPr>
            <w:noProof/>
            <w:webHidden/>
          </w:rPr>
          <w:fldChar w:fldCharType="begin"/>
        </w:r>
        <w:r>
          <w:rPr>
            <w:noProof/>
            <w:webHidden/>
          </w:rPr>
          <w:instrText xml:space="preserve"> PAGEREF _Toc47019031 \h </w:instrText>
        </w:r>
        <w:r>
          <w:rPr>
            <w:noProof/>
            <w:webHidden/>
          </w:rPr>
        </w:r>
        <w:r>
          <w:rPr>
            <w:noProof/>
            <w:webHidden/>
          </w:rPr>
          <w:fldChar w:fldCharType="separate"/>
        </w:r>
        <w:r>
          <w:rPr>
            <w:noProof/>
            <w:webHidden/>
          </w:rPr>
          <w:t>31</w:t>
        </w:r>
        <w:r>
          <w:rPr>
            <w:noProof/>
            <w:webHidden/>
          </w:rPr>
          <w:fldChar w:fldCharType="end"/>
        </w:r>
      </w:hyperlink>
    </w:p>
    <w:p w14:paraId="38D3CAB3" w14:textId="2FD588AA" w:rsidR="00327172" w:rsidRDefault="00327172">
      <w:pPr>
        <w:pStyle w:val="TOC2"/>
        <w:tabs>
          <w:tab w:val="left" w:pos="960"/>
          <w:tab w:val="right" w:leader="dot" w:pos="9350"/>
        </w:tabs>
        <w:rPr>
          <w:rFonts w:asciiTheme="minorHAnsi" w:eastAsiaTheme="minorEastAsia" w:hAnsiTheme="minorHAnsi" w:cstheme="minorBidi"/>
          <w:noProof/>
          <w:szCs w:val="24"/>
        </w:rPr>
      </w:pPr>
      <w:hyperlink w:anchor="_Toc47019032" w:history="1">
        <w:r w:rsidRPr="00EE133F">
          <w:rPr>
            <w:rStyle w:val="Hyperlink"/>
            <w:noProof/>
          </w:rPr>
          <w:t>3.3</w:t>
        </w:r>
        <w:r>
          <w:rPr>
            <w:rFonts w:asciiTheme="minorHAnsi" w:eastAsiaTheme="minorEastAsia" w:hAnsiTheme="minorHAnsi" w:cstheme="minorBidi"/>
            <w:noProof/>
            <w:szCs w:val="24"/>
          </w:rPr>
          <w:tab/>
        </w:r>
        <w:r w:rsidRPr="00EE133F">
          <w:rPr>
            <w:rStyle w:val="Hyperlink"/>
            <w:noProof/>
          </w:rPr>
          <w:t>Results</w:t>
        </w:r>
        <w:r>
          <w:rPr>
            <w:noProof/>
            <w:webHidden/>
          </w:rPr>
          <w:tab/>
        </w:r>
        <w:r>
          <w:rPr>
            <w:noProof/>
            <w:webHidden/>
          </w:rPr>
          <w:fldChar w:fldCharType="begin"/>
        </w:r>
        <w:r>
          <w:rPr>
            <w:noProof/>
            <w:webHidden/>
          </w:rPr>
          <w:instrText xml:space="preserve"> PAGEREF _Toc47019032 \h </w:instrText>
        </w:r>
        <w:r>
          <w:rPr>
            <w:noProof/>
            <w:webHidden/>
          </w:rPr>
        </w:r>
        <w:r>
          <w:rPr>
            <w:noProof/>
            <w:webHidden/>
          </w:rPr>
          <w:fldChar w:fldCharType="separate"/>
        </w:r>
        <w:r>
          <w:rPr>
            <w:noProof/>
            <w:webHidden/>
          </w:rPr>
          <w:t>31</w:t>
        </w:r>
        <w:r>
          <w:rPr>
            <w:noProof/>
            <w:webHidden/>
          </w:rPr>
          <w:fldChar w:fldCharType="end"/>
        </w:r>
      </w:hyperlink>
    </w:p>
    <w:p w14:paraId="30141097" w14:textId="59AE76C8" w:rsidR="00327172" w:rsidRDefault="00327172">
      <w:pPr>
        <w:pStyle w:val="TOC3"/>
        <w:tabs>
          <w:tab w:val="left" w:pos="1440"/>
          <w:tab w:val="right" w:leader="dot" w:pos="9350"/>
        </w:tabs>
        <w:rPr>
          <w:rFonts w:asciiTheme="minorHAnsi" w:eastAsiaTheme="minorEastAsia" w:hAnsiTheme="minorHAnsi" w:cstheme="minorBidi"/>
          <w:noProof/>
          <w:szCs w:val="24"/>
        </w:rPr>
      </w:pPr>
      <w:hyperlink w:anchor="_Toc47019033" w:history="1">
        <w:r w:rsidRPr="00EE133F">
          <w:rPr>
            <w:rStyle w:val="Hyperlink"/>
            <w:noProof/>
          </w:rPr>
          <w:t>3.3.1</w:t>
        </w:r>
        <w:r>
          <w:rPr>
            <w:rFonts w:asciiTheme="minorHAnsi" w:eastAsiaTheme="minorEastAsia" w:hAnsiTheme="minorHAnsi" w:cstheme="minorBidi"/>
            <w:noProof/>
            <w:szCs w:val="24"/>
          </w:rPr>
          <w:tab/>
        </w:r>
        <w:r w:rsidRPr="00EE133F">
          <w:rPr>
            <w:rStyle w:val="Hyperlink"/>
            <w:noProof/>
          </w:rPr>
          <w:t>Environmental conditions</w:t>
        </w:r>
        <w:r>
          <w:rPr>
            <w:noProof/>
            <w:webHidden/>
          </w:rPr>
          <w:tab/>
        </w:r>
        <w:r>
          <w:rPr>
            <w:noProof/>
            <w:webHidden/>
          </w:rPr>
          <w:fldChar w:fldCharType="begin"/>
        </w:r>
        <w:r>
          <w:rPr>
            <w:noProof/>
            <w:webHidden/>
          </w:rPr>
          <w:instrText xml:space="preserve"> PAGEREF _Toc47019033 \h </w:instrText>
        </w:r>
        <w:r>
          <w:rPr>
            <w:noProof/>
            <w:webHidden/>
          </w:rPr>
        </w:r>
        <w:r>
          <w:rPr>
            <w:noProof/>
            <w:webHidden/>
          </w:rPr>
          <w:fldChar w:fldCharType="separate"/>
        </w:r>
        <w:r>
          <w:rPr>
            <w:noProof/>
            <w:webHidden/>
          </w:rPr>
          <w:t>31</w:t>
        </w:r>
        <w:r>
          <w:rPr>
            <w:noProof/>
            <w:webHidden/>
          </w:rPr>
          <w:fldChar w:fldCharType="end"/>
        </w:r>
      </w:hyperlink>
    </w:p>
    <w:p w14:paraId="0CCD4959" w14:textId="093EC52C" w:rsidR="00327172" w:rsidRDefault="00327172">
      <w:pPr>
        <w:pStyle w:val="TOC3"/>
        <w:tabs>
          <w:tab w:val="left" w:pos="1440"/>
          <w:tab w:val="right" w:leader="dot" w:pos="9350"/>
        </w:tabs>
        <w:rPr>
          <w:rFonts w:asciiTheme="minorHAnsi" w:eastAsiaTheme="minorEastAsia" w:hAnsiTheme="minorHAnsi" w:cstheme="minorBidi"/>
          <w:noProof/>
          <w:szCs w:val="24"/>
        </w:rPr>
      </w:pPr>
      <w:hyperlink w:anchor="_Toc47019034" w:history="1">
        <w:r w:rsidRPr="00EE133F">
          <w:rPr>
            <w:rStyle w:val="Hyperlink"/>
            <w:noProof/>
          </w:rPr>
          <w:t>3.3.2</w:t>
        </w:r>
        <w:r>
          <w:rPr>
            <w:rFonts w:asciiTheme="minorHAnsi" w:eastAsiaTheme="minorEastAsia" w:hAnsiTheme="minorHAnsi" w:cstheme="minorBidi"/>
            <w:noProof/>
            <w:szCs w:val="24"/>
          </w:rPr>
          <w:tab/>
        </w:r>
        <w:r w:rsidRPr="00EE133F">
          <w:rPr>
            <w:rStyle w:val="Hyperlink"/>
            <w:noProof/>
          </w:rPr>
          <w:t>Zooplankton</w:t>
        </w:r>
        <w:r>
          <w:rPr>
            <w:noProof/>
            <w:webHidden/>
          </w:rPr>
          <w:tab/>
        </w:r>
        <w:r>
          <w:rPr>
            <w:noProof/>
            <w:webHidden/>
          </w:rPr>
          <w:fldChar w:fldCharType="begin"/>
        </w:r>
        <w:r>
          <w:rPr>
            <w:noProof/>
            <w:webHidden/>
          </w:rPr>
          <w:instrText xml:space="preserve"> PAGEREF _Toc47019034 \h </w:instrText>
        </w:r>
        <w:r>
          <w:rPr>
            <w:noProof/>
            <w:webHidden/>
          </w:rPr>
        </w:r>
        <w:r>
          <w:rPr>
            <w:noProof/>
            <w:webHidden/>
          </w:rPr>
          <w:fldChar w:fldCharType="separate"/>
        </w:r>
        <w:r>
          <w:rPr>
            <w:noProof/>
            <w:webHidden/>
          </w:rPr>
          <w:t>31</w:t>
        </w:r>
        <w:r>
          <w:rPr>
            <w:noProof/>
            <w:webHidden/>
          </w:rPr>
          <w:fldChar w:fldCharType="end"/>
        </w:r>
      </w:hyperlink>
    </w:p>
    <w:p w14:paraId="3A83A2AA" w14:textId="5DAF7CBC" w:rsidR="00327172" w:rsidRDefault="00327172">
      <w:pPr>
        <w:pStyle w:val="TOC3"/>
        <w:tabs>
          <w:tab w:val="left" w:pos="1440"/>
          <w:tab w:val="right" w:leader="dot" w:pos="9350"/>
        </w:tabs>
        <w:rPr>
          <w:rFonts w:asciiTheme="minorHAnsi" w:eastAsiaTheme="minorEastAsia" w:hAnsiTheme="minorHAnsi" w:cstheme="minorBidi"/>
          <w:noProof/>
          <w:szCs w:val="24"/>
        </w:rPr>
      </w:pPr>
      <w:hyperlink w:anchor="_Toc47019035" w:history="1">
        <w:r w:rsidRPr="00EE133F">
          <w:rPr>
            <w:rStyle w:val="Hyperlink"/>
            <w:noProof/>
          </w:rPr>
          <w:t>3.3.3</w:t>
        </w:r>
        <w:r>
          <w:rPr>
            <w:rFonts w:asciiTheme="minorHAnsi" w:eastAsiaTheme="minorEastAsia" w:hAnsiTheme="minorHAnsi" w:cstheme="minorBidi"/>
            <w:noProof/>
            <w:szCs w:val="24"/>
          </w:rPr>
          <w:tab/>
        </w:r>
        <w:r w:rsidRPr="00EE133F">
          <w:rPr>
            <w:rStyle w:val="Hyperlink"/>
            <w:noProof/>
          </w:rPr>
          <w:t>Juvenile pink and chum salmon diet composition</w:t>
        </w:r>
        <w:r>
          <w:rPr>
            <w:noProof/>
            <w:webHidden/>
          </w:rPr>
          <w:tab/>
        </w:r>
        <w:r>
          <w:rPr>
            <w:noProof/>
            <w:webHidden/>
          </w:rPr>
          <w:fldChar w:fldCharType="begin"/>
        </w:r>
        <w:r>
          <w:rPr>
            <w:noProof/>
            <w:webHidden/>
          </w:rPr>
          <w:instrText xml:space="preserve"> PAGEREF _Toc47019035 \h </w:instrText>
        </w:r>
        <w:r>
          <w:rPr>
            <w:noProof/>
            <w:webHidden/>
          </w:rPr>
        </w:r>
        <w:r>
          <w:rPr>
            <w:noProof/>
            <w:webHidden/>
          </w:rPr>
          <w:fldChar w:fldCharType="separate"/>
        </w:r>
        <w:r>
          <w:rPr>
            <w:noProof/>
            <w:webHidden/>
          </w:rPr>
          <w:t>31</w:t>
        </w:r>
        <w:r>
          <w:rPr>
            <w:noProof/>
            <w:webHidden/>
          </w:rPr>
          <w:fldChar w:fldCharType="end"/>
        </w:r>
      </w:hyperlink>
    </w:p>
    <w:p w14:paraId="67042A99" w14:textId="111C90FC" w:rsidR="00327172" w:rsidRDefault="00327172">
      <w:pPr>
        <w:pStyle w:val="TOC3"/>
        <w:tabs>
          <w:tab w:val="left" w:pos="1440"/>
          <w:tab w:val="right" w:leader="dot" w:pos="9350"/>
        </w:tabs>
        <w:rPr>
          <w:rFonts w:asciiTheme="minorHAnsi" w:eastAsiaTheme="minorEastAsia" w:hAnsiTheme="minorHAnsi" w:cstheme="minorBidi"/>
          <w:noProof/>
          <w:szCs w:val="24"/>
        </w:rPr>
      </w:pPr>
      <w:hyperlink w:anchor="_Toc47019036" w:history="1">
        <w:r w:rsidRPr="00EE133F">
          <w:rPr>
            <w:rStyle w:val="Hyperlink"/>
            <w:noProof/>
          </w:rPr>
          <w:t>3.3.4</w:t>
        </w:r>
        <w:r>
          <w:rPr>
            <w:rFonts w:asciiTheme="minorHAnsi" w:eastAsiaTheme="minorEastAsia" w:hAnsiTheme="minorHAnsi" w:cstheme="minorBidi"/>
            <w:noProof/>
            <w:szCs w:val="24"/>
          </w:rPr>
          <w:tab/>
        </w:r>
        <w:r w:rsidRPr="00EE133F">
          <w:rPr>
            <w:rStyle w:val="Hyperlink"/>
            <w:noProof/>
          </w:rPr>
          <w:t>Gut fullness of juvenile salmon</w:t>
        </w:r>
        <w:r>
          <w:rPr>
            <w:noProof/>
            <w:webHidden/>
          </w:rPr>
          <w:tab/>
        </w:r>
        <w:r>
          <w:rPr>
            <w:noProof/>
            <w:webHidden/>
          </w:rPr>
          <w:fldChar w:fldCharType="begin"/>
        </w:r>
        <w:r>
          <w:rPr>
            <w:noProof/>
            <w:webHidden/>
          </w:rPr>
          <w:instrText xml:space="preserve"> PAGEREF _Toc47019036 \h </w:instrText>
        </w:r>
        <w:r>
          <w:rPr>
            <w:noProof/>
            <w:webHidden/>
          </w:rPr>
        </w:r>
        <w:r>
          <w:rPr>
            <w:noProof/>
            <w:webHidden/>
          </w:rPr>
          <w:fldChar w:fldCharType="separate"/>
        </w:r>
        <w:r>
          <w:rPr>
            <w:noProof/>
            <w:webHidden/>
          </w:rPr>
          <w:t>31</w:t>
        </w:r>
        <w:r>
          <w:rPr>
            <w:noProof/>
            <w:webHidden/>
          </w:rPr>
          <w:fldChar w:fldCharType="end"/>
        </w:r>
      </w:hyperlink>
    </w:p>
    <w:p w14:paraId="25E31D6E" w14:textId="4420A34B" w:rsidR="00327172" w:rsidRDefault="00327172">
      <w:pPr>
        <w:pStyle w:val="TOC3"/>
        <w:tabs>
          <w:tab w:val="left" w:pos="1440"/>
          <w:tab w:val="right" w:leader="dot" w:pos="9350"/>
        </w:tabs>
        <w:rPr>
          <w:rFonts w:asciiTheme="minorHAnsi" w:eastAsiaTheme="minorEastAsia" w:hAnsiTheme="minorHAnsi" w:cstheme="minorBidi"/>
          <w:noProof/>
          <w:szCs w:val="24"/>
        </w:rPr>
      </w:pPr>
      <w:hyperlink w:anchor="_Toc47019037" w:history="1">
        <w:r w:rsidRPr="00EE133F">
          <w:rPr>
            <w:rStyle w:val="Hyperlink"/>
            <w:noProof/>
          </w:rPr>
          <w:t>3.3.5</w:t>
        </w:r>
        <w:r>
          <w:rPr>
            <w:rFonts w:asciiTheme="minorHAnsi" w:eastAsiaTheme="minorEastAsia" w:hAnsiTheme="minorHAnsi" w:cstheme="minorBidi"/>
            <w:noProof/>
            <w:szCs w:val="24"/>
          </w:rPr>
          <w:tab/>
        </w:r>
        <w:r w:rsidRPr="00EE133F">
          <w:rPr>
            <w:rStyle w:val="Hyperlink"/>
            <w:noProof/>
          </w:rPr>
          <w:t>Condition of juvenile salmon</w:t>
        </w:r>
        <w:r>
          <w:rPr>
            <w:noProof/>
            <w:webHidden/>
          </w:rPr>
          <w:tab/>
        </w:r>
        <w:r>
          <w:rPr>
            <w:noProof/>
            <w:webHidden/>
          </w:rPr>
          <w:fldChar w:fldCharType="begin"/>
        </w:r>
        <w:r>
          <w:rPr>
            <w:noProof/>
            <w:webHidden/>
          </w:rPr>
          <w:instrText xml:space="preserve"> PAGEREF _Toc47019037 \h </w:instrText>
        </w:r>
        <w:r>
          <w:rPr>
            <w:noProof/>
            <w:webHidden/>
          </w:rPr>
        </w:r>
        <w:r>
          <w:rPr>
            <w:noProof/>
            <w:webHidden/>
          </w:rPr>
          <w:fldChar w:fldCharType="separate"/>
        </w:r>
        <w:r>
          <w:rPr>
            <w:noProof/>
            <w:webHidden/>
          </w:rPr>
          <w:t>31</w:t>
        </w:r>
        <w:r>
          <w:rPr>
            <w:noProof/>
            <w:webHidden/>
          </w:rPr>
          <w:fldChar w:fldCharType="end"/>
        </w:r>
      </w:hyperlink>
    </w:p>
    <w:p w14:paraId="14ECC361" w14:textId="52E4D3F9" w:rsidR="00327172" w:rsidRDefault="00327172">
      <w:pPr>
        <w:pStyle w:val="TOC3"/>
        <w:tabs>
          <w:tab w:val="left" w:pos="1440"/>
          <w:tab w:val="right" w:leader="dot" w:pos="9350"/>
        </w:tabs>
        <w:rPr>
          <w:rFonts w:asciiTheme="minorHAnsi" w:eastAsiaTheme="minorEastAsia" w:hAnsiTheme="minorHAnsi" w:cstheme="minorBidi"/>
          <w:noProof/>
          <w:szCs w:val="24"/>
        </w:rPr>
      </w:pPr>
      <w:hyperlink w:anchor="_Toc47019038" w:history="1">
        <w:r w:rsidRPr="00EE133F">
          <w:rPr>
            <w:rStyle w:val="Hyperlink"/>
            <w:noProof/>
          </w:rPr>
          <w:t>3.3.6</w:t>
        </w:r>
        <w:r>
          <w:rPr>
            <w:rFonts w:asciiTheme="minorHAnsi" w:eastAsiaTheme="minorEastAsia" w:hAnsiTheme="minorHAnsi" w:cstheme="minorBidi"/>
            <w:noProof/>
            <w:szCs w:val="24"/>
          </w:rPr>
          <w:tab/>
        </w:r>
        <w:r w:rsidRPr="00EE133F">
          <w:rPr>
            <w:rStyle w:val="Hyperlink"/>
            <w:noProof/>
          </w:rPr>
          <w:t>Diet diversity of juvenile salmon</w:t>
        </w:r>
        <w:r>
          <w:rPr>
            <w:noProof/>
            <w:webHidden/>
          </w:rPr>
          <w:tab/>
        </w:r>
        <w:r>
          <w:rPr>
            <w:noProof/>
            <w:webHidden/>
          </w:rPr>
          <w:fldChar w:fldCharType="begin"/>
        </w:r>
        <w:r>
          <w:rPr>
            <w:noProof/>
            <w:webHidden/>
          </w:rPr>
          <w:instrText xml:space="preserve"> PAGEREF _Toc47019038 \h </w:instrText>
        </w:r>
        <w:r>
          <w:rPr>
            <w:noProof/>
            <w:webHidden/>
          </w:rPr>
        </w:r>
        <w:r>
          <w:rPr>
            <w:noProof/>
            <w:webHidden/>
          </w:rPr>
          <w:fldChar w:fldCharType="separate"/>
        </w:r>
        <w:r>
          <w:rPr>
            <w:noProof/>
            <w:webHidden/>
          </w:rPr>
          <w:t>31</w:t>
        </w:r>
        <w:r>
          <w:rPr>
            <w:noProof/>
            <w:webHidden/>
          </w:rPr>
          <w:fldChar w:fldCharType="end"/>
        </w:r>
      </w:hyperlink>
    </w:p>
    <w:p w14:paraId="5A101F7A" w14:textId="746F70BA" w:rsidR="00327172" w:rsidRDefault="00327172">
      <w:pPr>
        <w:pStyle w:val="TOC2"/>
        <w:tabs>
          <w:tab w:val="left" w:pos="960"/>
          <w:tab w:val="right" w:leader="dot" w:pos="9350"/>
        </w:tabs>
        <w:rPr>
          <w:rFonts w:asciiTheme="minorHAnsi" w:eastAsiaTheme="minorEastAsia" w:hAnsiTheme="minorHAnsi" w:cstheme="minorBidi"/>
          <w:noProof/>
          <w:szCs w:val="24"/>
        </w:rPr>
      </w:pPr>
      <w:hyperlink w:anchor="_Toc47019039" w:history="1">
        <w:r w:rsidRPr="00EE133F">
          <w:rPr>
            <w:rStyle w:val="Hyperlink"/>
            <w:noProof/>
          </w:rPr>
          <w:t>3.4</w:t>
        </w:r>
        <w:r>
          <w:rPr>
            <w:rFonts w:asciiTheme="minorHAnsi" w:eastAsiaTheme="minorEastAsia" w:hAnsiTheme="minorHAnsi" w:cstheme="minorBidi"/>
            <w:noProof/>
            <w:szCs w:val="24"/>
          </w:rPr>
          <w:tab/>
        </w:r>
        <w:r w:rsidRPr="00EE133F">
          <w:rPr>
            <w:rStyle w:val="Hyperlink"/>
            <w:noProof/>
          </w:rPr>
          <w:t>Discussion</w:t>
        </w:r>
        <w:r>
          <w:rPr>
            <w:noProof/>
            <w:webHidden/>
          </w:rPr>
          <w:tab/>
        </w:r>
        <w:r>
          <w:rPr>
            <w:noProof/>
            <w:webHidden/>
          </w:rPr>
          <w:fldChar w:fldCharType="begin"/>
        </w:r>
        <w:r>
          <w:rPr>
            <w:noProof/>
            <w:webHidden/>
          </w:rPr>
          <w:instrText xml:space="preserve"> PAGEREF _Toc47019039 \h </w:instrText>
        </w:r>
        <w:r>
          <w:rPr>
            <w:noProof/>
            <w:webHidden/>
          </w:rPr>
        </w:r>
        <w:r>
          <w:rPr>
            <w:noProof/>
            <w:webHidden/>
          </w:rPr>
          <w:fldChar w:fldCharType="separate"/>
        </w:r>
        <w:r>
          <w:rPr>
            <w:noProof/>
            <w:webHidden/>
          </w:rPr>
          <w:t>31</w:t>
        </w:r>
        <w:r>
          <w:rPr>
            <w:noProof/>
            <w:webHidden/>
          </w:rPr>
          <w:fldChar w:fldCharType="end"/>
        </w:r>
      </w:hyperlink>
    </w:p>
    <w:p w14:paraId="379470D9" w14:textId="3D834BC8" w:rsidR="00327172" w:rsidRDefault="00327172">
      <w:pPr>
        <w:pStyle w:val="TOC3"/>
        <w:tabs>
          <w:tab w:val="left" w:pos="1440"/>
          <w:tab w:val="right" w:leader="dot" w:pos="9350"/>
        </w:tabs>
        <w:rPr>
          <w:rFonts w:asciiTheme="minorHAnsi" w:eastAsiaTheme="minorEastAsia" w:hAnsiTheme="minorHAnsi" w:cstheme="minorBidi"/>
          <w:noProof/>
          <w:szCs w:val="24"/>
        </w:rPr>
      </w:pPr>
      <w:hyperlink w:anchor="_Toc47019040" w:history="1">
        <w:r w:rsidRPr="00EE133F">
          <w:rPr>
            <w:rStyle w:val="Hyperlink"/>
            <w:noProof/>
          </w:rPr>
          <w:t>3.4.1</w:t>
        </w:r>
        <w:r>
          <w:rPr>
            <w:rFonts w:asciiTheme="minorHAnsi" w:eastAsiaTheme="minorEastAsia" w:hAnsiTheme="minorHAnsi" w:cstheme="minorBidi"/>
            <w:noProof/>
            <w:szCs w:val="24"/>
          </w:rPr>
          <w:tab/>
        </w:r>
        <w:r w:rsidRPr="00EE133F">
          <w:rPr>
            <w:rStyle w:val="Hyperlink"/>
            <w:noProof/>
          </w:rPr>
          <w:t>Seasonality and prey phenology</w:t>
        </w:r>
        <w:r>
          <w:rPr>
            <w:noProof/>
            <w:webHidden/>
          </w:rPr>
          <w:tab/>
        </w:r>
        <w:r>
          <w:rPr>
            <w:noProof/>
            <w:webHidden/>
          </w:rPr>
          <w:fldChar w:fldCharType="begin"/>
        </w:r>
        <w:r>
          <w:rPr>
            <w:noProof/>
            <w:webHidden/>
          </w:rPr>
          <w:instrText xml:space="preserve"> PAGEREF _Toc47019040 \h </w:instrText>
        </w:r>
        <w:r>
          <w:rPr>
            <w:noProof/>
            <w:webHidden/>
          </w:rPr>
        </w:r>
        <w:r>
          <w:rPr>
            <w:noProof/>
            <w:webHidden/>
          </w:rPr>
          <w:fldChar w:fldCharType="separate"/>
        </w:r>
        <w:r>
          <w:rPr>
            <w:noProof/>
            <w:webHidden/>
          </w:rPr>
          <w:t>31</w:t>
        </w:r>
        <w:r>
          <w:rPr>
            <w:noProof/>
            <w:webHidden/>
          </w:rPr>
          <w:fldChar w:fldCharType="end"/>
        </w:r>
      </w:hyperlink>
    </w:p>
    <w:p w14:paraId="54BA1364" w14:textId="655F1777" w:rsidR="00327172" w:rsidRDefault="00327172">
      <w:pPr>
        <w:pStyle w:val="TOC3"/>
        <w:tabs>
          <w:tab w:val="left" w:pos="1440"/>
          <w:tab w:val="right" w:leader="dot" w:pos="9350"/>
        </w:tabs>
        <w:rPr>
          <w:rFonts w:asciiTheme="minorHAnsi" w:eastAsiaTheme="minorEastAsia" w:hAnsiTheme="minorHAnsi" w:cstheme="minorBidi"/>
          <w:noProof/>
          <w:szCs w:val="24"/>
        </w:rPr>
      </w:pPr>
      <w:hyperlink w:anchor="_Toc47019041" w:history="1">
        <w:r w:rsidRPr="00EE133F">
          <w:rPr>
            <w:rStyle w:val="Hyperlink"/>
            <w:noProof/>
          </w:rPr>
          <w:t>3.4.2</w:t>
        </w:r>
        <w:r>
          <w:rPr>
            <w:rFonts w:asciiTheme="minorHAnsi" w:eastAsiaTheme="minorEastAsia" w:hAnsiTheme="minorHAnsi" w:cstheme="minorBidi"/>
            <w:noProof/>
            <w:szCs w:val="24"/>
          </w:rPr>
          <w:tab/>
        </w:r>
        <w:r w:rsidRPr="00EE133F">
          <w:rPr>
            <w:rStyle w:val="Hyperlink"/>
            <w:noProof/>
          </w:rPr>
          <w:t>Interannual comparison</w:t>
        </w:r>
        <w:r>
          <w:rPr>
            <w:noProof/>
            <w:webHidden/>
          </w:rPr>
          <w:tab/>
        </w:r>
        <w:r>
          <w:rPr>
            <w:noProof/>
            <w:webHidden/>
          </w:rPr>
          <w:fldChar w:fldCharType="begin"/>
        </w:r>
        <w:r>
          <w:rPr>
            <w:noProof/>
            <w:webHidden/>
          </w:rPr>
          <w:instrText xml:space="preserve"> PAGEREF _Toc47019041 \h </w:instrText>
        </w:r>
        <w:r>
          <w:rPr>
            <w:noProof/>
            <w:webHidden/>
          </w:rPr>
        </w:r>
        <w:r>
          <w:rPr>
            <w:noProof/>
            <w:webHidden/>
          </w:rPr>
          <w:fldChar w:fldCharType="separate"/>
        </w:r>
        <w:r>
          <w:rPr>
            <w:noProof/>
            <w:webHidden/>
          </w:rPr>
          <w:t>31</w:t>
        </w:r>
        <w:r>
          <w:rPr>
            <w:noProof/>
            <w:webHidden/>
          </w:rPr>
          <w:fldChar w:fldCharType="end"/>
        </w:r>
      </w:hyperlink>
    </w:p>
    <w:p w14:paraId="0186C603" w14:textId="517EA6BE" w:rsidR="00327172" w:rsidRDefault="00327172">
      <w:pPr>
        <w:pStyle w:val="TOC3"/>
        <w:tabs>
          <w:tab w:val="left" w:pos="1440"/>
          <w:tab w:val="right" w:leader="dot" w:pos="9350"/>
        </w:tabs>
        <w:rPr>
          <w:rFonts w:asciiTheme="minorHAnsi" w:eastAsiaTheme="minorEastAsia" w:hAnsiTheme="minorHAnsi" w:cstheme="minorBidi"/>
          <w:noProof/>
          <w:szCs w:val="24"/>
        </w:rPr>
      </w:pPr>
      <w:hyperlink w:anchor="_Toc47019042" w:history="1">
        <w:r w:rsidRPr="00EE133F">
          <w:rPr>
            <w:rStyle w:val="Hyperlink"/>
            <w:noProof/>
          </w:rPr>
          <w:t>3.4.3</w:t>
        </w:r>
        <w:r>
          <w:rPr>
            <w:rFonts w:asciiTheme="minorHAnsi" w:eastAsiaTheme="minorEastAsia" w:hAnsiTheme="minorHAnsi" w:cstheme="minorBidi"/>
            <w:noProof/>
            <w:szCs w:val="24"/>
          </w:rPr>
          <w:tab/>
        </w:r>
        <w:r w:rsidRPr="00EE133F">
          <w:rPr>
            <w:rStyle w:val="Hyperlink"/>
            <w:noProof/>
          </w:rPr>
          <w:t>Predator and prey sizes</w:t>
        </w:r>
        <w:r>
          <w:rPr>
            <w:noProof/>
            <w:webHidden/>
          </w:rPr>
          <w:tab/>
        </w:r>
        <w:r>
          <w:rPr>
            <w:noProof/>
            <w:webHidden/>
          </w:rPr>
          <w:fldChar w:fldCharType="begin"/>
        </w:r>
        <w:r>
          <w:rPr>
            <w:noProof/>
            <w:webHidden/>
          </w:rPr>
          <w:instrText xml:space="preserve"> PAGEREF _Toc47019042 \h </w:instrText>
        </w:r>
        <w:r>
          <w:rPr>
            <w:noProof/>
            <w:webHidden/>
          </w:rPr>
        </w:r>
        <w:r>
          <w:rPr>
            <w:noProof/>
            <w:webHidden/>
          </w:rPr>
          <w:fldChar w:fldCharType="separate"/>
        </w:r>
        <w:r>
          <w:rPr>
            <w:noProof/>
            <w:webHidden/>
          </w:rPr>
          <w:t>31</w:t>
        </w:r>
        <w:r>
          <w:rPr>
            <w:noProof/>
            <w:webHidden/>
          </w:rPr>
          <w:fldChar w:fldCharType="end"/>
        </w:r>
      </w:hyperlink>
    </w:p>
    <w:p w14:paraId="2A671D09" w14:textId="693B139F" w:rsidR="00327172" w:rsidRDefault="00327172">
      <w:pPr>
        <w:pStyle w:val="TOC2"/>
        <w:tabs>
          <w:tab w:val="left" w:pos="960"/>
          <w:tab w:val="right" w:leader="dot" w:pos="9350"/>
        </w:tabs>
        <w:rPr>
          <w:rFonts w:asciiTheme="minorHAnsi" w:eastAsiaTheme="minorEastAsia" w:hAnsiTheme="minorHAnsi" w:cstheme="minorBidi"/>
          <w:noProof/>
          <w:szCs w:val="24"/>
        </w:rPr>
      </w:pPr>
      <w:hyperlink w:anchor="_Toc47019043" w:history="1">
        <w:r w:rsidRPr="00EE133F">
          <w:rPr>
            <w:rStyle w:val="Hyperlink"/>
            <w:noProof/>
          </w:rPr>
          <w:t>3.5</w:t>
        </w:r>
        <w:r>
          <w:rPr>
            <w:rFonts w:asciiTheme="minorHAnsi" w:eastAsiaTheme="minorEastAsia" w:hAnsiTheme="minorHAnsi" w:cstheme="minorBidi"/>
            <w:noProof/>
            <w:szCs w:val="24"/>
          </w:rPr>
          <w:tab/>
        </w:r>
        <w:r w:rsidRPr="00EE133F">
          <w:rPr>
            <w:rStyle w:val="Hyperlink"/>
            <w:noProof/>
          </w:rPr>
          <w:t>Conclusion</w:t>
        </w:r>
        <w:r>
          <w:rPr>
            <w:noProof/>
            <w:webHidden/>
          </w:rPr>
          <w:tab/>
        </w:r>
        <w:r>
          <w:rPr>
            <w:noProof/>
            <w:webHidden/>
          </w:rPr>
          <w:fldChar w:fldCharType="begin"/>
        </w:r>
        <w:r>
          <w:rPr>
            <w:noProof/>
            <w:webHidden/>
          </w:rPr>
          <w:instrText xml:space="preserve"> PAGEREF _Toc47019043 \h </w:instrText>
        </w:r>
        <w:r>
          <w:rPr>
            <w:noProof/>
            <w:webHidden/>
          </w:rPr>
        </w:r>
        <w:r>
          <w:rPr>
            <w:noProof/>
            <w:webHidden/>
          </w:rPr>
          <w:fldChar w:fldCharType="separate"/>
        </w:r>
        <w:r>
          <w:rPr>
            <w:noProof/>
            <w:webHidden/>
          </w:rPr>
          <w:t>31</w:t>
        </w:r>
        <w:r>
          <w:rPr>
            <w:noProof/>
            <w:webHidden/>
          </w:rPr>
          <w:fldChar w:fldCharType="end"/>
        </w:r>
      </w:hyperlink>
    </w:p>
    <w:p w14:paraId="50D1A1BC" w14:textId="56A89AA9" w:rsidR="00327172" w:rsidRDefault="00327172">
      <w:pPr>
        <w:pStyle w:val="TOC2"/>
        <w:tabs>
          <w:tab w:val="left" w:pos="960"/>
          <w:tab w:val="right" w:leader="dot" w:pos="9350"/>
        </w:tabs>
        <w:rPr>
          <w:rFonts w:asciiTheme="minorHAnsi" w:eastAsiaTheme="minorEastAsia" w:hAnsiTheme="minorHAnsi" w:cstheme="minorBidi"/>
          <w:noProof/>
          <w:szCs w:val="24"/>
        </w:rPr>
      </w:pPr>
      <w:hyperlink w:anchor="_Toc47019044" w:history="1">
        <w:r w:rsidRPr="00EE133F">
          <w:rPr>
            <w:rStyle w:val="Hyperlink"/>
            <w:noProof/>
          </w:rPr>
          <w:t>3.6</w:t>
        </w:r>
        <w:r>
          <w:rPr>
            <w:rFonts w:asciiTheme="minorHAnsi" w:eastAsiaTheme="minorEastAsia" w:hAnsiTheme="minorHAnsi" w:cstheme="minorBidi"/>
            <w:noProof/>
            <w:szCs w:val="24"/>
          </w:rPr>
          <w:tab/>
        </w:r>
        <w:r w:rsidRPr="00EE133F">
          <w:rPr>
            <w:rStyle w:val="Hyperlink"/>
            <w:noProof/>
          </w:rPr>
          <w:t>Tables</w:t>
        </w:r>
        <w:r>
          <w:rPr>
            <w:noProof/>
            <w:webHidden/>
          </w:rPr>
          <w:tab/>
        </w:r>
        <w:r>
          <w:rPr>
            <w:noProof/>
            <w:webHidden/>
          </w:rPr>
          <w:fldChar w:fldCharType="begin"/>
        </w:r>
        <w:r>
          <w:rPr>
            <w:noProof/>
            <w:webHidden/>
          </w:rPr>
          <w:instrText xml:space="preserve"> PAGEREF _Toc47019044 \h </w:instrText>
        </w:r>
        <w:r>
          <w:rPr>
            <w:noProof/>
            <w:webHidden/>
          </w:rPr>
        </w:r>
        <w:r>
          <w:rPr>
            <w:noProof/>
            <w:webHidden/>
          </w:rPr>
          <w:fldChar w:fldCharType="separate"/>
        </w:r>
        <w:r>
          <w:rPr>
            <w:noProof/>
            <w:webHidden/>
          </w:rPr>
          <w:t>32</w:t>
        </w:r>
        <w:r>
          <w:rPr>
            <w:noProof/>
            <w:webHidden/>
          </w:rPr>
          <w:fldChar w:fldCharType="end"/>
        </w:r>
      </w:hyperlink>
    </w:p>
    <w:p w14:paraId="153688DF" w14:textId="5DE45028" w:rsidR="00327172" w:rsidRDefault="00327172">
      <w:pPr>
        <w:pStyle w:val="TOC2"/>
        <w:tabs>
          <w:tab w:val="left" w:pos="960"/>
          <w:tab w:val="right" w:leader="dot" w:pos="9350"/>
        </w:tabs>
        <w:rPr>
          <w:rFonts w:asciiTheme="minorHAnsi" w:eastAsiaTheme="minorEastAsia" w:hAnsiTheme="minorHAnsi" w:cstheme="minorBidi"/>
          <w:noProof/>
          <w:szCs w:val="24"/>
        </w:rPr>
      </w:pPr>
      <w:hyperlink w:anchor="_Toc47019045" w:history="1">
        <w:r w:rsidRPr="00EE133F">
          <w:rPr>
            <w:rStyle w:val="Hyperlink"/>
            <w:noProof/>
          </w:rPr>
          <w:t>3.7</w:t>
        </w:r>
        <w:r>
          <w:rPr>
            <w:rFonts w:asciiTheme="minorHAnsi" w:eastAsiaTheme="minorEastAsia" w:hAnsiTheme="minorHAnsi" w:cstheme="minorBidi"/>
            <w:noProof/>
            <w:szCs w:val="24"/>
          </w:rPr>
          <w:tab/>
        </w:r>
        <w:r w:rsidRPr="00EE133F">
          <w:rPr>
            <w:rStyle w:val="Hyperlink"/>
            <w:noProof/>
          </w:rPr>
          <w:t>Figures</w:t>
        </w:r>
        <w:r>
          <w:rPr>
            <w:noProof/>
            <w:webHidden/>
          </w:rPr>
          <w:tab/>
        </w:r>
        <w:r>
          <w:rPr>
            <w:noProof/>
            <w:webHidden/>
          </w:rPr>
          <w:fldChar w:fldCharType="begin"/>
        </w:r>
        <w:r>
          <w:rPr>
            <w:noProof/>
            <w:webHidden/>
          </w:rPr>
          <w:instrText xml:space="preserve"> PAGEREF _Toc47019045 \h </w:instrText>
        </w:r>
        <w:r>
          <w:rPr>
            <w:noProof/>
            <w:webHidden/>
          </w:rPr>
        </w:r>
        <w:r>
          <w:rPr>
            <w:noProof/>
            <w:webHidden/>
          </w:rPr>
          <w:fldChar w:fldCharType="separate"/>
        </w:r>
        <w:r>
          <w:rPr>
            <w:noProof/>
            <w:webHidden/>
          </w:rPr>
          <w:t>36</w:t>
        </w:r>
        <w:r>
          <w:rPr>
            <w:noProof/>
            <w:webHidden/>
          </w:rPr>
          <w:fldChar w:fldCharType="end"/>
        </w:r>
      </w:hyperlink>
    </w:p>
    <w:p w14:paraId="682D8D74" w14:textId="69F666DF" w:rsidR="00327172" w:rsidRDefault="00327172">
      <w:pPr>
        <w:pStyle w:val="TOC1"/>
        <w:rPr>
          <w:rFonts w:asciiTheme="minorHAnsi" w:eastAsiaTheme="minorEastAsia" w:hAnsiTheme="minorHAnsi" w:cstheme="minorBidi"/>
          <w:b w:val="0"/>
          <w:noProof/>
        </w:rPr>
      </w:pPr>
      <w:hyperlink w:anchor="_Toc47019046" w:history="1">
        <w:r w:rsidRPr="00EE133F">
          <w:rPr>
            <w:rStyle w:val="Hyperlink"/>
            <w:noProof/>
          </w:rPr>
          <w:t>Chapter 4: Conclusion</w:t>
        </w:r>
        <w:r>
          <w:rPr>
            <w:noProof/>
            <w:webHidden/>
          </w:rPr>
          <w:tab/>
        </w:r>
        <w:r>
          <w:rPr>
            <w:noProof/>
            <w:webHidden/>
          </w:rPr>
          <w:fldChar w:fldCharType="begin"/>
        </w:r>
        <w:r>
          <w:rPr>
            <w:noProof/>
            <w:webHidden/>
          </w:rPr>
          <w:instrText xml:space="preserve"> PAGEREF _Toc47019046 \h </w:instrText>
        </w:r>
        <w:r>
          <w:rPr>
            <w:noProof/>
            <w:webHidden/>
          </w:rPr>
        </w:r>
        <w:r>
          <w:rPr>
            <w:noProof/>
            <w:webHidden/>
          </w:rPr>
          <w:fldChar w:fldCharType="separate"/>
        </w:r>
        <w:r>
          <w:rPr>
            <w:noProof/>
            <w:webHidden/>
          </w:rPr>
          <w:t>43</w:t>
        </w:r>
        <w:r>
          <w:rPr>
            <w:noProof/>
            <w:webHidden/>
          </w:rPr>
          <w:fldChar w:fldCharType="end"/>
        </w:r>
      </w:hyperlink>
    </w:p>
    <w:p w14:paraId="36988F0E" w14:textId="3435AE64" w:rsidR="00327172" w:rsidRDefault="00327172">
      <w:pPr>
        <w:pStyle w:val="TOC2"/>
        <w:tabs>
          <w:tab w:val="left" w:pos="960"/>
          <w:tab w:val="right" w:leader="dot" w:pos="9350"/>
        </w:tabs>
        <w:rPr>
          <w:rFonts w:asciiTheme="minorHAnsi" w:eastAsiaTheme="minorEastAsia" w:hAnsiTheme="minorHAnsi" w:cstheme="minorBidi"/>
          <w:noProof/>
          <w:szCs w:val="24"/>
        </w:rPr>
      </w:pPr>
      <w:hyperlink w:anchor="_Toc47019047" w:history="1">
        <w:r w:rsidRPr="00EE133F">
          <w:rPr>
            <w:rStyle w:val="Hyperlink"/>
            <w:noProof/>
          </w:rPr>
          <w:t>4.1</w:t>
        </w:r>
        <w:r>
          <w:rPr>
            <w:rFonts w:asciiTheme="minorHAnsi" w:eastAsiaTheme="minorEastAsia" w:hAnsiTheme="minorHAnsi" w:cstheme="minorBidi"/>
            <w:noProof/>
            <w:szCs w:val="24"/>
          </w:rPr>
          <w:tab/>
        </w:r>
        <w:r w:rsidRPr="00EE133F">
          <w:rPr>
            <w:rStyle w:val="Hyperlink"/>
            <w:noProof/>
          </w:rPr>
          <w:t>Knowledge gap of juvenile pink and chum salmon competition</w:t>
        </w:r>
        <w:r>
          <w:rPr>
            <w:noProof/>
            <w:webHidden/>
          </w:rPr>
          <w:tab/>
        </w:r>
        <w:r>
          <w:rPr>
            <w:noProof/>
            <w:webHidden/>
          </w:rPr>
          <w:fldChar w:fldCharType="begin"/>
        </w:r>
        <w:r>
          <w:rPr>
            <w:noProof/>
            <w:webHidden/>
          </w:rPr>
          <w:instrText xml:space="preserve"> PAGEREF _Toc47019047 \h </w:instrText>
        </w:r>
        <w:r>
          <w:rPr>
            <w:noProof/>
            <w:webHidden/>
          </w:rPr>
        </w:r>
        <w:r>
          <w:rPr>
            <w:noProof/>
            <w:webHidden/>
          </w:rPr>
          <w:fldChar w:fldCharType="separate"/>
        </w:r>
        <w:r>
          <w:rPr>
            <w:noProof/>
            <w:webHidden/>
          </w:rPr>
          <w:t>43</w:t>
        </w:r>
        <w:r>
          <w:rPr>
            <w:noProof/>
            <w:webHidden/>
          </w:rPr>
          <w:fldChar w:fldCharType="end"/>
        </w:r>
      </w:hyperlink>
    </w:p>
    <w:p w14:paraId="15B4E5DA" w14:textId="14AA49D2" w:rsidR="00327172" w:rsidRDefault="00327172">
      <w:pPr>
        <w:pStyle w:val="TOC2"/>
        <w:tabs>
          <w:tab w:val="left" w:pos="960"/>
          <w:tab w:val="right" w:leader="dot" w:pos="9350"/>
        </w:tabs>
        <w:rPr>
          <w:rFonts w:asciiTheme="minorHAnsi" w:eastAsiaTheme="minorEastAsia" w:hAnsiTheme="minorHAnsi" w:cstheme="minorBidi"/>
          <w:noProof/>
          <w:szCs w:val="24"/>
        </w:rPr>
      </w:pPr>
      <w:hyperlink w:anchor="_Toc47019048" w:history="1">
        <w:r w:rsidRPr="00EE133F">
          <w:rPr>
            <w:rStyle w:val="Hyperlink"/>
            <w:noProof/>
          </w:rPr>
          <w:t>4.2</w:t>
        </w:r>
        <w:r>
          <w:rPr>
            <w:rFonts w:asciiTheme="minorHAnsi" w:eastAsiaTheme="minorEastAsia" w:hAnsiTheme="minorHAnsi" w:cstheme="minorBidi"/>
            <w:noProof/>
            <w:szCs w:val="24"/>
          </w:rPr>
          <w:tab/>
        </w:r>
        <w:r w:rsidRPr="00EE133F">
          <w:rPr>
            <w:rStyle w:val="Hyperlink"/>
            <w:noProof/>
          </w:rPr>
          <w:t>Juvenile pink and chum salmon diets in contrasting foraging conditions</w:t>
        </w:r>
        <w:r>
          <w:rPr>
            <w:noProof/>
            <w:webHidden/>
          </w:rPr>
          <w:tab/>
        </w:r>
        <w:r>
          <w:rPr>
            <w:noProof/>
            <w:webHidden/>
          </w:rPr>
          <w:fldChar w:fldCharType="begin"/>
        </w:r>
        <w:r>
          <w:rPr>
            <w:noProof/>
            <w:webHidden/>
          </w:rPr>
          <w:instrText xml:space="preserve"> PAGEREF _Toc47019048 \h </w:instrText>
        </w:r>
        <w:r>
          <w:rPr>
            <w:noProof/>
            <w:webHidden/>
          </w:rPr>
        </w:r>
        <w:r>
          <w:rPr>
            <w:noProof/>
            <w:webHidden/>
          </w:rPr>
          <w:fldChar w:fldCharType="separate"/>
        </w:r>
        <w:r>
          <w:rPr>
            <w:noProof/>
            <w:webHidden/>
          </w:rPr>
          <w:t>43</w:t>
        </w:r>
        <w:r>
          <w:rPr>
            <w:noProof/>
            <w:webHidden/>
          </w:rPr>
          <w:fldChar w:fldCharType="end"/>
        </w:r>
      </w:hyperlink>
    </w:p>
    <w:p w14:paraId="57E2A6E6" w14:textId="4BBEFEAA" w:rsidR="00327172" w:rsidRDefault="00327172">
      <w:pPr>
        <w:pStyle w:val="TOC2"/>
        <w:tabs>
          <w:tab w:val="left" w:pos="960"/>
          <w:tab w:val="right" w:leader="dot" w:pos="9350"/>
        </w:tabs>
        <w:rPr>
          <w:rFonts w:asciiTheme="minorHAnsi" w:eastAsiaTheme="minorEastAsia" w:hAnsiTheme="minorHAnsi" w:cstheme="minorBidi"/>
          <w:noProof/>
          <w:szCs w:val="24"/>
        </w:rPr>
      </w:pPr>
      <w:hyperlink w:anchor="_Toc47019049" w:history="1">
        <w:r w:rsidRPr="00EE133F">
          <w:rPr>
            <w:rStyle w:val="Hyperlink"/>
            <w:noProof/>
          </w:rPr>
          <w:t>4.3</w:t>
        </w:r>
        <w:r>
          <w:rPr>
            <w:rFonts w:asciiTheme="minorHAnsi" w:eastAsiaTheme="minorEastAsia" w:hAnsiTheme="minorHAnsi" w:cstheme="minorBidi"/>
            <w:noProof/>
            <w:szCs w:val="24"/>
          </w:rPr>
          <w:tab/>
        </w:r>
        <w:r w:rsidRPr="00EE133F">
          <w:rPr>
            <w:rStyle w:val="Hyperlink"/>
            <w:noProof/>
          </w:rPr>
          <w:t>Pink and chum salmon trophic interactions during outmigration</w:t>
        </w:r>
        <w:r>
          <w:rPr>
            <w:noProof/>
            <w:webHidden/>
          </w:rPr>
          <w:tab/>
        </w:r>
        <w:r>
          <w:rPr>
            <w:noProof/>
            <w:webHidden/>
          </w:rPr>
          <w:fldChar w:fldCharType="begin"/>
        </w:r>
        <w:r>
          <w:rPr>
            <w:noProof/>
            <w:webHidden/>
          </w:rPr>
          <w:instrText xml:space="preserve"> PAGEREF _Toc47019049 \h </w:instrText>
        </w:r>
        <w:r>
          <w:rPr>
            <w:noProof/>
            <w:webHidden/>
          </w:rPr>
        </w:r>
        <w:r>
          <w:rPr>
            <w:noProof/>
            <w:webHidden/>
          </w:rPr>
          <w:fldChar w:fldCharType="separate"/>
        </w:r>
        <w:r>
          <w:rPr>
            <w:noProof/>
            <w:webHidden/>
          </w:rPr>
          <w:t>43</w:t>
        </w:r>
        <w:r>
          <w:rPr>
            <w:noProof/>
            <w:webHidden/>
          </w:rPr>
          <w:fldChar w:fldCharType="end"/>
        </w:r>
      </w:hyperlink>
    </w:p>
    <w:p w14:paraId="2D29A311" w14:textId="04006C66" w:rsidR="00327172" w:rsidRDefault="00327172">
      <w:pPr>
        <w:pStyle w:val="TOC2"/>
        <w:tabs>
          <w:tab w:val="left" w:pos="960"/>
          <w:tab w:val="right" w:leader="dot" w:pos="9350"/>
        </w:tabs>
        <w:rPr>
          <w:rFonts w:asciiTheme="minorHAnsi" w:eastAsiaTheme="minorEastAsia" w:hAnsiTheme="minorHAnsi" w:cstheme="minorBidi"/>
          <w:noProof/>
          <w:szCs w:val="24"/>
        </w:rPr>
      </w:pPr>
      <w:hyperlink w:anchor="_Toc47019050" w:history="1">
        <w:r w:rsidRPr="00EE133F">
          <w:rPr>
            <w:rStyle w:val="Hyperlink"/>
            <w:noProof/>
          </w:rPr>
          <w:t>4.4</w:t>
        </w:r>
        <w:r>
          <w:rPr>
            <w:rFonts w:asciiTheme="minorHAnsi" w:eastAsiaTheme="minorEastAsia" w:hAnsiTheme="minorHAnsi" w:cstheme="minorBidi"/>
            <w:noProof/>
            <w:szCs w:val="24"/>
          </w:rPr>
          <w:tab/>
        </w:r>
        <w:r w:rsidRPr="00EE133F">
          <w:rPr>
            <w:rStyle w:val="Hyperlink"/>
            <w:noProof/>
          </w:rPr>
          <w:t>Pink and chum salmon as ecosystem indicators</w:t>
        </w:r>
        <w:r>
          <w:rPr>
            <w:noProof/>
            <w:webHidden/>
          </w:rPr>
          <w:tab/>
        </w:r>
        <w:r>
          <w:rPr>
            <w:noProof/>
            <w:webHidden/>
          </w:rPr>
          <w:fldChar w:fldCharType="begin"/>
        </w:r>
        <w:r>
          <w:rPr>
            <w:noProof/>
            <w:webHidden/>
          </w:rPr>
          <w:instrText xml:space="preserve"> PAGEREF _Toc47019050 \h </w:instrText>
        </w:r>
        <w:r>
          <w:rPr>
            <w:noProof/>
            <w:webHidden/>
          </w:rPr>
        </w:r>
        <w:r>
          <w:rPr>
            <w:noProof/>
            <w:webHidden/>
          </w:rPr>
          <w:fldChar w:fldCharType="separate"/>
        </w:r>
        <w:r>
          <w:rPr>
            <w:noProof/>
            <w:webHidden/>
          </w:rPr>
          <w:t>43</w:t>
        </w:r>
        <w:r>
          <w:rPr>
            <w:noProof/>
            <w:webHidden/>
          </w:rPr>
          <w:fldChar w:fldCharType="end"/>
        </w:r>
      </w:hyperlink>
    </w:p>
    <w:p w14:paraId="31619107" w14:textId="0B3B6E4C" w:rsidR="00327172" w:rsidRDefault="00327172">
      <w:pPr>
        <w:pStyle w:val="TOC1"/>
        <w:rPr>
          <w:rFonts w:asciiTheme="minorHAnsi" w:eastAsiaTheme="minorEastAsia" w:hAnsiTheme="minorHAnsi" w:cstheme="minorBidi"/>
          <w:b w:val="0"/>
          <w:noProof/>
        </w:rPr>
      </w:pPr>
      <w:hyperlink w:anchor="_Toc47019051" w:history="1">
        <w:r w:rsidRPr="00EE133F">
          <w:rPr>
            <w:rStyle w:val="Hyperlink"/>
            <w:noProof/>
          </w:rPr>
          <w:t>References</w:t>
        </w:r>
        <w:r>
          <w:rPr>
            <w:noProof/>
            <w:webHidden/>
          </w:rPr>
          <w:tab/>
        </w:r>
        <w:r>
          <w:rPr>
            <w:noProof/>
            <w:webHidden/>
          </w:rPr>
          <w:fldChar w:fldCharType="begin"/>
        </w:r>
        <w:r>
          <w:rPr>
            <w:noProof/>
            <w:webHidden/>
          </w:rPr>
          <w:instrText xml:space="preserve"> PAGEREF _Toc47019051 \h </w:instrText>
        </w:r>
        <w:r>
          <w:rPr>
            <w:noProof/>
            <w:webHidden/>
          </w:rPr>
        </w:r>
        <w:r>
          <w:rPr>
            <w:noProof/>
            <w:webHidden/>
          </w:rPr>
          <w:fldChar w:fldCharType="separate"/>
        </w:r>
        <w:r>
          <w:rPr>
            <w:noProof/>
            <w:webHidden/>
          </w:rPr>
          <w:t>44</w:t>
        </w:r>
        <w:r>
          <w:rPr>
            <w:noProof/>
            <w:webHidden/>
          </w:rPr>
          <w:fldChar w:fldCharType="end"/>
        </w:r>
      </w:hyperlink>
    </w:p>
    <w:p w14:paraId="070588D2" w14:textId="22F74CC9" w:rsidR="00327172" w:rsidRDefault="00327172">
      <w:pPr>
        <w:pStyle w:val="TOC1"/>
        <w:rPr>
          <w:rFonts w:asciiTheme="minorHAnsi" w:eastAsiaTheme="minorEastAsia" w:hAnsiTheme="minorHAnsi" w:cstheme="minorBidi"/>
          <w:b w:val="0"/>
          <w:noProof/>
        </w:rPr>
      </w:pPr>
      <w:hyperlink w:anchor="_Toc47019052" w:history="1">
        <w:r w:rsidRPr="00EE133F">
          <w:rPr>
            <w:rStyle w:val="Hyperlink"/>
            <w:noProof/>
          </w:rPr>
          <w:t>Appendix</w:t>
        </w:r>
        <w:r>
          <w:rPr>
            <w:noProof/>
            <w:webHidden/>
          </w:rPr>
          <w:tab/>
        </w:r>
        <w:r>
          <w:rPr>
            <w:noProof/>
            <w:webHidden/>
          </w:rPr>
          <w:fldChar w:fldCharType="begin"/>
        </w:r>
        <w:r>
          <w:rPr>
            <w:noProof/>
            <w:webHidden/>
          </w:rPr>
          <w:instrText xml:space="preserve"> PAGEREF _Toc47019052 \h </w:instrText>
        </w:r>
        <w:r>
          <w:rPr>
            <w:noProof/>
            <w:webHidden/>
          </w:rPr>
        </w:r>
        <w:r>
          <w:rPr>
            <w:noProof/>
            <w:webHidden/>
          </w:rPr>
          <w:fldChar w:fldCharType="separate"/>
        </w:r>
        <w:r>
          <w:rPr>
            <w:noProof/>
            <w:webHidden/>
          </w:rPr>
          <w:t>51</w:t>
        </w:r>
        <w:r>
          <w:rPr>
            <w:noProof/>
            <w:webHidden/>
          </w:rPr>
          <w:fldChar w:fldCharType="end"/>
        </w:r>
      </w:hyperlink>
    </w:p>
    <w:p w14:paraId="2D7493FC" w14:textId="7A5E9A81" w:rsidR="00194981" w:rsidRPr="00EB46DF" w:rsidRDefault="00327172" w:rsidP="00194981">
      <w:pPr>
        <w:rPr>
          <w:rFonts w:cs="Times New Roman"/>
        </w:rPr>
      </w:pPr>
      <w:r>
        <w:rPr>
          <w:rFonts w:eastAsia="Cambria" w:cs="Times New Roman"/>
        </w:rPr>
        <w:fldChar w:fldCharType="end"/>
      </w:r>
    </w:p>
    <w:p w14:paraId="53284E2E" w14:textId="597E0676" w:rsidR="005A57A4" w:rsidRDefault="005A57A4">
      <w:pPr>
        <w:rPr>
          <w:rFonts w:cs="Times New Roman"/>
        </w:rPr>
      </w:pPr>
    </w:p>
    <w:p w14:paraId="6D086767" w14:textId="77777777" w:rsidR="00DB463E" w:rsidRPr="00EB46DF" w:rsidRDefault="00DB463E">
      <w:pPr>
        <w:rPr>
          <w:rFonts w:cs="Times New Roman"/>
        </w:rPr>
      </w:pPr>
    </w:p>
    <w:p w14:paraId="1189A9E0" w14:textId="0E632847" w:rsidR="00EB46DF" w:rsidRDefault="00EB46DF" w:rsidP="00EB46DF">
      <w:pPr>
        <w:pStyle w:val="Heading1"/>
        <w:numPr>
          <w:ilvl w:val="0"/>
          <w:numId w:val="0"/>
        </w:numPr>
      </w:pPr>
      <w:bookmarkStart w:id="8" w:name="_Toc47018994"/>
      <w:r w:rsidRPr="00987FD4">
        <w:t>List of Tables</w:t>
      </w:r>
      <w:bookmarkEnd w:id="8"/>
    </w:p>
    <w:p w14:paraId="67C541EE" w14:textId="75FFD9FC" w:rsidR="00EB46DF" w:rsidRDefault="00EB46DF" w:rsidP="0015282A">
      <w:pPr>
        <w:pStyle w:val="TableofFigures"/>
      </w:pPr>
    </w:p>
    <w:p w14:paraId="4C64C5BB" w14:textId="27544569" w:rsidR="00327172" w:rsidRDefault="00327172">
      <w:pPr>
        <w:pStyle w:val="TableofFigures"/>
        <w:tabs>
          <w:tab w:val="right" w:leader="dot" w:pos="9350"/>
        </w:tabs>
        <w:rPr>
          <w:rFonts w:asciiTheme="minorHAnsi" w:eastAsiaTheme="minorEastAsia" w:hAnsiTheme="minorHAnsi" w:cstheme="minorBidi"/>
          <w:iCs w:val="0"/>
          <w:noProof/>
          <w:color w:val="auto"/>
          <w:szCs w:val="24"/>
        </w:rPr>
      </w:pPr>
      <w:r>
        <w:rPr>
          <w:iCs w:val="0"/>
        </w:rPr>
        <w:fldChar w:fldCharType="begin"/>
      </w:r>
      <w:r>
        <w:rPr>
          <w:iCs w:val="0"/>
        </w:rPr>
        <w:instrText xml:space="preserve"> TOC \h \z \t "Heading 9,Tables" \c </w:instrText>
      </w:r>
      <w:r>
        <w:rPr>
          <w:iCs w:val="0"/>
        </w:rPr>
        <w:fldChar w:fldCharType="separate"/>
      </w:r>
      <w:hyperlink w:anchor="_Toc47019416" w:history="1">
        <w:r w:rsidRPr="0093145B">
          <w:rPr>
            <w:rStyle w:val="Hyperlink"/>
            <w:noProof/>
          </w:rPr>
          <w:t>Table 2.1. Survey dates, salmon sample sizes, dates, environmental surface data, and zooplankton biomass by size fraction.</w:t>
        </w:r>
        <w:r>
          <w:rPr>
            <w:noProof/>
            <w:webHidden/>
          </w:rPr>
          <w:tab/>
        </w:r>
        <w:r>
          <w:rPr>
            <w:noProof/>
            <w:webHidden/>
          </w:rPr>
          <w:fldChar w:fldCharType="begin"/>
        </w:r>
        <w:r>
          <w:rPr>
            <w:noProof/>
            <w:webHidden/>
          </w:rPr>
          <w:instrText xml:space="preserve"> PAGEREF _Toc47019416 \h </w:instrText>
        </w:r>
        <w:r>
          <w:rPr>
            <w:noProof/>
            <w:webHidden/>
          </w:rPr>
        </w:r>
        <w:r>
          <w:rPr>
            <w:noProof/>
            <w:webHidden/>
          </w:rPr>
          <w:fldChar w:fldCharType="separate"/>
        </w:r>
        <w:r>
          <w:rPr>
            <w:noProof/>
            <w:webHidden/>
          </w:rPr>
          <w:t>19</w:t>
        </w:r>
        <w:r>
          <w:rPr>
            <w:noProof/>
            <w:webHidden/>
          </w:rPr>
          <w:fldChar w:fldCharType="end"/>
        </w:r>
      </w:hyperlink>
    </w:p>
    <w:p w14:paraId="510264DC" w14:textId="79167BD7" w:rsidR="00327172" w:rsidRDefault="00327172">
      <w:pPr>
        <w:pStyle w:val="TableofFigures"/>
        <w:tabs>
          <w:tab w:val="right" w:leader="dot" w:pos="9350"/>
        </w:tabs>
        <w:rPr>
          <w:rFonts w:asciiTheme="minorHAnsi" w:eastAsiaTheme="minorEastAsia" w:hAnsiTheme="minorHAnsi" w:cstheme="minorBidi"/>
          <w:iCs w:val="0"/>
          <w:noProof/>
          <w:color w:val="auto"/>
          <w:szCs w:val="24"/>
        </w:rPr>
      </w:pPr>
      <w:hyperlink w:anchor="_Toc47019417" w:history="1">
        <w:r w:rsidRPr="0093145B">
          <w:rPr>
            <w:rStyle w:val="Hyperlink"/>
            <w:noProof/>
          </w:rPr>
          <w:t>Table 2.2. Zooplankton relative abundance (expressed as percent) at each site, summarized by the main groups.</w:t>
        </w:r>
        <w:r>
          <w:rPr>
            <w:noProof/>
            <w:webHidden/>
          </w:rPr>
          <w:tab/>
        </w:r>
        <w:r>
          <w:rPr>
            <w:noProof/>
            <w:webHidden/>
          </w:rPr>
          <w:fldChar w:fldCharType="begin"/>
        </w:r>
        <w:r>
          <w:rPr>
            <w:noProof/>
            <w:webHidden/>
          </w:rPr>
          <w:instrText xml:space="preserve"> PAGEREF _Toc47019417 \h </w:instrText>
        </w:r>
        <w:r>
          <w:rPr>
            <w:noProof/>
            <w:webHidden/>
          </w:rPr>
        </w:r>
        <w:r>
          <w:rPr>
            <w:noProof/>
            <w:webHidden/>
          </w:rPr>
          <w:fldChar w:fldCharType="separate"/>
        </w:r>
        <w:r>
          <w:rPr>
            <w:noProof/>
            <w:webHidden/>
          </w:rPr>
          <w:t>20</w:t>
        </w:r>
        <w:r>
          <w:rPr>
            <w:noProof/>
            <w:webHidden/>
          </w:rPr>
          <w:fldChar w:fldCharType="end"/>
        </w:r>
      </w:hyperlink>
    </w:p>
    <w:p w14:paraId="63E42DA0" w14:textId="0BD90B52" w:rsidR="00327172" w:rsidRDefault="00327172">
      <w:pPr>
        <w:pStyle w:val="TableofFigures"/>
        <w:tabs>
          <w:tab w:val="right" w:leader="dot" w:pos="9350"/>
        </w:tabs>
        <w:rPr>
          <w:rFonts w:asciiTheme="minorHAnsi" w:eastAsiaTheme="minorEastAsia" w:hAnsiTheme="minorHAnsi" w:cstheme="minorBidi"/>
          <w:iCs w:val="0"/>
          <w:noProof/>
          <w:color w:val="auto"/>
          <w:szCs w:val="24"/>
        </w:rPr>
      </w:pPr>
      <w:hyperlink w:anchor="_Toc47019418" w:history="1">
        <w:r w:rsidRPr="0093145B">
          <w:rPr>
            <w:rStyle w:val="Hyperlink"/>
            <w:bCs/>
            <w:noProof/>
          </w:rPr>
          <w:t>Table 2.3.</w:t>
        </w:r>
        <w:r w:rsidRPr="0093145B">
          <w:rPr>
            <w:rStyle w:val="Hyperlink"/>
            <w:noProof/>
          </w:rPr>
          <w:t xml:space="preserve"> Salmon biological data including wet weight (WW), fork length (FL), gut fullness index (GFI), showing mean and standard error. The number of empty stomachs and percent dietary overlap between pink and chum salmon at each site is also shown.</w:t>
        </w:r>
        <w:r>
          <w:rPr>
            <w:noProof/>
            <w:webHidden/>
          </w:rPr>
          <w:tab/>
        </w:r>
        <w:r>
          <w:rPr>
            <w:noProof/>
            <w:webHidden/>
          </w:rPr>
          <w:fldChar w:fldCharType="begin"/>
        </w:r>
        <w:r>
          <w:rPr>
            <w:noProof/>
            <w:webHidden/>
          </w:rPr>
          <w:instrText xml:space="preserve"> PAGEREF _Toc47019418 \h </w:instrText>
        </w:r>
        <w:r>
          <w:rPr>
            <w:noProof/>
            <w:webHidden/>
          </w:rPr>
        </w:r>
        <w:r>
          <w:rPr>
            <w:noProof/>
            <w:webHidden/>
          </w:rPr>
          <w:fldChar w:fldCharType="separate"/>
        </w:r>
        <w:r>
          <w:rPr>
            <w:noProof/>
            <w:webHidden/>
          </w:rPr>
          <w:t>21</w:t>
        </w:r>
        <w:r>
          <w:rPr>
            <w:noProof/>
            <w:webHidden/>
          </w:rPr>
          <w:fldChar w:fldCharType="end"/>
        </w:r>
      </w:hyperlink>
    </w:p>
    <w:p w14:paraId="43B74DEF" w14:textId="568E62EE" w:rsidR="00327172" w:rsidRDefault="00327172">
      <w:pPr>
        <w:pStyle w:val="TableofFigures"/>
        <w:tabs>
          <w:tab w:val="right" w:leader="dot" w:pos="9350"/>
        </w:tabs>
        <w:rPr>
          <w:rFonts w:asciiTheme="minorHAnsi" w:eastAsiaTheme="minorEastAsia" w:hAnsiTheme="minorHAnsi" w:cstheme="minorBidi"/>
          <w:iCs w:val="0"/>
          <w:noProof/>
          <w:color w:val="auto"/>
          <w:szCs w:val="24"/>
        </w:rPr>
      </w:pPr>
      <w:hyperlink w:anchor="_Toc47019419" w:history="1">
        <w:r w:rsidRPr="0093145B">
          <w:rPr>
            <w:rStyle w:val="Hyperlink"/>
            <w:noProof/>
          </w:rPr>
          <w:t>Table 2.4. Diet composition summary by average relative wet weight (expressed as percent) of the main groups of prey for pink (PI) and chum (CU) salmon at each site.</w:t>
        </w:r>
        <w:r>
          <w:rPr>
            <w:noProof/>
            <w:webHidden/>
          </w:rPr>
          <w:tab/>
        </w:r>
        <w:r>
          <w:rPr>
            <w:noProof/>
            <w:webHidden/>
          </w:rPr>
          <w:fldChar w:fldCharType="begin"/>
        </w:r>
        <w:r>
          <w:rPr>
            <w:noProof/>
            <w:webHidden/>
          </w:rPr>
          <w:instrText xml:space="preserve"> PAGEREF _Toc47019419 \h </w:instrText>
        </w:r>
        <w:r>
          <w:rPr>
            <w:noProof/>
            <w:webHidden/>
          </w:rPr>
        </w:r>
        <w:r>
          <w:rPr>
            <w:noProof/>
            <w:webHidden/>
          </w:rPr>
          <w:fldChar w:fldCharType="separate"/>
        </w:r>
        <w:r>
          <w:rPr>
            <w:noProof/>
            <w:webHidden/>
          </w:rPr>
          <w:t>22</w:t>
        </w:r>
        <w:r>
          <w:rPr>
            <w:noProof/>
            <w:webHidden/>
          </w:rPr>
          <w:fldChar w:fldCharType="end"/>
        </w:r>
      </w:hyperlink>
    </w:p>
    <w:p w14:paraId="6A35987F" w14:textId="3B4B7CF6" w:rsidR="00327172" w:rsidRDefault="00327172">
      <w:pPr>
        <w:pStyle w:val="TableofFigures"/>
        <w:tabs>
          <w:tab w:val="right" w:leader="dot" w:pos="9350"/>
        </w:tabs>
        <w:rPr>
          <w:rFonts w:asciiTheme="minorHAnsi" w:eastAsiaTheme="minorEastAsia" w:hAnsiTheme="minorHAnsi" w:cstheme="minorBidi"/>
          <w:iCs w:val="0"/>
          <w:noProof/>
          <w:color w:val="auto"/>
          <w:szCs w:val="24"/>
        </w:rPr>
      </w:pPr>
      <w:hyperlink w:anchor="_Toc47019420" w:history="1">
        <w:r w:rsidRPr="0093145B">
          <w:rPr>
            <w:rStyle w:val="Hyperlink"/>
            <w:noProof/>
          </w:rPr>
          <w:t>Table 3.1 Sampling during salmon outmigration (May to July) through the Discovery Islands and Johnstone Strait in 2015 and 2016.</w:t>
        </w:r>
        <w:r>
          <w:rPr>
            <w:noProof/>
            <w:webHidden/>
          </w:rPr>
          <w:tab/>
        </w:r>
        <w:r>
          <w:rPr>
            <w:noProof/>
            <w:webHidden/>
          </w:rPr>
          <w:fldChar w:fldCharType="begin"/>
        </w:r>
        <w:r>
          <w:rPr>
            <w:noProof/>
            <w:webHidden/>
          </w:rPr>
          <w:instrText xml:space="preserve"> PAGEREF _Toc47019420 \h </w:instrText>
        </w:r>
        <w:r>
          <w:rPr>
            <w:noProof/>
            <w:webHidden/>
          </w:rPr>
        </w:r>
        <w:r>
          <w:rPr>
            <w:noProof/>
            <w:webHidden/>
          </w:rPr>
          <w:fldChar w:fldCharType="separate"/>
        </w:r>
        <w:r>
          <w:rPr>
            <w:noProof/>
            <w:webHidden/>
          </w:rPr>
          <w:t>32</w:t>
        </w:r>
        <w:r>
          <w:rPr>
            <w:noProof/>
            <w:webHidden/>
          </w:rPr>
          <w:fldChar w:fldCharType="end"/>
        </w:r>
      </w:hyperlink>
    </w:p>
    <w:p w14:paraId="252835B3" w14:textId="13641B27" w:rsidR="00327172" w:rsidRDefault="00327172">
      <w:pPr>
        <w:pStyle w:val="TableofFigures"/>
        <w:tabs>
          <w:tab w:val="right" w:leader="dot" w:pos="9350"/>
        </w:tabs>
        <w:rPr>
          <w:rFonts w:asciiTheme="minorHAnsi" w:eastAsiaTheme="minorEastAsia" w:hAnsiTheme="minorHAnsi" w:cstheme="minorBidi"/>
          <w:iCs w:val="0"/>
          <w:noProof/>
          <w:color w:val="auto"/>
          <w:szCs w:val="24"/>
        </w:rPr>
      </w:pPr>
      <w:hyperlink w:anchor="_Toc47019421" w:history="1">
        <w:r w:rsidRPr="0093145B">
          <w:rPr>
            <w:rStyle w:val="Hyperlink"/>
            <w:noProof/>
          </w:rPr>
          <w:t>Table 3.2 Zooplankton relative abundance (expressed as percent) by major groups.</w:t>
        </w:r>
        <w:r>
          <w:rPr>
            <w:noProof/>
            <w:webHidden/>
          </w:rPr>
          <w:tab/>
        </w:r>
        <w:r>
          <w:rPr>
            <w:noProof/>
            <w:webHidden/>
          </w:rPr>
          <w:fldChar w:fldCharType="begin"/>
        </w:r>
        <w:r>
          <w:rPr>
            <w:noProof/>
            <w:webHidden/>
          </w:rPr>
          <w:instrText xml:space="preserve"> PAGEREF _Toc47019421 \h </w:instrText>
        </w:r>
        <w:r>
          <w:rPr>
            <w:noProof/>
            <w:webHidden/>
          </w:rPr>
        </w:r>
        <w:r>
          <w:rPr>
            <w:noProof/>
            <w:webHidden/>
          </w:rPr>
          <w:fldChar w:fldCharType="separate"/>
        </w:r>
        <w:r>
          <w:rPr>
            <w:noProof/>
            <w:webHidden/>
          </w:rPr>
          <w:t>33</w:t>
        </w:r>
        <w:r>
          <w:rPr>
            <w:noProof/>
            <w:webHidden/>
          </w:rPr>
          <w:fldChar w:fldCharType="end"/>
        </w:r>
      </w:hyperlink>
    </w:p>
    <w:p w14:paraId="12A0EDA5" w14:textId="0FDB44A5" w:rsidR="00327172" w:rsidRDefault="00327172">
      <w:pPr>
        <w:pStyle w:val="TableofFigures"/>
        <w:tabs>
          <w:tab w:val="right" w:leader="dot" w:pos="9350"/>
        </w:tabs>
        <w:rPr>
          <w:rFonts w:asciiTheme="minorHAnsi" w:eastAsiaTheme="minorEastAsia" w:hAnsiTheme="minorHAnsi" w:cstheme="minorBidi"/>
          <w:iCs w:val="0"/>
          <w:noProof/>
          <w:color w:val="auto"/>
          <w:szCs w:val="24"/>
        </w:rPr>
      </w:pPr>
      <w:hyperlink w:anchor="_Toc47019422" w:history="1">
        <w:r w:rsidRPr="0093145B">
          <w:rPr>
            <w:rStyle w:val="Hyperlink"/>
            <w:noProof/>
          </w:rPr>
          <w:t>Table 3.3 Summarized salmon biological data for 2015-2016 in DI-JS, including fork length (FL), wet weight (WW), condition factor K, gut fullness (GFI), number of empty stomachs, dietary overlap between species and richness (number of prey categories), expressed as mean ± standard deviation.</w:t>
        </w:r>
        <w:r>
          <w:rPr>
            <w:noProof/>
            <w:webHidden/>
          </w:rPr>
          <w:tab/>
        </w:r>
        <w:r>
          <w:rPr>
            <w:noProof/>
            <w:webHidden/>
          </w:rPr>
          <w:fldChar w:fldCharType="begin"/>
        </w:r>
        <w:r>
          <w:rPr>
            <w:noProof/>
            <w:webHidden/>
          </w:rPr>
          <w:instrText xml:space="preserve"> PAGEREF _Toc47019422 \h </w:instrText>
        </w:r>
        <w:r>
          <w:rPr>
            <w:noProof/>
            <w:webHidden/>
          </w:rPr>
        </w:r>
        <w:r>
          <w:rPr>
            <w:noProof/>
            <w:webHidden/>
          </w:rPr>
          <w:fldChar w:fldCharType="separate"/>
        </w:r>
        <w:r>
          <w:rPr>
            <w:noProof/>
            <w:webHidden/>
          </w:rPr>
          <w:t>34</w:t>
        </w:r>
        <w:r>
          <w:rPr>
            <w:noProof/>
            <w:webHidden/>
          </w:rPr>
          <w:fldChar w:fldCharType="end"/>
        </w:r>
      </w:hyperlink>
    </w:p>
    <w:p w14:paraId="42C98FB5" w14:textId="220429EA" w:rsidR="00327172" w:rsidRDefault="00327172">
      <w:pPr>
        <w:pStyle w:val="TableofFigures"/>
        <w:tabs>
          <w:tab w:val="right" w:leader="dot" w:pos="9350"/>
        </w:tabs>
        <w:rPr>
          <w:rFonts w:asciiTheme="minorHAnsi" w:eastAsiaTheme="minorEastAsia" w:hAnsiTheme="minorHAnsi" w:cstheme="minorBidi"/>
          <w:iCs w:val="0"/>
          <w:noProof/>
          <w:color w:val="auto"/>
          <w:szCs w:val="24"/>
        </w:rPr>
      </w:pPr>
      <w:hyperlink w:anchor="_Toc47019423" w:history="1">
        <w:r w:rsidRPr="0093145B">
          <w:rPr>
            <w:rStyle w:val="Hyperlink"/>
            <w:noProof/>
          </w:rPr>
          <w:t>Table 3.4 Diet composition summary (% wet weight) of juvenile salmon by site and year.</w:t>
        </w:r>
        <w:r>
          <w:rPr>
            <w:noProof/>
            <w:webHidden/>
          </w:rPr>
          <w:tab/>
        </w:r>
        <w:r>
          <w:rPr>
            <w:noProof/>
            <w:webHidden/>
          </w:rPr>
          <w:fldChar w:fldCharType="begin"/>
        </w:r>
        <w:r>
          <w:rPr>
            <w:noProof/>
            <w:webHidden/>
          </w:rPr>
          <w:instrText xml:space="preserve"> PAGEREF _Toc47019423 \h </w:instrText>
        </w:r>
        <w:r>
          <w:rPr>
            <w:noProof/>
            <w:webHidden/>
          </w:rPr>
        </w:r>
        <w:r>
          <w:rPr>
            <w:noProof/>
            <w:webHidden/>
          </w:rPr>
          <w:fldChar w:fldCharType="separate"/>
        </w:r>
        <w:r>
          <w:rPr>
            <w:noProof/>
            <w:webHidden/>
          </w:rPr>
          <w:t>35</w:t>
        </w:r>
        <w:r>
          <w:rPr>
            <w:noProof/>
            <w:webHidden/>
          </w:rPr>
          <w:fldChar w:fldCharType="end"/>
        </w:r>
      </w:hyperlink>
    </w:p>
    <w:p w14:paraId="499AF882" w14:textId="5A2C4179" w:rsidR="00327172" w:rsidRDefault="00327172">
      <w:pPr>
        <w:pStyle w:val="TableofFigures"/>
        <w:tabs>
          <w:tab w:val="right" w:leader="dot" w:pos="9350"/>
        </w:tabs>
        <w:rPr>
          <w:rFonts w:asciiTheme="minorHAnsi" w:eastAsiaTheme="minorEastAsia" w:hAnsiTheme="minorHAnsi" w:cstheme="minorBidi"/>
          <w:iCs w:val="0"/>
          <w:noProof/>
          <w:color w:val="auto"/>
          <w:szCs w:val="24"/>
        </w:rPr>
      </w:pPr>
      <w:hyperlink w:anchor="_Toc47019424" w:history="1">
        <w:r w:rsidRPr="0093145B">
          <w:rPr>
            <w:rStyle w:val="Hyperlink"/>
            <w:noProof/>
          </w:rPr>
          <w:t>Table A.1: Diet composition (% wet weight) summary of juvenile salmon for each sampling date 2015-2016.</w:t>
        </w:r>
        <w:r>
          <w:rPr>
            <w:noProof/>
            <w:webHidden/>
          </w:rPr>
          <w:tab/>
        </w:r>
        <w:r>
          <w:rPr>
            <w:noProof/>
            <w:webHidden/>
          </w:rPr>
          <w:fldChar w:fldCharType="begin"/>
        </w:r>
        <w:r>
          <w:rPr>
            <w:noProof/>
            <w:webHidden/>
          </w:rPr>
          <w:instrText xml:space="preserve"> PAGEREF _Toc47019424 \h </w:instrText>
        </w:r>
        <w:r>
          <w:rPr>
            <w:noProof/>
            <w:webHidden/>
          </w:rPr>
        </w:r>
        <w:r>
          <w:rPr>
            <w:noProof/>
            <w:webHidden/>
          </w:rPr>
          <w:fldChar w:fldCharType="separate"/>
        </w:r>
        <w:r>
          <w:rPr>
            <w:noProof/>
            <w:webHidden/>
          </w:rPr>
          <w:t>51</w:t>
        </w:r>
        <w:r>
          <w:rPr>
            <w:noProof/>
            <w:webHidden/>
          </w:rPr>
          <w:fldChar w:fldCharType="end"/>
        </w:r>
      </w:hyperlink>
    </w:p>
    <w:p w14:paraId="44A764F0" w14:textId="593C6054" w:rsidR="00DB463E" w:rsidRPr="00EB46DF" w:rsidRDefault="00327172" w:rsidP="00EB46DF">
      <w:pPr>
        <w:rPr>
          <w:rFonts w:cs="Times New Roman"/>
        </w:rPr>
      </w:pPr>
      <w:r>
        <w:rPr>
          <w:rFonts w:eastAsia="Cambria" w:cs="Times New Roman"/>
          <w:iCs/>
          <w:color w:val="000000" w:themeColor="text1"/>
          <w:szCs w:val="20"/>
        </w:rPr>
        <w:fldChar w:fldCharType="end"/>
      </w:r>
    </w:p>
    <w:p w14:paraId="0C5963F7" w14:textId="60FD161D" w:rsidR="00DB463E" w:rsidRPr="00987FD4" w:rsidRDefault="00DB463E" w:rsidP="00DB463E">
      <w:pPr>
        <w:pStyle w:val="Heading1"/>
      </w:pPr>
      <w:bookmarkStart w:id="9" w:name="_Toc153357230"/>
      <w:bookmarkStart w:id="10" w:name="_Toc157169038"/>
      <w:bookmarkStart w:id="11" w:name="_Toc47018995"/>
      <w:r w:rsidRPr="00987FD4">
        <w:t>List of Figures</w:t>
      </w:r>
      <w:bookmarkEnd w:id="9"/>
      <w:bookmarkEnd w:id="10"/>
      <w:bookmarkEnd w:id="11"/>
    </w:p>
    <w:p w14:paraId="7AA79182" w14:textId="77777777" w:rsidR="00DB463E" w:rsidRPr="00EB46DF" w:rsidRDefault="00DB463E" w:rsidP="00DB463E">
      <w:pPr>
        <w:rPr>
          <w:rFonts w:cs="Times New Roman"/>
        </w:rPr>
      </w:pPr>
    </w:p>
    <w:p w14:paraId="34147D13" w14:textId="6F033FF7" w:rsidR="00327172" w:rsidRDefault="00327172">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\t "Caption,Figures" \c </w:instrText>
      </w:r>
      <w:r>
        <w:fldChar w:fldCharType="separate"/>
      </w:r>
      <w:r>
        <w:rPr>
          <w:noProof/>
        </w:rPr>
        <w:t>Figure 2.1. Map of salmon survey stations in the Discovery Islands and Johnstone Strait. Inset map (left) shows the British Columbia coast with the study region highlighted in red.</w:t>
      </w:r>
      <w:r>
        <w:rPr>
          <w:noProof/>
        </w:rPr>
        <w:tab/>
      </w:r>
      <w:r>
        <w:rPr>
          <w:noProof/>
        </w:rPr>
        <w:fldChar w:fldCharType="begin"/>
      </w:r>
      <w:r>
        <w:rPr>
          <w:noProof/>
        </w:rPr>
        <w:instrText xml:space="preserve"> PAGEREF _Toc47019440 \h </w:instrText>
      </w:r>
      <w:r>
        <w:rPr>
          <w:noProof/>
        </w:rPr>
      </w:r>
      <w:r>
        <w:rPr>
          <w:noProof/>
        </w:rPr>
        <w:fldChar w:fldCharType="separate"/>
      </w:r>
      <w:r>
        <w:rPr>
          <w:noProof/>
        </w:rPr>
        <w:t>23</w:t>
      </w:r>
      <w:r>
        <w:rPr>
          <w:noProof/>
        </w:rPr>
        <w:fldChar w:fldCharType="end"/>
      </w:r>
    </w:p>
    <w:p w14:paraId="110F0D22" w14:textId="41AB4C8B" w:rsidR="00327172" w:rsidRDefault="00327172">
      <w:pPr>
        <w:pStyle w:val="TableofFigures"/>
        <w:tabs>
          <w:tab w:val="right" w:leader="dot" w:pos="9350"/>
        </w:tabs>
        <w:rPr>
          <w:rFonts w:asciiTheme="minorHAnsi" w:eastAsiaTheme="minorEastAsia" w:hAnsiTheme="minorHAnsi" w:cstheme="minorBidi"/>
          <w:iCs w:val="0"/>
          <w:noProof/>
          <w:color w:val="auto"/>
          <w:szCs w:val="24"/>
        </w:rPr>
      </w:pPr>
      <w:r w:rsidRPr="00E16AB2">
        <w:rPr>
          <w:bCs/>
          <w:noProof/>
        </w:rPr>
        <w:t>Figure 2.2.</w:t>
      </w:r>
      <w:r>
        <w:rPr>
          <w:noProof/>
        </w:rPr>
        <w:t xml:space="preserve"> Temperature (black) and salinity (red) values paired with the salmon surveys. The sites are listed along the salmon migration pathway from left to right.</w:t>
      </w:r>
      <w:r>
        <w:rPr>
          <w:noProof/>
        </w:rPr>
        <w:tab/>
      </w:r>
      <w:r>
        <w:rPr>
          <w:noProof/>
        </w:rPr>
        <w:fldChar w:fldCharType="begin"/>
      </w:r>
      <w:r>
        <w:rPr>
          <w:noProof/>
        </w:rPr>
        <w:instrText xml:space="preserve"> PAGEREF _Toc47019441 \h </w:instrText>
      </w:r>
      <w:r>
        <w:rPr>
          <w:noProof/>
        </w:rPr>
      </w:r>
      <w:r>
        <w:rPr>
          <w:noProof/>
        </w:rPr>
        <w:fldChar w:fldCharType="separate"/>
      </w:r>
      <w:r>
        <w:rPr>
          <w:noProof/>
        </w:rPr>
        <w:t>24</w:t>
      </w:r>
      <w:r>
        <w:rPr>
          <w:noProof/>
        </w:rPr>
        <w:fldChar w:fldCharType="end"/>
      </w:r>
    </w:p>
    <w:p w14:paraId="097792EB" w14:textId="1A1471A8" w:rsidR="00327172" w:rsidRDefault="00327172">
      <w:pPr>
        <w:pStyle w:val="TableofFigures"/>
        <w:tabs>
          <w:tab w:val="right" w:leader="dot" w:pos="9350"/>
        </w:tabs>
        <w:rPr>
          <w:rFonts w:asciiTheme="minorHAnsi" w:eastAsiaTheme="minorEastAsia" w:hAnsiTheme="minorHAnsi" w:cstheme="minorBidi"/>
          <w:iCs w:val="0"/>
          <w:noProof/>
          <w:color w:val="auto"/>
          <w:szCs w:val="24"/>
        </w:rPr>
      </w:pPr>
      <w:r w:rsidRPr="00E16AB2">
        <w:rPr>
          <w:bCs/>
          <w:noProof/>
        </w:rPr>
        <w:t>Figure 2.3.</w:t>
      </w:r>
      <w:r>
        <w:rPr>
          <w:noProof/>
        </w:rPr>
        <w:t xml:space="preserve"> Biomass of zooplankton, displaying total biomass and contribution by size fractions. “X” indicates that data are missing for site J02.</w:t>
      </w:r>
      <w:r>
        <w:rPr>
          <w:noProof/>
        </w:rPr>
        <w:tab/>
      </w:r>
      <w:r>
        <w:rPr>
          <w:noProof/>
        </w:rPr>
        <w:fldChar w:fldCharType="begin"/>
      </w:r>
      <w:r>
        <w:rPr>
          <w:noProof/>
        </w:rPr>
        <w:instrText xml:space="preserve"> PAGEREF _Toc47019442 \h </w:instrText>
      </w:r>
      <w:r>
        <w:rPr>
          <w:noProof/>
        </w:rPr>
      </w:r>
      <w:r>
        <w:rPr>
          <w:noProof/>
        </w:rPr>
        <w:fldChar w:fldCharType="separate"/>
      </w:r>
      <w:r>
        <w:rPr>
          <w:noProof/>
        </w:rPr>
        <w:t>25</w:t>
      </w:r>
      <w:r>
        <w:rPr>
          <w:noProof/>
        </w:rPr>
        <w:fldChar w:fldCharType="end"/>
      </w:r>
    </w:p>
    <w:p w14:paraId="4B4BF260" w14:textId="72964B29" w:rsidR="00327172" w:rsidRDefault="00327172">
      <w:pPr>
        <w:pStyle w:val="TableofFigures"/>
        <w:tabs>
          <w:tab w:val="right" w:leader="dot" w:pos="9350"/>
        </w:tabs>
        <w:rPr>
          <w:rFonts w:asciiTheme="minorHAnsi" w:eastAsiaTheme="minorEastAsia" w:hAnsiTheme="minorHAnsi" w:cstheme="minorBidi"/>
          <w:iCs w:val="0"/>
          <w:noProof/>
          <w:color w:val="auto"/>
          <w:szCs w:val="24"/>
        </w:rPr>
      </w:pPr>
      <w:r w:rsidRPr="00E16AB2">
        <w:rPr>
          <w:bCs/>
          <w:noProof/>
        </w:rPr>
        <w:t>Figure 2.4.</w:t>
      </w:r>
      <w:r>
        <w:rPr>
          <w:noProof/>
        </w:rPr>
        <w:t xml:space="preserve"> Average relative abundance of zooplankton groups. “Other” includes cladocerans, barnacle larvae and euphausiid eggs.</w:t>
      </w:r>
      <w:r>
        <w:rPr>
          <w:noProof/>
        </w:rPr>
        <w:tab/>
      </w:r>
      <w:r>
        <w:rPr>
          <w:noProof/>
        </w:rPr>
        <w:fldChar w:fldCharType="begin"/>
      </w:r>
      <w:r>
        <w:rPr>
          <w:noProof/>
        </w:rPr>
        <w:instrText xml:space="preserve"> PAGEREF _Toc47019443 \h </w:instrText>
      </w:r>
      <w:r>
        <w:rPr>
          <w:noProof/>
        </w:rPr>
      </w:r>
      <w:r>
        <w:rPr>
          <w:noProof/>
        </w:rPr>
        <w:fldChar w:fldCharType="separate"/>
      </w:r>
      <w:r>
        <w:rPr>
          <w:noProof/>
        </w:rPr>
        <w:t>26</w:t>
      </w:r>
      <w:r>
        <w:rPr>
          <w:noProof/>
        </w:rPr>
        <w:fldChar w:fldCharType="end"/>
      </w:r>
    </w:p>
    <w:p w14:paraId="3B9E1EC6" w14:textId="21067E1D" w:rsidR="00327172" w:rsidRDefault="00327172">
      <w:pPr>
        <w:pStyle w:val="TableofFigures"/>
        <w:tabs>
          <w:tab w:val="right" w:leader="dot" w:pos="9350"/>
        </w:tabs>
        <w:rPr>
          <w:rFonts w:asciiTheme="minorHAnsi" w:eastAsiaTheme="minorEastAsia" w:hAnsiTheme="minorHAnsi" w:cstheme="minorBidi"/>
          <w:iCs w:val="0"/>
          <w:noProof/>
          <w:color w:val="auto"/>
          <w:szCs w:val="24"/>
        </w:rPr>
      </w:pPr>
      <w:r w:rsidRPr="00E16AB2">
        <w:rPr>
          <w:bCs/>
          <w:noProof/>
        </w:rPr>
        <w:t>Figure 2.5.</w:t>
      </w:r>
      <w:r>
        <w:rPr>
          <w:noProof/>
        </w:rPr>
        <w:t xml:space="preserve"> Average relative biomass of the main prey groups for juvenile pink (top) and chum salmon (bottom), at each site along the migration route. The ‘Other’ group includes prey such as cyclopoids, fish, polychaetes and pteropods.</w:t>
      </w:r>
      <w:r>
        <w:rPr>
          <w:noProof/>
        </w:rPr>
        <w:tab/>
      </w:r>
      <w:r>
        <w:rPr>
          <w:noProof/>
        </w:rPr>
        <w:fldChar w:fldCharType="begin"/>
      </w:r>
      <w:r>
        <w:rPr>
          <w:noProof/>
        </w:rPr>
        <w:instrText xml:space="preserve"> PAGEREF _Toc47019444 \h </w:instrText>
      </w:r>
      <w:r>
        <w:rPr>
          <w:noProof/>
        </w:rPr>
      </w:r>
      <w:r>
        <w:rPr>
          <w:noProof/>
        </w:rPr>
        <w:fldChar w:fldCharType="separate"/>
      </w:r>
      <w:r>
        <w:rPr>
          <w:noProof/>
        </w:rPr>
        <w:t>27</w:t>
      </w:r>
      <w:r>
        <w:rPr>
          <w:noProof/>
        </w:rPr>
        <w:fldChar w:fldCharType="end"/>
      </w:r>
    </w:p>
    <w:p w14:paraId="3C0F59DD" w14:textId="525802F4" w:rsidR="00327172" w:rsidRDefault="00327172">
      <w:pPr>
        <w:pStyle w:val="TableofFigures"/>
        <w:tabs>
          <w:tab w:val="right" w:leader="dot" w:pos="9350"/>
        </w:tabs>
        <w:rPr>
          <w:rFonts w:asciiTheme="minorHAnsi" w:eastAsiaTheme="minorEastAsia" w:hAnsiTheme="minorHAnsi" w:cstheme="minorBidi"/>
          <w:iCs w:val="0"/>
          <w:noProof/>
          <w:color w:val="auto"/>
          <w:szCs w:val="24"/>
        </w:rPr>
      </w:pPr>
      <w:r w:rsidRPr="00E16AB2">
        <w:rPr>
          <w:bCs/>
          <w:noProof/>
        </w:rPr>
        <w:t>Figure 2.6.</w:t>
      </w:r>
      <w:r>
        <w:rPr>
          <w:noProof/>
        </w:rPr>
        <w:t xml:space="preserve"> Non-metric multidimensional scaling (NMDS) ordination of juvenile pink and chum salmon diet composition. Each point represents one salmon stomach, colored by site, and ellipses show standard deviation by region.</w:t>
      </w:r>
      <w:r w:rsidRPr="00E16AB2">
        <w:rPr>
          <w:rFonts w:eastAsia="Times New Roman" w:cstheme="minorHAnsi"/>
          <w:noProof/>
        </w:rPr>
        <w:t xml:space="preserve"> “Stress” indicates how well the distances between points are retained when displayed in two-dimensions and for this plot, the stress was 0.17.</w:t>
      </w:r>
      <w:r>
        <w:rPr>
          <w:noProof/>
        </w:rPr>
        <w:tab/>
      </w:r>
      <w:r>
        <w:rPr>
          <w:noProof/>
        </w:rPr>
        <w:fldChar w:fldCharType="begin"/>
      </w:r>
      <w:r>
        <w:rPr>
          <w:noProof/>
        </w:rPr>
        <w:instrText xml:space="preserve"> PAGEREF _Toc47019445 \h </w:instrText>
      </w:r>
      <w:r>
        <w:rPr>
          <w:noProof/>
        </w:rPr>
      </w:r>
      <w:r>
        <w:rPr>
          <w:noProof/>
        </w:rPr>
        <w:fldChar w:fldCharType="separate"/>
      </w:r>
      <w:r>
        <w:rPr>
          <w:noProof/>
        </w:rPr>
        <w:t>28</w:t>
      </w:r>
      <w:r>
        <w:rPr>
          <w:noProof/>
        </w:rPr>
        <w:fldChar w:fldCharType="end"/>
      </w:r>
    </w:p>
    <w:p w14:paraId="33F73526" w14:textId="031FE101" w:rsidR="00327172" w:rsidRDefault="00327172">
      <w:pPr>
        <w:pStyle w:val="TableofFigures"/>
        <w:tabs>
          <w:tab w:val="right" w:leader="dot" w:pos="9350"/>
        </w:tabs>
        <w:rPr>
          <w:rFonts w:asciiTheme="minorHAnsi" w:eastAsiaTheme="minorEastAsia" w:hAnsiTheme="minorHAnsi" w:cstheme="minorBidi"/>
          <w:iCs w:val="0"/>
          <w:noProof/>
          <w:color w:val="auto"/>
          <w:szCs w:val="24"/>
        </w:rPr>
      </w:pPr>
      <w:r w:rsidRPr="00E16AB2">
        <w:rPr>
          <w:bCs/>
          <w:noProof/>
        </w:rPr>
        <w:t>Figure 2.7.</w:t>
      </w:r>
      <w:r>
        <w:rPr>
          <w:noProof/>
        </w:rPr>
        <w:t xml:space="preserve"> Cluster analysis of juvenile pink and chum diet composition. Clusters were defined by &lt;65% dissimilarity (dotted line).</w:t>
      </w:r>
      <w:r>
        <w:rPr>
          <w:noProof/>
        </w:rPr>
        <w:tab/>
      </w:r>
      <w:r>
        <w:rPr>
          <w:noProof/>
        </w:rPr>
        <w:fldChar w:fldCharType="begin"/>
      </w:r>
      <w:r>
        <w:rPr>
          <w:noProof/>
        </w:rPr>
        <w:instrText xml:space="preserve"> PAGEREF _Toc47019446 \h </w:instrText>
      </w:r>
      <w:r>
        <w:rPr>
          <w:noProof/>
        </w:rPr>
      </w:r>
      <w:r>
        <w:rPr>
          <w:noProof/>
        </w:rPr>
        <w:fldChar w:fldCharType="separate"/>
      </w:r>
      <w:r>
        <w:rPr>
          <w:noProof/>
        </w:rPr>
        <w:t>29</w:t>
      </w:r>
      <w:r>
        <w:rPr>
          <w:noProof/>
        </w:rPr>
        <w:fldChar w:fldCharType="end"/>
      </w:r>
    </w:p>
    <w:p w14:paraId="2DBEBFAF" w14:textId="4E424B72" w:rsidR="00327172" w:rsidRDefault="00327172">
      <w:pPr>
        <w:pStyle w:val="TableofFigures"/>
        <w:tabs>
          <w:tab w:val="right" w:leader="dot" w:pos="9350"/>
        </w:tabs>
        <w:rPr>
          <w:rFonts w:asciiTheme="minorHAnsi" w:eastAsiaTheme="minorEastAsia" w:hAnsiTheme="minorHAnsi" w:cstheme="minorBidi"/>
          <w:iCs w:val="0"/>
          <w:noProof/>
          <w:color w:val="auto"/>
          <w:szCs w:val="24"/>
        </w:rPr>
      </w:pPr>
      <w:r>
        <w:rPr>
          <w:noProof/>
        </w:rPr>
        <w:t>Figure 2.8. Gut fullness index (GFI) of juvenile pink and chum salmon. Box plots show the mean (black bar), interquartile range (boxes) and 1.5*inter-quartile range (whiskers) of salmon GFI. The dietary overlap between pink and chum salmon is represented by the overlaid dark red line and secondary y-axis.</w:t>
      </w:r>
      <w:r>
        <w:rPr>
          <w:noProof/>
        </w:rPr>
        <w:tab/>
      </w:r>
      <w:r>
        <w:rPr>
          <w:noProof/>
        </w:rPr>
        <w:fldChar w:fldCharType="begin"/>
      </w:r>
      <w:r>
        <w:rPr>
          <w:noProof/>
        </w:rPr>
        <w:instrText xml:space="preserve"> PAGEREF _Toc47019447 \h </w:instrText>
      </w:r>
      <w:r>
        <w:rPr>
          <w:noProof/>
        </w:rPr>
      </w:r>
      <w:r>
        <w:rPr>
          <w:noProof/>
        </w:rPr>
        <w:fldChar w:fldCharType="separate"/>
      </w:r>
      <w:r>
        <w:rPr>
          <w:noProof/>
        </w:rPr>
        <w:t>30</w:t>
      </w:r>
      <w:r>
        <w:rPr>
          <w:noProof/>
        </w:rPr>
        <w:fldChar w:fldCharType="end"/>
      </w:r>
    </w:p>
    <w:p w14:paraId="09CC5DFE" w14:textId="5C55655D" w:rsidR="00327172" w:rsidRDefault="00327172">
      <w:pPr>
        <w:pStyle w:val="TableofFigures"/>
        <w:tabs>
          <w:tab w:val="right" w:leader="dot" w:pos="9350"/>
        </w:tabs>
        <w:rPr>
          <w:rFonts w:asciiTheme="minorHAnsi" w:eastAsiaTheme="minorEastAsia" w:hAnsiTheme="minorHAnsi" w:cstheme="minorBidi"/>
          <w:iCs w:val="0"/>
          <w:noProof/>
          <w:color w:val="auto"/>
          <w:szCs w:val="24"/>
        </w:rPr>
      </w:pPr>
      <w:r>
        <w:rPr>
          <w:noProof/>
        </w:rPr>
        <w:t>Figure 3.1 Map of sampling sites for Discovery Islands and Johnstone Strait during May to July 2015-2016. Inset map (left) shows B.C. coast with study location in red.</w:t>
      </w:r>
      <w:r>
        <w:rPr>
          <w:noProof/>
        </w:rPr>
        <w:tab/>
      </w:r>
      <w:r>
        <w:rPr>
          <w:noProof/>
        </w:rPr>
        <w:fldChar w:fldCharType="begin"/>
      </w:r>
      <w:r>
        <w:rPr>
          <w:noProof/>
        </w:rPr>
        <w:instrText xml:space="preserve"> PAGEREF _Toc47019448 \h </w:instrText>
      </w:r>
      <w:r>
        <w:rPr>
          <w:noProof/>
        </w:rPr>
      </w:r>
      <w:r>
        <w:rPr>
          <w:noProof/>
        </w:rPr>
        <w:fldChar w:fldCharType="separate"/>
      </w:r>
      <w:r>
        <w:rPr>
          <w:noProof/>
        </w:rPr>
        <w:t>36</w:t>
      </w:r>
      <w:r>
        <w:rPr>
          <w:noProof/>
        </w:rPr>
        <w:fldChar w:fldCharType="end"/>
      </w:r>
    </w:p>
    <w:p w14:paraId="003E7C58" w14:textId="0EED8BBA" w:rsidR="00327172" w:rsidRDefault="00327172">
      <w:pPr>
        <w:pStyle w:val="TableofFigures"/>
        <w:tabs>
          <w:tab w:val="right" w:leader="dot" w:pos="9350"/>
        </w:tabs>
        <w:rPr>
          <w:rFonts w:asciiTheme="minorHAnsi" w:eastAsiaTheme="minorEastAsia" w:hAnsiTheme="minorHAnsi" w:cstheme="minorBidi"/>
          <w:iCs w:val="0"/>
          <w:noProof/>
          <w:color w:val="auto"/>
          <w:szCs w:val="24"/>
        </w:rPr>
      </w:pPr>
      <w:r>
        <w:rPr>
          <w:noProof/>
        </w:rPr>
        <w:t>Figure 3.2 Temperature and salinity variables paired with salmon surveys in DI and JS, during the outmigration period in 2015 and 2016.</w:t>
      </w:r>
      <w:r>
        <w:rPr>
          <w:noProof/>
        </w:rPr>
        <w:tab/>
      </w:r>
      <w:r>
        <w:rPr>
          <w:noProof/>
        </w:rPr>
        <w:fldChar w:fldCharType="begin"/>
      </w:r>
      <w:r>
        <w:rPr>
          <w:noProof/>
        </w:rPr>
        <w:instrText xml:space="preserve"> PAGEREF _Toc47019449 \h </w:instrText>
      </w:r>
      <w:r>
        <w:rPr>
          <w:noProof/>
        </w:rPr>
      </w:r>
      <w:r>
        <w:rPr>
          <w:noProof/>
        </w:rPr>
        <w:fldChar w:fldCharType="separate"/>
      </w:r>
      <w:r>
        <w:rPr>
          <w:noProof/>
        </w:rPr>
        <w:t>37</w:t>
      </w:r>
      <w:r>
        <w:rPr>
          <w:noProof/>
        </w:rPr>
        <w:fldChar w:fldCharType="end"/>
      </w:r>
    </w:p>
    <w:p w14:paraId="7834EFBE" w14:textId="6746A35A" w:rsidR="00327172" w:rsidRDefault="00327172">
      <w:pPr>
        <w:pStyle w:val="TableofFigures"/>
        <w:tabs>
          <w:tab w:val="right" w:leader="dot" w:pos="9350"/>
        </w:tabs>
        <w:rPr>
          <w:rFonts w:asciiTheme="minorHAnsi" w:eastAsiaTheme="minorEastAsia" w:hAnsiTheme="minorHAnsi" w:cstheme="minorBidi"/>
          <w:iCs w:val="0"/>
          <w:noProof/>
          <w:color w:val="auto"/>
          <w:szCs w:val="24"/>
        </w:rPr>
      </w:pPr>
      <w:r>
        <w:rPr>
          <w:noProof/>
        </w:rPr>
        <w:t>Figure 3.3 Zooplankton biomass by size fraction for 2015-2016. “X” indicates missing data.</w:t>
      </w:r>
      <w:r>
        <w:rPr>
          <w:noProof/>
        </w:rPr>
        <w:tab/>
      </w:r>
      <w:r>
        <w:rPr>
          <w:noProof/>
        </w:rPr>
        <w:fldChar w:fldCharType="begin"/>
      </w:r>
      <w:r>
        <w:rPr>
          <w:noProof/>
        </w:rPr>
        <w:instrText xml:space="preserve"> PAGEREF _Toc47019450 \h </w:instrText>
      </w:r>
      <w:r>
        <w:rPr>
          <w:noProof/>
        </w:rPr>
      </w:r>
      <w:r>
        <w:rPr>
          <w:noProof/>
        </w:rPr>
        <w:fldChar w:fldCharType="separate"/>
      </w:r>
      <w:r>
        <w:rPr>
          <w:noProof/>
        </w:rPr>
        <w:t>38</w:t>
      </w:r>
      <w:r>
        <w:rPr>
          <w:noProof/>
        </w:rPr>
        <w:fldChar w:fldCharType="end"/>
      </w:r>
    </w:p>
    <w:p w14:paraId="21DE3992" w14:textId="023F70A4" w:rsidR="00327172" w:rsidRDefault="00327172">
      <w:pPr>
        <w:pStyle w:val="TableofFigures"/>
        <w:tabs>
          <w:tab w:val="right" w:leader="dot" w:pos="9350"/>
        </w:tabs>
        <w:rPr>
          <w:rFonts w:asciiTheme="minorHAnsi" w:eastAsiaTheme="minorEastAsia" w:hAnsiTheme="minorHAnsi" w:cstheme="minorBidi"/>
          <w:iCs w:val="0"/>
          <w:noProof/>
          <w:color w:val="auto"/>
          <w:szCs w:val="24"/>
        </w:rPr>
      </w:pPr>
      <w:r>
        <w:rPr>
          <w:noProof/>
        </w:rPr>
        <w:t>Figure 3.4 Zooplankton relative abundance for site and sampling period in 2015-2016. “X” indicates missing zooplankton data to pair with salmon data. Note: June 5</w:t>
      </w:r>
      <w:r w:rsidRPr="00E16AB2">
        <w:rPr>
          <w:noProof/>
          <w:vertAlign w:val="superscript"/>
        </w:rPr>
        <w:t>th</w:t>
      </w:r>
      <w:r>
        <w:rPr>
          <w:noProof/>
        </w:rPr>
        <w:t xml:space="preserve"> and 7</w:t>
      </w:r>
      <w:r w:rsidRPr="00E16AB2">
        <w:rPr>
          <w:noProof/>
          <w:vertAlign w:val="superscript"/>
        </w:rPr>
        <w:t>th</w:t>
      </w:r>
      <w:r>
        <w:rPr>
          <w:noProof/>
        </w:rPr>
        <w:t xml:space="preserve"> 2015 in DI is shown as two separate sampling events due to pink and chum being sampled on different dates.</w:t>
      </w:r>
      <w:r>
        <w:rPr>
          <w:noProof/>
        </w:rPr>
        <w:tab/>
      </w:r>
      <w:r>
        <w:rPr>
          <w:noProof/>
        </w:rPr>
        <w:fldChar w:fldCharType="begin"/>
      </w:r>
      <w:r>
        <w:rPr>
          <w:noProof/>
        </w:rPr>
        <w:instrText xml:space="preserve"> PAGEREF _Toc47019451 \h </w:instrText>
      </w:r>
      <w:r>
        <w:rPr>
          <w:noProof/>
        </w:rPr>
      </w:r>
      <w:r>
        <w:rPr>
          <w:noProof/>
        </w:rPr>
        <w:fldChar w:fldCharType="separate"/>
      </w:r>
      <w:r>
        <w:rPr>
          <w:noProof/>
        </w:rPr>
        <w:t>39</w:t>
      </w:r>
      <w:r>
        <w:rPr>
          <w:noProof/>
        </w:rPr>
        <w:fldChar w:fldCharType="end"/>
      </w:r>
    </w:p>
    <w:p w14:paraId="65536D54" w14:textId="4E045DC2" w:rsidR="00327172" w:rsidRDefault="00327172">
      <w:pPr>
        <w:pStyle w:val="TableofFigures"/>
        <w:tabs>
          <w:tab w:val="right" w:leader="dot" w:pos="9350"/>
        </w:tabs>
        <w:rPr>
          <w:rFonts w:asciiTheme="minorHAnsi" w:eastAsiaTheme="minorEastAsia" w:hAnsiTheme="minorHAnsi" w:cstheme="minorBidi"/>
          <w:iCs w:val="0"/>
          <w:noProof/>
          <w:color w:val="auto"/>
          <w:szCs w:val="24"/>
        </w:rPr>
      </w:pPr>
      <w:r>
        <w:rPr>
          <w:noProof/>
        </w:rPr>
        <w:t>Figure 3.5 Diet composition of major prey groups by relative biomass of juvenile pink (“PI”, outlined in pink) and chum (“CU”, outlined in dark green) salmon during outmigration in 2015-2016.</w:t>
      </w:r>
      <w:r>
        <w:rPr>
          <w:noProof/>
        </w:rPr>
        <w:tab/>
      </w:r>
      <w:r>
        <w:rPr>
          <w:noProof/>
        </w:rPr>
        <w:fldChar w:fldCharType="begin"/>
      </w:r>
      <w:r>
        <w:rPr>
          <w:noProof/>
        </w:rPr>
        <w:instrText xml:space="preserve"> PAGEREF _Toc47019452 \h </w:instrText>
      </w:r>
      <w:r>
        <w:rPr>
          <w:noProof/>
        </w:rPr>
      </w:r>
      <w:r>
        <w:rPr>
          <w:noProof/>
        </w:rPr>
        <w:fldChar w:fldCharType="separate"/>
      </w:r>
      <w:r>
        <w:rPr>
          <w:noProof/>
        </w:rPr>
        <w:t>40</w:t>
      </w:r>
      <w:r>
        <w:rPr>
          <w:noProof/>
        </w:rPr>
        <w:fldChar w:fldCharType="end"/>
      </w:r>
    </w:p>
    <w:p w14:paraId="4C9620CF" w14:textId="68AD661F" w:rsidR="00327172" w:rsidRDefault="00327172">
      <w:pPr>
        <w:pStyle w:val="TableofFigures"/>
        <w:tabs>
          <w:tab w:val="right" w:leader="dot" w:pos="9350"/>
        </w:tabs>
        <w:rPr>
          <w:rFonts w:asciiTheme="minorHAnsi" w:eastAsiaTheme="minorEastAsia" w:hAnsiTheme="minorHAnsi" w:cstheme="minorBidi"/>
          <w:iCs w:val="0"/>
          <w:noProof/>
          <w:color w:val="auto"/>
          <w:szCs w:val="24"/>
        </w:rPr>
      </w:pPr>
      <w:r>
        <w:rPr>
          <w:noProof/>
        </w:rPr>
        <w:t>Figure 3.6 Gut fullness indices (GFI) for juvenile pink and chum salmon in DI-JS, 2015-2016.</w:t>
      </w:r>
      <w:r>
        <w:rPr>
          <w:noProof/>
        </w:rPr>
        <w:tab/>
      </w:r>
      <w:r>
        <w:rPr>
          <w:noProof/>
        </w:rPr>
        <w:fldChar w:fldCharType="begin"/>
      </w:r>
      <w:r>
        <w:rPr>
          <w:noProof/>
        </w:rPr>
        <w:instrText xml:space="preserve"> PAGEREF _Toc47019453 \h </w:instrText>
      </w:r>
      <w:r>
        <w:rPr>
          <w:noProof/>
        </w:rPr>
      </w:r>
      <w:r>
        <w:rPr>
          <w:noProof/>
        </w:rPr>
        <w:fldChar w:fldCharType="separate"/>
      </w:r>
      <w:r>
        <w:rPr>
          <w:noProof/>
        </w:rPr>
        <w:t>41</w:t>
      </w:r>
      <w:r>
        <w:rPr>
          <w:noProof/>
        </w:rPr>
        <w:fldChar w:fldCharType="end"/>
      </w:r>
    </w:p>
    <w:p w14:paraId="36757141" w14:textId="20074973" w:rsidR="00327172" w:rsidRDefault="00327172">
      <w:pPr>
        <w:pStyle w:val="TableofFigures"/>
        <w:tabs>
          <w:tab w:val="right" w:leader="dot" w:pos="9350"/>
        </w:tabs>
        <w:rPr>
          <w:rFonts w:asciiTheme="minorHAnsi" w:eastAsiaTheme="minorEastAsia" w:hAnsiTheme="minorHAnsi" w:cstheme="minorBidi"/>
          <w:iCs w:val="0"/>
          <w:noProof/>
          <w:color w:val="auto"/>
          <w:szCs w:val="24"/>
        </w:rPr>
      </w:pPr>
      <w:r>
        <w:rPr>
          <w:noProof/>
        </w:rPr>
        <w:t>Figure 3.7 NMDS (simple version, will update later to separate pink &amp; chum clearly and year?)</w:t>
      </w:r>
      <w:r>
        <w:rPr>
          <w:noProof/>
        </w:rPr>
        <w:tab/>
      </w:r>
      <w:r>
        <w:rPr>
          <w:noProof/>
        </w:rPr>
        <w:fldChar w:fldCharType="begin"/>
      </w:r>
      <w:r>
        <w:rPr>
          <w:noProof/>
        </w:rPr>
        <w:instrText xml:space="preserve"> PAGEREF _Toc47019454 \h </w:instrText>
      </w:r>
      <w:r>
        <w:rPr>
          <w:noProof/>
        </w:rPr>
      </w:r>
      <w:r>
        <w:rPr>
          <w:noProof/>
        </w:rPr>
        <w:fldChar w:fldCharType="separate"/>
      </w:r>
      <w:r>
        <w:rPr>
          <w:noProof/>
        </w:rPr>
        <w:t>42</w:t>
      </w:r>
      <w:r>
        <w:rPr>
          <w:noProof/>
        </w:rPr>
        <w:fldChar w:fldCharType="end"/>
      </w:r>
    </w:p>
    <w:p w14:paraId="503EC37A" w14:textId="52868C1A" w:rsidR="00D43811" w:rsidRPr="00D43811" w:rsidRDefault="00327172">
      <w:pPr>
        <w:rPr>
          <w:rFonts w:cs="Times New Roman"/>
        </w:rPr>
      </w:pPr>
      <w:r>
        <w:rPr>
          <w:rFonts w:eastAsia="Cambria" w:cs="Times New Roman"/>
          <w:color w:val="000000" w:themeColor="text1"/>
          <w:szCs w:val="20"/>
        </w:rPr>
        <w:fldChar w:fldCharType="end"/>
      </w:r>
      <w:r w:rsidR="00DB463E" w:rsidRPr="00EB46DF">
        <w:rPr>
          <w:rFonts w:cs="Times New Roman"/>
        </w:rPr>
        <w:br w:type="page"/>
      </w:r>
      <w:bookmarkStart w:id="12" w:name="_Toc153357231"/>
      <w:bookmarkStart w:id="13" w:name="_Toc157169039"/>
    </w:p>
    <w:p w14:paraId="12DE07B3" w14:textId="6B6535AB" w:rsidR="00D43811" w:rsidRDefault="00D43811" w:rsidP="00D43811">
      <w:pPr>
        <w:pStyle w:val="Heading1"/>
      </w:pPr>
      <w:bookmarkStart w:id="14" w:name="_Toc47018996"/>
      <w:r w:rsidRPr="00796E23">
        <w:t>List of Illustrations</w:t>
      </w:r>
      <w:bookmarkEnd w:id="14"/>
    </w:p>
    <w:p w14:paraId="24C8DC61" w14:textId="77777777" w:rsidR="003B545F" w:rsidRPr="003B545F" w:rsidRDefault="003B545F" w:rsidP="003B545F"/>
    <w:p w14:paraId="167D24F0" w14:textId="6C929C25" w:rsidR="001965D6" w:rsidRDefault="001965D6">
      <w:pPr>
        <w:pStyle w:val="TableofFigures"/>
        <w:tabs>
          <w:tab w:val="right" w:leader="dot" w:pos="9350"/>
        </w:tabs>
        <w:rPr>
          <w:rFonts w:asciiTheme="minorHAnsi" w:eastAsiaTheme="minorEastAsia" w:hAnsiTheme="minorHAnsi" w:cstheme="minorBidi"/>
          <w:iCs w:val="0"/>
          <w:noProof/>
          <w:color w:val="auto"/>
          <w:szCs w:val="24"/>
        </w:rPr>
      </w:pPr>
      <w:r>
        <w:rPr>
          <w:b/>
          <w:iCs w:val="0"/>
        </w:rPr>
        <w:fldChar w:fldCharType="begin"/>
      </w:r>
      <w:r>
        <w:rPr>
          <w:b/>
          <w:iCs w:val="0"/>
        </w:rPr>
        <w:instrText xml:space="preserve"> TOC \h \z \t "Heading 8" \c </w:instrText>
      </w:r>
      <w:r>
        <w:rPr>
          <w:b/>
          <w:iCs w:val="0"/>
        </w:rPr>
        <w:fldChar w:fldCharType="separate"/>
      </w:r>
      <w:hyperlink w:anchor="_Toc46926518" w:history="1">
        <w:r w:rsidRPr="005D554B">
          <w:rPr>
            <w:rStyle w:val="Hyperlink"/>
            <w:noProof/>
          </w:rPr>
          <w:t>Illustration 1: (</w:t>
        </w:r>
        <w:r w:rsidRPr="005D554B">
          <w:rPr>
            <w:rStyle w:val="Hyperlink"/>
            <w:noProof/>
            <w:highlight w:val="yellow"/>
          </w:rPr>
          <w:t>Placeholder</w:t>
        </w:r>
        <w:r w:rsidRPr="005D554B">
          <w:rPr>
            <w:rStyle w:val="Hyperlink"/>
            <w:noProof/>
          </w:rPr>
          <w:t xml:space="preserve">) Haida pink and chum salmon by </w:t>
        </w:r>
        <w:r w:rsidRPr="005D554B">
          <w:rPr>
            <w:rStyle w:val="Hyperlink"/>
            <w:noProof/>
            <w:shd w:val="clear" w:color="auto" w:fill="FAFAFA"/>
          </w:rPr>
          <w:t>SGidGang.Xaal</w:t>
        </w:r>
        <w:r w:rsidRPr="005D554B">
          <w:rPr>
            <w:rStyle w:val="Hyperlink"/>
            <w:noProof/>
          </w:rPr>
          <w:t xml:space="preserve"> </w:t>
        </w:r>
        <w:r w:rsidRPr="005D554B">
          <w:rPr>
            <w:rStyle w:val="Hyperlink"/>
            <w:i/>
            <w:noProof/>
          </w:rPr>
          <w:t>Shoshannah Greene</w:t>
        </w:r>
        <w:r w:rsidRPr="005D554B">
          <w:rPr>
            <w:rStyle w:val="Hyperlink"/>
            <w:noProof/>
          </w:rPr>
          <w:t>.</w:t>
        </w:r>
        <w:r>
          <w:rPr>
            <w:noProof/>
            <w:webHidden/>
          </w:rPr>
          <w:tab/>
        </w:r>
        <w:r>
          <w:rPr>
            <w:noProof/>
            <w:webHidden/>
          </w:rPr>
          <w:fldChar w:fldCharType="begin"/>
        </w:r>
        <w:r>
          <w:rPr>
            <w:noProof/>
            <w:webHidden/>
          </w:rPr>
          <w:instrText xml:space="preserve"> PAGEREF _Toc46926518 \h </w:instrText>
        </w:r>
        <w:r>
          <w:rPr>
            <w:noProof/>
            <w:webHidden/>
          </w:rPr>
        </w:r>
        <w:r>
          <w:rPr>
            <w:noProof/>
            <w:webHidden/>
          </w:rPr>
          <w:fldChar w:fldCharType="separate"/>
        </w:r>
        <w:r>
          <w:rPr>
            <w:noProof/>
            <w:webHidden/>
          </w:rPr>
          <w:t>xvi</w:t>
        </w:r>
        <w:r>
          <w:rPr>
            <w:noProof/>
            <w:webHidden/>
          </w:rPr>
          <w:fldChar w:fldCharType="end"/>
        </w:r>
      </w:hyperlink>
    </w:p>
    <w:p w14:paraId="5932E0C9" w14:textId="59FEBD50" w:rsidR="00D43811" w:rsidRPr="00EB46DF" w:rsidRDefault="001965D6" w:rsidP="00D43811">
      <w:pPr>
        <w:rPr>
          <w:rFonts w:cs="Times New Roman"/>
        </w:rPr>
      </w:pPr>
      <w:r>
        <w:rPr>
          <w:rFonts w:eastAsia="Cambria" w:cs="Times New Roman"/>
          <w:b/>
          <w:iCs/>
          <w:color w:val="000000" w:themeColor="text1"/>
          <w:szCs w:val="20"/>
        </w:rPr>
        <w:fldChar w:fldCharType="end"/>
      </w:r>
    </w:p>
    <w:p w14:paraId="1DBAA6BA" w14:textId="59173BFD" w:rsidR="00796E23" w:rsidRDefault="00796E23" w:rsidP="0015282A">
      <w:pPr>
        <w:pStyle w:val="TableofFigures"/>
        <w:rPr>
          <w:rFonts w:asciiTheme="minorHAnsi" w:eastAsiaTheme="minorEastAsia" w:hAnsiTheme="minorHAnsi" w:cstheme="minorBidi"/>
          <w:b/>
          <w:noProof/>
          <w:color w:val="auto"/>
          <w:szCs w:val="24"/>
        </w:rPr>
      </w:pPr>
      <w:r>
        <w:fldChar w:fldCharType="begin"/>
      </w:r>
      <w:r>
        <w:instrText xml:space="preserve"> TOC \t "Heading 8" \c </w:instrText>
      </w:r>
      <w:r>
        <w:fldChar w:fldCharType="separate"/>
      </w:r>
    </w:p>
    <w:p w14:paraId="5C9331DC" w14:textId="1C9AFB80" w:rsidR="00DB463E" w:rsidRPr="002C5909" w:rsidRDefault="00796E23" w:rsidP="00D43811">
      <w:pPr>
        <w:pStyle w:val="Heading1"/>
      </w:pPr>
      <w:r>
        <w:rPr>
          <w:rFonts w:eastAsia="Cambria"/>
          <w:bCs w:val="0"/>
          <w:iCs/>
          <w:color w:val="000000" w:themeColor="text1"/>
          <w:sz w:val="24"/>
          <w:szCs w:val="20"/>
        </w:rPr>
        <w:fldChar w:fldCharType="end"/>
      </w:r>
      <w:bookmarkStart w:id="15" w:name="_Toc47018997"/>
      <w:r w:rsidR="00DB463E" w:rsidRPr="002C5909">
        <w:t>List of Symbols</w:t>
      </w:r>
      <w:bookmarkEnd w:id="12"/>
      <w:bookmarkEnd w:id="13"/>
      <w:bookmarkEnd w:id="15"/>
    </w:p>
    <w:p w14:paraId="15ECB7DD" w14:textId="77777777" w:rsidR="00DB463E" w:rsidRPr="002C5909" w:rsidRDefault="00DB463E" w:rsidP="002C5909"/>
    <w:p w14:paraId="6388A1F1" w14:textId="086AA893" w:rsidR="002C5909" w:rsidRPr="002C5909" w:rsidRDefault="002C5909" w:rsidP="002C5909">
      <w:pPr>
        <w:rPr>
          <w:rFonts w:eastAsia="Times New Roman" w:cs="Times New Roman"/>
        </w:rPr>
      </w:pPr>
      <w:r w:rsidRPr="002C5909">
        <w:rPr>
          <w:rFonts w:eastAsia="Times New Roman" w:cs="Times New Roman"/>
          <w:shd w:val="clear" w:color="auto" w:fill="FFFFFF"/>
        </w:rPr>
        <w:t>±</w:t>
      </w:r>
      <w:r w:rsidR="00171827" w:rsidRPr="002C5909">
        <w:rPr>
          <w:rFonts w:cs="Times New Roman"/>
        </w:rPr>
        <w:tab/>
      </w:r>
      <w:r w:rsidR="00171827" w:rsidRPr="002C5909">
        <w:rPr>
          <w:rFonts w:cs="Times New Roman"/>
        </w:rPr>
        <w:tab/>
      </w:r>
      <w:r w:rsidR="00171827" w:rsidRPr="002C5909">
        <w:rPr>
          <w:rFonts w:cs="Times New Roman"/>
        </w:rPr>
        <w:tab/>
      </w:r>
      <w:r w:rsidRPr="002C5909">
        <w:rPr>
          <w:rFonts w:cs="Times New Roman"/>
        </w:rPr>
        <w:t>P</w:t>
      </w:r>
      <w:r w:rsidR="00171827" w:rsidRPr="002C5909">
        <w:rPr>
          <w:rFonts w:cs="Times New Roman"/>
        </w:rPr>
        <w:t>lus-minus</w:t>
      </w:r>
    </w:p>
    <w:p w14:paraId="4B1C272D" w14:textId="56ACB7E2" w:rsidR="002C5909" w:rsidRPr="002C5909" w:rsidRDefault="002C5909" w:rsidP="002C5909">
      <w:pPr>
        <w:rPr>
          <w:rFonts w:cs="Times New Roman"/>
          <w:color w:val="000000" w:themeColor="text1"/>
        </w:rPr>
      </w:pPr>
      <w:r w:rsidRPr="002C5909">
        <w:rPr>
          <w:rFonts w:eastAsia="Times New Roman" w:cs="Times New Roman"/>
          <w:color w:val="000000" w:themeColor="text1"/>
          <w:shd w:val="clear" w:color="auto" w:fill="FFFFFF"/>
        </w:rPr>
        <w:t>μm</w:t>
      </w:r>
      <w:r w:rsidR="00171827" w:rsidRPr="002C5909">
        <w:rPr>
          <w:rFonts w:cs="Times New Roman"/>
          <w:color w:val="000000" w:themeColor="text1"/>
        </w:rPr>
        <w:t xml:space="preserve">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A1270A">
        <w:rPr>
          <w:rFonts w:cs="Times New Roman"/>
          <w:color w:val="000000" w:themeColor="text1"/>
        </w:rPr>
        <w:t>M</w:t>
      </w:r>
      <w:r w:rsidR="00171827" w:rsidRPr="00A1270A">
        <w:rPr>
          <w:rFonts w:cs="Times New Roman"/>
          <w:color w:val="000000" w:themeColor="text1"/>
        </w:rPr>
        <w:t>icr</w:t>
      </w:r>
      <w:r w:rsidRPr="00A1270A">
        <w:rPr>
          <w:rFonts w:cs="Times New Roman"/>
          <w:color w:val="000000" w:themeColor="text1"/>
        </w:rPr>
        <w:t>omet</w:t>
      </w:r>
      <w:r w:rsidR="00A1270A" w:rsidRPr="00A1270A">
        <w:rPr>
          <w:rFonts w:cs="Times New Roman"/>
          <w:color w:val="000000" w:themeColor="text1"/>
        </w:rPr>
        <w:t>re</w:t>
      </w:r>
      <w:r w:rsidRPr="002C5909">
        <w:rPr>
          <w:rFonts w:cs="Times New Roman"/>
          <w:color w:val="000000" w:themeColor="text1"/>
        </w:rPr>
        <w:t xml:space="preserve"> (10</w:t>
      </w:r>
      <w:r w:rsidRPr="002C5909">
        <w:rPr>
          <w:rFonts w:cs="Times New Roman"/>
          <w:color w:val="000000" w:themeColor="text1"/>
          <w:vertAlign w:val="superscript"/>
        </w:rPr>
        <w:t>-6</w:t>
      </w:r>
      <w:r w:rsidRPr="002C5909">
        <w:rPr>
          <w:rFonts w:cs="Times New Roman"/>
          <w:color w:val="000000" w:themeColor="text1"/>
        </w:rPr>
        <w:t xml:space="preserve"> m)</w:t>
      </w:r>
    </w:p>
    <w:p w14:paraId="5E8CEECA" w14:textId="3A0F6EC8" w:rsidR="00171827" w:rsidRPr="002C5909" w:rsidRDefault="002C5909" w:rsidP="002C5909">
      <w:pPr>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2C5909">
        <w:rPr>
          <w:rFonts w:cs="Times New Roman"/>
          <w:color w:val="000000" w:themeColor="text1"/>
        </w:rPr>
        <w:t>Parts per thousand</w:t>
      </w:r>
    </w:p>
    <w:p w14:paraId="5BA656F8" w14:textId="5B9BAD11" w:rsidR="00171827" w:rsidRPr="002C5909" w:rsidRDefault="002C5909" w:rsidP="002C5909">
      <w:pPr>
        <w:spacing w:line="240" w:lineRule="auto"/>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 xml:space="preserve">C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t>Degrees Celsius</w:t>
      </w:r>
    </w:p>
    <w:p w14:paraId="6508B42E" w14:textId="65696101" w:rsidR="00EB46DF" w:rsidRPr="002C5909" w:rsidRDefault="00EB46DF" w:rsidP="002C5909">
      <w:pPr>
        <w:rPr>
          <w:rFonts w:cs="Times New Roman"/>
          <w:color w:val="000000" w:themeColor="text1"/>
        </w:rPr>
      </w:pPr>
      <w:r w:rsidRPr="002C5909">
        <w:rPr>
          <w:rFonts w:cs="Times New Roman"/>
          <w:color w:val="000000" w:themeColor="text1"/>
        </w:rPr>
        <w:br w:type="page"/>
      </w:r>
    </w:p>
    <w:p w14:paraId="41340C53" w14:textId="77A38F8B" w:rsidR="00EB46DF" w:rsidRDefault="00EB46DF" w:rsidP="00EB46DF">
      <w:pPr>
        <w:pStyle w:val="Heading1"/>
      </w:pPr>
      <w:bookmarkStart w:id="16" w:name="_Toc47018998"/>
      <w:r w:rsidRPr="00987FD4">
        <w:t>List of Abbreviations</w:t>
      </w:r>
      <w:bookmarkEnd w:id="16"/>
    </w:p>
    <w:p w14:paraId="58C6CFCA" w14:textId="77777777" w:rsidR="00A0573F" w:rsidRPr="00A0573F" w:rsidRDefault="00A0573F" w:rsidP="00A0573F"/>
    <w:p w14:paraId="62C1F0F2" w14:textId="06FBE288" w:rsidR="008F3081" w:rsidRDefault="008F3081" w:rsidP="00EB46DF">
      <w:pPr>
        <w:rPr>
          <w:rFonts w:cs="Times New Roman"/>
        </w:rPr>
      </w:pPr>
      <w:r>
        <w:rPr>
          <w:rFonts w:cs="Times New Roman"/>
        </w:rPr>
        <w:t>AHC</w:t>
      </w:r>
      <w:r>
        <w:rPr>
          <w:rFonts w:cs="Times New Roman"/>
        </w:rPr>
        <w:tab/>
      </w:r>
      <w:r>
        <w:rPr>
          <w:rFonts w:cs="Times New Roman"/>
        </w:rPr>
        <w:tab/>
      </w:r>
      <w:r>
        <w:rPr>
          <w:rFonts w:cs="Times New Roman"/>
        </w:rPr>
        <w:tab/>
        <w:t>Agglomerative hierarchical clustering</w:t>
      </w:r>
    </w:p>
    <w:p w14:paraId="04C9B129" w14:textId="755897BC" w:rsidR="00EB46DF" w:rsidRDefault="00A0573F" w:rsidP="00EB46DF">
      <w:pPr>
        <w:rPr>
          <w:rFonts w:cs="Times New Roman"/>
        </w:rPr>
      </w:pPr>
      <w:r>
        <w:rPr>
          <w:rFonts w:cs="Times New Roman"/>
        </w:rPr>
        <w:t xml:space="preserve">B.C. </w:t>
      </w:r>
      <w:r>
        <w:rPr>
          <w:rFonts w:cs="Times New Roman"/>
        </w:rPr>
        <w:tab/>
      </w:r>
      <w:r>
        <w:rPr>
          <w:rFonts w:cs="Times New Roman"/>
        </w:rPr>
        <w:tab/>
      </w:r>
      <w:r>
        <w:rPr>
          <w:rFonts w:cs="Times New Roman"/>
        </w:rPr>
        <w:tab/>
        <w:t>British Columbia</w:t>
      </w:r>
    </w:p>
    <w:p w14:paraId="144F7880" w14:textId="590D27C4" w:rsidR="00A0573F" w:rsidRDefault="00A0573F" w:rsidP="00EB46DF">
      <w:pPr>
        <w:rPr>
          <w:rFonts w:cs="Times New Roman"/>
        </w:rPr>
      </w:pPr>
      <w:r>
        <w:rPr>
          <w:rFonts w:cs="Times New Roman"/>
        </w:rPr>
        <w:t xml:space="preserve">BW </w:t>
      </w:r>
      <w:r>
        <w:rPr>
          <w:rFonts w:cs="Times New Roman"/>
        </w:rPr>
        <w:tab/>
      </w:r>
      <w:r>
        <w:rPr>
          <w:rFonts w:cs="Times New Roman"/>
        </w:rPr>
        <w:tab/>
      </w:r>
      <w:r>
        <w:rPr>
          <w:rFonts w:cs="Times New Roman"/>
        </w:rPr>
        <w:tab/>
        <w:t>Body weight</w:t>
      </w:r>
    </w:p>
    <w:p w14:paraId="561408D1" w14:textId="05C2915E" w:rsidR="00AC286C" w:rsidRDefault="00AC286C" w:rsidP="00EB46DF">
      <w:pPr>
        <w:rPr>
          <w:rFonts w:cs="Times New Roman"/>
        </w:rPr>
      </w:pPr>
      <w:r>
        <w:rPr>
          <w:rFonts w:cs="Times New Roman"/>
        </w:rPr>
        <w:t xml:space="preserve">DI </w:t>
      </w:r>
      <w:r>
        <w:rPr>
          <w:rFonts w:cs="Times New Roman"/>
        </w:rPr>
        <w:tab/>
      </w:r>
      <w:r>
        <w:rPr>
          <w:rFonts w:cs="Times New Roman"/>
        </w:rPr>
        <w:tab/>
      </w:r>
      <w:r>
        <w:rPr>
          <w:rFonts w:cs="Times New Roman"/>
        </w:rPr>
        <w:tab/>
        <w:t>Discovery Islands</w:t>
      </w:r>
    </w:p>
    <w:p w14:paraId="2E607F14" w14:textId="7E8002A2" w:rsidR="00A0573F" w:rsidRDefault="00A0573F" w:rsidP="00EB46DF">
      <w:pPr>
        <w:rPr>
          <w:rFonts w:cs="Times New Roman"/>
        </w:rPr>
      </w:pPr>
      <w:r>
        <w:rPr>
          <w:rFonts w:cs="Times New Roman"/>
        </w:rPr>
        <w:t xml:space="preserve">FL </w:t>
      </w:r>
      <w:r>
        <w:rPr>
          <w:rFonts w:cs="Times New Roman"/>
        </w:rPr>
        <w:tab/>
      </w:r>
      <w:r>
        <w:rPr>
          <w:rFonts w:cs="Times New Roman"/>
        </w:rPr>
        <w:tab/>
      </w:r>
      <w:r>
        <w:rPr>
          <w:rFonts w:cs="Times New Roman"/>
        </w:rPr>
        <w:tab/>
        <w:t>Fork length</w:t>
      </w:r>
    </w:p>
    <w:p w14:paraId="489E1FAD" w14:textId="2E3887E6" w:rsidR="00EB46DF" w:rsidRDefault="00AC286C" w:rsidP="00EB46DF">
      <w:pPr>
        <w:rPr>
          <w:rFonts w:cs="Times New Roman"/>
        </w:rPr>
      </w:pPr>
      <w:r>
        <w:rPr>
          <w:rFonts w:cs="Times New Roman"/>
        </w:rPr>
        <w:t xml:space="preserve">GFI </w:t>
      </w:r>
      <w:r>
        <w:rPr>
          <w:rFonts w:cs="Times New Roman"/>
        </w:rPr>
        <w:tab/>
      </w:r>
      <w:r>
        <w:rPr>
          <w:rFonts w:cs="Times New Roman"/>
        </w:rPr>
        <w:tab/>
      </w:r>
      <w:r>
        <w:rPr>
          <w:rFonts w:cs="Times New Roman"/>
        </w:rPr>
        <w:tab/>
        <w:t>Gut fullness index</w:t>
      </w:r>
    </w:p>
    <w:p w14:paraId="4E10A9E9" w14:textId="2641D43C" w:rsidR="00AC286C" w:rsidRDefault="00AC286C" w:rsidP="00EB46DF">
      <w:pPr>
        <w:rPr>
          <w:rFonts w:cs="Times New Roman"/>
        </w:rPr>
      </w:pPr>
      <w:r>
        <w:rPr>
          <w:rFonts w:cs="Times New Roman"/>
        </w:rPr>
        <w:t xml:space="preserve">JS </w:t>
      </w:r>
      <w:r>
        <w:rPr>
          <w:rFonts w:cs="Times New Roman"/>
        </w:rPr>
        <w:tab/>
      </w:r>
      <w:r>
        <w:rPr>
          <w:rFonts w:cs="Times New Roman"/>
        </w:rPr>
        <w:tab/>
      </w:r>
      <w:r>
        <w:rPr>
          <w:rFonts w:cs="Times New Roman"/>
        </w:rPr>
        <w:tab/>
        <w:t>Johnstone Strait</w:t>
      </w:r>
    </w:p>
    <w:p w14:paraId="4677C4B5" w14:textId="6BD49D67" w:rsidR="00A0573F" w:rsidRDefault="00A0573F" w:rsidP="00EB46DF">
      <w:pPr>
        <w:rPr>
          <w:rFonts w:cs="Times New Roman"/>
        </w:rPr>
      </w:pPr>
      <w:r>
        <w:rPr>
          <w:rFonts w:cs="Times New Roman"/>
        </w:rPr>
        <w:t xml:space="preserve">mm </w:t>
      </w:r>
      <w:r>
        <w:rPr>
          <w:rFonts w:cs="Times New Roman"/>
        </w:rPr>
        <w:tab/>
      </w:r>
      <w:r>
        <w:rPr>
          <w:rFonts w:cs="Times New Roman"/>
        </w:rPr>
        <w:tab/>
      </w:r>
      <w:r>
        <w:rPr>
          <w:rFonts w:cs="Times New Roman"/>
        </w:rPr>
        <w:tab/>
        <w:t>Millimetres</w:t>
      </w:r>
    </w:p>
    <w:p w14:paraId="3AF243C2" w14:textId="79A38911" w:rsidR="00171827" w:rsidRDefault="00171827" w:rsidP="00EB46DF">
      <w:pPr>
        <w:rPr>
          <w:rFonts w:cs="Times New Roman"/>
        </w:rPr>
      </w:pPr>
      <w:r>
        <w:rPr>
          <w:rFonts w:cs="Times New Roman"/>
        </w:rPr>
        <w:t xml:space="preserve">NMDS </w:t>
      </w:r>
      <w:r>
        <w:rPr>
          <w:rFonts w:cs="Times New Roman"/>
        </w:rPr>
        <w:tab/>
      </w:r>
      <w:r>
        <w:rPr>
          <w:rFonts w:cs="Times New Roman"/>
        </w:rPr>
        <w:tab/>
        <w:t>Non-</w:t>
      </w:r>
      <w:r w:rsidRPr="00A0573F">
        <w:rPr>
          <w:rFonts w:cs="Times New Roman"/>
        </w:rPr>
        <w:t>metric</w:t>
      </w:r>
      <w:r>
        <w:rPr>
          <w:rFonts w:cs="Times New Roman"/>
        </w:rPr>
        <w:t xml:space="preserve"> multidimensional scaling</w:t>
      </w:r>
    </w:p>
    <w:p w14:paraId="11CE3DC0" w14:textId="2A85876D" w:rsidR="00171827" w:rsidRDefault="00171827" w:rsidP="00EB46DF">
      <w:pPr>
        <w:rPr>
          <w:rFonts w:cs="Times New Roman"/>
        </w:rPr>
      </w:pPr>
      <w:r>
        <w:rPr>
          <w:rFonts w:cs="Times New Roman"/>
        </w:rPr>
        <w:t xml:space="preserve">PSI </w:t>
      </w:r>
      <w:r>
        <w:rPr>
          <w:rFonts w:cs="Times New Roman"/>
        </w:rPr>
        <w:tab/>
      </w:r>
      <w:r>
        <w:rPr>
          <w:rFonts w:cs="Times New Roman"/>
        </w:rPr>
        <w:tab/>
      </w:r>
      <w:r>
        <w:rPr>
          <w:rFonts w:cs="Times New Roman"/>
        </w:rPr>
        <w:tab/>
        <w:t>Percent similarity index</w:t>
      </w:r>
    </w:p>
    <w:p w14:paraId="06CB2B37" w14:textId="38D044CA" w:rsidR="00171827" w:rsidRDefault="00702E99" w:rsidP="00EB46DF">
      <w:pPr>
        <w:rPr>
          <w:rFonts w:cs="Times New Roman"/>
        </w:rPr>
      </w:pPr>
      <w:r>
        <w:rPr>
          <w:rFonts w:cs="Times New Roman"/>
        </w:rPr>
        <w:t xml:space="preserve">QCSt </w:t>
      </w:r>
      <w:r>
        <w:rPr>
          <w:rFonts w:cs="Times New Roman"/>
        </w:rPr>
        <w:tab/>
      </w:r>
      <w:r>
        <w:rPr>
          <w:rFonts w:cs="Times New Roman"/>
        </w:rPr>
        <w:tab/>
      </w:r>
      <w:r>
        <w:rPr>
          <w:rFonts w:cs="Times New Roman"/>
        </w:rPr>
        <w:tab/>
        <w:t>Queen Charlotte Strait</w:t>
      </w:r>
    </w:p>
    <w:p w14:paraId="28EBDA6B" w14:textId="18AA23F3" w:rsidR="0014191B" w:rsidRDefault="0014191B" w:rsidP="00EB46DF">
      <w:pPr>
        <w:rPr>
          <w:rFonts w:cs="Times New Roman"/>
        </w:rPr>
      </w:pPr>
      <w:r>
        <w:rPr>
          <w:rFonts w:cs="Times New Roman"/>
        </w:rPr>
        <w:t xml:space="preserve">SE </w:t>
      </w:r>
      <w:r>
        <w:rPr>
          <w:rFonts w:cs="Times New Roman"/>
        </w:rPr>
        <w:tab/>
      </w:r>
      <w:r>
        <w:rPr>
          <w:rFonts w:cs="Times New Roman"/>
        </w:rPr>
        <w:tab/>
      </w:r>
      <w:r>
        <w:rPr>
          <w:rFonts w:cs="Times New Roman"/>
        </w:rPr>
        <w:tab/>
        <w:t>Standard error</w:t>
      </w:r>
    </w:p>
    <w:p w14:paraId="205A9475" w14:textId="7D19B922" w:rsidR="00702E99" w:rsidRDefault="00702E99" w:rsidP="00EB46DF">
      <w:pPr>
        <w:rPr>
          <w:rFonts w:cs="Times New Roman"/>
        </w:rPr>
      </w:pPr>
      <w:r>
        <w:rPr>
          <w:rFonts w:cs="Times New Roman"/>
        </w:rPr>
        <w:t xml:space="preserve">SoG </w:t>
      </w:r>
      <w:r>
        <w:rPr>
          <w:rFonts w:cs="Times New Roman"/>
        </w:rPr>
        <w:tab/>
      </w:r>
      <w:r>
        <w:rPr>
          <w:rFonts w:cs="Times New Roman"/>
        </w:rPr>
        <w:tab/>
      </w:r>
      <w:r>
        <w:rPr>
          <w:rFonts w:cs="Times New Roman"/>
        </w:rPr>
        <w:tab/>
        <w:t>Strait of Georgia</w:t>
      </w:r>
    </w:p>
    <w:p w14:paraId="3B8C0174" w14:textId="0C330108" w:rsidR="002C5909" w:rsidRPr="00EB46DF" w:rsidRDefault="002C5909" w:rsidP="00EB46DF">
      <w:pPr>
        <w:rPr>
          <w:rFonts w:cs="Times New Roman"/>
        </w:rPr>
      </w:pPr>
      <w:r>
        <w:rPr>
          <w:rFonts w:cs="Times New Roman"/>
        </w:rPr>
        <w:t xml:space="preserve">WW </w:t>
      </w:r>
      <w:r>
        <w:rPr>
          <w:rFonts w:cs="Times New Roman"/>
        </w:rPr>
        <w:tab/>
      </w:r>
      <w:r>
        <w:rPr>
          <w:rFonts w:cs="Times New Roman"/>
        </w:rPr>
        <w:tab/>
      </w:r>
      <w:r>
        <w:rPr>
          <w:rFonts w:cs="Times New Roman"/>
        </w:rPr>
        <w:tab/>
        <w:t>Wet weight</w:t>
      </w:r>
    </w:p>
    <w:p w14:paraId="16BB424D" w14:textId="5D1D9F16" w:rsidR="00EB46DF" w:rsidRPr="00EB46DF" w:rsidRDefault="00A0573F" w:rsidP="00EB46DF">
      <w:pPr>
        <w:rPr>
          <w:rFonts w:cs="Times New Roman"/>
        </w:rPr>
      </w:pPr>
      <w:r>
        <w:rPr>
          <w:rFonts w:cs="Times New Roman"/>
        </w:rPr>
        <w:t xml:space="preserve">YSI </w:t>
      </w:r>
      <w:r>
        <w:rPr>
          <w:rFonts w:cs="Times New Roman"/>
        </w:rPr>
        <w:tab/>
      </w:r>
      <w:r>
        <w:rPr>
          <w:rFonts w:cs="Times New Roman"/>
        </w:rPr>
        <w:tab/>
      </w:r>
      <w:r>
        <w:rPr>
          <w:rFonts w:cs="Times New Roman"/>
        </w:rPr>
        <w:tab/>
        <w:t>Yellow Springs Instrument</w:t>
      </w:r>
    </w:p>
    <w:p w14:paraId="06E5C3D0" w14:textId="108CF1B2" w:rsidR="00EB46DF" w:rsidRPr="00EB46DF" w:rsidRDefault="00EB46DF">
      <w:pPr>
        <w:rPr>
          <w:rFonts w:cs="Times New Roman"/>
        </w:rPr>
      </w:pPr>
      <w:r w:rsidRPr="00EB46DF">
        <w:rPr>
          <w:rFonts w:cs="Times New Roman"/>
        </w:rPr>
        <w:br w:type="page"/>
      </w:r>
    </w:p>
    <w:p w14:paraId="047ACA47" w14:textId="236FA780" w:rsidR="00EB46DF" w:rsidRPr="00987FD4" w:rsidRDefault="00EB46DF" w:rsidP="00EB46DF">
      <w:pPr>
        <w:pStyle w:val="Heading1"/>
      </w:pPr>
      <w:bookmarkStart w:id="17" w:name="_Toc153357232"/>
      <w:bookmarkStart w:id="18" w:name="_Toc157169040"/>
      <w:bookmarkStart w:id="19" w:name="_Toc47018999"/>
      <w:r w:rsidRPr="00987FD4">
        <w:t>Glossary</w:t>
      </w:r>
      <w:bookmarkEnd w:id="17"/>
      <w:bookmarkEnd w:id="18"/>
      <w:bookmarkEnd w:id="19"/>
    </w:p>
    <w:p w14:paraId="75AEC99A" w14:textId="43F2A475" w:rsidR="00EB46DF" w:rsidRDefault="00EB46DF" w:rsidP="00EB46DF">
      <w:pPr>
        <w:rPr>
          <w:rFonts w:cs="Times New Roman"/>
        </w:rPr>
      </w:pPr>
    </w:p>
    <w:p w14:paraId="7CB5EFD8" w14:textId="6ABF321E" w:rsidR="007A02D2" w:rsidRPr="00EB46DF" w:rsidRDefault="00171827" w:rsidP="00EB46DF">
      <w:pPr>
        <w:rPr>
          <w:rFonts w:cs="Times New Roman"/>
        </w:rPr>
      </w:pPr>
      <w:r>
        <w:rPr>
          <w:rFonts w:cs="Times New Roman"/>
        </w:rPr>
        <w:t xml:space="preserve">Littoral </w:t>
      </w:r>
      <w:r>
        <w:rPr>
          <w:rFonts w:cs="Times New Roman"/>
        </w:rPr>
        <w:tab/>
      </w:r>
      <w:r>
        <w:rPr>
          <w:rFonts w:cs="Times New Roman"/>
        </w:rPr>
        <w:tab/>
      </w:r>
      <w:r>
        <w:rPr>
          <w:rFonts w:cs="Times New Roman"/>
        </w:rPr>
        <w:tab/>
        <w:t>Nearshore</w:t>
      </w:r>
    </w:p>
    <w:p w14:paraId="0A20EB45" w14:textId="0A4EDB86" w:rsidR="00EB46DF" w:rsidRPr="00EB46DF" w:rsidRDefault="00EB46DF">
      <w:pPr>
        <w:rPr>
          <w:rFonts w:cs="Times New Roman"/>
        </w:rPr>
      </w:pPr>
      <w:r w:rsidRPr="00EB46DF">
        <w:rPr>
          <w:rFonts w:cs="Times New Roman"/>
        </w:rPr>
        <w:br w:type="page"/>
      </w:r>
    </w:p>
    <w:p w14:paraId="595CE200" w14:textId="62A81B10" w:rsidR="00EB46DF" w:rsidRPr="00EB46DF" w:rsidRDefault="00EB46DF" w:rsidP="00EB46DF">
      <w:pPr>
        <w:pStyle w:val="Heading1"/>
        <w:rPr>
          <w:highlight w:val="yellow"/>
        </w:rPr>
      </w:pPr>
      <w:bookmarkStart w:id="20" w:name="_Toc153357233"/>
      <w:bookmarkStart w:id="21" w:name="_Toc157169041"/>
      <w:bookmarkStart w:id="22" w:name="_Toc47019000"/>
      <w:r w:rsidRPr="00EB46DF">
        <w:rPr>
          <w:highlight w:val="yellow"/>
        </w:rPr>
        <w:t>Acknowledgements</w:t>
      </w:r>
      <w:bookmarkEnd w:id="20"/>
      <w:bookmarkEnd w:id="21"/>
      <w:bookmarkEnd w:id="22"/>
    </w:p>
    <w:p w14:paraId="5B56F722" w14:textId="77777777" w:rsidR="00EB46DF" w:rsidRPr="00EB46DF" w:rsidRDefault="00EB46DF" w:rsidP="00EB46DF">
      <w:pPr>
        <w:rPr>
          <w:rFonts w:cs="Times New Roman"/>
        </w:rPr>
      </w:pPr>
    </w:p>
    <w:p w14:paraId="246EB9F9" w14:textId="708B5E76" w:rsidR="00702E99" w:rsidRDefault="003B545F" w:rsidP="00EB46DF">
      <w:pPr>
        <w:rPr>
          <w:rFonts w:cs="Times New Roman"/>
        </w:rPr>
      </w:pPr>
      <w:r>
        <w:rPr>
          <w:rFonts w:cs="Times New Roman"/>
        </w:rPr>
        <w:t>TBD (committee, lab mates,</w:t>
      </w:r>
      <w:r w:rsidR="00F522E9">
        <w:rPr>
          <w:rFonts w:cs="Times New Roman"/>
        </w:rPr>
        <w:t xml:space="preserve"> lab volunteers,</w:t>
      </w:r>
      <w:r>
        <w:rPr>
          <w:rFonts w:cs="Times New Roman"/>
        </w:rPr>
        <w:t xml:space="preserve"> friends/family, funding, UBC FNHL</w:t>
      </w:r>
      <w:r w:rsidR="00F522E9">
        <w:rPr>
          <w:rFonts w:cs="Times New Roman"/>
        </w:rPr>
        <w:t xml:space="preserve">, and </w:t>
      </w:r>
      <w:r>
        <w:rPr>
          <w:rFonts w:cs="Times New Roman"/>
        </w:rPr>
        <w:t>salmon)</w:t>
      </w:r>
    </w:p>
    <w:p w14:paraId="53A2EEDF" w14:textId="77777777" w:rsidR="00EB46DF" w:rsidRPr="00EB46DF" w:rsidRDefault="00EB46DF" w:rsidP="00EB46DF">
      <w:pPr>
        <w:rPr>
          <w:rFonts w:cs="Times New Roman"/>
        </w:rPr>
      </w:pPr>
    </w:p>
    <w:p w14:paraId="0E485F1A" w14:textId="55EBC372" w:rsidR="00EB46DF" w:rsidRPr="00EB46DF" w:rsidRDefault="00EB46DF" w:rsidP="00EB46DF">
      <w:pPr>
        <w:rPr>
          <w:rFonts w:cs="Times New Roman"/>
        </w:rPr>
      </w:pPr>
      <w:r w:rsidRPr="00EB46DF">
        <w:rPr>
          <w:rFonts w:cs="Times New Roman"/>
        </w:rPr>
        <w:br w:type="page"/>
      </w:r>
    </w:p>
    <w:p w14:paraId="2118989B" w14:textId="14D4D4CF" w:rsidR="00EB46DF" w:rsidRPr="009D2E09" w:rsidRDefault="00EB46DF" w:rsidP="00EB46DF">
      <w:pPr>
        <w:pStyle w:val="Heading1"/>
        <w:rPr>
          <w:color w:val="000000" w:themeColor="text1"/>
        </w:rPr>
      </w:pPr>
      <w:bookmarkStart w:id="23" w:name="_Toc153357234"/>
      <w:bookmarkStart w:id="24" w:name="_Toc157169042"/>
      <w:bookmarkStart w:id="25" w:name="_Toc47019001"/>
      <w:r w:rsidRPr="009D2E09">
        <w:rPr>
          <w:color w:val="000000" w:themeColor="text1"/>
        </w:rPr>
        <w:t>Dedication</w:t>
      </w:r>
      <w:bookmarkEnd w:id="23"/>
      <w:bookmarkEnd w:id="24"/>
      <w:bookmarkEnd w:id="25"/>
    </w:p>
    <w:p w14:paraId="460BB2C9" w14:textId="77777777" w:rsidR="00AE6581" w:rsidRDefault="00AE6581" w:rsidP="00EB46DF">
      <w:pPr>
        <w:rPr>
          <w:rFonts w:cs="Times New Roman"/>
        </w:rPr>
      </w:pPr>
    </w:p>
    <w:p w14:paraId="0771A25D" w14:textId="56D99747" w:rsidR="00796E23" w:rsidRDefault="00796E23" w:rsidP="00EB46DF">
      <w:pPr>
        <w:rPr>
          <w:rFonts w:cs="Times New Roman"/>
        </w:rPr>
      </w:pPr>
    </w:p>
    <w:p w14:paraId="748D5BC7" w14:textId="77777777" w:rsidR="00796E23" w:rsidRPr="00EB46DF" w:rsidRDefault="00796E23" w:rsidP="00EB46DF">
      <w:pPr>
        <w:rPr>
          <w:rFonts w:cs="Times New Roman"/>
        </w:rPr>
      </w:pPr>
    </w:p>
    <w:p w14:paraId="4A14CAB5" w14:textId="77777777" w:rsidR="00796E23" w:rsidRDefault="009D2E09" w:rsidP="009D2E09">
      <w:pPr>
        <w:jc w:val="center"/>
        <w:rPr>
          <w:rFonts w:cs="Times New Roman"/>
          <w:i/>
          <w:iCs/>
          <w:sz w:val="28"/>
          <w:szCs w:val="28"/>
        </w:rPr>
      </w:pPr>
      <w:r w:rsidRPr="009D2E09">
        <w:rPr>
          <w:rFonts w:cs="Times New Roman"/>
          <w:i/>
          <w:iCs/>
          <w:sz w:val="28"/>
          <w:szCs w:val="28"/>
        </w:rPr>
        <w:t xml:space="preserve">Naanii Sandy, </w:t>
      </w:r>
      <w:r>
        <w:rPr>
          <w:rFonts w:cs="Times New Roman"/>
          <w:i/>
          <w:iCs/>
          <w:sz w:val="28"/>
          <w:szCs w:val="28"/>
        </w:rPr>
        <w:t>K</w:t>
      </w:r>
      <w:r w:rsidRPr="009D2E09">
        <w:rPr>
          <w:rFonts w:cs="Times New Roman"/>
          <w:i/>
          <w:iCs/>
          <w:sz w:val="28"/>
          <w:szCs w:val="28"/>
        </w:rPr>
        <w:t xml:space="preserve">uniisii, </w:t>
      </w:r>
      <w:r w:rsidR="000F1000">
        <w:rPr>
          <w:rFonts w:cs="Times New Roman"/>
          <w:i/>
          <w:iCs/>
          <w:sz w:val="28"/>
          <w:szCs w:val="28"/>
        </w:rPr>
        <w:t>‘</w:t>
      </w:r>
      <w:r>
        <w:rPr>
          <w:rFonts w:cs="Times New Roman"/>
          <w:i/>
          <w:iCs/>
          <w:sz w:val="28"/>
          <w:szCs w:val="28"/>
        </w:rPr>
        <w:t>S</w:t>
      </w:r>
      <w:r w:rsidRPr="009D2E09">
        <w:rPr>
          <w:rFonts w:cs="Times New Roman"/>
          <w:i/>
          <w:iCs/>
          <w:sz w:val="28"/>
          <w:szCs w:val="28"/>
        </w:rPr>
        <w:t>alaana</w:t>
      </w:r>
    </w:p>
    <w:p w14:paraId="5CE2CF0D" w14:textId="0874ABAE" w:rsidR="00796E23" w:rsidRDefault="00796E23" w:rsidP="009D2E09">
      <w:pPr>
        <w:jc w:val="center"/>
        <w:rPr>
          <w:noProof/>
        </w:rPr>
      </w:pPr>
    </w:p>
    <w:p w14:paraId="31B1AE33" w14:textId="77777777" w:rsidR="00796E23" w:rsidRDefault="00796E23" w:rsidP="009D2E09">
      <w:pPr>
        <w:jc w:val="center"/>
        <w:rPr>
          <w:noProof/>
        </w:rPr>
      </w:pPr>
    </w:p>
    <w:p w14:paraId="05A823E8" w14:textId="1E76417E" w:rsidR="00796E23" w:rsidRDefault="00796E23" w:rsidP="009D2E09">
      <w:pPr>
        <w:jc w:val="center"/>
        <w:rPr>
          <w:noProof/>
        </w:rPr>
      </w:pPr>
    </w:p>
    <w:p w14:paraId="39BB39D1" w14:textId="5EA5E5DC" w:rsidR="00796E23" w:rsidRDefault="00796E23" w:rsidP="009D2E09">
      <w:pPr>
        <w:jc w:val="center"/>
        <w:rPr>
          <w:noProof/>
        </w:rPr>
      </w:pPr>
    </w:p>
    <w:p w14:paraId="5C1ECE3A" w14:textId="30BFEA35" w:rsidR="00796E23" w:rsidRDefault="00796E23" w:rsidP="00796E23">
      <w:pPr>
        <w:spacing w:line="240" w:lineRule="auto"/>
        <w:jc w:val="center"/>
        <w:rPr>
          <w:noProof/>
        </w:rPr>
      </w:pPr>
      <w:r w:rsidRPr="00796E23">
        <w:rPr>
          <w:noProof/>
        </w:rPr>
        <w:drawing>
          <wp:inline distT="0" distB="0" distL="0" distR="0" wp14:anchorId="2A393541" wp14:editId="050ABAAC">
            <wp:extent cx="5943600" cy="1944370"/>
            <wp:effectExtent l="0" t="0" r="0" b="0"/>
            <wp:docPr id="6" name="Picture 4" descr="A picture containing shirt, young&#10;&#10;Description automatically generated">
              <a:extLst xmlns:a="http://schemas.openxmlformats.org/drawingml/2006/main">
                <a:ext uri="{FF2B5EF4-FFF2-40B4-BE49-F238E27FC236}">
                  <a16:creationId xmlns:a16="http://schemas.microsoft.com/office/drawing/2014/main" id="{784ED0E2-64B3-D24C-B917-FDC28445D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hirt, young&#10;&#10;Description automatically generated">
                      <a:extLst>
                        <a:ext uri="{FF2B5EF4-FFF2-40B4-BE49-F238E27FC236}">
                          <a16:creationId xmlns:a16="http://schemas.microsoft.com/office/drawing/2014/main" id="{784ED0E2-64B3-D24C-B917-FDC28445D999}"/>
                        </a:ext>
                      </a:extLst>
                    </pic:cNvPr>
                    <pic:cNvPicPr>
                      <a:picLocks noChangeAspect="1"/>
                    </pic:cNvPicPr>
                  </pic:nvPicPr>
                  <pic:blipFill>
                    <a:blip r:embed="rId9">
                      <a:alphaModFix/>
                    </a:blip>
                    <a:stretch>
                      <a:fillRect/>
                    </a:stretch>
                  </pic:blipFill>
                  <pic:spPr>
                    <a:xfrm>
                      <a:off x="0" y="0"/>
                      <a:ext cx="5943600" cy="1944370"/>
                    </a:xfrm>
                    <a:prstGeom prst="rect">
                      <a:avLst/>
                    </a:prstGeom>
                  </pic:spPr>
                </pic:pic>
              </a:graphicData>
            </a:graphic>
          </wp:inline>
        </w:drawing>
      </w:r>
    </w:p>
    <w:p w14:paraId="5875C8EA" w14:textId="12E66D7D" w:rsidR="00AC286C" w:rsidRPr="009D2E09" w:rsidRDefault="00796E23" w:rsidP="009D2E09">
      <w:pPr>
        <w:jc w:val="center"/>
        <w:rPr>
          <w:rFonts w:cs="Times New Roman"/>
          <w:i/>
          <w:iCs/>
          <w:sz w:val="28"/>
          <w:szCs w:val="28"/>
        </w:rPr>
      </w:pPr>
      <w:r w:rsidRPr="00796E23">
        <w:rPr>
          <w:rFonts w:cs="Times New Roman"/>
          <w:i/>
          <w:iCs/>
          <w:noProof/>
          <w:sz w:val="28"/>
          <w:szCs w:val="28"/>
        </w:rPr>
        <w:drawing>
          <wp:inline distT="0" distB="0" distL="0" distR="0" wp14:anchorId="6F1F9E42" wp14:editId="1FA12BFF">
            <wp:extent cx="5943600" cy="1944370"/>
            <wp:effectExtent l="0" t="0" r="0" b="0"/>
            <wp:docPr id="4" name="Picture 4" descr="A picture containing shirt, young&#10;&#10;Description automatically generated">
              <a:extLst xmlns:a="http://schemas.openxmlformats.org/drawingml/2006/main">
                <a:ext uri="{FF2B5EF4-FFF2-40B4-BE49-F238E27FC236}">
                  <a16:creationId xmlns:a16="http://schemas.microsoft.com/office/drawing/2014/main" id="{784ED0E2-64B3-D24C-B917-FDC28445D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hirt, young&#10;&#10;Description automatically generated">
                      <a:extLst>
                        <a:ext uri="{FF2B5EF4-FFF2-40B4-BE49-F238E27FC236}">
                          <a16:creationId xmlns:a16="http://schemas.microsoft.com/office/drawing/2014/main" id="{784ED0E2-64B3-D24C-B917-FDC28445D999}"/>
                        </a:ext>
                      </a:extLst>
                    </pic:cNvPr>
                    <pic:cNvPicPr>
                      <a:picLocks noChangeAspect="1"/>
                    </pic:cNvPicPr>
                  </pic:nvPicPr>
                  <pic:blipFill>
                    <a:blip r:embed="rId9">
                      <a:alphaModFix/>
                    </a:blip>
                    <a:stretch>
                      <a:fillRect/>
                    </a:stretch>
                  </pic:blipFill>
                  <pic:spPr>
                    <a:xfrm>
                      <a:off x="0" y="0"/>
                      <a:ext cx="5943600" cy="1944370"/>
                    </a:xfrm>
                    <a:prstGeom prst="rect">
                      <a:avLst/>
                    </a:prstGeom>
                  </pic:spPr>
                </pic:pic>
              </a:graphicData>
            </a:graphic>
          </wp:inline>
        </w:drawing>
      </w:r>
    </w:p>
    <w:p w14:paraId="38652CA9" w14:textId="7E7A8EA0" w:rsidR="00AC286C" w:rsidRPr="003B545F" w:rsidRDefault="00796E23" w:rsidP="00B62F8D">
      <w:pPr>
        <w:pStyle w:val="Heading8"/>
      </w:pPr>
      <w:bookmarkStart w:id="26" w:name="_Toc46480218"/>
      <w:bookmarkStart w:id="27" w:name="_Toc46926518"/>
      <w:r>
        <w:t>Illustration 1: (</w:t>
      </w:r>
      <w:r w:rsidRPr="0024436B">
        <w:rPr>
          <w:highlight w:val="yellow"/>
        </w:rPr>
        <w:t>Placeholder</w:t>
      </w:r>
      <w:r>
        <w:t xml:space="preserve">) Haida pink </w:t>
      </w:r>
      <w:r w:rsidRPr="00B62F8D">
        <w:rPr>
          <w:color w:val="000000" w:themeColor="text1"/>
        </w:rPr>
        <w:t>and chum salmon by</w:t>
      </w:r>
      <w:r w:rsidR="00B62F8D" w:rsidRPr="00B62F8D">
        <w:rPr>
          <w:color w:val="000000" w:themeColor="text1"/>
        </w:rPr>
        <w:t xml:space="preserve"> </w:t>
      </w:r>
      <w:r w:rsidR="00B62F8D" w:rsidRPr="00B62F8D">
        <w:rPr>
          <w:color w:val="000000" w:themeColor="text1"/>
          <w:shd w:val="clear" w:color="auto" w:fill="FAFAFA"/>
        </w:rPr>
        <w:t>SGidGang.Xaal</w:t>
      </w:r>
      <w:r w:rsidR="003B545F">
        <w:t xml:space="preserve"> </w:t>
      </w:r>
      <w:r w:rsidRPr="00B62F8D">
        <w:rPr>
          <w:i/>
          <w:iCs w:val="0"/>
        </w:rPr>
        <w:t>Shoshannah Greene</w:t>
      </w:r>
      <w:r>
        <w:t>.</w:t>
      </w:r>
      <w:bookmarkEnd w:id="26"/>
      <w:bookmarkEnd w:id="27"/>
    </w:p>
    <w:p w14:paraId="50B5CFFE" w14:textId="77777777" w:rsidR="00194981" w:rsidRPr="00EB46DF" w:rsidRDefault="00194981" w:rsidP="00DB463E">
      <w:pPr>
        <w:rPr>
          <w:rFonts w:cs="Times New Roman"/>
        </w:rPr>
        <w:sectPr w:rsidR="00194981" w:rsidRPr="00EB46DF" w:rsidSect="00194981">
          <w:footerReference w:type="even" r:id="rId10"/>
          <w:footerReference w:type="default" r:id="rId11"/>
          <w:pgSz w:w="12240" w:h="15840"/>
          <w:pgMar w:top="1440" w:right="1440" w:bottom="1440" w:left="1440" w:header="708" w:footer="708" w:gutter="0"/>
          <w:pgNumType w:fmt="lowerRoman"/>
          <w:cols w:space="708"/>
          <w:titlePg/>
          <w:docGrid w:linePitch="360"/>
        </w:sectPr>
      </w:pPr>
    </w:p>
    <w:p w14:paraId="41B5B6C6" w14:textId="3342114F" w:rsidR="007720AD" w:rsidRDefault="007720AD" w:rsidP="007720AD">
      <w:pPr>
        <w:pStyle w:val="Heading2"/>
      </w:pPr>
      <w:bookmarkStart w:id="28" w:name="_Toc47019002"/>
      <w:r>
        <w:t>Introduction</w:t>
      </w:r>
      <w:bookmarkEnd w:id="28"/>
    </w:p>
    <w:p w14:paraId="089ED9F2" w14:textId="77777777" w:rsidR="009F6DC3" w:rsidRPr="009F6DC3" w:rsidRDefault="009F6DC3" w:rsidP="009F6DC3"/>
    <w:p w14:paraId="4F6AD082" w14:textId="10CBEB9A" w:rsidR="007720AD" w:rsidRDefault="00FA03B1" w:rsidP="009F6DC3">
      <w:pPr>
        <w:pStyle w:val="Heading3"/>
      </w:pPr>
      <w:r>
        <w:t xml:space="preserve"> </w:t>
      </w:r>
      <w:bookmarkStart w:id="29" w:name="_Toc47019003"/>
      <w:r w:rsidR="009F6DC3">
        <w:t>Historical salmon coexistence</w:t>
      </w:r>
      <w:bookmarkEnd w:id="29"/>
    </w:p>
    <w:p w14:paraId="7A1A2811" w14:textId="02EC0B0E" w:rsidR="009F6DC3" w:rsidRPr="009F6DC3" w:rsidRDefault="009F6DC3" w:rsidP="009F6DC3">
      <w:r>
        <w:tab/>
        <w:t>…</w:t>
      </w:r>
    </w:p>
    <w:p w14:paraId="3E7BB2F5" w14:textId="54511EC6" w:rsidR="009F6DC3" w:rsidRDefault="009F6DC3" w:rsidP="009F6DC3">
      <w:pPr>
        <w:pStyle w:val="Heading3"/>
      </w:pPr>
      <w:bookmarkStart w:id="30" w:name="_Toc47019004"/>
      <w:r>
        <w:t>Salmon species life history</w:t>
      </w:r>
      <w:bookmarkEnd w:id="30"/>
    </w:p>
    <w:p w14:paraId="47167EBA" w14:textId="5FB4EF73" w:rsidR="009F6DC3" w:rsidRPr="009F6DC3" w:rsidRDefault="009F6DC3" w:rsidP="009F6DC3">
      <w:r>
        <w:tab/>
        <w:t>…</w:t>
      </w:r>
    </w:p>
    <w:p w14:paraId="19667227" w14:textId="1A20F96A" w:rsidR="009F6DC3" w:rsidRDefault="009F6DC3" w:rsidP="009F6DC3">
      <w:pPr>
        <w:pStyle w:val="Heading3"/>
      </w:pPr>
      <w:r>
        <w:tab/>
      </w:r>
      <w:bookmarkStart w:id="31" w:name="_Toc47019005"/>
      <w:r>
        <w:t>Current state of salmon stocks</w:t>
      </w:r>
      <w:bookmarkEnd w:id="31"/>
    </w:p>
    <w:p w14:paraId="5939849F" w14:textId="24560452" w:rsidR="009F6DC3" w:rsidRPr="009F6DC3" w:rsidRDefault="009F6DC3" w:rsidP="009F6DC3">
      <w:r>
        <w:tab/>
        <w:t>…</w:t>
      </w:r>
    </w:p>
    <w:p w14:paraId="6895342E" w14:textId="62A623AA" w:rsidR="009F6DC3" w:rsidRDefault="009F6DC3" w:rsidP="009F6DC3">
      <w:pPr>
        <w:pStyle w:val="Heading3"/>
      </w:pPr>
      <w:r>
        <w:tab/>
      </w:r>
      <w:bookmarkStart w:id="32" w:name="_Toc47019006"/>
      <w:r>
        <w:t xml:space="preserve">Salmon </w:t>
      </w:r>
      <w:r w:rsidR="00F522E9">
        <w:t>early marine migration</w:t>
      </w:r>
      <w:bookmarkEnd w:id="32"/>
    </w:p>
    <w:p w14:paraId="5C01BCEF" w14:textId="3FB9F916" w:rsidR="009F6DC3" w:rsidRPr="009F6DC3" w:rsidRDefault="009F6DC3" w:rsidP="009F6DC3">
      <w:r>
        <w:tab/>
        <w:t>…</w:t>
      </w:r>
    </w:p>
    <w:p w14:paraId="798EA66A" w14:textId="7FC84ADA" w:rsidR="009F6DC3" w:rsidRDefault="009F6DC3" w:rsidP="009F6DC3">
      <w:pPr>
        <w:pStyle w:val="Heading3"/>
      </w:pPr>
      <w:r>
        <w:tab/>
      </w:r>
      <w:bookmarkStart w:id="33" w:name="_Toc47019007"/>
      <w:r>
        <w:t xml:space="preserve">Pink and chum salmon </w:t>
      </w:r>
      <w:r w:rsidR="001965D6">
        <w:t>feeding</w:t>
      </w:r>
      <w:r>
        <w:t xml:space="preserve"> and competition</w:t>
      </w:r>
      <w:bookmarkEnd w:id="33"/>
    </w:p>
    <w:p w14:paraId="5FE13201" w14:textId="12A61B11" w:rsidR="007720AD" w:rsidRPr="009F6DC3" w:rsidRDefault="009F6DC3" w:rsidP="009F6DC3">
      <w:r>
        <w:tab/>
        <w:t>…</w:t>
      </w:r>
      <w:r w:rsidR="007720AD">
        <w:rPr>
          <w:b/>
          <w:bCs/>
        </w:rPr>
        <w:br w:type="page"/>
      </w:r>
    </w:p>
    <w:p w14:paraId="6A0E4AB1" w14:textId="5773D130" w:rsidR="00372150" w:rsidRPr="00EB46DF" w:rsidRDefault="000B7AAD" w:rsidP="007720AD">
      <w:pPr>
        <w:pStyle w:val="Heading2"/>
      </w:pPr>
      <w:bookmarkStart w:id="34" w:name="_Toc47019008"/>
      <w:r w:rsidRPr="00EB46DF">
        <w:t>Juvenile pink and chum salmon divide prey resources in response to low foraging</w:t>
      </w:r>
      <w:bookmarkEnd w:id="34"/>
    </w:p>
    <w:p w14:paraId="41545506" w14:textId="77777777" w:rsidR="00372150" w:rsidRPr="00EB46DF" w:rsidRDefault="00372150" w:rsidP="00266C78">
      <w:pPr>
        <w:rPr>
          <w:rFonts w:eastAsia="Times New Roman" w:cs="Times New Roman"/>
        </w:rPr>
      </w:pPr>
    </w:p>
    <w:p w14:paraId="5B4E9029" w14:textId="16D94FF8" w:rsidR="00372150" w:rsidRPr="00EB46DF" w:rsidRDefault="00372150" w:rsidP="007720AD">
      <w:pPr>
        <w:pStyle w:val="Heading3"/>
      </w:pPr>
      <w:bookmarkStart w:id="35" w:name="_Toc47019009"/>
      <w:r w:rsidRPr="00EB46DF">
        <w:t>Introduction</w:t>
      </w:r>
      <w:bookmarkEnd w:id="35"/>
    </w:p>
    <w:p w14:paraId="6FFD4B95" w14:textId="77777777" w:rsidR="00372150" w:rsidRPr="00EB46DF" w:rsidRDefault="00372150" w:rsidP="00266C78">
      <w:pPr>
        <w:rPr>
          <w:rFonts w:eastAsia="Times New Roman" w:cs="Times New Roman"/>
        </w:rPr>
      </w:pPr>
    </w:p>
    <w:p w14:paraId="63499966" w14:textId="52AFC7AE" w:rsidR="00BE1091" w:rsidRPr="00EB46DF" w:rsidRDefault="00372150" w:rsidP="00266C78">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Pacific salmon</w:t>
      </w:r>
      <w:r w:rsidR="00EC7D5B" w:rsidRPr="00EB46DF">
        <w:rPr>
          <w:rFonts w:eastAsia="Times New Roman" w:cs="Times New Roman"/>
          <w:color w:val="000000"/>
        </w:rPr>
        <w:t xml:space="preserve"> (</w:t>
      </w:r>
      <w:r w:rsidR="00EC7D5B" w:rsidRPr="00EB46DF">
        <w:rPr>
          <w:rFonts w:eastAsia="Times New Roman" w:cs="Times New Roman"/>
          <w:i/>
          <w:iCs/>
          <w:color w:val="000000"/>
        </w:rPr>
        <w:t xml:space="preserve">Oncorhynchus </w:t>
      </w:r>
      <w:r w:rsidR="00EC7D5B" w:rsidRPr="00EB46DF">
        <w:rPr>
          <w:rFonts w:eastAsia="Times New Roman" w:cs="Times New Roman"/>
          <w:color w:val="000000"/>
        </w:rPr>
        <w:t>spp.)</w:t>
      </w:r>
      <w:r w:rsidR="000D2776" w:rsidRPr="00EB46DF">
        <w:rPr>
          <w:rFonts w:eastAsia="Times New Roman" w:cs="Times New Roman"/>
          <w:color w:val="000000"/>
        </w:rPr>
        <w:t xml:space="preserve"> are </w:t>
      </w:r>
      <w:r w:rsidR="00EE43A3" w:rsidRPr="00EB46DF">
        <w:rPr>
          <w:rFonts w:eastAsia="Times New Roman" w:cs="Times New Roman"/>
          <w:color w:val="000000"/>
        </w:rPr>
        <w:t>irreplaceable</w:t>
      </w:r>
      <w:r w:rsidR="000D2776" w:rsidRPr="00EB46DF">
        <w:rPr>
          <w:rFonts w:eastAsia="Times New Roman" w:cs="Times New Roman"/>
          <w:color w:val="000000"/>
        </w:rPr>
        <w:t xml:space="preserve"> to the cultures</w:t>
      </w:r>
      <w:r w:rsidR="00EC7D5B" w:rsidRPr="00EB46DF">
        <w:rPr>
          <w:rFonts w:eastAsia="Times New Roman" w:cs="Times New Roman"/>
          <w:color w:val="000000"/>
        </w:rPr>
        <w:t>, food security</w:t>
      </w:r>
      <w:r w:rsidR="00EE43A3" w:rsidRPr="00EB46DF">
        <w:rPr>
          <w:rFonts w:eastAsia="Times New Roman" w:cs="Times New Roman"/>
          <w:color w:val="000000"/>
        </w:rPr>
        <w:t xml:space="preserve"> </w:t>
      </w:r>
      <w:r w:rsidR="000D2776" w:rsidRPr="00EB46DF">
        <w:rPr>
          <w:rFonts w:eastAsia="Times New Roman" w:cs="Times New Roman"/>
          <w:color w:val="000000"/>
        </w:rPr>
        <w:t>and ecosystems within the Pacific Northwest, migrating from freshwater to the Pacific Ocean then returning to the</w:t>
      </w:r>
      <w:r w:rsidR="00EE43A3" w:rsidRPr="00EB46DF">
        <w:rPr>
          <w:rFonts w:eastAsia="Times New Roman" w:cs="Times New Roman"/>
          <w:color w:val="000000"/>
        </w:rPr>
        <w:t>ir</w:t>
      </w:r>
      <w:r w:rsidR="000D2776" w:rsidRPr="00EB46DF">
        <w:rPr>
          <w:rFonts w:eastAsia="Times New Roman" w:cs="Times New Roman"/>
          <w:color w:val="000000"/>
        </w:rPr>
        <w:t xml:space="preserve"> natal habitats</w:t>
      </w:r>
      <w:r w:rsidR="00C26FE7" w:rsidRPr="00EB46DF">
        <w:rPr>
          <w:rFonts w:eastAsia="Times New Roman" w:cs="Times New Roman"/>
          <w:color w:val="000000"/>
        </w:rPr>
        <w:t xml:space="preserve"> </w:t>
      </w:r>
      <w:r w:rsidR="00DF797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00DF7973" w:rsidRPr="00EB46DF">
        <w:rPr>
          <w:rFonts w:eastAsia="Times New Roman" w:cs="Times New Roman"/>
          <w:color w:val="000000"/>
        </w:rPr>
        <w:fldChar w:fldCharType="separate"/>
      </w:r>
      <w:r w:rsidR="00DB41F8" w:rsidRPr="00EB46DF">
        <w:rPr>
          <w:rFonts w:eastAsia="Times New Roman" w:cs="Times New Roman"/>
          <w:noProof/>
          <w:color w:val="000000"/>
        </w:rPr>
        <w:t>(Marushka et al., 2019; Quinn, 2018; Wyllie de Echeverria &amp; Thornton, 2019)</w:t>
      </w:r>
      <w:r w:rsidR="00DF7973" w:rsidRPr="00EB46DF">
        <w:rPr>
          <w:rFonts w:eastAsia="Times New Roman" w:cs="Times New Roman"/>
          <w:color w:val="000000"/>
        </w:rPr>
        <w:fldChar w:fldCharType="end"/>
      </w:r>
      <w:r w:rsidR="00DF7973" w:rsidRPr="00EB46DF">
        <w:rPr>
          <w:rFonts w:eastAsia="Times New Roman" w:cs="Times New Roman"/>
          <w:color w:val="000000"/>
        </w:rPr>
        <w:t>.</w:t>
      </w:r>
      <w:r w:rsidR="00400564" w:rsidRPr="00EB46DF">
        <w:rPr>
          <w:rFonts w:eastAsia="Times New Roman" w:cs="Times New Roman"/>
          <w:color w:val="000000"/>
        </w:rPr>
        <w:t xml:space="preserve"> </w:t>
      </w:r>
      <w:r w:rsidR="008E6F8D" w:rsidRPr="00EB46DF">
        <w:rPr>
          <w:rFonts w:eastAsia="Times New Roman" w:cs="Times New Roman"/>
          <w:color w:val="000000"/>
        </w:rPr>
        <w:t>While pink</w:t>
      </w:r>
      <w:r w:rsidR="00EC7D5B" w:rsidRPr="00EB46DF">
        <w:rPr>
          <w:rFonts w:eastAsia="Times New Roman" w:cs="Times New Roman"/>
          <w:color w:val="000000"/>
        </w:rPr>
        <w:t xml:space="preserve"> (</w:t>
      </w:r>
      <w:r w:rsidR="00EC7D5B" w:rsidRPr="00EB46DF">
        <w:rPr>
          <w:rFonts w:eastAsia="Times New Roman" w:cs="Times New Roman"/>
          <w:i/>
          <w:iCs/>
          <w:color w:val="000000"/>
        </w:rPr>
        <w:t xml:space="preserve">O. </w:t>
      </w:r>
      <w:proofErr w:type="spellStart"/>
      <w:r w:rsidR="00EC7D5B" w:rsidRPr="00EB46DF">
        <w:rPr>
          <w:rFonts w:eastAsia="Times New Roman" w:cs="Times New Roman"/>
          <w:i/>
          <w:iCs/>
          <w:color w:val="000000"/>
        </w:rPr>
        <w:t>gorbuscha</w:t>
      </w:r>
      <w:proofErr w:type="spellEnd"/>
      <w:r w:rsidR="00EC7D5B" w:rsidRPr="00EB46DF">
        <w:rPr>
          <w:rFonts w:eastAsia="Times New Roman" w:cs="Times New Roman"/>
          <w:color w:val="000000"/>
        </w:rPr>
        <w:t>)</w:t>
      </w:r>
      <w:r w:rsidR="008E6F8D" w:rsidRPr="00EB46DF">
        <w:rPr>
          <w:rFonts w:eastAsia="Times New Roman" w:cs="Times New Roman"/>
          <w:color w:val="000000"/>
        </w:rPr>
        <w:t xml:space="preserve"> and chum salmon</w:t>
      </w:r>
      <w:r w:rsidR="00EC7D5B" w:rsidRPr="00EB46DF">
        <w:rPr>
          <w:rFonts w:eastAsia="Times New Roman" w:cs="Times New Roman"/>
          <w:color w:val="000000"/>
        </w:rPr>
        <w:t xml:space="preserve"> (</w:t>
      </w:r>
      <w:r w:rsidR="00EC7D5B" w:rsidRPr="00EB46DF">
        <w:rPr>
          <w:rFonts w:eastAsia="Times New Roman" w:cs="Times New Roman"/>
          <w:i/>
          <w:iCs/>
          <w:color w:val="000000"/>
        </w:rPr>
        <w:t>O. keta</w:t>
      </w:r>
      <w:r w:rsidR="00EC7D5B" w:rsidRPr="00EB46DF">
        <w:rPr>
          <w:rFonts w:eastAsia="Times New Roman" w:cs="Times New Roman"/>
          <w:color w:val="000000"/>
        </w:rPr>
        <w:t>)</w:t>
      </w:r>
      <w:r w:rsidR="008E6F8D" w:rsidRPr="00EB46DF">
        <w:rPr>
          <w:rFonts w:eastAsia="Times New Roman" w:cs="Times New Roman"/>
          <w:color w:val="000000"/>
        </w:rPr>
        <w:t xml:space="preserve"> have the highest abundance and biomass (respectively) of all salmon species due to hatchery production, there have been regional declines in British Columbia</w:t>
      </w:r>
      <w:r w:rsidR="00DF7973" w:rsidRPr="00EB46DF">
        <w:rPr>
          <w:rFonts w:eastAsia="Times New Roman" w:cs="Times New Roman"/>
          <w:color w:val="000000"/>
        </w:rPr>
        <w:t xml:space="preserve"> </w:t>
      </w:r>
      <w:r w:rsidR="00DF7973"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00DF7973" w:rsidRPr="00EB46DF">
        <w:rPr>
          <w:rFonts w:eastAsia="Times New Roman" w:cs="Times New Roman"/>
          <w:color w:val="000000"/>
        </w:rPr>
        <w:fldChar w:fldCharType="separate"/>
      </w:r>
      <w:r w:rsidR="00DB41F8" w:rsidRPr="00EB46DF">
        <w:rPr>
          <w:rFonts w:eastAsia="Times New Roman" w:cs="Times New Roman"/>
          <w:noProof/>
          <w:color w:val="000000"/>
        </w:rPr>
        <w:t>(Malick &amp; Cox, 2016; Ruggerone &amp; Irvine, 2018)</w:t>
      </w:r>
      <w:r w:rsidR="00DF7973" w:rsidRPr="00EB46DF">
        <w:rPr>
          <w:rFonts w:eastAsia="Times New Roman" w:cs="Times New Roman"/>
          <w:color w:val="000000"/>
        </w:rPr>
        <w:fldChar w:fldCharType="end"/>
      </w:r>
      <w:r w:rsidR="008E6F8D" w:rsidRPr="00EB46DF">
        <w:rPr>
          <w:rFonts w:eastAsia="Times New Roman" w:cs="Times New Roman"/>
          <w:color w:val="000000"/>
        </w:rPr>
        <w:t>. Commercial fisheries for salmon have decreased in response to declining stocks and tradition</w:t>
      </w:r>
      <w:r w:rsidR="00EC7D5B" w:rsidRPr="00EB46DF">
        <w:rPr>
          <w:rFonts w:eastAsia="Times New Roman" w:cs="Times New Roman"/>
          <w:color w:val="000000"/>
        </w:rPr>
        <w:t>al</w:t>
      </w:r>
      <w:r w:rsidR="008E6F8D" w:rsidRPr="00EB46DF">
        <w:rPr>
          <w:rFonts w:eastAsia="Times New Roman" w:cs="Times New Roman"/>
          <w:color w:val="000000"/>
        </w:rPr>
        <w:t xml:space="preserve"> harvest for </w:t>
      </w:r>
      <w:r w:rsidR="00EC7D5B" w:rsidRPr="00EB46DF">
        <w:rPr>
          <w:rFonts w:eastAsia="Times New Roman" w:cs="Times New Roman"/>
          <w:color w:val="000000"/>
        </w:rPr>
        <w:t>many</w:t>
      </w:r>
      <w:r w:rsidR="008E6F8D" w:rsidRPr="00EB46DF">
        <w:rPr>
          <w:rFonts w:eastAsia="Times New Roman" w:cs="Times New Roman"/>
          <w:color w:val="000000"/>
        </w:rPr>
        <w:t xml:space="preserve"> coastal First Nations </w:t>
      </w:r>
      <w:r w:rsidR="000C4477" w:rsidRPr="00EB46DF">
        <w:rPr>
          <w:rFonts w:eastAsia="Times New Roman" w:cs="Times New Roman"/>
          <w:color w:val="000000"/>
        </w:rPr>
        <w:t>ha</w:t>
      </w:r>
      <w:r w:rsidR="000C4477">
        <w:rPr>
          <w:rFonts w:eastAsia="Times New Roman" w:cs="Times New Roman"/>
          <w:color w:val="000000"/>
        </w:rPr>
        <w:t>ve</w:t>
      </w:r>
      <w:r w:rsidR="000C4477" w:rsidRPr="00EB46DF">
        <w:rPr>
          <w:rFonts w:eastAsia="Times New Roman" w:cs="Times New Roman"/>
          <w:color w:val="000000"/>
        </w:rPr>
        <w:t xml:space="preserve"> </w:t>
      </w:r>
      <w:r w:rsidR="008E6F8D" w:rsidRPr="00EB46DF">
        <w:rPr>
          <w:rFonts w:eastAsia="Times New Roman" w:cs="Times New Roman"/>
          <w:color w:val="000000"/>
        </w:rPr>
        <w:t>also been reduced</w:t>
      </w:r>
      <w:r w:rsidR="001E3EBB" w:rsidRPr="00EB46DF">
        <w:rPr>
          <w:rFonts w:eastAsia="Times New Roman" w:cs="Times New Roman"/>
          <w:color w:val="000000"/>
        </w:rPr>
        <w:t xml:space="preserve"> </w:t>
      </w:r>
      <w:r w:rsidR="001E3EBB" w:rsidRPr="00EB46DF">
        <w:rPr>
          <w:rFonts w:eastAsia="Times New Roman" w:cs="Times New Roman"/>
          <w:color w:val="000000"/>
        </w:rPr>
        <w:fldChar w:fldCharType="begin" w:fldLock="1"/>
      </w:r>
      <w:r w:rsidR="00B766C2" w:rsidRPr="00EB46DF">
        <w:rPr>
          <w:rFonts w:eastAsia="Times New Roman" w:cs="Times New Roman"/>
          <w:color w:val="000000"/>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Michael C. Healey, 2009)","plainTextFormattedCitation":"(Garner &amp; Parfitt, 2006; Michael C. Healey, 2009)","previouslyFormattedCitation":"(Garner &amp; Parfitt, 2006; Michael C. Healey, 2009)"},"properties":{"noteIndex":0},"schema":"https://github.com/citation-style-language/schema/raw/master/csl-citation.json"}</w:instrText>
      </w:r>
      <w:r w:rsidR="001E3EBB" w:rsidRPr="00EB46DF">
        <w:rPr>
          <w:rFonts w:eastAsia="Times New Roman" w:cs="Times New Roman"/>
          <w:color w:val="000000"/>
        </w:rPr>
        <w:fldChar w:fldCharType="separate"/>
      </w:r>
      <w:r w:rsidR="00024A60" w:rsidRPr="00EB46DF">
        <w:rPr>
          <w:rFonts w:eastAsia="Times New Roman" w:cs="Times New Roman"/>
          <w:noProof/>
          <w:color w:val="000000"/>
        </w:rPr>
        <w:t>(Garner &amp; Parfitt, 2006; Michael C. Healey, 2009)</w:t>
      </w:r>
      <w:r w:rsidR="001E3EBB" w:rsidRPr="00EB46DF">
        <w:rPr>
          <w:rFonts w:eastAsia="Times New Roman" w:cs="Times New Roman"/>
          <w:color w:val="000000"/>
        </w:rPr>
        <w:fldChar w:fldCharType="end"/>
      </w:r>
      <w:r w:rsidR="008E6F8D" w:rsidRPr="00EB46DF">
        <w:rPr>
          <w:rFonts w:eastAsia="Times New Roman" w:cs="Times New Roman"/>
          <w:color w:val="000000"/>
        </w:rPr>
        <w:t>.</w:t>
      </w:r>
      <w:r w:rsidR="00EC7D5B" w:rsidRPr="00EB46DF">
        <w:rPr>
          <w:rFonts w:eastAsia="Times New Roman" w:cs="Times New Roman"/>
          <w:color w:val="000000"/>
        </w:rPr>
        <w:t xml:space="preserve"> Despite </w:t>
      </w:r>
      <w:r w:rsidR="001A599A" w:rsidRPr="00EB46DF">
        <w:rPr>
          <w:rFonts w:eastAsia="Times New Roman" w:cs="Times New Roman"/>
          <w:color w:val="000000"/>
        </w:rPr>
        <w:t>ongoing</w:t>
      </w:r>
      <w:r w:rsidR="00EC7D5B" w:rsidRPr="00EB46DF">
        <w:rPr>
          <w:rFonts w:eastAsia="Times New Roman" w:cs="Times New Roman"/>
          <w:color w:val="000000"/>
        </w:rPr>
        <w:t xml:space="preserve"> research on salmon, predictions of adults returning to spawn are </w:t>
      </w:r>
      <w:r w:rsidR="000374C3" w:rsidRPr="00EB46DF">
        <w:rPr>
          <w:rFonts w:eastAsia="Times New Roman" w:cs="Times New Roman"/>
          <w:color w:val="000000"/>
        </w:rPr>
        <w:t xml:space="preserve">highly </w:t>
      </w:r>
      <w:r w:rsidR="00EC7D5B" w:rsidRPr="00EB46DF">
        <w:rPr>
          <w:rFonts w:eastAsia="Times New Roman" w:cs="Times New Roman"/>
          <w:color w:val="000000"/>
        </w:rPr>
        <w:t xml:space="preserve">variable, often lower than expected, and salmon fisheries </w:t>
      </w:r>
      <w:r w:rsidR="001A599A" w:rsidRPr="00EB46DF">
        <w:rPr>
          <w:rFonts w:eastAsia="Times New Roman" w:cs="Times New Roman"/>
          <w:color w:val="000000"/>
        </w:rPr>
        <w:t xml:space="preserve">have </w:t>
      </w:r>
      <w:r w:rsidR="00EC7D5B" w:rsidRPr="00EB46DF">
        <w:rPr>
          <w:rFonts w:eastAsia="Times New Roman" w:cs="Times New Roman"/>
          <w:color w:val="000000"/>
        </w:rPr>
        <w:t xml:space="preserve">become </w:t>
      </w:r>
      <w:r w:rsidR="001A599A" w:rsidRPr="00EB46DF">
        <w:rPr>
          <w:rFonts w:eastAsia="Times New Roman" w:cs="Times New Roman"/>
          <w:color w:val="000000"/>
        </w:rPr>
        <w:t xml:space="preserve">increasingly </w:t>
      </w:r>
      <w:r w:rsidR="00EC7D5B" w:rsidRPr="00EB46DF">
        <w:rPr>
          <w:rFonts w:eastAsia="Times New Roman" w:cs="Times New Roman"/>
          <w:color w:val="000000"/>
        </w:rPr>
        <w:t>difficult to manage</w:t>
      </w:r>
      <w:r w:rsidR="00DF7973" w:rsidRPr="00EB46DF">
        <w:rPr>
          <w:rFonts w:eastAsia="Times New Roman" w:cs="Times New Roman"/>
          <w:color w:val="000000"/>
        </w:rPr>
        <w:t xml:space="preserve"> </w:t>
      </w:r>
      <w:r w:rsidR="00DF797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00DF7973" w:rsidRPr="00EB46DF">
        <w:rPr>
          <w:rFonts w:eastAsia="Times New Roman" w:cs="Times New Roman"/>
          <w:color w:val="000000"/>
        </w:rPr>
        <w:fldChar w:fldCharType="separate"/>
      </w:r>
      <w:r w:rsidR="00DF7973" w:rsidRPr="00EB46DF">
        <w:rPr>
          <w:rFonts w:eastAsia="Times New Roman" w:cs="Times New Roman"/>
          <w:noProof/>
          <w:color w:val="000000"/>
        </w:rPr>
        <w:t>(Beamish 2017)</w:t>
      </w:r>
      <w:r w:rsidR="00DF7973" w:rsidRPr="00EB46DF">
        <w:rPr>
          <w:rFonts w:eastAsia="Times New Roman" w:cs="Times New Roman"/>
          <w:color w:val="000000"/>
        </w:rPr>
        <w:fldChar w:fldCharType="end"/>
      </w:r>
      <w:r w:rsidR="00EC7D5B" w:rsidRPr="00EB46DF">
        <w:rPr>
          <w:rFonts w:eastAsia="Times New Roman" w:cs="Times New Roman"/>
          <w:color w:val="000000"/>
        </w:rPr>
        <w:t>.</w:t>
      </w:r>
    </w:p>
    <w:p w14:paraId="198ECB14" w14:textId="77777777" w:rsidR="00EE0173" w:rsidRPr="00EB46DF" w:rsidRDefault="00EE0173" w:rsidP="00266C78">
      <w:pPr>
        <w:rPr>
          <w:rFonts w:eastAsia="Times New Roman" w:cs="Times New Roman"/>
          <w:color w:val="000000"/>
        </w:rPr>
      </w:pPr>
    </w:p>
    <w:p w14:paraId="16117CC2" w14:textId="06CB2A94" w:rsidR="000D2776" w:rsidRPr="00EB46DF" w:rsidRDefault="00EE0173" w:rsidP="00266C78">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 xml:space="preserve">Chum and pink salmon are species that leave freshwater </w:t>
      </w:r>
      <w:r w:rsidR="000A6300" w:rsidRPr="00EB46DF">
        <w:rPr>
          <w:rFonts w:eastAsia="Times New Roman" w:cs="Times New Roman"/>
          <w:color w:val="000000"/>
        </w:rPr>
        <w:t>soon</w:t>
      </w:r>
      <w:r w:rsidR="000D2776" w:rsidRPr="00EB46DF">
        <w:rPr>
          <w:rFonts w:eastAsia="Times New Roman" w:cs="Times New Roman"/>
          <w:color w:val="000000"/>
        </w:rPr>
        <w:t xml:space="preserve"> after emergence</w:t>
      </w:r>
      <w:r w:rsidR="000A6300" w:rsidRPr="00EB46DF">
        <w:rPr>
          <w:rFonts w:eastAsia="Times New Roman" w:cs="Times New Roman"/>
          <w:color w:val="000000"/>
        </w:rPr>
        <w:t xml:space="preserve">, </w:t>
      </w:r>
      <w:r w:rsidR="000D2776" w:rsidRPr="00EB46DF">
        <w:rPr>
          <w:rFonts w:eastAsia="Times New Roman" w:cs="Times New Roman"/>
          <w:color w:val="000000"/>
        </w:rPr>
        <w:t>head</w:t>
      </w:r>
      <w:r w:rsidR="000A6300" w:rsidRPr="00EB46DF">
        <w:rPr>
          <w:rFonts w:eastAsia="Times New Roman" w:cs="Times New Roman"/>
          <w:color w:val="000000"/>
        </w:rPr>
        <w:t>ing</w:t>
      </w:r>
      <w:r w:rsidR="000D2776" w:rsidRPr="00EB46DF">
        <w:rPr>
          <w:rFonts w:eastAsia="Times New Roman" w:cs="Times New Roman"/>
          <w:color w:val="000000"/>
        </w:rPr>
        <w:t xml:space="preserve"> strai</w:t>
      </w:r>
      <w:r w:rsidR="002B2430" w:rsidRPr="00EB46DF">
        <w:rPr>
          <w:rFonts w:eastAsia="Times New Roman" w:cs="Times New Roman"/>
          <w:color w:val="000000"/>
        </w:rPr>
        <w:t>gh</w:t>
      </w:r>
      <w:r w:rsidR="000D2776" w:rsidRPr="00EB46DF">
        <w:rPr>
          <w:rFonts w:eastAsia="Times New Roman" w:cs="Times New Roman"/>
          <w:color w:val="000000"/>
        </w:rPr>
        <w:t>t towards the estuary and the ocean</w:t>
      </w:r>
      <w:r w:rsidR="001A599A" w:rsidRPr="00EB46DF">
        <w:rPr>
          <w:rFonts w:eastAsia="Times New Roman" w:cs="Times New Roman"/>
          <w:color w:val="000000"/>
        </w:rPr>
        <w:t xml:space="preserve"> at a relatively small size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(Groot &amp; Margolis, 1991)</w:t>
      </w:r>
      <w:r w:rsidR="00674289" w:rsidRPr="00EB46DF">
        <w:rPr>
          <w:rStyle w:val="FootnoteReference"/>
          <w:rFonts w:eastAsia="Times New Roman" w:cs="Times New Roman"/>
          <w:color w:val="000000"/>
        </w:rPr>
        <w:fldChar w:fldCharType="end"/>
      </w:r>
      <w:r w:rsidR="001A599A" w:rsidRPr="00EB46DF">
        <w:rPr>
          <w:rFonts w:eastAsia="Times New Roman" w:cs="Times New Roman"/>
          <w:color w:val="000000"/>
        </w:rPr>
        <w:t xml:space="preserve">. The juveniles must </w:t>
      </w:r>
      <w:r w:rsidR="000D2776" w:rsidRPr="00EB46DF">
        <w:rPr>
          <w:rFonts w:eastAsia="Times New Roman" w:cs="Times New Roman"/>
          <w:color w:val="000000"/>
        </w:rPr>
        <w:t>contend with the physiological challenges of smoltification</w:t>
      </w:r>
      <w:r w:rsidR="001A599A" w:rsidRPr="00EB46DF">
        <w:rPr>
          <w:rFonts w:eastAsia="Times New Roman" w:cs="Times New Roman"/>
          <w:color w:val="000000"/>
        </w:rPr>
        <w:t xml:space="preserve">, multiple potential </w:t>
      </w:r>
      <w:r w:rsidR="000D2776" w:rsidRPr="00EB46DF">
        <w:rPr>
          <w:rFonts w:eastAsia="Times New Roman" w:cs="Times New Roman"/>
          <w:color w:val="000000"/>
        </w:rPr>
        <w:t>predator</w:t>
      </w:r>
      <w:r w:rsidR="001A599A" w:rsidRPr="00EB46DF">
        <w:rPr>
          <w:rFonts w:eastAsia="Times New Roman" w:cs="Times New Roman"/>
          <w:color w:val="000000"/>
        </w:rPr>
        <w:t xml:space="preserve">s, and a </w:t>
      </w:r>
      <w:r w:rsidR="000D2776" w:rsidRPr="00EB46DF">
        <w:rPr>
          <w:rFonts w:eastAsia="Times New Roman" w:cs="Times New Roman"/>
          <w:color w:val="000000"/>
        </w:rPr>
        <w:t xml:space="preserve">new </w:t>
      </w:r>
      <w:r w:rsidR="001A599A" w:rsidRPr="00EB46DF">
        <w:rPr>
          <w:rFonts w:eastAsia="Times New Roman" w:cs="Times New Roman"/>
          <w:color w:val="000000"/>
        </w:rPr>
        <w:t xml:space="preserve">foraging </w:t>
      </w:r>
      <w:r w:rsidR="000D2776" w:rsidRPr="00EB46DF">
        <w:rPr>
          <w:rFonts w:eastAsia="Times New Roman" w:cs="Times New Roman"/>
          <w:color w:val="000000"/>
        </w:rPr>
        <w:t>environment</w:t>
      </w:r>
      <w:r w:rsidR="00C26FE7"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(Levings, 2016)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 xml:space="preserve">. </w:t>
      </w:r>
      <w:r w:rsidR="0028260B" w:rsidRPr="00EB46DF">
        <w:rPr>
          <w:rFonts w:eastAsia="Times New Roman" w:cs="Times New Roman"/>
          <w:color w:val="000000"/>
        </w:rPr>
        <w:t xml:space="preserve">Mortality </w:t>
      </w:r>
      <w:r w:rsidR="000D2776" w:rsidRPr="00EB46DF">
        <w:rPr>
          <w:rFonts w:eastAsia="Times New Roman" w:cs="Times New Roman"/>
          <w:color w:val="000000"/>
        </w:rPr>
        <w:t>for salmon smolts</w:t>
      </w:r>
      <w:r w:rsidR="0028260B" w:rsidRPr="00EB46DF">
        <w:rPr>
          <w:rFonts w:eastAsia="Times New Roman" w:cs="Times New Roman"/>
          <w:color w:val="000000"/>
        </w:rPr>
        <w:t xml:space="preserve"> can be high</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and </w:t>
      </w:r>
      <w:r w:rsidR="000D2776" w:rsidRPr="00EB46DF">
        <w:rPr>
          <w:rFonts w:eastAsia="Times New Roman" w:cs="Times New Roman"/>
          <w:color w:val="000000"/>
        </w:rPr>
        <w:t xml:space="preserve">research has shown </w:t>
      </w:r>
      <w:r w:rsidR="00237B22" w:rsidRPr="00EB46DF">
        <w:rPr>
          <w:rFonts w:eastAsia="Times New Roman" w:cs="Times New Roman"/>
          <w:color w:val="000000"/>
        </w:rPr>
        <w:t xml:space="preserve">that </w:t>
      </w:r>
      <w:r w:rsidR="000D2776" w:rsidRPr="00EB46DF">
        <w:rPr>
          <w:rFonts w:eastAsia="Times New Roman" w:cs="Times New Roman"/>
          <w:color w:val="000000"/>
        </w:rPr>
        <w:t xml:space="preserve">growth </w:t>
      </w:r>
      <w:r w:rsidR="00237B22" w:rsidRPr="00EB46DF">
        <w:rPr>
          <w:rFonts w:eastAsia="Times New Roman" w:cs="Times New Roman"/>
          <w:color w:val="000000"/>
        </w:rPr>
        <w:t xml:space="preserve">during </w:t>
      </w:r>
      <w:r w:rsidR="000D2776" w:rsidRPr="00EB46DF">
        <w:rPr>
          <w:rFonts w:eastAsia="Times New Roman" w:cs="Times New Roman"/>
          <w:color w:val="000000"/>
        </w:rPr>
        <w:t xml:space="preserve">the early marine phase </w:t>
      </w:r>
      <w:r w:rsidR="0028260B" w:rsidRPr="00EB46DF">
        <w:rPr>
          <w:rFonts w:eastAsia="Times New Roman" w:cs="Times New Roman"/>
          <w:color w:val="000000"/>
        </w:rPr>
        <w:t xml:space="preserve">is an important </w:t>
      </w:r>
      <w:r w:rsidR="000D2776" w:rsidRPr="00EB46DF">
        <w:rPr>
          <w:rFonts w:eastAsia="Times New Roman" w:cs="Times New Roman"/>
          <w:color w:val="000000"/>
        </w:rPr>
        <w:t>determin</w:t>
      </w:r>
      <w:r w:rsidR="0028260B" w:rsidRPr="00EB46DF">
        <w:rPr>
          <w:rFonts w:eastAsia="Times New Roman" w:cs="Times New Roman"/>
          <w:color w:val="000000"/>
        </w:rPr>
        <w:t>ant</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of </w:t>
      </w:r>
      <w:r w:rsidR="000D2776" w:rsidRPr="00EB46DF">
        <w:rPr>
          <w:rFonts w:eastAsia="Times New Roman" w:cs="Times New Roman"/>
          <w:color w:val="000000"/>
        </w:rPr>
        <w:t xml:space="preserve">the cohort strength during the first winter at sea and </w:t>
      </w:r>
      <w:r w:rsidR="00237B22" w:rsidRPr="00EB46DF">
        <w:rPr>
          <w:rFonts w:eastAsia="Times New Roman" w:cs="Times New Roman"/>
          <w:color w:val="000000"/>
        </w:rPr>
        <w:t xml:space="preserve">the likelihood of </w:t>
      </w:r>
      <w:r w:rsidR="000D2776" w:rsidRPr="00EB46DF">
        <w:rPr>
          <w:rFonts w:eastAsia="Times New Roman" w:cs="Times New Roman"/>
          <w:color w:val="000000"/>
        </w:rPr>
        <w:t>adult survival</w:t>
      </w:r>
      <w:r w:rsidR="00400564"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(Beamish &amp; Mahnken, 2001)</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p>
    <w:p w14:paraId="37EBE4AF" w14:textId="77777777" w:rsidR="000D2776" w:rsidRPr="00EB46DF" w:rsidRDefault="000D2776" w:rsidP="00266C78">
      <w:pPr>
        <w:rPr>
          <w:rFonts w:eastAsia="Times New Roman" w:cs="Times New Roman"/>
          <w:color w:val="000000"/>
        </w:rPr>
      </w:pPr>
    </w:p>
    <w:p w14:paraId="54C362BB" w14:textId="6AA852DF" w:rsidR="00580FEA" w:rsidRPr="00EB46DF" w:rsidRDefault="000D2776" w:rsidP="00266C78">
      <w:pPr>
        <w:rPr>
          <w:ins w:id="36" w:author="Vanessa Fladmark" w:date="2020-07-19T11:06:00Z"/>
          <w:rFonts w:eastAsia="Times New Roman" w:cs="Times New Roman"/>
          <w:color w:val="000000"/>
        </w:rPr>
      </w:pPr>
      <w:r w:rsidRPr="00EB46DF">
        <w:rPr>
          <w:rFonts w:eastAsia="Times New Roman" w:cs="Times New Roman"/>
          <w:color w:val="000000"/>
        </w:rPr>
        <w:tab/>
        <w:t xml:space="preserve">Prey availability and salmon foraging behaviour are important factors </w:t>
      </w:r>
      <w:r w:rsidR="00CB61B8" w:rsidRPr="00EB46DF">
        <w:rPr>
          <w:rFonts w:eastAsia="Times New Roman" w:cs="Times New Roman"/>
          <w:color w:val="000000"/>
        </w:rPr>
        <w:t>for</w:t>
      </w:r>
      <w:r w:rsidRPr="00EB46DF">
        <w:rPr>
          <w:rFonts w:eastAsia="Times New Roman" w:cs="Times New Roman"/>
          <w:color w:val="000000"/>
        </w:rPr>
        <w:t xml:space="preserve"> grow</w:t>
      </w:r>
      <w:r w:rsidR="00CB61B8" w:rsidRPr="00EB46DF">
        <w:rPr>
          <w:rFonts w:eastAsia="Times New Roman" w:cs="Times New Roman"/>
          <w:color w:val="000000"/>
        </w:rPr>
        <w:t>ing</w:t>
      </w:r>
      <w:r w:rsidRPr="00EB46DF">
        <w:rPr>
          <w:rFonts w:eastAsia="Times New Roman" w:cs="Times New Roman"/>
          <w:color w:val="000000"/>
        </w:rPr>
        <w:t xml:space="preserve"> quickly during </w:t>
      </w:r>
      <w:r w:rsidR="00581E14" w:rsidRPr="00EB46DF">
        <w:rPr>
          <w:rFonts w:eastAsia="Times New Roman" w:cs="Times New Roman"/>
          <w:color w:val="000000"/>
        </w:rPr>
        <w:t xml:space="preserve">the </w:t>
      </w:r>
      <w:r w:rsidRPr="00EB46DF">
        <w:rPr>
          <w:rFonts w:eastAsia="Times New Roman" w:cs="Times New Roman"/>
          <w:color w:val="000000"/>
        </w:rPr>
        <w:t xml:space="preserve">early marine life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noProof/>
          <w:color w:val="000000"/>
        </w:rPr>
        <w:t>(Brodeur, 1990)</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Patchiness of zooplankton in the ocean </w:t>
      </w:r>
      <w:r w:rsidR="00580FEA" w:rsidRPr="00EB46DF">
        <w:rPr>
          <w:rFonts w:eastAsia="Times New Roman" w:cs="Times New Roman"/>
          <w:color w:val="000000"/>
        </w:rPr>
        <w:t xml:space="preserve">leads to relatively generalist salmon feeding </w:t>
      </w:r>
      <w:r w:rsidR="00580FEA" w:rsidRPr="00EB46DF">
        <w:rPr>
          <w:rFonts w:eastAsia="Times New Roman" w:cs="Times New Roman"/>
          <w:color w:val="000000"/>
        </w:rPr>
        <w:fldChar w:fldCharType="begin" w:fldLock="1"/>
      </w:r>
      <w:r w:rsidR="00A90378" w:rsidRPr="00EB46DF">
        <w:rPr>
          <w:rFonts w:eastAsia="Times New Roman" w:cs="Times New Roman"/>
          <w:color w:val="000000"/>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EB46DF">
        <w:rPr>
          <w:rFonts w:eastAsia="Times New Roman" w:cs="Times New Roman"/>
          <w:color w:val="000000"/>
        </w:rPr>
        <w:fldChar w:fldCharType="separate"/>
      </w:r>
      <w:r w:rsidR="00580FEA" w:rsidRPr="00EB46DF">
        <w:rPr>
          <w:rFonts w:eastAsia="Times New Roman" w:cs="Times New Roman"/>
          <w:noProof/>
          <w:color w:val="000000"/>
        </w:rPr>
        <w:t>(Osgood et al., 2016)</w:t>
      </w:r>
      <w:r w:rsidR="00580FEA" w:rsidRPr="00EB46DF">
        <w:rPr>
          <w:rFonts w:eastAsia="Times New Roman" w:cs="Times New Roman"/>
          <w:color w:val="000000"/>
        </w:rPr>
        <w:fldChar w:fldCharType="end"/>
      </w:r>
      <w:r w:rsidR="00580FEA" w:rsidRPr="00EB46DF">
        <w:rPr>
          <w:rFonts w:eastAsia="Times New Roman" w:cs="Times New Roman"/>
          <w:color w:val="000000"/>
        </w:rPr>
        <w:t xml:space="preserve">. However, there are energetic </w:t>
      </w:r>
      <w:r w:rsidRPr="00EB46DF">
        <w:rPr>
          <w:rFonts w:eastAsia="Times New Roman" w:cs="Times New Roman"/>
          <w:color w:val="000000"/>
        </w:rPr>
        <w:t>trade-offs and decisions regarding effort</w:t>
      </w:r>
      <w:r w:rsidR="001A599A" w:rsidRPr="00EB46DF">
        <w:rPr>
          <w:rFonts w:eastAsia="Times New Roman" w:cs="Times New Roman"/>
          <w:color w:val="000000"/>
        </w:rPr>
        <w:t xml:space="preserve"> required to</w:t>
      </w:r>
      <w:r w:rsidRPr="00EB46DF">
        <w:rPr>
          <w:rFonts w:eastAsia="Times New Roman" w:cs="Times New Roman"/>
          <w:color w:val="000000"/>
        </w:rPr>
        <w:t xml:space="preserve"> captur</w:t>
      </w:r>
      <w:r w:rsidR="001A599A" w:rsidRPr="00EB46DF">
        <w:rPr>
          <w:rFonts w:eastAsia="Times New Roman" w:cs="Times New Roman"/>
          <w:color w:val="000000"/>
        </w:rPr>
        <w:t>e</w:t>
      </w:r>
      <w:r w:rsidRPr="00EB46DF">
        <w:rPr>
          <w:rFonts w:eastAsia="Times New Roman" w:cs="Times New Roman"/>
          <w:color w:val="000000"/>
        </w:rPr>
        <w:t xml:space="preserve"> prey</w:t>
      </w:r>
      <w:r w:rsidR="001A599A" w:rsidRPr="00EB46DF">
        <w:rPr>
          <w:rFonts w:eastAsia="Times New Roman" w:cs="Times New Roman"/>
          <w:color w:val="000000"/>
        </w:rPr>
        <w:t xml:space="preserve">, </w:t>
      </w:r>
      <w:r w:rsidR="00D8035C" w:rsidRPr="00EB46DF">
        <w:rPr>
          <w:rFonts w:eastAsia="Times New Roman" w:cs="Times New Roman"/>
          <w:color w:val="000000"/>
        </w:rPr>
        <w:t>leading to the species specific trophic niches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(Gill, 2003)</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w:t>
      </w:r>
      <w:r w:rsidR="00BE54A2" w:rsidRPr="00EB46DF">
        <w:rPr>
          <w:rFonts w:eastAsia="Times New Roman" w:cs="Times New Roman"/>
          <w:color w:val="000000"/>
        </w:rPr>
        <w:t xml:space="preserve"> </w:t>
      </w:r>
      <w:r w:rsidR="00581E14" w:rsidRPr="00EB46DF">
        <w:rPr>
          <w:rFonts w:eastAsia="Times New Roman" w:cs="Times New Roman"/>
          <w:color w:val="000000"/>
        </w:rPr>
        <w:t xml:space="preserve">Indeed, </w:t>
      </w:r>
      <w:r w:rsidR="00BE54A2" w:rsidRPr="00EB46DF">
        <w:rPr>
          <w:rFonts w:eastAsia="Times New Roman" w:cs="Times New Roman"/>
          <w:color w:val="000000"/>
        </w:rPr>
        <w:t>salmon species have unique foraging behaviour and preferences</w:t>
      </w:r>
      <w:r w:rsidR="001A599A" w:rsidRPr="00EB46DF">
        <w:rPr>
          <w:rFonts w:eastAsia="Times New Roman" w:cs="Times New Roman"/>
          <w:color w:val="000000"/>
        </w:rPr>
        <w:t>,</w:t>
      </w:r>
      <w:r w:rsidR="00581E14" w:rsidRPr="00EB46DF">
        <w:rPr>
          <w:rFonts w:eastAsia="Times New Roman" w:cs="Times New Roman"/>
          <w:color w:val="000000"/>
        </w:rPr>
        <w:t xml:space="preserve"> allowing them to portion available prey resources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(Beamish et al., 2003)</w:t>
      </w:r>
      <w:r w:rsidR="00C12468" w:rsidRPr="00EB46DF">
        <w:rPr>
          <w:rFonts w:eastAsia="Times New Roman" w:cs="Times New Roman"/>
          <w:color w:val="000000"/>
        </w:rPr>
        <w:fldChar w:fldCharType="end"/>
      </w:r>
      <w:r w:rsidR="00581E14" w:rsidRPr="00EB46DF">
        <w:rPr>
          <w:rFonts w:eastAsia="Times New Roman" w:cs="Times New Roman"/>
          <w:color w:val="000000"/>
        </w:rPr>
        <w:t>.</w:t>
      </w:r>
      <w:r w:rsidR="00C12468" w:rsidRPr="00EB46DF">
        <w:rPr>
          <w:rFonts w:eastAsia="Times New Roman" w:cs="Times New Roman"/>
          <w:color w:val="000000"/>
        </w:rPr>
        <w:t xml:space="preserve"> </w:t>
      </w:r>
      <w:r w:rsidR="00581E14" w:rsidRPr="00EB46DF">
        <w:rPr>
          <w:rFonts w:eastAsia="Times New Roman" w:cs="Times New Roman"/>
          <w:color w:val="000000"/>
        </w:rPr>
        <w:t>F</w:t>
      </w:r>
      <w:r w:rsidR="00BE54A2" w:rsidRPr="00EB46DF">
        <w:rPr>
          <w:rFonts w:eastAsia="Times New Roman" w:cs="Times New Roman"/>
          <w:color w:val="000000"/>
        </w:rPr>
        <w:t xml:space="preserve">or example, </w:t>
      </w:r>
      <w:r w:rsidR="00CB61B8" w:rsidRPr="00EB46DF">
        <w:rPr>
          <w:rFonts w:eastAsia="Times New Roman" w:cs="Times New Roman"/>
          <w:color w:val="000000"/>
        </w:rPr>
        <w:t>pink</w:t>
      </w:r>
      <w:ins w:id="37" w:author="Vanessa Fladmark" w:date="2020-07-19T11:06:00Z">
        <w:r w:rsidR="00580FEA" w:rsidRPr="00EB46DF">
          <w:rPr>
            <w:rFonts w:eastAsia="Times New Roman" w:cs="Times New Roman"/>
            <w:color w:val="000000"/>
          </w:rPr>
          <w:t>,</w:t>
        </w:r>
      </w:ins>
      <w:r w:rsidR="00CB61B8" w:rsidRPr="00EB46DF">
        <w:rPr>
          <w:rFonts w:eastAsia="Times New Roman" w:cs="Times New Roman"/>
          <w:color w:val="000000"/>
        </w:rPr>
        <w:t xml:space="preserve"> chum </w:t>
      </w:r>
      <w:r w:rsidR="00580FEA" w:rsidRPr="00EB46DF">
        <w:rPr>
          <w:rFonts w:eastAsia="Times New Roman" w:cs="Times New Roman"/>
          <w:color w:val="000000"/>
        </w:rPr>
        <w:t xml:space="preserve">and sockeye </w:t>
      </w:r>
      <w:r w:rsidR="00CB61B8" w:rsidRPr="00EB46DF">
        <w:rPr>
          <w:rFonts w:eastAsia="Times New Roman" w:cs="Times New Roman"/>
          <w:color w:val="000000"/>
        </w:rPr>
        <w:t>salmon are planktivorous during early marine life</w:t>
      </w:r>
      <w:ins w:id="38" w:author="Vanessa Fladmark" w:date="2020-07-19T11:07:00Z">
        <w:r w:rsidR="00580FEA" w:rsidRPr="00EB46DF">
          <w:rPr>
            <w:rFonts w:eastAsia="Times New Roman" w:cs="Times New Roman"/>
            <w:color w:val="000000"/>
          </w:rPr>
          <w:t xml:space="preserve">, whereas chinook and </w:t>
        </w:r>
        <w:proofErr w:type="spellStart"/>
        <w:r w:rsidR="00580FEA" w:rsidRPr="00EB46DF">
          <w:rPr>
            <w:rFonts w:eastAsia="Times New Roman" w:cs="Times New Roman"/>
            <w:color w:val="000000"/>
          </w:rPr>
          <w:t>coho</w:t>
        </w:r>
        <w:proofErr w:type="spellEnd"/>
        <w:r w:rsidR="00580FEA" w:rsidRPr="00EB46DF">
          <w:rPr>
            <w:rFonts w:eastAsia="Times New Roman" w:cs="Times New Roman"/>
            <w:color w:val="000000"/>
          </w:rPr>
          <w:t xml:space="preserve"> salmon are piscivorous</w:t>
        </w:r>
      </w:ins>
      <w:ins w:id="39" w:author="Vanessa Fladmark" w:date="2020-07-19T11:14:00Z">
        <w:r w:rsidR="000B18FB" w:rsidRPr="00EB46DF">
          <w:rPr>
            <w:rFonts w:eastAsia="Times New Roman" w:cs="Times New Roman"/>
            <w:color w:val="000000"/>
          </w:rPr>
          <w:t xml:space="preserve"> (ref)</w:t>
        </w:r>
      </w:ins>
      <w:ins w:id="40" w:author="Vanessa Fladmark" w:date="2020-07-19T11:07:00Z">
        <w:r w:rsidR="00580FEA" w:rsidRPr="00EB46DF">
          <w:rPr>
            <w:rFonts w:eastAsia="Times New Roman" w:cs="Times New Roman"/>
            <w:color w:val="000000"/>
          </w:rPr>
          <w:t>.</w:t>
        </w:r>
      </w:ins>
      <w:ins w:id="41" w:author="Vanessa Fladmark" w:date="2020-07-19T11:14:00Z">
        <w:r w:rsidR="000B18FB" w:rsidRPr="00EB46DF">
          <w:rPr>
            <w:rFonts w:eastAsia="Times New Roman" w:cs="Times New Roman"/>
            <w:color w:val="000000"/>
          </w:rPr>
          <w:t xml:space="preserve"> </w:t>
        </w:r>
      </w:ins>
      <w:ins w:id="42" w:author="Vanessa Fladmark" w:date="2020-07-19T11:07:00Z">
        <w:r w:rsidR="00580FEA" w:rsidRPr="00EB46DF">
          <w:rPr>
            <w:rFonts w:eastAsia="Times New Roman" w:cs="Times New Roman"/>
            <w:color w:val="000000"/>
          </w:rPr>
          <w:t xml:space="preserve"> </w:t>
        </w:r>
      </w:ins>
      <w:r w:rsidR="009C36C9" w:rsidRPr="00EB46DF">
        <w:rPr>
          <w:rFonts w:eastAsia="Times New Roman" w:cs="Times New Roman"/>
          <w:color w:val="000000"/>
        </w:rPr>
        <w:t xml:space="preserve"> </w:t>
      </w:r>
    </w:p>
    <w:p w14:paraId="758ECAB6" w14:textId="10B07DC8" w:rsidR="00580FEA" w:rsidRPr="00EB46DF" w:rsidRDefault="00580FEA" w:rsidP="00266C78">
      <w:pPr>
        <w:rPr>
          <w:ins w:id="43" w:author="Vanessa Fladmark" w:date="2020-07-19T11:15:00Z"/>
          <w:rFonts w:eastAsia="Times New Roman" w:cs="Times New Roman"/>
          <w:color w:val="000000"/>
        </w:rPr>
      </w:pPr>
    </w:p>
    <w:p w14:paraId="5D905EAF" w14:textId="1C40D83C" w:rsidR="00CA6BD3" w:rsidRPr="00EB46DF" w:rsidRDefault="000B18FB" w:rsidP="00266C78">
      <w:pPr>
        <w:rPr>
          <w:rFonts w:eastAsia="Times New Roman" w:cs="Times New Roman"/>
          <w:color w:val="000000"/>
        </w:rPr>
      </w:pPr>
      <w:ins w:id="44" w:author="Vanessa Fladmark" w:date="2020-07-19T11:15:00Z">
        <w:r w:rsidRPr="00EB46DF">
          <w:rPr>
            <w:rFonts w:eastAsia="Times New Roman" w:cs="Times New Roman"/>
            <w:color w:val="000000"/>
          </w:rPr>
          <w:tab/>
          <w:t xml:space="preserve">Pink and chum diets </w:t>
        </w:r>
      </w:ins>
      <w:ins w:id="45" w:author="Vanessa Fladmark" w:date="2020-07-19T11:18:00Z">
        <w:r w:rsidRPr="00EB46DF">
          <w:rPr>
            <w:rFonts w:eastAsia="Times New Roman" w:cs="Times New Roman"/>
            <w:color w:val="000000"/>
          </w:rPr>
          <w:t xml:space="preserve">vary </w:t>
        </w:r>
      </w:ins>
      <w:ins w:id="46" w:author="Vanessa Fladmark" w:date="2020-07-19T11:19:00Z">
        <w:r w:rsidRPr="00EB46DF">
          <w:rPr>
            <w:rFonts w:eastAsia="Times New Roman" w:cs="Times New Roman"/>
            <w:color w:val="000000"/>
          </w:rPr>
          <w:t>in response</w:t>
        </w:r>
      </w:ins>
      <w:ins w:id="47" w:author="Vanessa Fladmark" w:date="2020-07-19T11:18:00Z">
        <w:r w:rsidRPr="00EB46DF">
          <w:rPr>
            <w:rFonts w:eastAsia="Times New Roman" w:cs="Times New Roman"/>
            <w:color w:val="000000"/>
          </w:rPr>
          <w:t xml:space="preserve"> to prey availability, size</w:t>
        </w:r>
      </w:ins>
      <w:ins w:id="48" w:author="Vanessa Fladmark" w:date="2020-07-19T11:19:00Z">
        <w:r w:rsidRPr="00EB46DF">
          <w:rPr>
            <w:rFonts w:eastAsia="Times New Roman" w:cs="Times New Roman"/>
            <w:color w:val="000000"/>
          </w:rPr>
          <w:t>,</w:t>
        </w:r>
      </w:ins>
      <w:ins w:id="49" w:author="Vanessa Fladmark" w:date="2020-07-19T11:18:00Z">
        <w:r w:rsidRPr="00EB46DF">
          <w:rPr>
            <w:rFonts w:eastAsia="Times New Roman" w:cs="Times New Roman"/>
            <w:color w:val="000000"/>
          </w:rPr>
          <w:t xml:space="preserve"> i</w:t>
        </w:r>
      </w:ins>
      <w:ins w:id="50" w:author="Vanessa Fladmark" w:date="2020-07-19T11:19:00Z">
        <w:r w:rsidRPr="00EB46DF">
          <w:rPr>
            <w:rFonts w:eastAsia="Times New Roman" w:cs="Times New Roman"/>
            <w:color w:val="000000"/>
          </w:rPr>
          <w:t>ntra- and interspecific competition (refs).</w:t>
        </w:r>
      </w:ins>
      <w:ins w:id="51" w:author="Vanessa Fladmark" w:date="2020-07-22T13:22:00Z">
        <w:r w:rsidR="00B64F00">
          <w:rPr>
            <w:rFonts w:eastAsia="Times New Roman" w:cs="Times New Roman"/>
            <w:color w:val="000000"/>
          </w:rPr>
          <w:t xml:space="preserve"> Small pink and chum salmon</w:t>
        </w:r>
      </w:ins>
      <w:ins w:id="52" w:author="Vanessa Fladmark" w:date="2020-07-22T13:24:00Z">
        <w:r w:rsidR="00B64F00">
          <w:rPr>
            <w:rFonts w:eastAsia="Times New Roman" w:cs="Times New Roman"/>
            <w:color w:val="000000"/>
          </w:rPr>
          <w:t xml:space="preserve"> often</w:t>
        </w:r>
      </w:ins>
      <w:ins w:id="53" w:author="Vanessa Fladmark" w:date="2020-07-22T13:22:00Z">
        <w:r w:rsidR="00B64F00">
          <w:rPr>
            <w:rFonts w:eastAsia="Times New Roman" w:cs="Times New Roman"/>
            <w:color w:val="000000"/>
          </w:rPr>
          <w:t xml:space="preserve"> forage in the nearshore coastal environment</w:t>
        </w:r>
      </w:ins>
      <w:ins w:id="54" w:author="Vanessa Fladmark" w:date="2020-07-22T13:23:00Z">
        <w:r w:rsidR="00B64F00">
          <w:rPr>
            <w:rFonts w:eastAsia="Times New Roman" w:cs="Times New Roman"/>
            <w:color w:val="000000"/>
          </w:rPr>
          <w:t>, consuming prey such as harpacticoids</w:t>
        </w:r>
      </w:ins>
      <w:ins w:id="55" w:author="Vanessa Fladmark" w:date="2020-07-22T13:25:00Z">
        <w:r w:rsidR="00B64F00">
          <w:rPr>
            <w:rFonts w:eastAsia="Times New Roman" w:cs="Times New Roman"/>
            <w:color w:val="000000"/>
          </w:rPr>
          <w:t xml:space="preserve"> (re</w:t>
        </w:r>
      </w:ins>
      <w:ins w:id="56" w:author="Vanessa Fladmark" w:date="2020-07-22T13:26:00Z">
        <w:r w:rsidR="00B64F00">
          <w:rPr>
            <w:rFonts w:eastAsia="Times New Roman" w:cs="Times New Roman"/>
            <w:color w:val="000000"/>
          </w:rPr>
          <w:t>fs</w:t>
        </w:r>
      </w:ins>
      <w:ins w:id="57" w:author="Vanessa Fladmark" w:date="2020-07-22T13:25:00Z">
        <w:r w:rsidR="00B64F00">
          <w:rPr>
            <w:rFonts w:eastAsia="Times New Roman" w:cs="Times New Roman"/>
            <w:color w:val="000000"/>
          </w:rPr>
          <w:t>)</w:t>
        </w:r>
      </w:ins>
      <w:ins w:id="58" w:author="Vanessa Fladmark" w:date="2020-07-22T13:23:00Z">
        <w:r w:rsidR="00B64F00">
          <w:rPr>
            <w:rFonts w:eastAsia="Times New Roman" w:cs="Times New Roman"/>
            <w:color w:val="000000"/>
          </w:rPr>
          <w:t>,</w:t>
        </w:r>
      </w:ins>
      <w:ins w:id="59" w:author="Vanessa Fladmark" w:date="2020-07-22T13:24:00Z">
        <w:r w:rsidR="00B64F00">
          <w:rPr>
            <w:rFonts w:eastAsia="Times New Roman" w:cs="Times New Roman"/>
            <w:color w:val="000000"/>
          </w:rPr>
          <w:t xml:space="preserve"> shifting to larger calanoids, decapods, </w:t>
        </w:r>
      </w:ins>
      <w:ins w:id="60" w:author="Vanessa Fladmark" w:date="2020-07-22T13:25:00Z">
        <w:r w:rsidR="00B64F00">
          <w:rPr>
            <w:rFonts w:eastAsia="Times New Roman" w:cs="Times New Roman"/>
            <w:color w:val="000000"/>
          </w:rPr>
          <w:t xml:space="preserve">appendicularians, </w:t>
        </w:r>
      </w:ins>
      <w:ins w:id="61" w:author="Vanessa Fladmark" w:date="2020-07-22T13:24:00Z">
        <w:r w:rsidR="00B64F00">
          <w:rPr>
            <w:rFonts w:eastAsia="Times New Roman" w:cs="Times New Roman"/>
            <w:color w:val="000000"/>
          </w:rPr>
          <w:t>amphipods and euphausiids as salmon size increases</w:t>
        </w:r>
      </w:ins>
      <w:ins w:id="62" w:author="Vanessa Fladmark" w:date="2020-07-22T13:25:00Z">
        <w:r w:rsidR="00B64F00">
          <w:rPr>
            <w:rFonts w:eastAsia="Times New Roman" w:cs="Times New Roman"/>
            <w:color w:val="000000"/>
          </w:rPr>
          <w:t xml:space="preserve"> (refs)</w:t>
        </w:r>
      </w:ins>
      <w:ins w:id="63" w:author="Vanessa Fladmark" w:date="2020-07-22T13:24:00Z">
        <w:r w:rsidR="00B64F00">
          <w:rPr>
            <w:rFonts w:eastAsia="Times New Roman" w:cs="Times New Roman"/>
            <w:color w:val="000000"/>
          </w:rPr>
          <w:t>.</w:t>
        </w:r>
      </w:ins>
      <w:ins w:id="64" w:author="Vanessa Fladmark" w:date="2020-07-19T11:19:00Z">
        <w:r w:rsidRPr="00EB46DF">
          <w:rPr>
            <w:rFonts w:eastAsia="Times New Roman" w:cs="Times New Roman"/>
            <w:color w:val="000000"/>
          </w:rPr>
          <w:t xml:space="preserve"> </w:t>
        </w:r>
      </w:ins>
      <w:ins w:id="65" w:author="Vanessa Fladmark" w:date="2020-07-19T11:51:00Z">
        <w:r w:rsidR="00BA5652" w:rsidRPr="00EB46DF">
          <w:rPr>
            <w:rFonts w:eastAsia="Times New Roman" w:cs="Times New Roman"/>
            <w:color w:val="000000"/>
          </w:rPr>
          <w:t>Pink and chum salmon</w:t>
        </w:r>
      </w:ins>
      <w:r w:rsidR="009C36C9" w:rsidRPr="00EB46DF">
        <w:rPr>
          <w:rFonts w:eastAsia="Times New Roman" w:cs="Times New Roman"/>
          <w:color w:val="000000"/>
        </w:rPr>
        <w:t xml:space="preserve"> therefore </w:t>
      </w:r>
      <w:r w:rsidR="00CB61B8" w:rsidRPr="00EB46DF">
        <w:rPr>
          <w:rFonts w:eastAsia="Times New Roman" w:cs="Times New Roman"/>
          <w:color w:val="000000"/>
        </w:rPr>
        <w:t xml:space="preserve">have the potential to </w:t>
      </w:r>
      <w:r w:rsidR="009C36C9" w:rsidRPr="00EB46DF">
        <w:rPr>
          <w:rFonts w:eastAsia="Times New Roman" w:cs="Times New Roman"/>
          <w:color w:val="000000"/>
        </w:rPr>
        <w:t xml:space="preserve">either </w:t>
      </w:r>
      <w:r w:rsidR="00CB61B8" w:rsidRPr="00EB46DF">
        <w:rPr>
          <w:rFonts w:eastAsia="Times New Roman" w:cs="Times New Roman"/>
          <w:color w:val="000000"/>
        </w:rPr>
        <w:t>compete for food or occupy different trophic niches</w:t>
      </w:r>
      <w:r w:rsidR="00BA5652" w:rsidRPr="00EB46DF">
        <w:rPr>
          <w:rFonts w:eastAsia="Times New Roman" w:cs="Times New Roman"/>
          <w:color w:val="000000"/>
        </w:rPr>
        <w:t xml:space="preserve">, which has been studied with stable isotopes but not stomach contents </w:t>
      </w:r>
      <w:r w:rsidR="00CB61B8" w:rsidRPr="00EB46DF">
        <w:rPr>
          <w:rFonts w:eastAsia="Times New Roman" w:cs="Times New Roman"/>
          <w:color w:val="000000"/>
        </w:rPr>
        <w:t xml:space="preserve"> </w:t>
      </w:r>
      <w:commentRangeStart w:id="66"/>
      <w:r w:rsidR="00CB61B8" w:rsidRPr="00EB46DF">
        <w:rPr>
          <w:rStyle w:val="FootnoteReference"/>
          <w:rFonts w:eastAsia="Times New Roman" w:cs="Times New Roman"/>
          <w:color w:val="000000"/>
        </w:rPr>
        <w:fldChar w:fldCharType="begin" w:fldLock="1"/>
      </w:r>
      <w:r w:rsidR="00B64F00">
        <w:rPr>
          <w:rFonts w:eastAsia="Times New Roman" w:cs="Times New Roman"/>
          <w:color w:val="000000"/>
        </w:rPr>
        <w:instrText>ADDIN CSL_CITATION {"citationItems":[{"id":"ITEM-1","itemData":{"DOI":"10.1007/978-94-017-9014-7_26","ISBN":"9789401790147","abstract":"In this chapter, we fi rst trace the history of the concept of ecological niche and see how its meanings varied with the search for a theory of ecology. The niche concept has its roots in the Darwinian view of ecosystems that are structured by the struggle for survival and, originally, the niche was perceived as an invariant place within the ecosystem, that would preexist the assembly of the ecosystem. The concept then slipped towards a sense in which the niche, no longer a pre-existing ecosystem structure, eventually became a variable that would in turn have to be explained by the competitive exclusion principle and the coevolution of species. This concept, while more operational from an empirical point of view than the previous one, suffered from an ill-founded defi nition. A recent refoundation by Chase &amp; Leibold enabled to overcome some of the defi nitional diffi culties.","author":[{"dropping-particle":"","family":"Pocheville","given":"Arnaud","non-dropping-particle":"","parse-names":false,"suffix":""}],"container-title":"Handbook of Evolutionary Thinking in the Sciences","id":"ITEM-1","issue":"January","issued":{"date-parts":[["2015"]]},"number-of-pages":"547-586","title":"The ecological niche: History and recent controversies","type":"book"},"uris":["http://www.mendeley.com/documents/?uuid=3ca7c713-2f39-402d-b2d6-7eb3b4416c1d"]},{"id":"ITEM-2","itemData":{"abstract":"The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south…","author":[{"dropping-particle":"","family":"Jenkins","given":"Erica","non-dropping-particle":"","parse-names":false,"suffix":""}],"id":"ITEM-2","issued":{"date-parts":[["2011"]]},"number-of-pages":"129","title":"Trophic niche and foodweb dynamics within and among juvenile salmon species in years of contrasting ocean conditions","type":"thesis"},"uris":["http://www.mendeley.com/documents/?uuid=9e76f61a-2980-4b13-84ec-d38333ec2e9e"]}],"mendeley":{"formattedCitation":"(Jenkins, 2011; Pocheville, 2015)","plainTextFormattedCitation":"(Jenkins, 2011; Pocheville, 2015)","previouslyFormattedCitation":"(Jenkins, 2011; Pocheville, 2015)"},"properties":{"noteIndex":0},"schema":"https://github.com/citation-style-language/schema/raw/master/csl-citation.json"}</w:instrText>
      </w:r>
      <w:r w:rsidR="00CB61B8" w:rsidRPr="00EB46DF">
        <w:rPr>
          <w:rStyle w:val="FootnoteReference"/>
          <w:rFonts w:eastAsia="Times New Roman" w:cs="Times New Roman"/>
          <w:color w:val="000000"/>
        </w:rPr>
        <w:fldChar w:fldCharType="separate"/>
      </w:r>
      <w:r w:rsidR="00A90378" w:rsidRPr="00EB46DF">
        <w:rPr>
          <w:rFonts w:eastAsia="Times New Roman" w:cs="Times New Roman"/>
          <w:noProof/>
          <w:color w:val="000000"/>
        </w:rPr>
        <w:t>(Jenkins, 2011; Pocheville, 2015)</w:t>
      </w:r>
      <w:r w:rsidR="00CB61B8" w:rsidRPr="00EB46DF">
        <w:rPr>
          <w:rStyle w:val="FootnoteReference"/>
          <w:rFonts w:eastAsia="Times New Roman" w:cs="Times New Roman"/>
          <w:color w:val="000000"/>
        </w:rPr>
        <w:fldChar w:fldCharType="end"/>
      </w:r>
      <w:commentRangeEnd w:id="66"/>
      <w:r w:rsidR="00A43EB6" w:rsidRPr="00EB46DF">
        <w:rPr>
          <w:rStyle w:val="CommentReference"/>
          <w:rFonts w:cs="Times New Roman"/>
          <w:sz w:val="24"/>
          <w:szCs w:val="24"/>
        </w:rPr>
        <w:commentReference w:id="66"/>
      </w:r>
      <w:r w:rsidR="00CB61B8" w:rsidRPr="00EB46DF">
        <w:rPr>
          <w:rFonts w:eastAsia="Times New Roman" w:cs="Times New Roman"/>
          <w:color w:val="000000"/>
        </w:rPr>
        <w:t>.</w:t>
      </w:r>
    </w:p>
    <w:p w14:paraId="60D813FA" w14:textId="5C833DF4" w:rsidR="008E06FB" w:rsidRPr="00EB46DF" w:rsidRDefault="008E06FB" w:rsidP="00266C78">
      <w:pPr>
        <w:rPr>
          <w:rFonts w:eastAsia="Times New Roman" w:cs="Times New Roman"/>
          <w:color w:val="000000"/>
        </w:rPr>
      </w:pPr>
    </w:p>
    <w:p w14:paraId="31EC9534" w14:textId="18F52CC7" w:rsidR="008E06FB" w:rsidRPr="00EB46DF" w:rsidRDefault="008E06FB" w:rsidP="00266C78">
      <w:pPr>
        <w:rPr>
          <w:rFonts w:eastAsia="Times New Roman" w:cs="Times New Roman"/>
          <w:color w:val="000000"/>
        </w:rPr>
      </w:pPr>
      <w:r w:rsidRPr="00EB46DF">
        <w:rPr>
          <w:rFonts w:eastAsia="Times New Roman" w:cs="Times New Roman"/>
          <w:color w:val="000000"/>
        </w:rPr>
        <w:tab/>
        <w:t>Niche can be defined as a combination of the conditions allowing a species to satisfy the minimum requirements of survival and the impact of the species on environmental conditions</w:t>
      </w:r>
      <w:r w:rsidR="003E451F" w:rsidRPr="00EB46DF">
        <w:rPr>
          <w:rFonts w:eastAsia="Times New Roman" w:cs="Times New Roman"/>
          <w:color w:val="000000"/>
        </w:rPr>
        <w:t xml:space="preserve"> </w:t>
      </w:r>
      <w:r w:rsidR="003E451F" w:rsidRPr="00EB46DF">
        <w:rPr>
          <w:rFonts w:eastAsia="Times New Roman" w:cs="Times New Roman"/>
          <w:color w:val="000000"/>
        </w:rPr>
        <w:fldChar w:fldCharType="begin" w:fldLock="1"/>
      </w:r>
      <w:r w:rsidR="003E451F" w:rsidRPr="00EB46DF">
        <w:rPr>
          <w:rFonts w:eastAsia="Times New Roman" w:cs="Times New Roman"/>
          <w:color w:val="000000"/>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EB46DF">
        <w:rPr>
          <w:rFonts w:eastAsia="Times New Roman" w:cs="Times New Roman"/>
          <w:color w:val="000000"/>
        </w:rPr>
        <w:fldChar w:fldCharType="separate"/>
      </w:r>
      <w:r w:rsidR="003E451F" w:rsidRPr="00EB46DF">
        <w:rPr>
          <w:rFonts w:eastAsia="Times New Roman" w:cs="Times New Roman"/>
          <w:noProof/>
          <w:color w:val="000000"/>
        </w:rPr>
        <w:t>(Chase &amp; Leibold, 2003)</w:t>
      </w:r>
      <w:r w:rsidR="003E451F" w:rsidRPr="00EB46DF">
        <w:rPr>
          <w:rFonts w:eastAsia="Times New Roman" w:cs="Times New Roman"/>
          <w:color w:val="000000"/>
        </w:rPr>
        <w:fldChar w:fldCharType="end"/>
      </w:r>
      <w:r w:rsidRPr="00EB46DF">
        <w:rPr>
          <w:rFonts w:eastAsia="Times New Roman" w:cs="Times New Roman"/>
          <w:color w:val="000000"/>
        </w:rPr>
        <w:t xml:space="preserve">. Therefore, “trophic niche” </w:t>
      </w:r>
      <w:r w:rsidR="00A90378" w:rsidRPr="00EB46DF">
        <w:rPr>
          <w:rFonts w:eastAsia="Times New Roman" w:cs="Times New Roman"/>
          <w:color w:val="000000"/>
        </w:rPr>
        <w:t xml:space="preserve">of </w:t>
      </w:r>
      <w:r w:rsidR="00702E99">
        <w:rPr>
          <w:rFonts w:eastAsia="Times New Roman" w:cs="Times New Roman"/>
          <w:color w:val="000000"/>
        </w:rPr>
        <w:t xml:space="preserve">salmon </w:t>
      </w:r>
      <w:r w:rsidR="00A90378" w:rsidRPr="00EB46DF">
        <w:rPr>
          <w:rFonts w:eastAsia="Times New Roman" w:cs="Times New Roman"/>
          <w:color w:val="000000"/>
        </w:rPr>
        <w:t xml:space="preserve">species </w:t>
      </w:r>
      <w:r w:rsidRPr="00EB46DF">
        <w:rPr>
          <w:rFonts w:eastAsia="Times New Roman" w:cs="Times New Roman"/>
          <w:color w:val="000000"/>
        </w:rPr>
        <w:t xml:space="preserve">can be considered the prey resources consumed to meet energetic demands and the effect of </w:t>
      </w:r>
      <w:r w:rsidR="00702E99">
        <w:rPr>
          <w:rFonts w:eastAsia="Times New Roman" w:cs="Times New Roman"/>
          <w:color w:val="000000"/>
        </w:rPr>
        <w:t>salmon</w:t>
      </w:r>
      <w:r w:rsidR="00702E99" w:rsidRPr="00EB46DF">
        <w:rPr>
          <w:rFonts w:eastAsia="Times New Roman" w:cs="Times New Roman"/>
          <w:color w:val="000000"/>
        </w:rPr>
        <w:t xml:space="preserve"> </w:t>
      </w:r>
      <w:r w:rsidRPr="00EB46DF">
        <w:rPr>
          <w:rFonts w:eastAsia="Times New Roman" w:cs="Times New Roman"/>
          <w:color w:val="000000"/>
        </w:rPr>
        <w:t>foraging on the zooplankton community and other species</w:t>
      </w:r>
      <w:r w:rsidR="000A705A" w:rsidRPr="00EB46DF">
        <w:rPr>
          <w:rFonts w:eastAsia="Times New Roman" w:cs="Times New Roman"/>
          <w:color w:val="000000"/>
        </w:rPr>
        <w:t xml:space="preserve"> </w:t>
      </w:r>
      <w:r w:rsidR="000A705A" w:rsidRPr="00EB46DF">
        <w:rPr>
          <w:rFonts w:eastAsia="Times New Roman" w:cs="Times New Roman"/>
          <w:color w:val="000000"/>
        </w:rPr>
        <w:fldChar w:fldCharType="begin" w:fldLock="1"/>
      </w:r>
      <w:r w:rsidR="00776754" w:rsidRPr="00EB46DF">
        <w:rPr>
          <w:rFonts w:eastAsia="Times New Roman" w:cs="Times New Roman"/>
          <w:color w:val="000000"/>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EB46DF">
        <w:rPr>
          <w:rFonts w:eastAsia="Times New Roman" w:cs="Times New Roman"/>
          <w:color w:val="000000"/>
        </w:rPr>
        <w:fldChar w:fldCharType="separate"/>
      </w:r>
      <w:r w:rsidR="000A705A" w:rsidRPr="00EB46DF">
        <w:rPr>
          <w:rFonts w:eastAsia="Times New Roman" w:cs="Times New Roman"/>
          <w:noProof/>
          <w:color w:val="000000"/>
        </w:rPr>
        <w:t>(Jenkins, 2011)</w:t>
      </w:r>
      <w:r w:rsidR="000A705A" w:rsidRPr="00EB46DF">
        <w:rPr>
          <w:rFonts w:eastAsia="Times New Roman" w:cs="Times New Roman"/>
          <w:color w:val="000000"/>
        </w:rPr>
        <w:fldChar w:fldCharType="end"/>
      </w:r>
      <w:r w:rsidRPr="00EB46DF">
        <w:rPr>
          <w:rFonts w:eastAsia="Times New Roman" w:cs="Times New Roman"/>
          <w:color w:val="000000"/>
        </w:rPr>
        <w:t>. Essentially, trophic niche is an organism’s role within the food web</w:t>
      </w:r>
      <w:r w:rsidR="001F521B" w:rsidRPr="00EB46DF">
        <w:rPr>
          <w:rFonts w:eastAsia="Times New Roman" w:cs="Times New Roman"/>
          <w:color w:val="000000"/>
        </w:rPr>
        <w:t>;</w:t>
      </w:r>
      <w:r w:rsidRPr="00EB46DF">
        <w:rPr>
          <w:rFonts w:eastAsia="Times New Roman" w:cs="Times New Roman"/>
          <w:color w:val="000000"/>
        </w:rPr>
        <w:t xml:space="preserve"> it can be dynamic over time and coexisting species cannot occupy the same niche </w:t>
      </w:r>
      <w:r w:rsidR="001F521B" w:rsidRPr="00EB46DF">
        <w:rPr>
          <w:rFonts w:eastAsia="Times New Roman" w:cs="Times New Roman"/>
          <w:color w:val="000000"/>
        </w:rPr>
        <w:t xml:space="preserve">as this </w:t>
      </w:r>
      <w:r w:rsidR="00371D32" w:rsidRPr="00EB46DF">
        <w:rPr>
          <w:rFonts w:eastAsia="Times New Roman" w:cs="Times New Roman"/>
          <w:color w:val="000000"/>
        </w:rPr>
        <w:t>lead</w:t>
      </w:r>
      <w:r w:rsidR="00B753AC" w:rsidRPr="00EB46DF">
        <w:rPr>
          <w:rFonts w:eastAsia="Times New Roman" w:cs="Times New Roman"/>
          <w:color w:val="000000"/>
        </w:rPr>
        <w:t>s</w:t>
      </w:r>
      <w:r w:rsidR="00371D32" w:rsidRPr="00EB46DF">
        <w:rPr>
          <w:rFonts w:eastAsia="Times New Roman" w:cs="Times New Roman"/>
          <w:color w:val="000000"/>
        </w:rPr>
        <w:t xml:space="preserve"> to </w:t>
      </w:r>
      <w:r w:rsidRPr="00EB46DF">
        <w:rPr>
          <w:rFonts w:eastAsia="Times New Roman" w:cs="Times New Roman"/>
          <w:color w:val="000000"/>
        </w:rPr>
        <w:t>compet</w:t>
      </w:r>
      <w:r w:rsidR="00371D32" w:rsidRPr="00EB46DF">
        <w:rPr>
          <w:rFonts w:eastAsia="Times New Roman" w:cs="Times New Roman"/>
          <w:color w:val="000000"/>
        </w:rPr>
        <w:t xml:space="preserve">itive </w:t>
      </w:r>
      <w:r w:rsidRPr="00EB46DF">
        <w:rPr>
          <w:rFonts w:eastAsia="Times New Roman" w:cs="Times New Roman"/>
          <w:color w:val="000000"/>
        </w:rPr>
        <w:t>e</w:t>
      </w:r>
      <w:r w:rsidR="00371D32" w:rsidRPr="00EB46DF">
        <w:rPr>
          <w:rFonts w:eastAsia="Times New Roman" w:cs="Times New Roman"/>
          <w:color w:val="000000"/>
        </w:rPr>
        <w:t>xclusion</w:t>
      </w:r>
      <w:r w:rsidR="003E451F" w:rsidRPr="00EB46DF">
        <w:rPr>
          <w:rFonts w:eastAsia="Times New Roman" w:cs="Times New Roman"/>
          <w:color w:val="000000"/>
        </w:rPr>
        <w:t xml:space="preserve"> </w:t>
      </w:r>
      <w:r w:rsidR="003E451F" w:rsidRPr="00EB46DF">
        <w:rPr>
          <w:rFonts w:eastAsia="Times New Roman" w:cs="Times New Roman"/>
          <w:color w:val="000000"/>
        </w:rPr>
        <w:fldChar w:fldCharType="begin" w:fldLock="1"/>
      </w:r>
      <w:r w:rsidR="000A705A" w:rsidRPr="00EB46DF">
        <w:rPr>
          <w:rFonts w:eastAsia="Times New Roman" w:cs="Times New Roman"/>
          <w:color w:val="000000"/>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3E451F" w:rsidRPr="00EB46DF">
        <w:rPr>
          <w:rFonts w:eastAsia="Times New Roman" w:cs="Times New Roman"/>
          <w:color w:val="000000"/>
        </w:rPr>
        <w:fldChar w:fldCharType="separate"/>
      </w:r>
      <w:r w:rsidR="003E451F" w:rsidRPr="00EB46DF">
        <w:rPr>
          <w:rFonts w:eastAsia="Times New Roman" w:cs="Times New Roman"/>
          <w:noProof/>
          <w:color w:val="000000"/>
        </w:rPr>
        <w:t>(Hardin, 1960)</w:t>
      </w:r>
      <w:r w:rsidR="003E451F" w:rsidRPr="00EB46DF">
        <w:rPr>
          <w:rFonts w:eastAsia="Times New Roman" w:cs="Times New Roman"/>
          <w:color w:val="000000"/>
        </w:rPr>
        <w:fldChar w:fldCharType="end"/>
      </w:r>
      <w:r w:rsidRPr="00EB46DF">
        <w:rPr>
          <w:rFonts w:eastAsia="Times New Roman" w:cs="Times New Roman"/>
          <w:color w:val="000000"/>
        </w:rPr>
        <w:t>.</w:t>
      </w:r>
    </w:p>
    <w:p w14:paraId="233AD0DF" w14:textId="77777777" w:rsidR="00CA6BD3" w:rsidRPr="00EB46DF" w:rsidRDefault="00CA6BD3" w:rsidP="00266C78">
      <w:pPr>
        <w:rPr>
          <w:rFonts w:eastAsia="Times New Roman" w:cs="Times New Roman"/>
          <w:color w:val="000000"/>
        </w:rPr>
      </w:pPr>
    </w:p>
    <w:p w14:paraId="5E714821" w14:textId="403997E1" w:rsidR="000D2776" w:rsidRPr="00EB46DF" w:rsidRDefault="00CB61B8" w:rsidP="00266C78">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Pink salmon are</w:t>
      </w:r>
      <w:r w:rsidR="008E06FB" w:rsidRPr="00EB46DF">
        <w:rPr>
          <w:rFonts w:eastAsia="Times New Roman" w:cs="Times New Roman"/>
          <w:color w:val="000000"/>
        </w:rPr>
        <w:t xml:space="preserve"> an example of </w:t>
      </w:r>
      <w:r w:rsidR="000D2776" w:rsidRPr="00EB46DF">
        <w:rPr>
          <w:rFonts w:eastAsia="Times New Roman" w:cs="Times New Roman"/>
          <w:color w:val="000000"/>
        </w:rPr>
        <w:t>dominant competitors for food resources</w:t>
      </w:r>
      <w:r w:rsidR="00371D32" w:rsidRPr="00EB46DF">
        <w:rPr>
          <w:rFonts w:eastAsia="Times New Roman" w:cs="Times New Roman"/>
          <w:color w:val="000000"/>
        </w:rPr>
        <w:t xml:space="preserve">. </w:t>
      </w:r>
      <w:r w:rsidR="001F521B" w:rsidRPr="00EB46DF">
        <w:rPr>
          <w:rFonts w:eastAsia="Times New Roman" w:cs="Times New Roman"/>
          <w:color w:val="000000"/>
        </w:rPr>
        <w:t>They a</w:t>
      </w:r>
      <w:r w:rsidR="000D2776" w:rsidRPr="00EB46DF">
        <w:rPr>
          <w:rFonts w:eastAsia="Times New Roman" w:cs="Times New Roman"/>
          <w:color w:val="000000"/>
        </w:rPr>
        <w:t>ctively feed on crustacean zooplankton</w:t>
      </w:r>
      <w:r w:rsidR="00371D32" w:rsidRPr="00EB46DF">
        <w:rPr>
          <w:rFonts w:eastAsia="Times New Roman" w:cs="Times New Roman"/>
          <w:color w:val="000000"/>
        </w:rPr>
        <w:t xml:space="preserve"> </w:t>
      </w:r>
      <w:r w:rsidR="001F521B" w:rsidRPr="00EB46DF">
        <w:rPr>
          <w:rFonts w:eastAsia="Times New Roman" w:cs="Times New Roman"/>
          <w:color w:val="000000"/>
        </w:rPr>
        <w:t xml:space="preserve">and in </w:t>
      </w:r>
      <w:r w:rsidR="000D2776" w:rsidRPr="00EB46DF">
        <w:rPr>
          <w:rFonts w:eastAsia="Times New Roman" w:cs="Times New Roman"/>
          <w:color w:val="000000"/>
        </w:rPr>
        <w:t>high abundance years can cause trophic cascades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(Batten et al., 2018; Ruggerone &amp; Nielsen, 2004)</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Pr="00EB46DF">
        <w:rPr>
          <w:rFonts w:eastAsia="Times New Roman" w:cs="Times New Roman"/>
          <w:color w:val="000000"/>
        </w:rPr>
        <w:t xml:space="preserve"> </w:t>
      </w:r>
      <w:r w:rsidR="003B6DBD" w:rsidRPr="00EB46DF">
        <w:rPr>
          <w:rFonts w:eastAsia="Times New Roman" w:cs="Times New Roman"/>
          <w:color w:val="000000"/>
        </w:rPr>
        <w:t>Emerging studies on competition have</w:t>
      </w:r>
      <w:r w:rsidRPr="00EB46DF">
        <w:rPr>
          <w:rFonts w:eastAsia="Times New Roman" w:cs="Times New Roman"/>
          <w:color w:val="000000"/>
        </w:rPr>
        <w:t xml:space="preserve"> shown pink salmon to negatively affect the growth and survival of other salmonids, herring, sea birds and killer whales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(Beamish et al., 2010; Pearson et al., 2012; Ruggerone et al., 2019; Springer et al., 2018)</w:t>
      </w:r>
      <w:r w:rsidR="00C12468" w:rsidRPr="00EB46DF">
        <w:rPr>
          <w:rFonts w:eastAsia="Times New Roman" w:cs="Times New Roman"/>
          <w:color w:val="000000"/>
        </w:rPr>
        <w:fldChar w:fldCharType="end"/>
      </w:r>
      <w:r w:rsidR="00C12468" w:rsidRPr="00EB46DF">
        <w:rPr>
          <w:rFonts w:eastAsia="Times New Roman" w:cs="Times New Roman"/>
          <w:color w:val="000000"/>
        </w:rPr>
        <w:t xml:space="preserve">. </w:t>
      </w:r>
      <w:r w:rsidR="000D2776" w:rsidRPr="00EB46DF">
        <w:rPr>
          <w:rFonts w:eastAsia="Times New Roman" w:cs="Times New Roman"/>
          <w:color w:val="000000"/>
        </w:rPr>
        <w:t xml:space="preserve">Chum salmon, on the other hand, have more </w:t>
      </w:r>
      <w:r w:rsidR="00371D32" w:rsidRPr="00EB46DF">
        <w:rPr>
          <w:rFonts w:eastAsia="Times New Roman" w:cs="Times New Roman"/>
          <w:color w:val="000000"/>
        </w:rPr>
        <w:t xml:space="preserve">flexible </w:t>
      </w:r>
      <w:r w:rsidR="000D2776" w:rsidRPr="00EB46DF">
        <w:rPr>
          <w:rFonts w:eastAsia="Times New Roman" w:cs="Times New Roman"/>
          <w:color w:val="000000"/>
        </w:rPr>
        <w:t xml:space="preserve">feeding strategies, with the tendency </w:t>
      </w:r>
      <w:r w:rsidR="001F521B" w:rsidRPr="00EB46DF">
        <w:rPr>
          <w:rFonts w:eastAsia="Times New Roman" w:cs="Times New Roman"/>
          <w:color w:val="000000"/>
        </w:rPr>
        <w:t xml:space="preserve">to </w:t>
      </w:r>
      <w:r w:rsidR="000D2776" w:rsidRPr="00EB46DF">
        <w:rPr>
          <w:rFonts w:eastAsia="Times New Roman" w:cs="Times New Roman"/>
          <w:color w:val="000000"/>
        </w:rPr>
        <w:t>prey shift towards gelatinous zooplankton in response to competition or limited food resources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C12468" w:rsidRPr="00EB46DF">
        <w:rPr>
          <w:rFonts w:eastAsia="Times New Roman" w:cs="Times New Roman"/>
          <w:bCs/>
          <w:noProof/>
          <w:color w:val="000000"/>
        </w:rPr>
        <w:t>(Johnson &amp; Schindler, 2009; Tadokoro et al., 1996)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00E10448" w:rsidRPr="00EB46DF">
        <w:rPr>
          <w:rFonts w:eastAsia="Times New Roman" w:cs="Times New Roman"/>
          <w:color w:val="000000"/>
        </w:rPr>
        <w:t xml:space="preserve"> </w:t>
      </w:r>
      <w:r w:rsidR="0028260B" w:rsidRPr="00EB46DF">
        <w:rPr>
          <w:rFonts w:eastAsia="Times New Roman" w:cs="Times New Roman"/>
          <w:color w:val="000000"/>
        </w:rPr>
        <w:t>Chum salmon have a substantially larger stomach than other salmon which enables them to specialize on large gelatinous prey</w:t>
      </w:r>
      <w:r w:rsidR="00ED6720" w:rsidRPr="00EB46DF">
        <w:rPr>
          <w:rFonts w:eastAsia="Times New Roman" w:cs="Times New Roman"/>
          <w:color w:val="000000"/>
        </w:rPr>
        <w:t xml:space="preserve"> to meet their energetic </w:t>
      </w:r>
      <w:r w:rsidR="008E06FB" w:rsidRPr="00EB46DF">
        <w:rPr>
          <w:rFonts w:eastAsia="Times New Roman" w:cs="Times New Roman"/>
          <w:color w:val="000000"/>
        </w:rPr>
        <w:t>requirements</w:t>
      </w:r>
      <w:r w:rsidR="0028260B"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(Welch, 1997)</w:t>
      </w:r>
      <w:r w:rsidR="000374C3" w:rsidRPr="00EB46DF">
        <w:rPr>
          <w:rFonts w:eastAsia="Times New Roman" w:cs="Times New Roman"/>
          <w:color w:val="000000"/>
        </w:rPr>
        <w:fldChar w:fldCharType="end"/>
      </w:r>
      <w:r w:rsidR="000374C3" w:rsidRPr="00EB46DF">
        <w:rPr>
          <w:rFonts w:eastAsia="Times New Roman" w:cs="Times New Roman"/>
          <w:color w:val="000000"/>
        </w:rPr>
        <w:t>.</w:t>
      </w:r>
      <w:r w:rsidR="00702E99">
        <w:rPr>
          <w:rFonts w:eastAsia="Times New Roman" w:cs="Times New Roman"/>
          <w:color w:val="000000"/>
        </w:rPr>
        <w:t xml:space="preserve"> While these trends for pink and chum salmon have been shown in adults, research is limited for these foraging behaviours in outmigrating juveniles. </w:t>
      </w:r>
    </w:p>
    <w:p w14:paraId="3AE91519" w14:textId="77777777" w:rsidR="00CB61B8" w:rsidRPr="00EB46DF" w:rsidRDefault="00CB61B8" w:rsidP="00266C78">
      <w:pPr>
        <w:rPr>
          <w:rFonts w:eastAsia="Times New Roman" w:cs="Times New Roman"/>
          <w:color w:val="000000"/>
        </w:rPr>
      </w:pPr>
    </w:p>
    <w:p w14:paraId="1ADB2445" w14:textId="6A03361F" w:rsidR="000D2776" w:rsidRPr="00EB46DF" w:rsidRDefault="000D2776" w:rsidP="00266C78">
      <w:pPr>
        <w:rPr>
          <w:rFonts w:eastAsia="Times New Roman" w:cs="Times New Roman"/>
          <w:color w:val="000000"/>
        </w:rPr>
      </w:pPr>
      <w:r w:rsidRPr="00EB46DF">
        <w:rPr>
          <w:rFonts w:eastAsia="Times New Roman" w:cs="Times New Roman"/>
          <w:color w:val="000000"/>
        </w:rPr>
        <w:tab/>
        <w:t xml:space="preserve">The zooplankton communities migrating salmon encounter are largely </w:t>
      </w:r>
      <w:r w:rsidR="001005FA" w:rsidRPr="00EB46DF">
        <w:rPr>
          <w:rFonts w:eastAsia="Times New Roman" w:cs="Times New Roman"/>
          <w:color w:val="000000"/>
        </w:rPr>
        <w:t xml:space="preserve">produced </w:t>
      </w:r>
      <w:r w:rsidRPr="00EB46DF">
        <w:rPr>
          <w:rFonts w:eastAsia="Times New Roman" w:cs="Times New Roman"/>
          <w:color w:val="000000"/>
        </w:rPr>
        <w:t>by bottom up effects</w:t>
      </w:r>
      <w:r w:rsidR="00EE43A3" w:rsidRPr="00EB46DF">
        <w:rPr>
          <w:rFonts w:eastAsia="Times New Roman" w:cs="Times New Roman"/>
          <w:color w:val="000000"/>
        </w:rPr>
        <w:t xml:space="preserve"> such as</w:t>
      </w:r>
      <w:r w:rsidRPr="00EB46DF">
        <w:rPr>
          <w:rFonts w:eastAsia="Times New Roman" w:cs="Times New Roman"/>
          <w:color w:val="000000"/>
        </w:rPr>
        <w:t xml:space="preserve"> mixing, nutrients, temperature, salinity</w:t>
      </w:r>
      <w:r w:rsidR="00EE43A3" w:rsidRPr="00EB46DF">
        <w:rPr>
          <w:rFonts w:eastAsia="Times New Roman" w:cs="Times New Roman"/>
          <w:color w:val="000000"/>
        </w:rPr>
        <w:t>,</w:t>
      </w:r>
      <w:r w:rsidRPr="00EB46DF">
        <w:rPr>
          <w:rFonts w:eastAsia="Times New Roman" w:cs="Times New Roman"/>
          <w:color w:val="000000"/>
        </w:rPr>
        <w:t xml:space="preserve"> and phytoplankton</w:t>
      </w:r>
      <w:r w:rsidR="00EE43A3" w:rsidRPr="00EB46DF">
        <w:rPr>
          <w:rFonts w:eastAsia="Times New Roman" w:cs="Times New Roman"/>
          <w:color w:val="000000"/>
        </w:rPr>
        <w:t xml:space="preserve"> productivity</w:t>
      </w:r>
      <w:r w:rsidR="00A47833"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{"citationItems":[{"id":"ITEM-1","itemData":{"author":[{"dropping-particle":"","family":"Mackas","given":"D L","non-dropping-particle":"","parse-names":false,"suffix":""},{"dropping-particle":"","family":"Thomson","given":"R E","non-dropping-particle":"","parse-names":false,"suffix":""},{"dropping-particle":"","family":"Galbraith","given":"M","non-dropping-particle":"","parse-names":false,"suffix":""}],"container-title":"Canadian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conditions","type":"article-journal","volume":"58"},"uris":["http://www.mendeley.com/documents/?uuid=3c22a382-87e7-4ad1-838d-628903334f85"]}],"mendeley":{"formattedCitation":"(Mackas et al., 2001)","plainTextFormattedCitation":"(Mackas et al., 2001)","previouslyFormattedCitation":"(Mackas et al.,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(Mackas et al., 2001)</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In southern British Columbia,</w:t>
      </w:r>
      <w:r w:rsidR="00ED6720" w:rsidRPr="00EB46DF">
        <w:rPr>
          <w:rFonts w:eastAsia="Times New Roman" w:cs="Times New Roman"/>
          <w:color w:val="000000"/>
        </w:rPr>
        <w:t xml:space="preserve"> the majority of pink and chum salmon originate from the Fraser River and the</w:t>
      </w:r>
      <w:r w:rsidRPr="00EB46DF">
        <w:rPr>
          <w:rFonts w:eastAsia="Times New Roman" w:cs="Times New Roman"/>
          <w:color w:val="000000"/>
        </w:rPr>
        <w:t xml:space="preserve"> juvenile</w:t>
      </w:r>
      <w:r w:rsidR="00ED6720" w:rsidRPr="00EB46DF">
        <w:rPr>
          <w:rFonts w:eastAsia="Times New Roman" w:cs="Times New Roman"/>
          <w:color w:val="000000"/>
        </w:rPr>
        <w:t>s</w:t>
      </w:r>
      <w:r w:rsidRPr="00EB46DF">
        <w:rPr>
          <w:rFonts w:eastAsia="Times New Roman" w:cs="Times New Roman"/>
          <w:color w:val="000000"/>
        </w:rPr>
        <w:t xml:space="preserve"> migrate northward through the Strait of Georgia, a seasonally stratified and productive region</w:t>
      </w:r>
      <w:r w:rsidR="004415A1" w:rsidRPr="00EB46DF">
        <w:rPr>
          <w:rFonts w:eastAsia="Times New Roman" w:cs="Times New Roman"/>
          <w:color w:val="000000"/>
        </w:rPr>
        <w:t xml:space="preserve"> </w:t>
      </w:r>
      <w:r w:rsidR="004415A1"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Plan","type":"report"},"uris":["http://www.mendeley.com/documents/?uuid=5945668f-3081-4769-87f8-fe65c16bfd30"]}],"mendeley":{"formattedCitation":"(DFO, 2020)","plainTextFormattedCitation":"(DFO, 2020)","previouslyFormattedCitation":"(DFO, 2020)"},"properties":{"noteIndex":0},"schema":"https://github.com/citation-style-language/schema/raw/master/csl-citation.json"}</w:instrText>
      </w:r>
      <w:r w:rsidR="004415A1" w:rsidRPr="00EB46DF">
        <w:rPr>
          <w:rFonts w:eastAsia="Times New Roman" w:cs="Times New Roman"/>
          <w:color w:val="000000"/>
        </w:rPr>
        <w:fldChar w:fldCharType="separate"/>
      </w:r>
      <w:r w:rsidR="00DB41F8" w:rsidRPr="00EB46DF">
        <w:rPr>
          <w:rFonts w:eastAsia="Times New Roman" w:cs="Times New Roman"/>
          <w:noProof/>
          <w:color w:val="000000"/>
        </w:rPr>
        <w:t>(DFO, 2020)</w:t>
      </w:r>
      <w:r w:rsidR="004415A1" w:rsidRPr="00EB46DF">
        <w:rPr>
          <w:rFonts w:eastAsia="Times New Roman" w:cs="Times New Roman"/>
          <w:color w:val="000000"/>
        </w:rPr>
        <w:fldChar w:fldCharType="end"/>
      </w:r>
      <w:r w:rsidR="004415A1" w:rsidRPr="00EB46DF">
        <w:rPr>
          <w:rFonts w:eastAsia="Times New Roman" w:cs="Times New Roman"/>
          <w:color w:val="000000"/>
        </w:rPr>
        <w:t>.</w:t>
      </w:r>
      <w:r w:rsidRPr="00EB46DF">
        <w:rPr>
          <w:rFonts w:eastAsia="Times New Roman" w:cs="Times New Roman"/>
          <w:color w:val="000000"/>
        </w:rPr>
        <w:t xml:space="preserve"> </w:t>
      </w:r>
      <w:r w:rsidR="00ED6720" w:rsidRPr="00EB46DF">
        <w:rPr>
          <w:rFonts w:eastAsia="Times New Roman" w:cs="Times New Roman"/>
          <w:color w:val="000000"/>
        </w:rPr>
        <w:t>North of the Strait of Georgia</w:t>
      </w:r>
      <w:r w:rsidR="00B36CFE" w:rsidRPr="00EB46DF">
        <w:rPr>
          <w:rFonts w:eastAsia="Times New Roman" w:cs="Times New Roman"/>
          <w:color w:val="000000"/>
        </w:rPr>
        <w:t xml:space="preserve"> (SoG)</w:t>
      </w:r>
      <w:r w:rsidR="00ED6720" w:rsidRPr="00EB46DF">
        <w:rPr>
          <w:rFonts w:eastAsia="Times New Roman" w:cs="Times New Roman"/>
          <w:color w:val="000000"/>
        </w:rPr>
        <w:t xml:space="preserve"> </w:t>
      </w:r>
      <w:r w:rsidR="00063D72" w:rsidRPr="00EB46DF">
        <w:rPr>
          <w:rFonts w:eastAsia="Times New Roman" w:cs="Times New Roman"/>
          <w:color w:val="000000"/>
        </w:rPr>
        <w:t>are</w:t>
      </w:r>
      <w:r w:rsidR="00ED6720" w:rsidRPr="00EB46DF">
        <w:rPr>
          <w:rFonts w:eastAsia="Times New Roman" w:cs="Times New Roman"/>
          <w:color w:val="000000"/>
        </w:rPr>
        <w:t xml:space="preserve"> the complex</w:t>
      </w:r>
      <w:r w:rsidR="00063D72" w:rsidRPr="00EB46DF">
        <w:rPr>
          <w:rFonts w:eastAsia="Times New Roman" w:cs="Times New Roman"/>
          <w:color w:val="000000"/>
        </w:rPr>
        <w:t xml:space="preserve"> and</w:t>
      </w:r>
      <w:r w:rsidR="00ED6720" w:rsidRPr="00EB46DF">
        <w:rPr>
          <w:rFonts w:eastAsia="Times New Roman" w:cs="Times New Roman"/>
          <w:color w:val="000000"/>
        </w:rPr>
        <w:t xml:space="preserve"> tidally mixed </w:t>
      </w:r>
      <w:r w:rsidR="00063D72" w:rsidRPr="00EB46DF">
        <w:rPr>
          <w:rFonts w:eastAsia="Times New Roman" w:cs="Times New Roman"/>
          <w:color w:val="000000"/>
        </w:rPr>
        <w:t>areas</w:t>
      </w:r>
      <w:r w:rsidR="00ED6720" w:rsidRPr="00EB46DF">
        <w:rPr>
          <w:rFonts w:eastAsia="Times New Roman" w:cs="Times New Roman"/>
          <w:color w:val="000000"/>
        </w:rPr>
        <w:t xml:space="preserve"> of </w:t>
      </w:r>
      <w:r w:rsidR="00063D72" w:rsidRPr="00EB46DF">
        <w:rPr>
          <w:rFonts w:eastAsia="Times New Roman" w:cs="Times New Roman"/>
          <w:color w:val="000000"/>
        </w:rPr>
        <w:t xml:space="preserve">the </w:t>
      </w:r>
      <w:r w:rsidR="00ED6720" w:rsidRPr="00EB46DF">
        <w:rPr>
          <w:rFonts w:eastAsia="Times New Roman" w:cs="Times New Roman"/>
          <w:color w:val="000000"/>
        </w:rPr>
        <w:t>Discovery Islands</w:t>
      </w:r>
      <w:r w:rsidR="00B36CFE" w:rsidRPr="00EB46DF">
        <w:rPr>
          <w:rFonts w:eastAsia="Times New Roman" w:cs="Times New Roman"/>
          <w:color w:val="000000"/>
        </w:rPr>
        <w:t xml:space="preserve"> (DI)</w:t>
      </w:r>
      <w:r w:rsidR="00ED6720" w:rsidRPr="00EB46DF">
        <w:rPr>
          <w:rFonts w:eastAsia="Times New Roman" w:cs="Times New Roman"/>
          <w:color w:val="000000"/>
        </w:rPr>
        <w:t xml:space="preserve"> and Johnstone Strait</w:t>
      </w:r>
      <w:r w:rsidR="00B36CFE" w:rsidRPr="00EB46DF">
        <w:rPr>
          <w:rFonts w:eastAsia="Times New Roman" w:cs="Times New Roman"/>
          <w:color w:val="000000"/>
        </w:rPr>
        <w:t xml:space="preserve"> (JS)</w:t>
      </w:r>
      <w:r w:rsidR="00ED6720" w:rsidRPr="00EB46DF">
        <w:rPr>
          <w:rFonts w:eastAsia="Times New Roman" w:cs="Times New Roman"/>
          <w:color w:val="000000"/>
        </w:rPr>
        <w:t xml:space="preserve">, </w:t>
      </w:r>
      <w:r w:rsidR="00063D72" w:rsidRPr="00EB46DF">
        <w:rPr>
          <w:rFonts w:eastAsia="Times New Roman" w:cs="Times New Roman"/>
          <w:color w:val="000000"/>
        </w:rPr>
        <w:t>which</w:t>
      </w:r>
      <w:r w:rsidR="00ED6720" w:rsidRPr="00EB46DF">
        <w:rPr>
          <w:rFonts w:eastAsia="Times New Roman" w:cs="Times New Roman"/>
          <w:color w:val="000000"/>
        </w:rPr>
        <w:t xml:space="preserve"> differ in oceanographic properties and zooplankton communities</w:t>
      </w:r>
      <w:r w:rsidR="00776754" w:rsidRPr="00EB46DF">
        <w:rPr>
          <w:rFonts w:eastAsia="Times New Roman" w:cs="Times New Roman"/>
          <w:color w:val="000000"/>
        </w:rPr>
        <w:t xml:space="preserve"> </w:t>
      </w:r>
      <w:r w:rsidR="00776754" w:rsidRPr="00EB46DF">
        <w:rPr>
          <w:rFonts w:eastAsia="Times New Roman" w:cs="Times New Roman"/>
          <w:color w:val="000000"/>
        </w:rPr>
        <w:fldChar w:fldCharType="begin" w:fldLock="1"/>
      </w:r>
      <w:r w:rsidR="00776754" w:rsidRPr="00EB46DF">
        <w:rPr>
          <w:rFonts w:eastAsia="Times New Roman" w:cs="Times New Roman"/>
          <w:color w:val="000000"/>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author":[{"dropping-particle":"","family":"Mahara","given":"Natalie","non-dropping-particle":"","parse-names":false,"suffix":""}],"id":"ITEM-2","issued":{"date-parts":[["2018"]]},"number-of-pages":"91","title":"Zooplankton Community Composition Across a Range of Productivity Regimes in Coastal British Columbia","type":"thesis"},"uris":["http://www.mendeley.com/documents/?uuid=620d8be9-e6eb-4ba3-b5d2-6b09389d1e7b"]}],"mendeley":{"formattedCitation":"(Khangaonkar et al., 2017; Mahara, 2018)","plainTextFormattedCitation":"(Khangaonkar et al., 2017; Mahara, 2018)","previouslyFormattedCitation":"(Khangaonkar et al., 2017; Mahara, 2018)"},"properties":{"noteIndex":0},"schema":"https://github.com/citation-style-language/schema/raw/master/csl-citation.json"}</w:instrText>
      </w:r>
      <w:r w:rsidR="00776754" w:rsidRPr="00EB46DF">
        <w:rPr>
          <w:rFonts w:eastAsia="Times New Roman" w:cs="Times New Roman"/>
          <w:color w:val="000000"/>
        </w:rPr>
        <w:fldChar w:fldCharType="separate"/>
      </w:r>
      <w:r w:rsidR="00776754" w:rsidRPr="00EB46DF">
        <w:rPr>
          <w:rFonts w:eastAsia="Times New Roman" w:cs="Times New Roman"/>
          <w:noProof/>
          <w:color w:val="000000"/>
        </w:rPr>
        <w:t>(Khangaonkar et al., 2017; Mahara, 2018)</w:t>
      </w:r>
      <w:r w:rsidR="00776754" w:rsidRPr="00EB46DF">
        <w:rPr>
          <w:rFonts w:eastAsia="Times New Roman" w:cs="Times New Roman"/>
          <w:color w:val="000000"/>
        </w:rPr>
        <w:fldChar w:fldCharType="end"/>
      </w:r>
      <w:r w:rsidR="00ED6720" w:rsidRPr="00EB46DF">
        <w:rPr>
          <w:rFonts w:eastAsia="Times New Roman" w:cs="Times New Roman"/>
          <w:color w:val="000000"/>
        </w:rPr>
        <w:t xml:space="preserve">. </w:t>
      </w:r>
      <w:r w:rsidR="00063D72" w:rsidRPr="00EB46DF">
        <w:rPr>
          <w:rFonts w:eastAsia="Times New Roman" w:cs="Times New Roman"/>
          <w:color w:val="000000"/>
        </w:rPr>
        <w:t xml:space="preserve">Recent studies have hypothesized these regions to be a </w:t>
      </w:r>
      <w:r w:rsidR="00814F85" w:rsidRPr="00EB46DF">
        <w:rPr>
          <w:rFonts w:eastAsia="Times New Roman" w:cs="Times New Roman"/>
          <w:color w:val="000000"/>
        </w:rPr>
        <w:t>“</w:t>
      </w:r>
      <w:r w:rsidR="00063D72" w:rsidRPr="00EB46DF">
        <w:rPr>
          <w:rFonts w:eastAsia="Times New Roman" w:cs="Times New Roman"/>
          <w:color w:val="000000"/>
        </w:rPr>
        <w:t>trophic gauntlet</w:t>
      </w:r>
      <w:r w:rsidR="00814F85" w:rsidRPr="00EB46DF">
        <w:rPr>
          <w:rFonts w:eastAsia="Times New Roman" w:cs="Times New Roman"/>
          <w:color w:val="000000"/>
        </w:rPr>
        <w:t>”</w:t>
      </w:r>
      <w:r w:rsidR="00063D72" w:rsidRPr="00EB46DF">
        <w:rPr>
          <w:rFonts w:eastAsia="Times New Roman" w:cs="Times New Roman"/>
          <w:color w:val="000000"/>
        </w:rPr>
        <w:t xml:space="preserve"> for juvenile salmon, </w:t>
      </w:r>
      <w:r w:rsidR="00711E92" w:rsidRPr="00EB46DF">
        <w:rPr>
          <w:rFonts w:eastAsia="Times New Roman" w:cs="Times New Roman"/>
          <w:color w:val="000000"/>
        </w:rPr>
        <w:t xml:space="preserve">and </w:t>
      </w:r>
      <w:r w:rsidR="00814F85" w:rsidRPr="00EB46DF">
        <w:rPr>
          <w:rFonts w:eastAsia="Times New Roman" w:cs="Times New Roman"/>
          <w:color w:val="000000"/>
        </w:rPr>
        <w:t xml:space="preserve">sockeye salmon </w:t>
      </w:r>
      <w:r w:rsidR="00711E92" w:rsidRPr="00EB46DF">
        <w:rPr>
          <w:rFonts w:eastAsia="Times New Roman" w:cs="Times New Roman"/>
          <w:color w:val="000000"/>
        </w:rPr>
        <w:t xml:space="preserve">have </w:t>
      </w:r>
      <w:r w:rsidR="00814F85" w:rsidRPr="00EB46DF">
        <w:rPr>
          <w:rFonts w:eastAsia="Times New Roman" w:cs="Times New Roman"/>
          <w:color w:val="000000"/>
        </w:rPr>
        <w:t xml:space="preserve">indeed </w:t>
      </w:r>
      <w:r w:rsidR="00711E92" w:rsidRPr="00EB46DF">
        <w:rPr>
          <w:rFonts w:eastAsia="Times New Roman" w:cs="Times New Roman"/>
          <w:color w:val="000000"/>
        </w:rPr>
        <w:t xml:space="preserve">been demonstrated to be </w:t>
      </w:r>
      <w:r w:rsidR="00814F85" w:rsidRPr="00EB46DF">
        <w:rPr>
          <w:rFonts w:eastAsia="Times New Roman" w:cs="Times New Roman"/>
          <w:color w:val="000000"/>
        </w:rPr>
        <w:t xml:space="preserve">food limited in these tidally mixed waters, </w:t>
      </w:r>
      <w:r w:rsidR="001005FA" w:rsidRPr="00EB46DF">
        <w:rPr>
          <w:rFonts w:eastAsia="Times New Roman" w:cs="Times New Roman"/>
          <w:color w:val="000000"/>
        </w:rPr>
        <w:t xml:space="preserve">with gut fullness </w:t>
      </w:r>
      <w:r w:rsidR="00814F85" w:rsidRPr="00EB46DF">
        <w:rPr>
          <w:rFonts w:eastAsia="Times New Roman" w:cs="Times New Roman"/>
          <w:color w:val="000000"/>
        </w:rPr>
        <w:t>&lt;0.5% of their body weight</w:t>
      </w:r>
      <w:r w:rsidR="00776754" w:rsidRPr="00EB46DF">
        <w:rPr>
          <w:rFonts w:eastAsia="Times New Roman" w:cs="Times New Roman"/>
          <w:color w:val="000000"/>
        </w:rPr>
        <w:t xml:space="preserve"> </w:t>
      </w:r>
      <w:r w:rsidR="00776754"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EB46DF">
        <w:rPr>
          <w:rFonts w:eastAsia="Times New Roman" w:cs="Times New Roman"/>
          <w:color w:val="000000"/>
        </w:rPr>
        <w:fldChar w:fldCharType="separate"/>
      </w:r>
      <w:r w:rsidR="00776754" w:rsidRPr="00EB46DF">
        <w:rPr>
          <w:rFonts w:eastAsia="Times New Roman" w:cs="Times New Roman"/>
          <w:noProof/>
          <w:color w:val="000000"/>
        </w:rPr>
        <w:t>(James et al., 2020; Mckinnell et al., 2014)</w:t>
      </w:r>
      <w:r w:rsidR="00776754" w:rsidRPr="00EB46DF">
        <w:rPr>
          <w:rFonts w:eastAsia="Times New Roman" w:cs="Times New Roman"/>
          <w:color w:val="000000"/>
        </w:rPr>
        <w:fldChar w:fldCharType="end"/>
      </w:r>
      <w:r w:rsidR="00814F85" w:rsidRPr="00EB46DF">
        <w:rPr>
          <w:rFonts w:eastAsia="Times New Roman" w:cs="Times New Roman"/>
          <w:color w:val="000000"/>
        </w:rPr>
        <w:t xml:space="preserve">. </w:t>
      </w:r>
      <w:r w:rsidR="00B64F00">
        <w:rPr>
          <w:rFonts w:eastAsia="Times New Roman" w:cs="Times New Roman"/>
          <w:color w:val="000000"/>
        </w:rPr>
        <w:t>S</w:t>
      </w:r>
      <w:r w:rsidRPr="00EB46DF">
        <w:rPr>
          <w:rFonts w:eastAsia="Times New Roman" w:cs="Times New Roman"/>
          <w:color w:val="000000"/>
        </w:rPr>
        <w:t>almon then migrate through Queen Charlotte Strait</w:t>
      </w:r>
      <w:r w:rsidR="00B36CFE" w:rsidRPr="00EB46DF">
        <w:rPr>
          <w:rFonts w:eastAsia="Times New Roman" w:cs="Times New Roman"/>
          <w:color w:val="000000"/>
        </w:rPr>
        <w:t xml:space="preserve"> (QCSt)</w:t>
      </w:r>
      <w:r w:rsidRPr="00EB46DF">
        <w:rPr>
          <w:rFonts w:eastAsia="Times New Roman" w:cs="Times New Roman"/>
          <w:color w:val="000000"/>
        </w:rPr>
        <w:t xml:space="preserve">, where they may be able to </w:t>
      </w:r>
      <w:r w:rsidR="005F1EA6" w:rsidRPr="00EB46DF">
        <w:rPr>
          <w:rFonts w:eastAsia="Times New Roman" w:cs="Times New Roman"/>
          <w:color w:val="000000"/>
        </w:rPr>
        <w:t xml:space="preserve">forage successfully and </w:t>
      </w:r>
      <w:r w:rsidRPr="00EB46DF">
        <w:rPr>
          <w:rFonts w:eastAsia="Times New Roman" w:cs="Times New Roman"/>
          <w:color w:val="000000"/>
        </w:rPr>
        <w:t>replenish</w:t>
      </w:r>
      <w:r w:rsidR="00ED6720" w:rsidRPr="00EB46DF">
        <w:rPr>
          <w:rFonts w:eastAsia="Times New Roman" w:cs="Times New Roman"/>
          <w:color w:val="000000"/>
        </w:rPr>
        <w:t xml:space="preserve"> from</w:t>
      </w:r>
      <w:r w:rsidRPr="00EB46DF">
        <w:rPr>
          <w:rFonts w:eastAsia="Times New Roman" w:cs="Times New Roman"/>
          <w:color w:val="000000"/>
        </w:rPr>
        <w:t xml:space="preserve"> </w:t>
      </w:r>
      <w:r w:rsidR="005F1EA6" w:rsidRPr="00EB46DF">
        <w:rPr>
          <w:rFonts w:eastAsia="Times New Roman" w:cs="Times New Roman"/>
          <w:color w:val="000000"/>
        </w:rPr>
        <w:t>experienced food shortages</w:t>
      </w:r>
      <w:r w:rsidR="00ED6720"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non-dropping-particle":"","parse-names":false,"suffix":""}],"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(Mcqueen &amp; Ware, 2006)</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w:t>
      </w:r>
      <w:r w:rsidR="00B64F00">
        <w:rPr>
          <w:rFonts w:eastAsia="Times New Roman" w:cs="Times New Roman"/>
          <w:color w:val="000000"/>
        </w:rPr>
        <w:t xml:space="preserve">Therefore, salmon are able to survive this challenging route of DI-JS since it is book-ended with high feeding in the SoG and QCSt, but if ocean conditions change and these refuge areas become unproductive, it can have devastating effects on salmon survival </w:t>
      </w:r>
      <w:r w:rsidR="00B64F00">
        <w:rPr>
          <w:rFonts w:eastAsia="Times New Roman" w:cs="Times New Roman"/>
          <w:color w:val="000000"/>
        </w:rPr>
        <w:fldChar w:fldCharType="begin" w:fldLock="1"/>
      </w:r>
      <w:r w:rsidR="00FA03B1">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salmon","type":"article-journal","volume":"23"},"uris":["http://www.mendeley.com/documents/?uuid=450dba1f-2d53-42ad-be71-9cfe900303a6"]}],"mendeley":{"formattedCitation":"(Mckinnell et al., 2014)","plainTextFormattedCitation":"(Mckinnell et al., 2014)","previouslyFormattedCitation":"(Mckinnell et al., 2014)"},"properties":{"noteIndex":0},"schema":"https://github.com/citation-style-language/schema/raw/master/csl-citation.json"}</w:instrText>
      </w:r>
      <w:r w:rsidR="00B64F00">
        <w:rPr>
          <w:rFonts w:eastAsia="Times New Roman" w:cs="Times New Roman"/>
          <w:color w:val="000000"/>
        </w:rPr>
        <w:fldChar w:fldCharType="separate"/>
      </w:r>
      <w:r w:rsidR="00B64F00" w:rsidRPr="00B64F00">
        <w:rPr>
          <w:rFonts w:eastAsia="Times New Roman" w:cs="Times New Roman"/>
          <w:noProof/>
          <w:color w:val="000000"/>
        </w:rPr>
        <w:t>(Mckinnell et al., 2014)</w:t>
      </w:r>
      <w:r w:rsidR="00B64F00">
        <w:rPr>
          <w:rFonts w:eastAsia="Times New Roman" w:cs="Times New Roman"/>
          <w:color w:val="000000"/>
        </w:rPr>
        <w:fldChar w:fldCharType="end"/>
      </w:r>
      <w:r w:rsidR="00B64F00">
        <w:rPr>
          <w:rFonts w:eastAsia="Times New Roman" w:cs="Times New Roman"/>
          <w:color w:val="000000"/>
        </w:rPr>
        <w:t xml:space="preserve">. </w:t>
      </w:r>
      <w:r w:rsidR="00B64F00" w:rsidRPr="00EB46DF">
        <w:rPr>
          <w:rFonts w:eastAsia="Times New Roman" w:cs="Times New Roman"/>
          <w:color w:val="000000"/>
        </w:rPr>
        <w:t xml:space="preserve">Since pink and chum salmon have similar foraging and migration patterns to sockeye, they are also exposed to the trophic gauntlet potentially impacting competition for resources and affecting juvenile growth and survival </w:t>
      </w:r>
      <w:r w:rsidR="00B64F00" w:rsidRPr="00EB46DF">
        <w:rPr>
          <w:rFonts w:eastAsia="Times New Roman" w:cs="Times New Roman"/>
          <w:color w:val="000000"/>
        </w:rPr>
        <w:fldChar w:fldCharType="begin" w:fldLock="1"/>
      </w:r>
      <w:r w:rsidR="00B64F00" w:rsidRPr="00EB46DF">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B64F00" w:rsidRPr="00EB46DF">
        <w:rPr>
          <w:rFonts w:eastAsia="Times New Roman" w:cs="Times New Roman"/>
          <w:color w:val="000000"/>
        </w:rPr>
        <w:fldChar w:fldCharType="separate"/>
      </w:r>
      <w:r w:rsidR="00B64F00" w:rsidRPr="00EB46DF">
        <w:rPr>
          <w:rFonts w:eastAsia="Times New Roman" w:cs="Times New Roman"/>
          <w:noProof/>
          <w:color w:val="000000"/>
        </w:rPr>
        <w:t>(Healey, 1991)</w:t>
      </w:r>
      <w:r w:rsidR="00B64F00" w:rsidRPr="00EB46DF">
        <w:rPr>
          <w:rFonts w:eastAsia="Times New Roman" w:cs="Times New Roman"/>
          <w:color w:val="000000"/>
        </w:rPr>
        <w:fldChar w:fldCharType="end"/>
      </w:r>
      <w:r w:rsidR="00B64F00" w:rsidRPr="00EB46DF">
        <w:rPr>
          <w:rFonts w:eastAsia="Times New Roman" w:cs="Times New Roman"/>
          <w:color w:val="000000"/>
        </w:rPr>
        <w:t xml:space="preserve">. </w:t>
      </w:r>
    </w:p>
    <w:p w14:paraId="640B29C8" w14:textId="77777777" w:rsidR="000D2776" w:rsidRPr="00EB46DF" w:rsidRDefault="000D2776" w:rsidP="00266C78">
      <w:pPr>
        <w:rPr>
          <w:rFonts w:eastAsia="Times New Roman" w:cs="Times New Roman"/>
          <w:color w:val="000000"/>
        </w:rPr>
      </w:pPr>
    </w:p>
    <w:p w14:paraId="1B4EB8C6" w14:textId="6E0B75DC" w:rsidR="000D2776" w:rsidRPr="00EB46DF" w:rsidRDefault="000D2776" w:rsidP="00266C78">
      <w:pPr>
        <w:rPr>
          <w:rFonts w:eastAsia="Times New Roman" w:cs="Times New Roman"/>
        </w:rPr>
      </w:pPr>
      <w:r w:rsidRPr="00EB46DF">
        <w:rPr>
          <w:rFonts w:eastAsia="Times New Roman" w:cs="Times New Roman"/>
          <w:color w:val="000000"/>
        </w:rPr>
        <w:tab/>
        <w:t xml:space="preserve">The conditions salmon encounter in this region of B.C. </w:t>
      </w:r>
      <w:r w:rsidR="00D67A2E" w:rsidRPr="00EB46DF">
        <w:rPr>
          <w:rFonts w:eastAsia="Times New Roman" w:cs="Times New Roman"/>
          <w:color w:val="000000"/>
        </w:rPr>
        <w:t>are</w:t>
      </w:r>
      <w:r w:rsidR="00804ABE" w:rsidRPr="00EB46DF">
        <w:rPr>
          <w:rFonts w:eastAsia="Times New Roman" w:cs="Times New Roman"/>
          <w:color w:val="000000"/>
        </w:rPr>
        <w:t xml:space="preserve"> representative of </w:t>
      </w:r>
      <w:r w:rsidRPr="00EB46DF">
        <w:rPr>
          <w:rFonts w:eastAsia="Times New Roman" w:cs="Times New Roman"/>
          <w:color w:val="000000"/>
        </w:rPr>
        <w:t xml:space="preserve">environments </w:t>
      </w:r>
      <w:r w:rsidR="00D67A2E" w:rsidRPr="00EB46DF">
        <w:rPr>
          <w:rFonts w:eastAsia="Times New Roman" w:cs="Times New Roman"/>
          <w:color w:val="000000"/>
        </w:rPr>
        <w:t xml:space="preserve">encountered by early marine phase juvenile salmon in other regions of the </w:t>
      </w:r>
      <w:r w:rsidR="001005FA" w:rsidRPr="00EB46DF">
        <w:rPr>
          <w:rFonts w:eastAsia="Times New Roman" w:cs="Times New Roman"/>
          <w:color w:val="000000"/>
        </w:rPr>
        <w:t>N</w:t>
      </w:r>
      <w:r w:rsidR="00D67A2E" w:rsidRPr="00EB46DF">
        <w:rPr>
          <w:rFonts w:eastAsia="Times New Roman" w:cs="Times New Roman"/>
          <w:color w:val="000000"/>
        </w:rPr>
        <w:t xml:space="preserve">ortheast Pacific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bCs/>
          <w:noProof/>
          <w:color w:val="000000"/>
        </w:rPr>
        <w:t>(Brodeur et al., 2007)</w:t>
      </w:r>
      <w:r w:rsidR="00674289" w:rsidRPr="00EB46DF">
        <w:rPr>
          <w:rStyle w:val="FootnoteReference"/>
          <w:rFonts w:eastAsia="Times New Roman" w:cs="Times New Roman"/>
          <w:color w:val="000000"/>
        </w:rPr>
        <w:fldChar w:fldCharType="end"/>
      </w:r>
      <w:r w:rsidR="001E4D0E" w:rsidRPr="00EB46DF">
        <w:rPr>
          <w:rFonts w:eastAsia="Times New Roman" w:cs="Times New Roman"/>
          <w:color w:val="000000"/>
        </w:rPr>
        <w:t xml:space="preserve">. </w:t>
      </w:r>
      <w:r w:rsidR="00F65A95" w:rsidRPr="00EB46DF">
        <w:rPr>
          <w:rFonts w:eastAsia="Times New Roman" w:cs="Times New Roman"/>
          <w:color w:val="000000"/>
        </w:rPr>
        <w:t>For example, Southeast Alaska has a similar coastal oceanography, with inlets, channels, archipelagos, and high amounts of tidal mixing that can influence salmon diets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(Weingartner et al., 2009)</w:t>
      </w:r>
      <w:r w:rsidR="001215CF" w:rsidRPr="00EB46DF">
        <w:rPr>
          <w:rFonts w:eastAsia="Times New Roman" w:cs="Times New Roman"/>
          <w:color w:val="000000"/>
        </w:rPr>
        <w:fldChar w:fldCharType="end"/>
      </w:r>
      <w:r w:rsidR="00F65A95" w:rsidRPr="00EB46DF">
        <w:rPr>
          <w:rFonts w:eastAsia="Times New Roman" w:cs="Times New Roman"/>
          <w:color w:val="000000"/>
        </w:rPr>
        <w:t xml:space="preserve">. </w:t>
      </w:r>
      <w:commentRangeStart w:id="67"/>
      <w:ins w:id="68" w:author="Vanessa Fladmark" w:date="2020-07-23T11:59:00Z">
        <w:r w:rsidR="00373355">
          <w:rPr>
            <w:rFonts w:eastAsia="Times New Roman" w:cs="Times New Roman"/>
            <w:color w:val="000000"/>
          </w:rPr>
          <w:t>In Icy Strait</w:t>
        </w:r>
        <w:r w:rsidR="005E53AD">
          <w:rPr>
            <w:rFonts w:eastAsia="Times New Roman" w:cs="Times New Roman"/>
            <w:color w:val="000000"/>
          </w:rPr>
          <w:t xml:space="preserve">, Southeast Alaska, juvenile pink and chum salmon diets </w:t>
        </w:r>
      </w:ins>
      <w:ins w:id="69" w:author="Vanessa Fladmark" w:date="2020-07-23T12:35:00Z">
        <w:r w:rsidR="00DF2860">
          <w:rPr>
            <w:rFonts w:eastAsia="Times New Roman" w:cs="Times New Roman"/>
            <w:color w:val="000000"/>
          </w:rPr>
          <w:t xml:space="preserve">included calanoid copepods, euphausiids, appendicularians and amphipods. </w:t>
        </w:r>
      </w:ins>
      <w:commentRangeEnd w:id="67"/>
      <w:ins w:id="70" w:author="Vanessa Fladmark" w:date="2020-07-23T12:36:00Z">
        <w:r w:rsidR="00DF2860">
          <w:rPr>
            <w:rStyle w:val="CommentReference"/>
          </w:rPr>
          <w:commentReference w:id="67"/>
        </w:r>
      </w:ins>
      <w:r w:rsidRPr="00EB46DF">
        <w:rPr>
          <w:rFonts w:eastAsia="Times New Roman" w:cs="Times New Roman"/>
          <w:color w:val="000000"/>
        </w:rPr>
        <w:t xml:space="preserve">Therefore, not only does the </w:t>
      </w:r>
      <w:r w:rsidR="00B36CFE" w:rsidRPr="00EB46DF">
        <w:rPr>
          <w:rFonts w:eastAsia="Times New Roman" w:cs="Times New Roman"/>
          <w:color w:val="000000"/>
        </w:rPr>
        <w:t>DI-JS</w:t>
      </w:r>
      <w:r w:rsidRPr="00EB46DF">
        <w:rPr>
          <w:rFonts w:eastAsia="Times New Roman" w:cs="Times New Roman"/>
          <w:color w:val="000000"/>
        </w:rPr>
        <w:t xml:space="preserve"> region represent an important section of the salmon migration route, </w:t>
      </w:r>
      <w:r w:rsidR="00D67A2E" w:rsidRPr="00EB46DF">
        <w:rPr>
          <w:rFonts w:eastAsia="Times New Roman" w:cs="Times New Roman"/>
          <w:color w:val="000000"/>
        </w:rPr>
        <w:t xml:space="preserve">but it is </w:t>
      </w:r>
      <w:r w:rsidRPr="00EB46DF">
        <w:rPr>
          <w:rFonts w:eastAsia="Times New Roman" w:cs="Times New Roman"/>
          <w:color w:val="000000"/>
        </w:rPr>
        <w:t>a microcosm of coastal conditions</w:t>
      </w:r>
      <w:r w:rsidR="00281143" w:rsidRPr="00EB46DF">
        <w:rPr>
          <w:rFonts w:eastAsia="Times New Roman" w:cs="Times New Roman"/>
          <w:color w:val="000000"/>
        </w:rPr>
        <w:t xml:space="preserve"> </w:t>
      </w:r>
      <w:r w:rsidR="00D67A2E" w:rsidRPr="00EB46DF">
        <w:rPr>
          <w:rFonts w:eastAsia="Times New Roman" w:cs="Times New Roman"/>
          <w:color w:val="000000"/>
        </w:rPr>
        <w:t>experienced by juvenile</w:t>
      </w:r>
      <w:r w:rsidR="00F65A95" w:rsidRPr="00EB46DF">
        <w:rPr>
          <w:rFonts w:eastAsia="Times New Roman" w:cs="Times New Roman"/>
          <w:color w:val="000000"/>
        </w:rPr>
        <w:t xml:space="preserve"> pink and chum salmon</w:t>
      </w:r>
      <w:r w:rsidR="00281143" w:rsidRPr="00EB46DF">
        <w:rPr>
          <w:rFonts w:eastAsia="Times New Roman" w:cs="Times New Roman"/>
          <w:color w:val="000000"/>
        </w:rPr>
        <w:t xml:space="preserve"> along the North</w:t>
      </w:r>
      <w:r w:rsidR="001005FA" w:rsidRPr="00EB46DF">
        <w:rPr>
          <w:rFonts w:eastAsia="Times New Roman" w:cs="Times New Roman"/>
          <w:color w:val="000000"/>
        </w:rPr>
        <w:t>e</w:t>
      </w:r>
      <w:r w:rsidR="00D67A2E" w:rsidRPr="00EB46DF">
        <w:rPr>
          <w:rFonts w:eastAsia="Times New Roman" w:cs="Times New Roman"/>
          <w:color w:val="000000"/>
        </w:rPr>
        <w:t xml:space="preserve">ast </w:t>
      </w:r>
      <w:r w:rsidR="00281143" w:rsidRPr="00EB46DF">
        <w:rPr>
          <w:rFonts w:eastAsia="Times New Roman" w:cs="Times New Roman"/>
          <w:color w:val="000000"/>
        </w:rPr>
        <w:t>Pacific coast</w:t>
      </w:r>
      <w:r w:rsidR="00F65A95" w:rsidRPr="00EB46DF">
        <w:rPr>
          <w:rFonts w:eastAsia="Times New Roman" w:cs="Times New Roman"/>
          <w:color w:val="000000"/>
        </w:rPr>
        <w:t>.</w:t>
      </w:r>
    </w:p>
    <w:p w14:paraId="2075DE2E" w14:textId="4146DC06" w:rsidR="00BB1CD8" w:rsidRDefault="00BB1CD8" w:rsidP="00266C78">
      <w:pPr>
        <w:rPr>
          <w:rFonts w:eastAsia="Times New Roman" w:cs="Times New Roman"/>
          <w:color w:val="000000"/>
        </w:rPr>
      </w:pPr>
    </w:p>
    <w:p w14:paraId="7F782EFB" w14:textId="2085C96F" w:rsidR="00BB1CD8" w:rsidRPr="00EB46DF" w:rsidRDefault="00BB1CD8" w:rsidP="00266C78">
      <w:pPr>
        <w:rPr>
          <w:rFonts w:eastAsia="Times New Roman" w:cs="Times New Roman"/>
          <w:color w:val="000000"/>
        </w:rPr>
      </w:pPr>
      <w:r>
        <w:rPr>
          <w:rFonts w:eastAsia="Times New Roman" w:cs="Times New Roman"/>
          <w:color w:val="000000"/>
        </w:rPr>
        <w:tab/>
        <w:t>This research addressed a knowledge gap of pink and chum foraging behaviour and competition</w:t>
      </w:r>
      <w:r w:rsidR="00060858">
        <w:rPr>
          <w:rFonts w:eastAsia="Times New Roman" w:cs="Times New Roman"/>
          <w:color w:val="000000"/>
        </w:rPr>
        <w:t xml:space="preserve"> </w:t>
      </w:r>
      <w:r w:rsidR="005B1359">
        <w:rPr>
          <w:rFonts w:eastAsia="Times New Roman" w:cs="Times New Roman"/>
          <w:color w:val="000000"/>
        </w:rPr>
        <w:t>with</w:t>
      </w:r>
      <w:r w:rsidR="001D077D">
        <w:rPr>
          <w:rFonts w:eastAsia="Times New Roman" w:cs="Times New Roman"/>
          <w:color w:val="000000"/>
        </w:rPr>
        <w:t xml:space="preserve"> varying in situ feeding conditions</w:t>
      </w:r>
      <w:r w:rsidR="005B1359">
        <w:rPr>
          <w:rFonts w:eastAsia="Times New Roman" w:cs="Times New Roman"/>
          <w:color w:val="000000"/>
        </w:rPr>
        <w:t xml:space="preserve"> in</w:t>
      </w:r>
      <w:r w:rsidR="00060858">
        <w:rPr>
          <w:rFonts w:eastAsia="Times New Roman" w:cs="Times New Roman"/>
          <w:color w:val="000000"/>
        </w:rPr>
        <w:t xml:space="preserve"> tidally mixed waters</w:t>
      </w:r>
      <w:r>
        <w:rPr>
          <w:rFonts w:eastAsia="Times New Roman" w:cs="Times New Roman"/>
          <w:color w:val="000000"/>
        </w:rPr>
        <w:t xml:space="preserve"> </w:t>
      </w:r>
      <w:r w:rsidR="00060858">
        <w:rPr>
          <w:rFonts w:eastAsia="Times New Roman" w:cs="Times New Roman"/>
          <w:color w:val="000000"/>
        </w:rPr>
        <w:t>during</w:t>
      </w:r>
      <w:r>
        <w:rPr>
          <w:rFonts w:eastAsia="Times New Roman" w:cs="Times New Roman"/>
          <w:color w:val="000000"/>
        </w:rPr>
        <w:t xml:space="preserve"> early marine </w:t>
      </w:r>
      <w:r w:rsidR="00060858">
        <w:rPr>
          <w:rFonts w:eastAsia="Times New Roman" w:cs="Times New Roman"/>
          <w:color w:val="000000"/>
        </w:rPr>
        <w:t>migration</w:t>
      </w:r>
      <w:r>
        <w:rPr>
          <w:rFonts w:eastAsia="Times New Roman" w:cs="Times New Roman"/>
          <w:color w:val="000000"/>
        </w:rPr>
        <w:t xml:space="preserve">. This study aimed to (a) quantify and compare juvenile pink and chum salmon diets in areas of contrasting foraging conditions in southern B.C.; (b) assess potential competition between </w:t>
      </w:r>
      <w:r w:rsidR="00060858">
        <w:rPr>
          <w:rFonts w:eastAsia="Times New Roman" w:cs="Times New Roman"/>
          <w:color w:val="000000"/>
        </w:rPr>
        <w:t xml:space="preserve">juvenile </w:t>
      </w:r>
      <w:r>
        <w:rPr>
          <w:rFonts w:eastAsia="Times New Roman" w:cs="Times New Roman"/>
          <w:color w:val="000000"/>
        </w:rPr>
        <w:t>pink and chum salmon and (c) describe the trophic niches juvenile pink and chum salmon occupy</w:t>
      </w:r>
      <w:r w:rsidRPr="00BB1CD8">
        <w:rPr>
          <w:rFonts w:eastAsia="Times New Roman" w:cs="Times New Roman"/>
          <w:color w:val="000000"/>
        </w:rPr>
        <w:t xml:space="preserve"> </w:t>
      </w:r>
      <w:r>
        <w:rPr>
          <w:rFonts w:eastAsia="Times New Roman" w:cs="Times New Roman"/>
          <w:color w:val="000000"/>
        </w:rPr>
        <w:t>under contrasting foraging conditions. The prediction was that low forage availability</w:t>
      </w:r>
      <w:r w:rsidR="00060858">
        <w:rPr>
          <w:rFonts w:eastAsia="Times New Roman" w:cs="Times New Roman"/>
          <w:color w:val="000000"/>
        </w:rPr>
        <w:t xml:space="preserve"> would </w:t>
      </w:r>
      <w:r w:rsidR="00C0082E">
        <w:rPr>
          <w:rFonts w:eastAsia="Times New Roman" w:cs="Times New Roman"/>
          <w:color w:val="000000"/>
        </w:rPr>
        <w:t>lead to</w:t>
      </w:r>
      <w:r>
        <w:rPr>
          <w:rFonts w:eastAsia="Times New Roman" w:cs="Times New Roman"/>
          <w:color w:val="000000"/>
        </w:rPr>
        <w:t xml:space="preserve"> juvenile pink and chum salmon compet</w:t>
      </w:r>
      <w:r w:rsidR="00060858">
        <w:rPr>
          <w:rFonts w:eastAsia="Times New Roman" w:cs="Times New Roman"/>
          <w:color w:val="000000"/>
        </w:rPr>
        <w:t>ition</w:t>
      </w:r>
      <w:r>
        <w:rPr>
          <w:rFonts w:eastAsia="Times New Roman" w:cs="Times New Roman"/>
          <w:color w:val="000000"/>
        </w:rPr>
        <w:t xml:space="preserve"> and separat</w:t>
      </w:r>
      <w:r w:rsidR="00060858">
        <w:rPr>
          <w:rFonts w:eastAsia="Times New Roman" w:cs="Times New Roman"/>
          <w:color w:val="000000"/>
        </w:rPr>
        <w:t>ion</w:t>
      </w:r>
      <w:r>
        <w:rPr>
          <w:rFonts w:eastAsia="Times New Roman" w:cs="Times New Roman"/>
          <w:color w:val="000000"/>
        </w:rPr>
        <w:t xml:space="preserve"> by nich</w:t>
      </w:r>
      <w:r w:rsidR="00060858">
        <w:rPr>
          <w:rFonts w:eastAsia="Times New Roman" w:cs="Times New Roman"/>
          <w:color w:val="000000"/>
        </w:rPr>
        <w:t>e.</w:t>
      </w:r>
    </w:p>
    <w:p w14:paraId="47D05C87" w14:textId="77777777" w:rsidR="00372150" w:rsidRPr="00EB46DF" w:rsidRDefault="00372150" w:rsidP="00266C78">
      <w:pPr>
        <w:rPr>
          <w:rFonts w:eastAsia="Times New Roman" w:cs="Times New Roman"/>
        </w:rPr>
      </w:pPr>
    </w:p>
    <w:p w14:paraId="1F7A83A8" w14:textId="56A75DF2" w:rsidR="00372150" w:rsidRDefault="00372150" w:rsidP="007720AD">
      <w:pPr>
        <w:pStyle w:val="Heading3"/>
      </w:pPr>
      <w:bookmarkStart w:id="71" w:name="_Toc47019010"/>
      <w:r w:rsidRPr="00EB46DF">
        <w:t>Methods</w:t>
      </w:r>
      <w:bookmarkEnd w:id="71"/>
    </w:p>
    <w:p w14:paraId="6DCBEB8C" w14:textId="43184382" w:rsidR="00A1270A" w:rsidRDefault="00A1270A" w:rsidP="00A1270A"/>
    <w:p w14:paraId="14E2B090" w14:textId="3C8FC225" w:rsidR="00A1270A" w:rsidRPr="00A1270A" w:rsidRDefault="00A1270A" w:rsidP="00A1270A">
      <w:pPr>
        <w:pStyle w:val="Heading4"/>
      </w:pPr>
      <w:bookmarkStart w:id="72" w:name="_Toc47019011"/>
      <w:r>
        <w:t>Field sampling</w:t>
      </w:r>
      <w:bookmarkEnd w:id="72"/>
    </w:p>
    <w:p w14:paraId="3A198AFD" w14:textId="77777777" w:rsidR="00372150" w:rsidRPr="00EB46DF" w:rsidRDefault="00372150" w:rsidP="00266C78">
      <w:pPr>
        <w:rPr>
          <w:rFonts w:eastAsia="Times New Roman" w:cs="Times New Roman"/>
        </w:rPr>
      </w:pPr>
    </w:p>
    <w:p w14:paraId="440415D3" w14:textId="389B574D" w:rsidR="003E0C2D" w:rsidRPr="00EB46DF" w:rsidRDefault="00372150" w:rsidP="00266C78">
      <w:pPr>
        <w:rPr>
          <w:rFonts w:eastAsia="Times New Roman" w:cs="Times New Roman"/>
          <w:color w:val="000000"/>
        </w:rPr>
      </w:pPr>
      <w:r w:rsidRPr="00EB46DF">
        <w:rPr>
          <w:rFonts w:eastAsia="Times New Roman" w:cs="Times New Roman"/>
          <w:color w:val="000000"/>
        </w:rPr>
        <w:tab/>
      </w:r>
      <w:r w:rsidR="00F53F3B" w:rsidRPr="00EB46DF">
        <w:rPr>
          <w:rFonts w:eastAsia="Times New Roman" w:cs="Times New Roman"/>
          <w:color w:val="000000"/>
        </w:rPr>
        <w:t xml:space="preserve">The Hakai Institute’s Juvenile Salmon Program </w:t>
      </w:r>
      <w:r w:rsidR="0022733A" w:rsidRPr="00EB46DF">
        <w:rPr>
          <w:rFonts w:eastAsia="Times New Roman" w:cs="Times New Roman"/>
          <w:color w:val="000000"/>
        </w:rPr>
        <w:t xml:space="preserve">was established in 2015 as a collaboration between </w:t>
      </w:r>
      <w:r w:rsidRPr="00EB46DF">
        <w:rPr>
          <w:rFonts w:eastAsia="Times New Roman" w:cs="Times New Roman"/>
          <w:color w:val="000000"/>
        </w:rPr>
        <w:t xml:space="preserve">the Hakai Institute, </w:t>
      </w:r>
      <w:r w:rsidR="003852C1" w:rsidRPr="00EB46DF">
        <w:rPr>
          <w:rFonts w:eastAsia="Times New Roman" w:cs="Times New Roman"/>
          <w:color w:val="000000"/>
        </w:rPr>
        <w:t xml:space="preserve">the </w:t>
      </w:r>
      <w:r w:rsidRPr="00EB46DF">
        <w:rPr>
          <w:rFonts w:eastAsia="Times New Roman" w:cs="Times New Roman"/>
          <w:color w:val="000000"/>
        </w:rPr>
        <w:t>U</w:t>
      </w:r>
      <w:r w:rsidR="003852C1" w:rsidRPr="00EB46DF">
        <w:rPr>
          <w:rFonts w:eastAsia="Times New Roman" w:cs="Times New Roman"/>
          <w:color w:val="000000"/>
        </w:rPr>
        <w:t xml:space="preserve">niversity of </w:t>
      </w:r>
      <w:r w:rsidRPr="00EB46DF">
        <w:rPr>
          <w:rFonts w:eastAsia="Times New Roman" w:cs="Times New Roman"/>
          <w:color w:val="000000"/>
        </w:rPr>
        <w:t>B</w:t>
      </w:r>
      <w:r w:rsidR="003852C1" w:rsidRPr="00EB46DF">
        <w:rPr>
          <w:rFonts w:eastAsia="Times New Roman" w:cs="Times New Roman"/>
          <w:color w:val="000000"/>
        </w:rPr>
        <w:t xml:space="preserve">ritish </w:t>
      </w:r>
      <w:r w:rsidRPr="00EB46DF">
        <w:rPr>
          <w:rFonts w:eastAsia="Times New Roman" w:cs="Times New Roman"/>
          <w:color w:val="000000"/>
        </w:rPr>
        <w:t>C</w:t>
      </w:r>
      <w:r w:rsidR="003852C1" w:rsidRPr="00EB46DF">
        <w:rPr>
          <w:rFonts w:eastAsia="Times New Roman" w:cs="Times New Roman"/>
          <w:color w:val="000000"/>
        </w:rPr>
        <w:t>olumbia</w:t>
      </w:r>
      <w:r w:rsidR="00E511DA" w:rsidRPr="00EB46DF">
        <w:rPr>
          <w:rFonts w:eastAsia="Times New Roman" w:cs="Times New Roman"/>
          <w:color w:val="000000"/>
        </w:rPr>
        <w:t>, S</w:t>
      </w:r>
      <w:r w:rsidR="003852C1" w:rsidRPr="00EB46DF">
        <w:rPr>
          <w:rFonts w:eastAsia="Times New Roman" w:cs="Times New Roman"/>
          <w:color w:val="000000"/>
        </w:rPr>
        <w:t xml:space="preserve">imon </w:t>
      </w:r>
      <w:r w:rsidR="00E511DA" w:rsidRPr="00EB46DF">
        <w:rPr>
          <w:rFonts w:eastAsia="Times New Roman" w:cs="Times New Roman"/>
          <w:color w:val="000000"/>
        </w:rPr>
        <w:t>F</w:t>
      </w:r>
      <w:r w:rsidR="003852C1" w:rsidRPr="00EB46DF">
        <w:rPr>
          <w:rFonts w:eastAsia="Times New Roman" w:cs="Times New Roman"/>
          <w:color w:val="000000"/>
        </w:rPr>
        <w:t xml:space="preserve">raser </w:t>
      </w:r>
      <w:r w:rsidR="00E511DA" w:rsidRPr="00EB46DF">
        <w:rPr>
          <w:rFonts w:eastAsia="Times New Roman" w:cs="Times New Roman"/>
          <w:color w:val="000000"/>
        </w:rPr>
        <w:t>U</w:t>
      </w:r>
      <w:r w:rsidR="003852C1" w:rsidRPr="00EB46DF">
        <w:rPr>
          <w:rFonts w:eastAsia="Times New Roman" w:cs="Times New Roman"/>
          <w:color w:val="000000"/>
        </w:rPr>
        <w:t>niversity</w:t>
      </w:r>
      <w:r w:rsidR="00E51FC4" w:rsidRPr="00EB46DF">
        <w:rPr>
          <w:rFonts w:eastAsia="Times New Roman" w:cs="Times New Roman"/>
          <w:color w:val="000000"/>
        </w:rPr>
        <w:t>,</w:t>
      </w:r>
      <w:r w:rsidR="00E511DA" w:rsidRPr="00EB46DF">
        <w:rPr>
          <w:rFonts w:eastAsia="Times New Roman" w:cs="Times New Roman"/>
          <w:color w:val="000000"/>
        </w:rPr>
        <w:t xml:space="preserve"> </w:t>
      </w:r>
      <w:r w:rsidR="003852C1" w:rsidRPr="00EB46DF">
        <w:rPr>
          <w:rFonts w:eastAsia="Times New Roman" w:cs="Times New Roman"/>
          <w:color w:val="000000"/>
        </w:rPr>
        <w:t xml:space="preserve">the </w:t>
      </w:r>
      <w:r w:rsidR="00E511DA" w:rsidRPr="00EB46DF">
        <w:rPr>
          <w:rFonts w:eastAsia="Times New Roman" w:cs="Times New Roman"/>
          <w:color w:val="000000"/>
        </w:rPr>
        <w:t>U</w:t>
      </w:r>
      <w:r w:rsidR="003852C1" w:rsidRPr="00EB46DF">
        <w:rPr>
          <w:rFonts w:eastAsia="Times New Roman" w:cs="Times New Roman"/>
          <w:color w:val="000000"/>
        </w:rPr>
        <w:t>niversity</w:t>
      </w:r>
      <w:r w:rsidR="00E511DA" w:rsidRPr="00EB46DF">
        <w:rPr>
          <w:rFonts w:eastAsia="Times New Roman" w:cs="Times New Roman"/>
          <w:color w:val="000000"/>
        </w:rPr>
        <w:t xml:space="preserve"> of T</w:t>
      </w:r>
      <w:r w:rsidR="003852C1" w:rsidRPr="00EB46DF">
        <w:rPr>
          <w:rFonts w:eastAsia="Times New Roman" w:cs="Times New Roman"/>
          <w:color w:val="000000"/>
        </w:rPr>
        <w:t>oronto</w:t>
      </w:r>
      <w:r w:rsidRPr="00EB46DF">
        <w:rPr>
          <w:rFonts w:eastAsia="Times New Roman" w:cs="Times New Roman"/>
          <w:color w:val="000000"/>
        </w:rPr>
        <w:t xml:space="preserve"> and Salmon Coast Field Station</w:t>
      </w:r>
      <w:r w:rsidR="0022733A" w:rsidRPr="00EB46DF">
        <w:rPr>
          <w:rFonts w:eastAsia="Times New Roman" w:cs="Times New Roman"/>
          <w:color w:val="000000"/>
        </w:rPr>
        <w:t xml:space="preserve">. This </w:t>
      </w:r>
      <w:r w:rsidR="00C0082E">
        <w:rPr>
          <w:rFonts w:eastAsia="Times New Roman" w:cs="Times New Roman"/>
          <w:color w:val="000000"/>
        </w:rPr>
        <w:t xml:space="preserve">ongoing </w:t>
      </w:r>
      <w:r w:rsidR="0022733A" w:rsidRPr="00EB46DF">
        <w:rPr>
          <w:rFonts w:eastAsia="Times New Roman" w:cs="Times New Roman"/>
          <w:color w:val="000000"/>
        </w:rPr>
        <w:t xml:space="preserve">program </w:t>
      </w:r>
      <w:r w:rsidR="005675E6" w:rsidRPr="00EB46DF">
        <w:rPr>
          <w:rFonts w:eastAsia="Times New Roman" w:cs="Times New Roman"/>
          <w:color w:val="000000"/>
        </w:rPr>
        <w:t>annually</w:t>
      </w:r>
      <w:r w:rsidR="0022733A" w:rsidRPr="00EB46DF">
        <w:rPr>
          <w:rFonts w:eastAsia="Times New Roman" w:cs="Times New Roman"/>
          <w:color w:val="000000"/>
        </w:rPr>
        <w:t xml:space="preserve"> samples juvenile salmon as they migrate through the Discovery Islands and Johnstone Strait during the main outmigration period (May to July).  The objective of the program </w:t>
      </w:r>
      <w:r w:rsidR="00C0082E">
        <w:rPr>
          <w:rFonts w:eastAsia="Times New Roman" w:cs="Times New Roman"/>
          <w:color w:val="000000"/>
        </w:rPr>
        <w:t>wa</w:t>
      </w:r>
      <w:r w:rsidR="0022733A" w:rsidRPr="00EB46DF">
        <w:rPr>
          <w:rFonts w:eastAsia="Times New Roman" w:cs="Times New Roman"/>
          <w:color w:val="000000"/>
        </w:rPr>
        <w:t>s to improve understanding of the early marine phase of Pacific salmon, particularly factors contributing to health and survival</w:t>
      </w:r>
      <w:r w:rsidR="000374C3"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(Hunt et al., 2018)</w:t>
      </w:r>
      <w:r w:rsidR="000374C3" w:rsidRPr="00EB46DF">
        <w:rPr>
          <w:rFonts w:eastAsia="Times New Roman" w:cs="Times New Roman"/>
          <w:color w:val="000000"/>
        </w:rPr>
        <w:fldChar w:fldCharType="end"/>
      </w:r>
      <w:r w:rsidR="005675E6" w:rsidRPr="00EB46DF">
        <w:rPr>
          <w:rFonts w:eastAsia="Times New Roman" w:cs="Times New Roman"/>
          <w:color w:val="000000"/>
        </w:rPr>
        <w:t xml:space="preserve">. This study focussed on 2016, which had the largest spatial </w:t>
      </w:r>
      <w:r w:rsidR="001E3056" w:rsidRPr="00EB46DF">
        <w:rPr>
          <w:rFonts w:eastAsia="Times New Roman" w:cs="Times New Roman"/>
          <w:color w:val="000000"/>
        </w:rPr>
        <w:t xml:space="preserve">sampling </w:t>
      </w:r>
      <w:r w:rsidR="005675E6" w:rsidRPr="00EB46DF">
        <w:rPr>
          <w:rFonts w:eastAsia="Times New Roman" w:cs="Times New Roman"/>
          <w:color w:val="000000"/>
        </w:rPr>
        <w:t>coverage in an effort to resolve the primary migration pathways through the region.</w:t>
      </w:r>
      <w:r w:rsidR="004F586B" w:rsidRPr="00EB46DF">
        <w:rPr>
          <w:rFonts w:eastAsia="Times New Roman" w:cs="Times New Roman"/>
          <w:color w:val="000000"/>
        </w:rPr>
        <w:t xml:space="preserve"> The previous year</w:t>
      </w:r>
      <w:r w:rsidR="001E3056" w:rsidRPr="00EB46DF">
        <w:rPr>
          <w:rFonts w:eastAsia="Times New Roman" w:cs="Times New Roman"/>
          <w:color w:val="000000"/>
        </w:rPr>
        <w:t>,</w:t>
      </w:r>
      <w:r w:rsidR="004F586B" w:rsidRPr="00EB46DF">
        <w:rPr>
          <w:rFonts w:eastAsia="Times New Roman" w:cs="Times New Roman"/>
          <w:color w:val="000000"/>
        </w:rPr>
        <w:t xml:space="preserve"> 2015</w:t>
      </w:r>
      <w:r w:rsidR="001E3056" w:rsidRPr="00EB46DF">
        <w:rPr>
          <w:rFonts w:eastAsia="Times New Roman" w:cs="Times New Roman"/>
          <w:color w:val="000000"/>
        </w:rPr>
        <w:t>,</w:t>
      </w:r>
      <w:r w:rsidR="004F586B" w:rsidRPr="00EB46DF">
        <w:rPr>
          <w:rFonts w:eastAsia="Times New Roman" w:cs="Times New Roman"/>
          <w:color w:val="000000"/>
        </w:rPr>
        <w:t xml:space="preserve"> had similar spatial </w:t>
      </w:r>
      <w:r w:rsidR="005C34E9" w:rsidRPr="00EB46DF">
        <w:rPr>
          <w:rFonts w:eastAsia="Times New Roman" w:cs="Times New Roman"/>
          <w:color w:val="000000"/>
        </w:rPr>
        <w:t xml:space="preserve">sampling </w:t>
      </w:r>
      <w:r w:rsidR="004F586B" w:rsidRPr="00EB46DF">
        <w:rPr>
          <w:rFonts w:eastAsia="Times New Roman" w:cs="Times New Roman"/>
          <w:color w:val="000000"/>
        </w:rPr>
        <w:t>coverage but there was expected and observed lower pink abundance, due to their biennial life patterns.</w:t>
      </w:r>
    </w:p>
    <w:p w14:paraId="6F6D92CC" w14:textId="77777777" w:rsidR="003E0C2D" w:rsidRPr="00EB46DF" w:rsidRDefault="003E0C2D" w:rsidP="00266C78">
      <w:pPr>
        <w:rPr>
          <w:rFonts w:eastAsia="Times New Roman" w:cs="Times New Roman"/>
          <w:color w:val="000000"/>
        </w:rPr>
      </w:pPr>
    </w:p>
    <w:p w14:paraId="745D8BFA" w14:textId="40EC62A6" w:rsidR="001C45E1" w:rsidRPr="00EB46DF" w:rsidRDefault="003E0C2D" w:rsidP="00266C78">
      <w:pPr>
        <w:rPr>
          <w:rFonts w:eastAsia="Times New Roman" w:cs="Times New Roman"/>
          <w:color w:val="000000"/>
        </w:rPr>
      </w:pPr>
      <w:r w:rsidRPr="00EB46DF">
        <w:rPr>
          <w:rFonts w:eastAsia="Times New Roman" w:cs="Times New Roman"/>
          <w:color w:val="000000"/>
        </w:rPr>
        <w:tab/>
      </w:r>
      <w:r w:rsidR="001C45E1" w:rsidRPr="00EB46DF">
        <w:rPr>
          <w:rFonts w:eastAsia="Times New Roman" w:cs="Times New Roman"/>
          <w:color w:val="000000"/>
        </w:rPr>
        <w:t xml:space="preserve">In the Discovery Islands, </w:t>
      </w:r>
      <w:r w:rsidR="009827BE" w:rsidRPr="00EB46DF">
        <w:rPr>
          <w:rFonts w:eastAsia="Times New Roman" w:cs="Times New Roman"/>
          <w:color w:val="000000"/>
        </w:rPr>
        <w:t>12 sites were sampled in 2016</w:t>
      </w:r>
      <w:r w:rsidR="001C45E1" w:rsidRPr="00EB46DF">
        <w:rPr>
          <w:rFonts w:eastAsia="Times New Roman" w:cs="Times New Roman"/>
          <w:color w:val="000000"/>
        </w:rPr>
        <w:t xml:space="preserve">, and in Johnstone Strait, 10 sites were sampled, to provide coverage of all </w:t>
      </w:r>
      <w:r w:rsidR="004F586B" w:rsidRPr="00EB46DF">
        <w:rPr>
          <w:rFonts w:eastAsia="Times New Roman" w:cs="Times New Roman"/>
          <w:color w:val="000000"/>
        </w:rPr>
        <w:t xml:space="preserve">possible </w:t>
      </w:r>
      <w:r w:rsidR="001C45E1" w:rsidRPr="00EB46DF">
        <w:rPr>
          <w:rFonts w:eastAsia="Times New Roman" w:cs="Times New Roman"/>
          <w:color w:val="000000"/>
        </w:rPr>
        <w:t>salmon migration routes</w:t>
      </w:r>
      <w:r w:rsidR="004F586B" w:rsidRPr="00EB46DF">
        <w:rPr>
          <w:rFonts w:eastAsia="Times New Roman" w:cs="Times New Roman"/>
          <w:color w:val="000000"/>
        </w:rPr>
        <w:t xml:space="preserve"> through these regions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830B94"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(Hunt et al., 2018)</w:t>
      </w:r>
      <w:r w:rsidR="001215CF" w:rsidRPr="00EB46DF">
        <w:rPr>
          <w:rFonts w:eastAsia="Times New Roman" w:cs="Times New Roman"/>
          <w:color w:val="000000"/>
        </w:rPr>
        <w:fldChar w:fldCharType="end"/>
      </w:r>
      <w:r w:rsidR="001C45E1" w:rsidRPr="00EB46DF">
        <w:rPr>
          <w:rFonts w:eastAsia="Times New Roman" w:cs="Times New Roman"/>
          <w:color w:val="000000"/>
        </w:rPr>
        <w:t>.</w:t>
      </w:r>
      <w:r w:rsidR="00B65D7F">
        <w:rPr>
          <w:rFonts w:eastAsia="Times New Roman" w:cs="Times New Roman"/>
          <w:color w:val="000000"/>
        </w:rPr>
        <w:t xml:space="preserve"> Sample coverage extended from the northern Strait of Georgia, multiple routes in the Discovery Islands, through Johnstone Strait to the beginning of Queen Charlotte Strait.</w:t>
      </w:r>
      <w:r w:rsidR="001C45E1" w:rsidRPr="00EB46DF">
        <w:rPr>
          <w:rFonts w:eastAsia="Times New Roman" w:cs="Times New Roman"/>
          <w:color w:val="000000"/>
        </w:rPr>
        <w:t xml:space="preserve"> For this study, six sites (three from each region) were selected, </w:t>
      </w:r>
      <w:r w:rsidR="002606FB" w:rsidRPr="00EB46DF">
        <w:rPr>
          <w:rFonts w:eastAsia="Times New Roman" w:cs="Times New Roman"/>
          <w:color w:val="000000"/>
        </w:rPr>
        <w:t>in order to obtain</w:t>
      </w:r>
      <w:r w:rsidR="001C45E1" w:rsidRPr="00EB46DF">
        <w:rPr>
          <w:rFonts w:eastAsia="Times New Roman" w:cs="Times New Roman"/>
          <w:color w:val="000000"/>
        </w:rPr>
        <w:t xml:space="preserve"> a sample size of 10 pink and 10 chum per set</w:t>
      </w:r>
      <w:r w:rsidR="002606FB" w:rsidRPr="00EB46DF">
        <w:rPr>
          <w:rFonts w:eastAsia="Times New Roman" w:cs="Times New Roman"/>
          <w:color w:val="000000"/>
        </w:rPr>
        <w:t xml:space="preserve"> (n=120 total)</w:t>
      </w:r>
      <w:r w:rsidR="001E3056" w:rsidRPr="00EB46DF">
        <w:rPr>
          <w:rFonts w:eastAsia="Times New Roman" w:cs="Times New Roman"/>
          <w:color w:val="000000"/>
        </w:rPr>
        <w:t xml:space="preserve"> while</w:t>
      </w:r>
      <w:r w:rsidR="001C45E1" w:rsidRPr="00EB46DF">
        <w:rPr>
          <w:rFonts w:eastAsia="Times New Roman" w:cs="Times New Roman"/>
          <w:color w:val="000000"/>
        </w:rPr>
        <w:t xml:space="preserve"> still acquiring sufficient coverage for each region</w:t>
      </w:r>
      <w:r w:rsidR="00B65D7F">
        <w:rPr>
          <w:rFonts w:eastAsia="Times New Roman" w:cs="Times New Roman"/>
          <w:color w:val="000000"/>
        </w:rPr>
        <w:t>, focusing on the central pathway of Discovery Islands through O</w:t>
      </w:r>
      <w:r w:rsidR="006A4D87">
        <w:rPr>
          <w:rFonts w:eastAsia="Times New Roman" w:cs="Times New Roman"/>
          <w:color w:val="000000"/>
        </w:rPr>
        <w:t>ki</w:t>
      </w:r>
      <w:r w:rsidR="00B65D7F">
        <w:rPr>
          <w:rFonts w:eastAsia="Times New Roman" w:cs="Times New Roman"/>
          <w:color w:val="000000"/>
        </w:rPr>
        <w:t>sollo Channel</w:t>
      </w:r>
      <w:r w:rsidR="001C45E1" w:rsidRPr="00EB46DF">
        <w:rPr>
          <w:rFonts w:eastAsia="Times New Roman" w:cs="Times New Roman"/>
          <w:color w:val="000000"/>
        </w:rPr>
        <w:t>.</w:t>
      </w:r>
      <w:r w:rsidR="009827BE" w:rsidRPr="00EB46DF">
        <w:rPr>
          <w:rFonts w:eastAsia="Times New Roman" w:cs="Times New Roman"/>
          <w:color w:val="000000"/>
        </w:rPr>
        <w:t xml:space="preserve"> </w:t>
      </w:r>
      <w:r w:rsidR="001E3056" w:rsidRPr="00EB46DF">
        <w:rPr>
          <w:rFonts w:eastAsia="Times New Roman" w:cs="Times New Roman"/>
          <w:color w:val="000000"/>
        </w:rPr>
        <w:t xml:space="preserve">Samples for this analysis were selected from </w:t>
      </w:r>
      <w:r w:rsidR="009827BE" w:rsidRPr="00EB46DF">
        <w:rPr>
          <w:rFonts w:eastAsia="Times New Roman" w:cs="Times New Roman"/>
          <w:color w:val="000000"/>
        </w:rPr>
        <w:t>mid-June (Table 1) to align with the peak out-migration of salmon</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(Johnson et al., 2019)</w:t>
      </w:r>
      <w:r w:rsidR="00C12468" w:rsidRPr="00EB46DF">
        <w:rPr>
          <w:rFonts w:eastAsia="Times New Roman" w:cs="Times New Roman"/>
          <w:color w:val="000000"/>
        </w:rPr>
        <w:fldChar w:fldCharType="end"/>
      </w:r>
      <w:r w:rsidR="009827BE" w:rsidRPr="00EB46DF">
        <w:rPr>
          <w:rFonts w:eastAsia="Times New Roman" w:cs="Times New Roman"/>
          <w:color w:val="000000"/>
        </w:rPr>
        <w:t>.</w:t>
      </w:r>
    </w:p>
    <w:p w14:paraId="75A0A7C2" w14:textId="77777777" w:rsidR="001C45E1" w:rsidRPr="00EB46DF" w:rsidRDefault="001C45E1" w:rsidP="00266C78">
      <w:pPr>
        <w:rPr>
          <w:rFonts w:eastAsia="Times New Roman" w:cs="Times New Roman"/>
          <w:color w:val="000000"/>
        </w:rPr>
      </w:pPr>
    </w:p>
    <w:p w14:paraId="060A8B73" w14:textId="1249E32B" w:rsidR="0078618D" w:rsidRPr="00EB46DF" w:rsidRDefault="001C45E1" w:rsidP="00266C78">
      <w:pPr>
        <w:rPr>
          <w:rFonts w:eastAsia="Times New Roman" w:cs="Times New Roman"/>
          <w:color w:val="000000"/>
        </w:rPr>
      </w:pPr>
      <w:r w:rsidRPr="00EB46DF">
        <w:rPr>
          <w:rFonts w:eastAsia="Times New Roman" w:cs="Times New Roman"/>
          <w:color w:val="000000"/>
        </w:rPr>
        <w:tab/>
      </w:r>
      <w:r w:rsidR="001E3056" w:rsidRPr="00EB46DF">
        <w:rPr>
          <w:rFonts w:eastAsia="Times New Roman" w:cs="Times New Roman"/>
          <w:color w:val="000000"/>
        </w:rPr>
        <w:t>Fish were capture</w:t>
      </w:r>
      <w:r w:rsidR="006648E5" w:rsidRPr="00EB46DF">
        <w:rPr>
          <w:rFonts w:eastAsia="Times New Roman" w:cs="Times New Roman"/>
          <w:color w:val="000000"/>
        </w:rPr>
        <w:t>d</w:t>
      </w:r>
      <w:r w:rsidR="001E3056" w:rsidRPr="00EB46DF">
        <w:rPr>
          <w:rFonts w:eastAsia="Times New Roman" w:cs="Times New Roman"/>
          <w:color w:val="000000"/>
        </w:rPr>
        <w:t xml:space="preserve"> using a purse seine</w:t>
      </w:r>
      <w:r w:rsidR="0072731E" w:rsidRPr="00EB46DF">
        <w:rPr>
          <w:rFonts w:eastAsia="Times New Roman" w:cs="Times New Roman"/>
          <w:color w:val="000000"/>
        </w:rPr>
        <w:t xml:space="preserve"> </w:t>
      </w:r>
      <w:r w:rsidR="00EE17C2" w:rsidRPr="00EB46DF">
        <w:rPr>
          <w:rFonts w:eastAsia="Times New Roman" w:cs="Times New Roman"/>
          <w:color w:val="000000"/>
        </w:rPr>
        <w:t>with bunt dimensions of 27 m × 9 m with 13 mm mesh and tow area dimensions of 46 m × 9 m with 76 mm mesh</w:t>
      </w:r>
      <w:r w:rsidR="0072731E" w:rsidRPr="00EB46DF">
        <w:rPr>
          <w:rFonts w:eastAsia="Times New Roman" w:cs="Times New Roman"/>
          <w:color w:val="000000"/>
        </w:rPr>
        <w:t>. On</w:t>
      </w:r>
      <w:r w:rsidR="00EE17C2" w:rsidRPr="00EB46DF">
        <w:rPr>
          <w:rFonts w:eastAsia="Times New Roman" w:cs="Times New Roman"/>
          <w:color w:val="000000"/>
        </w:rPr>
        <w:t>ce</w:t>
      </w:r>
      <w:r w:rsidR="0072731E" w:rsidRPr="00EB46DF">
        <w:rPr>
          <w:rFonts w:eastAsia="Times New Roman" w:cs="Times New Roman"/>
          <w:color w:val="000000"/>
        </w:rPr>
        <w:t xml:space="preserve"> arriv</w:t>
      </w:r>
      <w:r w:rsidR="00EE17C2" w:rsidRPr="00EB46DF">
        <w:rPr>
          <w:rFonts w:eastAsia="Times New Roman" w:cs="Times New Roman"/>
          <w:color w:val="000000"/>
        </w:rPr>
        <w:t>ed</w:t>
      </w:r>
      <w:r w:rsidR="0072731E" w:rsidRPr="00EB46DF">
        <w:rPr>
          <w:rFonts w:eastAsia="Times New Roman" w:cs="Times New Roman"/>
          <w:color w:val="000000"/>
        </w:rPr>
        <w:t xml:space="preserve"> at a site, </w:t>
      </w:r>
      <w:r w:rsidR="00AC3D53" w:rsidRPr="00EB46DF">
        <w:rPr>
          <w:rFonts w:eastAsia="Times New Roman" w:cs="Times New Roman"/>
          <w:color w:val="000000"/>
        </w:rPr>
        <w:t xml:space="preserve">weather and sea state </w:t>
      </w:r>
      <w:r w:rsidR="0072731E" w:rsidRPr="00EB46DF">
        <w:rPr>
          <w:rFonts w:eastAsia="Times New Roman" w:cs="Times New Roman"/>
          <w:color w:val="000000"/>
        </w:rPr>
        <w:t>were recorded</w:t>
      </w:r>
      <w:r w:rsidR="00C12468" w:rsidRPr="00EB46DF">
        <w:rPr>
          <w:rFonts w:eastAsia="Times New Roman" w:cs="Times New Roman"/>
          <w:color w:val="000000"/>
        </w:rPr>
        <w:t>, followed</w:t>
      </w:r>
      <w:r w:rsidR="00AC3D53" w:rsidRPr="00EB46DF">
        <w:rPr>
          <w:rFonts w:eastAsia="Times New Roman" w:cs="Times New Roman"/>
          <w:color w:val="000000"/>
        </w:rPr>
        <w:t xml:space="preserve"> by </w:t>
      </w:r>
      <w:r w:rsidR="00372150" w:rsidRPr="00EB46DF">
        <w:rPr>
          <w:rFonts w:eastAsia="Times New Roman" w:cs="Times New Roman"/>
          <w:color w:val="000000"/>
        </w:rPr>
        <w:t>a visual survey of salmon surface activity</w:t>
      </w:r>
      <w:r w:rsidR="005D22F3" w:rsidRPr="00EB46DF">
        <w:rPr>
          <w:rFonts w:eastAsia="Times New Roman" w:cs="Times New Roman"/>
          <w:color w:val="000000"/>
        </w:rPr>
        <w:t>.</w:t>
      </w:r>
      <w:r w:rsidR="00372150" w:rsidRPr="00EB46DF">
        <w:rPr>
          <w:rFonts w:eastAsia="Times New Roman" w:cs="Times New Roman"/>
          <w:color w:val="000000"/>
        </w:rPr>
        <w:t xml:space="preserve"> </w:t>
      </w:r>
      <w:r w:rsidR="0072731E" w:rsidRPr="00EB46DF">
        <w:rPr>
          <w:rFonts w:eastAsia="Times New Roman" w:cs="Times New Roman"/>
          <w:color w:val="000000"/>
        </w:rPr>
        <w:t>T</w:t>
      </w:r>
      <w:r w:rsidR="00372150" w:rsidRPr="00EB46DF">
        <w:rPr>
          <w:rFonts w:eastAsia="Times New Roman" w:cs="Times New Roman"/>
          <w:color w:val="000000"/>
        </w:rPr>
        <w:t>he purse seine net</w:t>
      </w:r>
      <w:r w:rsidR="005D22F3" w:rsidRPr="00EB46DF">
        <w:rPr>
          <w:rFonts w:eastAsia="Times New Roman" w:cs="Times New Roman"/>
          <w:color w:val="000000"/>
        </w:rPr>
        <w:t xml:space="preserve"> </w:t>
      </w:r>
      <w:r w:rsidR="0072731E" w:rsidRPr="00EB46DF">
        <w:rPr>
          <w:rFonts w:eastAsia="Times New Roman" w:cs="Times New Roman"/>
          <w:color w:val="000000"/>
        </w:rPr>
        <w:t xml:space="preserve">was then set </w:t>
      </w:r>
      <w:r w:rsidR="00372150" w:rsidRPr="00EB46DF">
        <w:rPr>
          <w:rFonts w:eastAsia="Times New Roman" w:cs="Times New Roman"/>
          <w:color w:val="000000"/>
        </w:rPr>
        <w:t>on a targeted school of fish</w:t>
      </w:r>
      <w:r w:rsidR="0072731E" w:rsidRPr="00EB46DF">
        <w:rPr>
          <w:rFonts w:eastAsia="Times New Roman" w:cs="Times New Roman"/>
          <w:color w:val="000000"/>
        </w:rPr>
        <w:t>. U</w:t>
      </w:r>
      <w:r w:rsidR="00372150" w:rsidRPr="00EB46DF">
        <w:rPr>
          <w:rFonts w:eastAsia="Times New Roman" w:cs="Times New Roman"/>
          <w:color w:val="000000"/>
        </w:rPr>
        <w:t xml:space="preserve">p to </w:t>
      </w:r>
      <w:r w:rsidR="005675E6" w:rsidRPr="00EB46DF">
        <w:rPr>
          <w:rFonts w:eastAsia="Times New Roman" w:cs="Times New Roman"/>
          <w:color w:val="000000"/>
        </w:rPr>
        <w:t xml:space="preserve">30 </w:t>
      </w:r>
      <w:r w:rsidR="00372150" w:rsidRPr="00EB46DF">
        <w:rPr>
          <w:rFonts w:eastAsia="Times New Roman" w:cs="Times New Roman"/>
          <w:color w:val="000000"/>
        </w:rPr>
        <w:t xml:space="preserve">sockeye, 10 pink and 10 chum salmon </w:t>
      </w:r>
      <w:r w:rsidR="006648E5" w:rsidRPr="00EB46DF">
        <w:rPr>
          <w:rFonts w:eastAsia="Times New Roman" w:cs="Times New Roman"/>
          <w:color w:val="000000"/>
        </w:rPr>
        <w:t xml:space="preserve">were </w:t>
      </w:r>
      <w:r w:rsidR="005D22F3" w:rsidRPr="00EB46DF">
        <w:rPr>
          <w:rFonts w:eastAsia="Times New Roman" w:cs="Times New Roman"/>
          <w:color w:val="000000"/>
        </w:rPr>
        <w:t xml:space="preserve">retained, </w:t>
      </w:r>
      <w:r w:rsidR="0072731E" w:rsidRPr="00EB46DF">
        <w:rPr>
          <w:rFonts w:eastAsia="Times New Roman" w:cs="Times New Roman"/>
          <w:color w:val="000000"/>
        </w:rPr>
        <w:t xml:space="preserve">and </w:t>
      </w:r>
      <w:r w:rsidR="005D22F3" w:rsidRPr="00EB46DF">
        <w:rPr>
          <w:rFonts w:eastAsia="Times New Roman" w:cs="Times New Roman"/>
          <w:color w:val="000000"/>
        </w:rPr>
        <w:t>the remaining salmon</w:t>
      </w:r>
      <w:r w:rsidR="006648E5" w:rsidRPr="00EB46DF">
        <w:rPr>
          <w:rFonts w:eastAsia="Times New Roman" w:cs="Times New Roman"/>
          <w:color w:val="000000"/>
        </w:rPr>
        <w:t xml:space="preserve"> were</w:t>
      </w:r>
      <w:r w:rsidR="005D22F3" w:rsidRPr="00EB46DF">
        <w:rPr>
          <w:rFonts w:eastAsia="Times New Roman" w:cs="Times New Roman"/>
          <w:color w:val="000000"/>
        </w:rPr>
        <w:t xml:space="preserve"> counted and released</w:t>
      </w:r>
      <w:r w:rsidR="00E511DA"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(Hunt et al., 2018)</w:t>
      </w:r>
      <w:r w:rsidR="00674289" w:rsidRPr="00EB46DF">
        <w:rPr>
          <w:rStyle w:val="FootnoteReference"/>
          <w:rFonts w:eastAsia="Times New Roman" w:cs="Times New Roman"/>
          <w:color w:val="000000"/>
        </w:rPr>
        <w:fldChar w:fldCharType="end"/>
      </w:r>
      <w:r w:rsidR="00372150" w:rsidRPr="00EB46DF">
        <w:rPr>
          <w:rFonts w:eastAsia="Times New Roman" w:cs="Times New Roman"/>
          <w:color w:val="000000"/>
        </w:rPr>
        <w:t>.</w:t>
      </w:r>
      <w:r w:rsidR="00D86058" w:rsidRPr="00EB46DF">
        <w:rPr>
          <w:rFonts w:eastAsia="Times New Roman" w:cs="Times New Roman"/>
          <w:color w:val="000000"/>
        </w:rPr>
        <w:t xml:space="preserve"> </w:t>
      </w:r>
      <w:r w:rsidR="0072731E" w:rsidRPr="00EB46DF">
        <w:rPr>
          <w:rFonts w:eastAsia="Times New Roman" w:cs="Times New Roman"/>
          <w:color w:val="000000"/>
        </w:rPr>
        <w:t xml:space="preserve">All retained fish were individually </w:t>
      </w:r>
      <w:r w:rsidR="00D86058" w:rsidRPr="00EB46DF">
        <w:rPr>
          <w:rFonts w:eastAsia="Times New Roman" w:cs="Times New Roman"/>
          <w:color w:val="000000"/>
        </w:rPr>
        <w:t xml:space="preserve">euthanized with tricaine </w:t>
      </w:r>
      <w:r w:rsidR="00024A60" w:rsidRPr="00EB46DF">
        <w:rPr>
          <w:rFonts w:eastAsia="Times New Roman" w:cs="Times New Roman"/>
          <w:color w:val="000000"/>
        </w:rPr>
        <w:t>methane sulfonate</w:t>
      </w:r>
      <w:r w:rsidR="00D86058" w:rsidRPr="00EB46DF">
        <w:rPr>
          <w:rFonts w:eastAsia="Times New Roman" w:cs="Times New Roman"/>
          <w:color w:val="000000"/>
        </w:rPr>
        <w:t xml:space="preserve"> (MS-222) upon removal from the seine net, lengths and weights recorded, and preserved at -196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with liquid nitrogen in a dry shipper until the salmon samples were stored in the -80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freezer at the lab. </w:t>
      </w:r>
    </w:p>
    <w:p w14:paraId="621B17DE" w14:textId="4366D09E" w:rsidR="00185709" w:rsidRDefault="00185709" w:rsidP="00185709">
      <w:pPr>
        <w:rPr>
          <w:rFonts w:eastAsia="Times New Roman" w:cs="Times New Roman"/>
          <w:color w:val="000000"/>
        </w:rPr>
      </w:pPr>
    </w:p>
    <w:p w14:paraId="5A5E1DD4" w14:textId="30943B26" w:rsidR="00FA59E5" w:rsidRDefault="00FA59E5" w:rsidP="00185709">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 xml:space="preserve">A YSI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72DA7FD4" w14:textId="77777777" w:rsidR="00FA59E5" w:rsidRPr="00FA59E5" w:rsidRDefault="00FA59E5" w:rsidP="00185709">
      <w:pPr>
        <w:rPr>
          <w:rFonts w:eastAsia="Times New Roman" w:cs="Times New Roman"/>
        </w:rPr>
      </w:pPr>
    </w:p>
    <w:p w14:paraId="609A8B5C" w14:textId="6BCB48F4" w:rsidR="00A1270A" w:rsidRDefault="00A1270A" w:rsidP="00A1270A">
      <w:pPr>
        <w:pStyle w:val="Heading4"/>
      </w:pPr>
      <w:bookmarkStart w:id="73" w:name="_Toc47019012"/>
      <w:r>
        <w:t>Zooplankton and salmon stomach content analysis</w:t>
      </w:r>
      <w:bookmarkEnd w:id="73"/>
    </w:p>
    <w:p w14:paraId="1AD4A833" w14:textId="77777777" w:rsidR="00A1270A" w:rsidRDefault="00A1270A" w:rsidP="00185709">
      <w:pPr>
        <w:rPr>
          <w:rFonts w:eastAsia="Times New Roman" w:cs="Times New Roman"/>
          <w:color w:val="000000"/>
        </w:rPr>
      </w:pPr>
    </w:p>
    <w:p w14:paraId="0E101D16" w14:textId="6E3D76F3" w:rsidR="00185709" w:rsidRPr="00EB46DF" w:rsidRDefault="00185709" w:rsidP="00185709">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sidR="00D0733D">
        <w:rPr>
          <w:rFonts w:eastAsia="Times New Roman" w:cs="Times New Roman"/>
          <w:color w:val="000000"/>
        </w:rPr>
        <w:t>If</w:t>
      </w:r>
      <w:r w:rsidR="00D0733D" w:rsidRPr="00EB46DF">
        <w:rPr>
          <w:rFonts w:eastAsia="Times New Roman" w:cs="Times New Roman"/>
          <w:color w:val="000000"/>
        </w:rPr>
        <w:t xml:space="preserve"> necessary</w:t>
      </w:r>
      <w:r w:rsidR="00D0733D">
        <w:rPr>
          <w:rFonts w:eastAsia="Times New Roman" w:cs="Times New Roman"/>
          <w:color w:val="000000"/>
        </w:rPr>
        <w:t>,</w:t>
      </w:r>
      <w:r w:rsidR="00D0733D" w:rsidRPr="00EB46DF">
        <w:rPr>
          <w:rFonts w:eastAsia="Times New Roman" w:cs="Times New Roman"/>
          <w:color w:val="000000"/>
        </w:rPr>
        <w:t xml:space="preserve"> </w:t>
      </w:r>
      <w:r w:rsidR="00D0733D">
        <w:rPr>
          <w:rFonts w:eastAsia="Times New Roman" w:cs="Times New Roman"/>
          <w:color w:val="000000"/>
        </w:rPr>
        <w:t>e</w:t>
      </w:r>
      <w:r w:rsidRPr="00EB46DF">
        <w:rPr>
          <w:rFonts w:eastAsia="Times New Roman" w:cs="Times New Roman"/>
          <w:color w:val="000000"/>
        </w:rPr>
        <w:t>ach size fraction of zooplankton</w:t>
      </w:r>
      <w:r w:rsidR="00D0733D">
        <w:rPr>
          <w:rFonts w:eastAsia="Times New Roman" w:cs="Times New Roman"/>
          <w:color w:val="000000"/>
        </w:rPr>
        <w:t xml:space="preserve"> was </w:t>
      </w:r>
      <w:r w:rsidR="00D0733D" w:rsidRPr="00EB46DF">
        <w:rPr>
          <w:rFonts w:eastAsia="Times New Roman" w:cs="Times New Roman"/>
          <w:color w:val="000000"/>
        </w:rPr>
        <w:t xml:space="preserve">subsampled </w:t>
      </w:r>
      <w:r w:rsidR="00D0733D">
        <w:rPr>
          <w:rFonts w:eastAsia="Times New Roman" w:cs="Times New Roman"/>
          <w:color w:val="000000"/>
        </w:rPr>
        <w:t>with</w:t>
      </w:r>
      <w:r w:rsidR="00D0733D" w:rsidRPr="00EB46DF">
        <w:rPr>
          <w:rFonts w:eastAsia="Times New Roman" w:cs="Times New Roman"/>
          <w:color w:val="000000"/>
        </w:rPr>
        <w:t xml:space="preserve"> a </w:t>
      </w:r>
      <w:proofErr w:type="spellStart"/>
      <w:r w:rsidR="00D0733D" w:rsidRPr="00EB46DF">
        <w:rPr>
          <w:rFonts w:eastAsia="Times New Roman" w:cs="Times New Roman"/>
          <w:color w:val="000000"/>
        </w:rPr>
        <w:t>Motodo</w:t>
      </w:r>
      <w:proofErr w:type="spellEnd"/>
      <w:r w:rsidR="00D0733D">
        <w:rPr>
          <w:rFonts w:eastAsia="Times New Roman" w:cs="Times New Roman"/>
          <w:color w:val="000000"/>
        </w:rPr>
        <w:t xml:space="preserve"> plankton</w:t>
      </w:r>
      <w:r w:rsidR="00D0733D" w:rsidRPr="00EB46DF">
        <w:rPr>
          <w:rFonts w:eastAsia="Times New Roman" w:cs="Times New Roman"/>
          <w:color w:val="000000"/>
        </w:rPr>
        <w:t xml:space="preserve"> splitter.</w:t>
      </w:r>
      <w:r w:rsidR="00D0733D">
        <w:rPr>
          <w:rFonts w:eastAsia="Times New Roman" w:cs="Times New Roman"/>
          <w:color w:val="000000"/>
        </w:rPr>
        <w:t xml:space="preserve"> Zooplankton </w:t>
      </w:r>
      <w:r w:rsidRPr="00EB46DF">
        <w:rPr>
          <w:rFonts w:eastAsia="Times New Roman" w:cs="Times New Roman"/>
          <w:color w:val="000000"/>
        </w:rPr>
        <w:t>w</w:t>
      </w:r>
      <w:r w:rsidR="00D0733D">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life stage and the finest taxonomic resolution possible</w:t>
      </w:r>
      <w:r w:rsidR="00D0733D">
        <w:rPr>
          <w:rFonts w:eastAsia="Times New Roman" w:cs="Times New Roman"/>
          <w:color w:val="000000"/>
        </w:rPr>
        <w:t>, e</w:t>
      </w:r>
      <w:r>
        <w:rPr>
          <w:rFonts w:eastAsia="Times New Roman" w:cs="Times New Roman"/>
          <w:color w:val="000000"/>
        </w:rPr>
        <w:t xml:space="preserve">ach group was then </w:t>
      </w:r>
      <w:r w:rsidRPr="00EB46DF">
        <w:rPr>
          <w:rFonts w:eastAsia="Times New Roman" w:cs="Times New Roman"/>
          <w:color w:val="000000"/>
        </w:rPr>
        <w:t>enumerated and measured with an ocular micrometer</w:t>
      </w:r>
      <w:r w:rsidR="00D0733D">
        <w:rPr>
          <w:rFonts w:eastAsia="Times New Roman" w:cs="Times New Roman"/>
          <w:color w:val="000000"/>
        </w:rPr>
        <w:t>.</w:t>
      </w:r>
    </w:p>
    <w:p w14:paraId="4DFB54A8" w14:textId="28A302BB" w:rsidR="00185709" w:rsidRDefault="00D0733D" w:rsidP="00266C78">
      <w:pPr>
        <w:rPr>
          <w:rFonts w:eastAsia="Times New Roman" w:cs="Times New Roman"/>
        </w:rPr>
      </w:pPr>
      <w:r>
        <w:rPr>
          <w:rFonts w:eastAsia="Times New Roman" w:cs="Times New Roman"/>
        </w:rPr>
        <w:tab/>
      </w:r>
    </w:p>
    <w:p w14:paraId="2B2FBA17" w14:textId="6E019C7B" w:rsidR="00CE7AC8" w:rsidRPr="00D0733D" w:rsidRDefault="00D0733D" w:rsidP="00266C78">
      <w:pPr>
        <w:rPr>
          <w:rFonts w:eastAsia="Times New Roman" w:cs="Times New Roman"/>
        </w:rPr>
      </w:pPr>
      <w:r>
        <w:rPr>
          <w:rFonts w:eastAsia="Times New Roman" w:cs="Times New Roman"/>
        </w:rPr>
        <w:tab/>
        <w:t xml:space="preserve">Wet weight and fork length were recorded for juvenile salmon before dissection to remove relevant samples, such as the stomachs, which were preserved in 95% ethanol. </w:t>
      </w:r>
      <w:r w:rsidR="00893DEA" w:rsidRPr="00EB46DF">
        <w:rPr>
          <w:rFonts w:eastAsia="Times New Roman" w:cs="Times New Roman"/>
          <w:color w:val="000000"/>
        </w:rPr>
        <w:t xml:space="preserve">Prior to analysis, </w:t>
      </w:r>
      <w:r w:rsidR="00372150" w:rsidRPr="00EB46DF">
        <w:rPr>
          <w:rFonts w:eastAsia="Times New Roman" w:cs="Times New Roman"/>
          <w:color w:val="000000"/>
        </w:rPr>
        <w:t xml:space="preserve">salmon stomachs </w:t>
      </w:r>
      <w:r w:rsidR="007F2F83" w:rsidRPr="00EB46DF">
        <w:rPr>
          <w:rFonts w:eastAsia="Times New Roman" w:cs="Times New Roman"/>
          <w:color w:val="000000"/>
        </w:rPr>
        <w:t xml:space="preserve">were </w:t>
      </w:r>
      <w:r w:rsidR="00372150" w:rsidRPr="00EB46DF">
        <w:rPr>
          <w:rFonts w:eastAsia="Times New Roman" w:cs="Times New Roman"/>
          <w:color w:val="000000"/>
        </w:rPr>
        <w:t>remov</w:t>
      </w:r>
      <w:r w:rsidR="007F2F83" w:rsidRPr="00EB46DF">
        <w:rPr>
          <w:rFonts w:eastAsia="Times New Roman" w:cs="Times New Roman"/>
          <w:color w:val="000000"/>
        </w:rPr>
        <w:t xml:space="preserve">ed </w:t>
      </w:r>
      <w:r w:rsidR="004C2951" w:rsidRPr="00EB46DF">
        <w:rPr>
          <w:rFonts w:eastAsia="Times New Roman" w:cs="Times New Roman"/>
          <w:color w:val="000000"/>
        </w:rPr>
        <w:t>from ethanol</w:t>
      </w:r>
      <w:r w:rsidR="00372150" w:rsidRPr="00EB46DF">
        <w:rPr>
          <w:rFonts w:eastAsia="Times New Roman" w:cs="Times New Roman"/>
          <w:color w:val="000000"/>
        </w:rPr>
        <w:t xml:space="preserve"> and soak</w:t>
      </w:r>
      <w:r w:rsidR="007F2F83" w:rsidRPr="00EB46DF">
        <w:rPr>
          <w:rFonts w:eastAsia="Times New Roman" w:cs="Times New Roman"/>
          <w:color w:val="000000"/>
        </w:rPr>
        <w:t>ed</w:t>
      </w:r>
      <w:r w:rsidR="00372150" w:rsidRPr="00EB46DF">
        <w:rPr>
          <w:rFonts w:eastAsia="Times New Roman" w:cs="Times New Roman"/>
          <w:color w:val="000000"/>
        </w:rPr>
        <w:t xml:space="preserve"> for 30 minutes in </w:t>
      </w:r>
      <w:r w:rsidR="00912321" w:rsidRPr="00EB46DF">
        <w:rPr>
          <w:rFonts w:eastAsia="Times New Roman" w:cs="Times New Roman"/>
          <w:color w:val="000000"/>
        </w:rPr>
        <w:t xml:space="preserve">tap </w:t>
      </w:r>
      <w:r w:rsidR="00372150" w:rsidRPr="00EB46DF">
        <w:rPr>
          <w:rFonts w:eastAsia="Times New Roman" w:cs="Times New Roman"/>
          <w:color w:val="000000"/>
        </w:rPr>
        <w:t xml:space="preserve">water to reduce </w:t>
      </w:r>
      <w:r w:rsidR="007F2F83" w:rsidRPr="00EB46DF">
        <w:rPr>
          <w:rFonts w:eastAsia="Times New Roman" w:cs="Times New Roman"/>
          <w:color w:val="000000"/>
        </w:rPr>
        <w:t xml:space="preserve">the </w:t>
      </w:r>
      <w:r w:rsidR="00372150" w:rsidRPr="00EB46DF">
        <w:rPr>
          <w:rFonts w:eastAsia="Times New Roman" w:cs="Times New Roman"/>
          <w:color w:val="000000"/>
        </w:rPr>
        <w:t xml:space="preserve">brittleness of </w:t>
      </w:r>
      <w:r w:rsidR="007F2F83" w:rsidRPr="00EB46DF">
        <w:rPr>
          <w:rFonts w:eastAsia="Times New Roman" w:cs="Times New Roman"/>
          <w:color w:val="000000"/>
        </w:rPr>
        <w:t xml:space="preserve">the </w:t>
      </w:r>
      <w:r w:rsidR="00372150" w:rsidRPr="00EB46DF">
        <w:rPr>
          <w:rFonts w:eastAsia="Times New Roman" w:cs="Times New Roman"/>
          <w:color w:val="000000"/>
        </w:rPr>
        <w:t>sample</w:t>
      </w:r>
      <w:r w:rsidR="007F2F83" w:rsidRPr="00EB46DF">
        <w:rPr>
          <w:rFonts w:eastAsia="Times New Roman" w:cs="Times New Roman"/>
          <w:color w:val="000000"/>
        </w:rPr>
        <w:t xml:space="preserve">. The stomach was then </w:t>
      </w:r>
      <w:r w:rsidR="00372150" w:rsidRPr="00EB46DF">
        <w:rPr>
          <w:rFonts w:eastAsia="Times New Roman" w:cs="Times New Roman"/>
          <w:color w:val="000000"/>
        </w:rPr>
        <w:t>dissect</w:t>
      </w:r>
      <w:r w:rsidR="007F2F83" w:rsidRPr="00EB46DF">
        <w:rPr>
          <w:rFonts w:eastAsia="Times New Roman" w:cs="Times New Roman"/>
          <w:color w:val="000000"/>
        </w:rPr>
        <w:t xml:space="preserve">ed </w:t>
      </w:r>
      <w:r w:rsidR="00372150" w:rsidRPr="00EB46DF">
        <w:rPr>
          <w:rFonts w:eastAsia="Times New Roman" w:cs="Times New Roman"/>
          <w:color w:val="000000"/>
        </w:rPr>
        <w:t>open</w:t>
      </w:r>
      <w:r w:rsidR="007F2F83" w:rsidRPr="00EB46DF">
        <w:rPr>
          <w:rFonts w:eastAsia="Times New Roman" w:cs="Times New Roman"/>
          <w:color w:val="000000"/>
        </w:rPr>
        <w:t xml:space="preserve"> and </w:t>
      </w:r>
      <w:r w:rsidR="00372150" w:rsidRPr="00EB46DF">
        <w:rPr>
          <w:rFonts w:eastAsia="Times New Roman" w:cs="Times New Roman"/>
          <w:color w:val="000000"/>
        </w:rPr>
        <w:t>the food contents removed</w:t>
      </w:r>
      <w:r w:rsidR="007F2F83" w:rsidRPr="00EB46DF">
        <w:rPr>
          <w:rFonts w:eastAsia="Times New Roman" w:cs="Times New Roman"/>
          <w:color w:val="000000"/>
        </w:rPr>
        <w:t>. T</w:t>
      </w:r>
      <w:r w:rsidR="00372150" w:rsidRPr="00EB46DF">
        <w:rPr>
          <w:rFonts w:eastAsia="Times New Roman" w:cs="Times New Roman"/>
          <w:color w:val="000000"/>
        </w:rPr>
        <w:t xml:space="preserve">he entire </w:t>
      </w:r>
      <w:r w:rsidR="007F2F83" w:rsidRPr="00EB46DF">
        <w:rPr>
          <w:rFonts w:eastAsia="Times New Roman" w:cs="Times New Roman"/>
          <w:color w:val="000000"/>
        </w:rPr>
        <w:t xml:space="preserve">food </w:t>
      </w:r>
      <w:r w:rsidR="00372150" w:rsidRPr="00EB46DF">
        <w:rPr>
          <w:rFonts w:eastAsia="Times New Roman" w:cs="Times New Roman"/>
          <w:color w:val="000000"/>
        </w:rPr>
        <w:t>bolus was weighed</w:t>
      </w:r>
      <w:r w:rsidR="000205D4" w:rsidRPr="00EB46DF">
        <w:rPr>
          <w:rFonts w:eastAsia="Times New Roman" w:cs="Times New Roman"/>
          <w:color w:val="000000"/>
        </w:rPr>
        <w:t xml:space="preserve"> on an analytical balance and wet weight recorded</w:t>
      </w:r>
      <w:r w:rsidR="005C4F22" w:rsidRPr="00EB46DF">
        <w:rPr>
          <w:rFonts w:eastAsia="Times New Roman" w:cs="Times New Roman"/>
          <w:color w:val="000000"/>
        </w:rPr>
        <w:t xml:space="preserve"> to the nearest 0.1 </w:t>
      </w:r>
      <w:r w:rsidR="009A44D9" w:rsidRPr="00EB46DF">
        <w:rPr>
          <w:rFonts w:eastAsia="Times New Roman" w:cs="Times New Roman"/>
          <w:color w:val="000000"/>
        </w:rPr>
        <w:t>m</w:t>
      </w:r>
      <w:r w:rsidR="005C4F22" w:rsidRPr="00EB46DF">
        <w:rPr>
          <w:rFonts w:eastAsia="Times New Roman" w:cs="Times New Roman"/>
          <w:color w:val="000000"/>
        </w:rPr>
        <w:t>g</w:t>
      </w:r>
      <w:r w:rsidR="000205D4" w:rsidRPr="00EB46DF">
        <w:rPr>
          <w:rFonts w:eastAsia="Times New Roman" w:cs="Times New Roman"/>
          <w:color w:val="000000"/>
        </w:rPr>
        <w:t xml:space="preserve">. The bolus was then </w:t>
      </w:r>
      <w:r w:rsidR="00372150" w:rsidRPr="00EB46DF">
        <w:rPr>
          <w:rFonts w:eastAsia="Times New Roman" w:cs="Times New Roman"/>
          <w:color w:val="000000"/>
        </w:rPr>
        <w:t xml:space="preserve">placed on a petri dish with water added, </w:t>
      </w:r>
      <w:r w:rsidR="007F2F83" w:rsidRPr="00EB46DF">
        <w:rPr>
          <w:rFonts w:eastAsia="Times New Roman" w:cs="Times New Roman"/>
          <w:color w:val="000000"/>
        </w:rPr>
        <w:t xml:space="preserve">and prey </w:t>
      </w:r>
      <w:r w:rsidR="00372150" w:rsidRPr="00EB46DF">
        <w:rPr>
          <w:rFonts w:eastAsia="Times New Roman" w:cs="Times New Roman"/>
          <w:color w:val="000000"/>
        </w:rPr>
        <w:t>rearrange</w:t>
      </w:r>
      <w:r w:rsidR="007F2F83" w:rsidRPr="00EB46DF">
        <w:rPr>
          <w:rFonts w:eastAsia="Times New Roman" w:cs="Times New Roman"/>
          <w:color w:val="000000"/>
        </w:rPr>
        <w:t>d</w:t>
      </w:r>
      <w:r w:rsidR="00372150" w:rsidRPr="00EB46DF">
        <w:rPr>
          <w:rFonts w:eastAsia="Times New Roman" w:cs="Times New Roman"/>
          <w:color w:val="000000"/>
        </w:rPr>
        <w:t xml:space="preserve"> by species, size, life stage and digestive state.</w:t>
      </w:r>
      <w:r w:rsidR="005C4F22" w:rsidRPr="00EB46DF">
        <w:rPr>
          <w:rFonts w:eastAsia="Times New Roman" w:cs="Times New Roman"/>
          <w:color w:val="000000"/>
        </w:rPr>
        <w:t xml:space="preserve"> Digestive states </w:t>
      </w:r>
      <w:r w:rsidR="00C6340E" w:rsidRPr="00EB46DF">
        <w:rPr>
          <w:rFonts w:eastAsia="Times New Roman" w:cs="Times New Roman"/>
          <w:color w:val="000000"/>
        </w:rPr>
        <w:t>were</w:t>
      </w:r>
      <w:r w:rsidR="005C4F22" w:rsidRPr="00EB46DF">
        <w:rPr>
          <w:rFonts w:eastAsia="Times New Roman" w:cs="Times New Roman"/>
          <w:color w:val="000000"/>
        </w:rPr>
        <w:t xml:space="preserve"> defined as 1) fresh prey, intact, 2) semi-fresh prey, with lost appendages or color, 3) semi-digested prey, </w:t>
      </w:r>
      <w:r w:rsidR="00C6340E" w:rsidRPr="00EB46DF">
        <w:rPr>
          <w:rFonts w:eastAsia="Times New Roman" w:cs="Times New Roman"/>
          <w:color w:val="000000"/>
        </w:rPr>
        <w:t xml:space="preserve">identified to group, </w:t>
      </w:r>
      <w:r w:rsidR="005C4F22" w:rsidRPr="00EB46DF">
        <w:rPr>
          <w:rFonts w:eastAsia="Times New Roman" w:cs="Times New Roman"/>
          <w:color w:val="000000"/>
        </w:rPr>
        <w:t>and 4) fully digested</w:t>
      </w:r>
      <w:r w:rsidR="00C6340E" w:rsidRPr="00EB46DF">
        <w:rPr>
          <w:rFonts w:eastAsia="Times New Roman" w:cs="Times New Roman"/>
          <w:color w:val="000000"/>
        </w:rPr>
        <w:t>,</w:t>
      </w:r>
      <w:r w:rsidR="005C4F22" w:rsidRPr="00EB46DF">
        <w:rPr>
          <w:rFonts w:eastAsia="Times New Roman" w:cs="Times New Roman"/>
          <w:color w:val="000000"/>
        </w:rPr>
        <w:t xml:space="preserve"> </w:t>
      </w:r>
      <w:r w:rsidR="00C6340E" w:rsidRPr="00EB46DF">
        <w:rPr>
          <w:rFonts w:eastAsia="Times New Roman" w:cs="Times New Roman"/>
          <w:color w:val="000000"/>
        </w:rPr>
        <w:t>and unidentified</w:t>
      </w:r>
      <w:r w:rsidR="005C4F22" w:rsidRPr="00EB46DF">
        <w:rPr>
          <w:rFonts w:eastAsia="Times New Roman" w:cs="Times New Roman"/>
          <w:color w:val="000000"/>
        </w:rPr>
        <w:t xml:space="preserve"> prey.</w:t>
      </w:r>
      <w:r w:rsidR="00372150" w:rsidRPr="00EB46DF">
        <w:rPr>
          <w:rFonts w:eastAsia="Times New Roman" w:cs="Times New Roman"/>
          <w:color w:val="000000"/>
        </w:rPr>
        <w:t xml:space="preserve"> </w:t>
      </w:r>
      <w:r w:rsidR="00257D50" w:rsidRPr="00EB46DF">
        <w:rPr>
          <w:rFonts w:eastAsia="Times New Roman" w:cs="Times New Roman"/>
          <w:color w:val="000000"/>
        </w:rPr>
        <w:t xml:space="preserve">If prey could not be identified to species, it was identified to the most detailed taxonomic group possible, e.g. Ctenophora and Cnidaria jellyfish, collectively grouped as “gelatinous” hereafter. </w:t>
      </w:r>
      <w:r w:rsidR="00372150" w:rsidRPr="00EB46DF">
        <w:rPr>
          <w:rFonts w:eastAsia="Times New Roman" w:cs="Times New Roman"/>
          <w:color w:val="000000"/>
        </w:rPr>
        <w:t xml:space="preserve">For each prey group, minimum and maximum lengths were measured with an ocular micrometer, individuals were counted, and the group </w:t>
      </w:r>
      <w:r w:rsidR="00257D50" w:rsidRPr="00EB46DF">
        <w:rPr>
          <w:rFonts w:eastAsia="Times New Roman" w:cs="Times New Roman"/>
          <w:color w:val="000000"/>
        </w:rPr>
        <w:t xml:space="preserve">wet weight recorded to nearest 0.1 mg. If a stomach sample had </w:t>
      </w:r>
      <w:r w:rsidR="00C6340E" w:rsidRPr="00EB46DF">
        <w:rPr>
          <w:rFonts w:eastAsia="Times New Roman" w:cs="Times New Roman"/>
          <w:color w:val="000000"/>
        </w:rPr>
        <w:t>over</w:t>
      </w:r>
      <w:r w:rsidR="00257D50" w:rsidRPr="00EB46DF">
        <w:rPr>
          <w:rFonts w:eastAsia="Times New Roman" w:cs="Times New Roman"/>
          <w:color w:val="000000"/>
        </w:rPr>
        <w:t xml:space="preserve"> 1,000 prey of similar </w:t>
      </w:r>
      <w:r w:rsidRPr="00EB46DF">
        <w:rPr>
          <w:rFonts w:eastAsia="Times New Roman" w:cs="Times New Roman"/>
          <w:color w:val="000000"/>
        </w:rPr>
        <w:t>size,</w:t>
      </w:r>
      <w:r w:rsidR="001A6E5F" w:rsidRPr="00EB46DF">
        <w:rPr>
          <w:rFonts w:eastAsia="Times New Roman" w:cs="Times New Roman"/>
          <w:color w:val="000000"/>
        </w:rPr>
        <w:t xml:space="preserve"> </w:t>
      </w:r>
      <w:r w:rsidR="00257D50" w:rsidRPr="00EB46DF">
        <w:rPr>
          <w:rFonts w:eastAsia="Times New Roman" w:cs="Times New Roman"/>
          <w:color w:val="000000"/>
        </w:rPr>
        <w:t xml:space="preserve">a </w:t>
      </w:r>
      <w:r w:rsidR="00050ACA" w:rsidRPr="00EB46DF">
        <w:rPr>
          <w:rFonts w:eastAsia="Times New Roman" w:cs="Times New Roman"/>
          <w:color w:val="000000"/>
        </w:rPr>
        <w:t xml:space="preserve">¼ </w:t>
      </w:r>
      <w:r w:rsidR="00257D50" w:rsidRPr="00EB46DF">
        <w:rPr>
          <w:rFonts w:eastAsia="Times New Roman" w:cs="Times New Roman"/>
          <w:color w:val="000000"/>
        </w:rPr>
        <w:t xml:space="preserve">subsample </w:t>
      </w:r>
      <w:r w:rsidR="001A6E5F" w:rsidRPr="00EB46DF">
        <w:rPr>
          <w:rFonts w:eastAsia="Times New Roman" w:cs="Times New Roman"/>
          <w:color w:val="000000"/>
        </w:rPr>
        <w:t>was</w:t>
      </w:r>
      <w:r w:rsidR="00257D50" w:rsidRPr="00EB46DF">
        <w:rPr>
          <w:rFonts w:eastAsia="Times New Roman" w:cs="Times New Roman"/>
          <w:color w:val="000000"/>
        </w:rPr>
        <w:t xml:space="preserve"> processed</w:t>
      </w:r>
      <w:r>
        <w:rPr>
          <w:rFonts w:eastAsia="Times New Roman" w:cs="Times New Roman"/>
          <w:color w:val="000000"/>
        </w:rPr>
        <w:t xml:space="preserve">, after removing and recording large and/or rare prey. </w:t>
      </w:r>
      <w:r w:rsidR="00D472CE" w:rsidRPr="00EB46DF">
        <w:rPr>
          <w:rFonts w:eastAsia="Times New Roman" w:cs="Times New Roman"/>
          <w:color w:val="000000"/>
        </w:rPr>
        <w:t xml:space="preserve"> </w:t>
      </w:r>
    </w:p>
    <w:p w14:paraId="43F66360" w14:textId="5E4F295F" w:rsidR="00A1270A" w:rsidRDefault="00A1270A" w:rsidP="00266C78">
      <w:pPr>
        <w:rPr>
          <w:rFonts w:eastAsia="Times New Roman" w:cs="Times New Roman"/>
          <w:color w:val="000000"/>
        </w:rPr>
      </w:pPr>
    </w:p>
    <w:p w14:paraId="1DF31700" w14:textId="150F070A" w:rsidR="00A1270A" w:rsidRPr="00EB46DF" w:rsidRDefault="00A1270A" w:rsidP="00A1270A">
      <w:pPr>
        <w:pStyle w:val="Heading4"/>
      </w:pPr>
      <w:bookmarkStart w:id="74" w:name="_Toc47019013"/>
      <w:r>
        <w:t>Data analysis</w:t>
      </w:r>
      <w:bookmarkEnd w:id="74"/>
    </w:p>
    <w:p w14:paraId="011412CD" w14:textId="77777777" w:rsidR="00C6340E" w:rsidRPr="00EB46DF" w:rsidRDefault="00C6340E" w:rsidP="00266C78">
      <w:pPr>
        <w:rPr>
          <w:rFonts w:eastAsia="Times New Roman" w:cs="Times New Roman"/>
        </w:rPr>
      </w:pPr>
    </w:p>
    <w:p w14:paraId="20A5B01E" w14:textId="0DE9F63F" w:rsidR="00372150" w:rsidRPr="00EB46DF" w:rsidRDefault="00372150" w:rsidP="00266C78">
      <w:pPr>
        <w:rPr>
          <w:rFonts w:eastAsia="Times New Roman" w:cs="Times New Roman"/>
        </w:rPr>
      </w:pPr>
      <w:r w:rsidRPr="00EB46DF">
        <w:rPr>
          <w:rFonts w:eastAsia="Times New Roman" w:cs="Times New Roman"/>
          <w:color w:val="000000"/>
        </w:rPr>
        <w:tab/>
      </w:r>
      <w:r w:rsidR="000B23A6" w:rsidRPr="00EB46DF">
        <w:rPr>
          <w:rFonts w:eastAsia="Times New Roman" w:cs="Times New Roman"/>
          <w:color w:val="000000"/>
        </w:rPr>
        <w:t xml:space="preserve">The spatial variation in prey composition was </w:t>
      </w:r>
      <w:r w:rsidR="00E74AF6" w:rsidRPr="00EB46DF">
        <w:rPr>
          <w:rFonts w:eastAsia="Times New Roman" w:cs="Times New Roman"/>
          <w:color w:val="000000"/>
        </w:rPr>
        <w:t>analyzed</w:t>
      </w:r>
      <w:r w:rsidR="000B23A6" w:rsidRPr="00EB46DF">
        <w:rPr>
          <w:rFonts w:eastAsia="Times New Roman" w:cs="Times New Roman"/>
          <w:color w:val="000000"/>
        </w:rPr>
        <w:t xml:space="preserve"> using a multivariate approach. Prior to the </w:t>
      </w:r>
      <w:r w:rsidRPr="00EB46DF">
        <w:rPr>
          <w:rFonts w:eastAsia="Times New Roman" w:cs="Times New Roman"/>
          <w:color w:val="000000"/>
        </w:rPr>
        <w:t>analysis</w:t>
      </w:r>
      <w:r w:rsidR="000B23A6" w:rsidRPr="00EB46DF">
        <w:rPr>
          <w:rFonts w:eastAsia="Times New Roman" w:cs="Times New Roman"/>
          <w:color w:val="000000"/>
        </w:rPr>
        <w:t xml:space="preserve">, </w:t>
      </w:r>
      <w:r w:rsidRPr="00EB46DF">
        <w:rPr>
          <w:rFonts w:eastAsia="Times New Roman" w:cs="Times New Roman"/>
          <w:color w:val="000000"/>
        </w:rPr>
        <w:t>rare taxonomic prey categories (</w:t>
      </w:r>
      <w:r w:rsidR="00BE68F8" w:rsidRPr="00EB46DF">
        <w:rPr>
          <w:rFonts w:eastAsia="Times New Roman" w:cs="Times New Roman"/>
          <w:color w:val="000000"/>
        </w:rPr>
        <w:t>occurring</w:t>
      </w:r>
      <w:r w:rsidRPr="00EB46DF">
        <w:rPr>
          <w:rFonts w:eastAsia="Times New Roman" w:cs="Times New Roman"/>
          <w:color w:val="000000"/>
        </w:rPr>
        <w:t xml:space="preserve"> in less than three stomachs) </w:t>
      </w:r>
      <w:r w:rsidR="000B23A6" w:rsidRPr="00EB46DF">
        <w:rPr>
          <w:rFonts w:eastAsia="Times New Roman" w:cs="Times New Roman"/>
          <w:color w:val="000000"/>
        </w:rPr>
        <w:t xml:space="preserve">were combined into </w:t>
      </w:r>
      <w:r w:rsidRPr="00EB46DF">
        <w:rPr>
          <w:rFonts w:eastAsia="Times New Roman" w:cs="Times New Roman"/>
          <w:color w:val="000000"/>
        </w:rPr>
        <w:t>higher level groupings</w:t>
      </w:r>
      <w:r w:rsidR="000B23A6" w:rsidRPr="00EB46DF">
        <w:rPr>
          <w:rFonts w:eastAsia="Times New Roman" w:cs="Times New Roman"/>
          <w:color w:val="000000"/>
        </w:rPr>
        <w:t>,</w:t>
      </w:r>
      <w:r w:rsidRPr="00EB46DF">
        <w:rPr>
          <w:rFonts w:eastAsia="Times New Roman" w:cs="Times New Roman"/>
          <w:color w:val="000000"/>
        </w:rPr>
        <w:t xml:space="preserve"> ignoring “digested food.” </w:t>
      </w:r>
      <w:r w:rsidR="00BD3083" w:rsidRPr="00EB46DF">
        <w:rPr>
          <w:rFonts w:eastAsia="Times New Roman" w:cs="Times New Roman"/>
          <w:color w:val="000000"/>
        </w:rPr>
        <w:t xml:space="preserve">Fish stomach content </w:t>
      </w:r>
      <w:r w:rsidR="000B23A6" w:rsidRPr="00EB46DF">
        <w:rPr>
          <w:rFonts w:eastAsia="Times New Roman" w:cs="Times New Roman"/>
          <w:color w:val="000000"/>
        </w:rPr>
        <w:t xml:space="preserve">wet </w:t>
      </w:r>
      <w:r w:rsidR="00BD3083" w:rsidRPr="00EB46DF">
        <w:rPr>
          <w:rFonts w:eastAsia="Times New Roman" w:cs="Times New Roman"/>
          <w:color w:val="000000"/>
        </w:rPr>
        <w:t xml:space="preserve">weight was multiplied by 1.54 to correct weights </w:t>
      </w:r>
      <w:r w:rsidR="000B23A6" w:rsidRPr="00EB46DF">
        <w:rPr>
          <w:rFonts w:eastAsia="Times New Roman" w:cs="Times New Roman"/>
          <w:color w:val="000000"/>
        </w:rPr>
        <w:t xml:space="preserve">for water loss </w:t>
      </w:r>
      <w:r w:rsidR="00BD3083" w:rsidRPr="00EB46DF">
        <w:rPr>
          <w:rFonts w:eastAsia="Times New Roman" w:cs="Times New Roman"/>
          <w:color w:val="000000"/>
        </w:rPr>
        <w:t xml:space="preserve">after storage in ethanol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(James, 2019)</w:t>
      </w:r>
      <w:r w:rsidR="00674289" w:rsidRPr="00EB46DF">
        <w:rPr>
          <w:rStyle w:val="FootnoteReference"/>
          <w:rFonts w:eastAsia="Times New Roman" w:cs="Times New Roman"/>
          <w:color w:val="000000"/>
        </w:rPr>
        <w:fldChar w:fldCharType="end"/>
      </w:r>
      <w:r w:rsidR="00BD3083" w:rsidRPr="00EB46DF">
        <w:rPr>
          <w:rFonts w:eastAsia="Times New Roman" w:cs="Times New Roman"/>
          <w:color w:val="000000"/>
        </w:rPr>
        <w:t xml:space="preserve">. </w:t>
      </w:r>
      <w:r w:rsidR="000B23A6" w:rsidRPr="00EB46DF">
        <w:rPr>
          <w:rFonts w:eastAsia="Times New Roman" w:cs="Times New Roman"/>
          <w:color w:val="000000"/>
        </w:rPr>
        <w:t>R</w:t>
      </w:r>
      <w:r w:rsidRPr="00EB46DF">
        <w:rPr>
          <w:rFonts w:eastAsia="Times New Roman" w:cs="Times New Roman"/>
          <w:color w:val="000000"/>
        </w:rPr>
        <w:t>elative prey biomass for each stomach was calculated and arcsine square root transformed</w:t>
      </w:r>
      <w:r w:rsidR="000B23A6" w:rsidRPr="00EB46DF">
        <w:rPr>
          <w:rFonts w:eastAsia="Times New Roman" w:cs="Times New Roman"/>
          <w:color w:val="000000"/>
        </w:rPr>
        <w:t xml:space="preserve"> before calculating</w:t>
      </w:r>
      <w:r w:rsidRPr="00EB46DF">
        <w:rPr>
          <w:rFonts w:eastAsia="Times New Roman" w:cs="Times New Roman"/>
          <w:color w:val="000000"/>
        </w:rPr>
        <w:t xml:space="preserve"> Bray-Curtis </w:t>
      </w:r>
      <w:r w:rsidR="004C2951" w:rsidRPr="00EB46DF">
        <w:rPr>
          <w:rFonts w:eastAsia="Times New Roman" w:cs="Times New Roman"/>
          <w:color w:val="000000"/>
        </w:rPr>
        <w:t>dissimilarity.</w:t>
      </w:r>
      <w:r w:rsidR="002B1CEB" w:rsidRPr="00EB46DF">
        <w:rPr>
          <w:rFonts w:eastAsia="Times New Roman" w:cs="Times New Roman"/>
          <w:color w:val="000000"/>
        </w:rPr>
        <w:t xml:space="preserve"> The dissimilarity matrix was used </w:t>
      </w:r>
      <w:r w:rsidRPr="00EB46DF">
        <w:rPr>
          <w:rFonts w:eastAsia="Times New Roman" w:cs="Times New Roman"/>
          <w:color w:val="000000"/>
        </w:rPr>
        <w:t xml:space="preserve">for non-metric multidimensional scaling (NMDS) </w:t>
      </w:r>
      <w:r w:rsidR="002B1CEB" w:rsidRPr="00EB46DF">
        <w:rPr>
          <w:rFonts w:eastAsia="Times New Roman" w:cs="Times New Roman"/>
          <w:color w:val="000000"/>
        </w:rPr>
        <w:t xml:space="preserve">ordination </w:t>
      </w:r>
      <w:r w:rsidRPr="00EB46DF">
        <w:rPr>
          <w:rFonts w:eastAsia="Times New Roman" w:cs="Times New Roman"/>
          <w:color w:val="000000"/>
        </w:rPr>
        <w:t>and agglomerative hierarchical cluster</w:t>
      </w:r>
      <w:r w:rsidR="00364458" w:rsidRPr="00EB46DF">
        <w:rPr>
          <w:rFonts w:eastAsia="Times New Roman" w:cs="Times New Roman"/>
          <w:color w:val="000000"/>
        </w:rPr>
        <w:t>ing</w:t>
      </w:r>
      <w:r w:rsidRPr="00EB46DF">
        <w:rPr>
          <w:rFonts w:eastAsia="Times New Roman" w:cs="Times New Roman"/>
          <w:color w:val="000000"/>
        </w:rPr>
        <w:t xml:space="preserve"> (AHC).</w:t>
      </w:r>
      <w:r w:rsidR="008F3081">
        <w:rPr>
          <w:rFonts w:eastAsia="Times New Roman" w:cs="Times New Roman"/>
          <w:color w:val="000000"/>
        </w:rPr>
        <w:t xml:space="preserve"> The optimal number of clusters for AHC was determined from silhouette and gap statistic methods.</w:t>
      </w:r>
      <w:r w:rsidR="00D751BB">
        <w:rPr>
          <w:rFonts w:eastAsia="Times New Roman" w:cs="Times New Roman"/>
          <w:color w:val="000000"/>
        </w:rPr>
        <w:t xml:space="preserve"> Outlier samples that were excluded from </w:t>
      </w:r>
      <w:r w:rsidR="008F3081">
        <w:rPr>
          <w:rFonts w:eastAsia="Times New Roman" w:cs="Times New Roman"/>
          <w:color w:val="000000"/>
        </w:rPr>
        <w:t xml:space="preserve">the </w:t>
      </w:r>
      <w:r w:rsidR="00D751BB">
        <w:rPr>
          <w:rFonts w:eastAsia="Times New Roman" w:cs="Times New Roman"/>
          <w:color w:val="000000"/>
        </w:rPr>
        <w:t>NMDS ordination were determined from</w:t>
      </w:r>
      <w:r w:rsidR="008F3081">
        <w:rPr>
          <w:rFonts w:eastAsia="Times New Roman" w:cs="Times New Roman"/>
          <w:color w:val="000000"/>
        </w:rPr>
        <w:t xml:space="preserve"> single clusters in the AHC that had</w:t>
      </w:r>
      <w:r w:rsidR="00D751BB">
        <w:rPr>
          <w:rFonts w:eastAsia="Times New Roman" w:cs="Times New Roman"/>
          <w:color w:val="000000"/>
        </w:rPr>
        <w:t xml:space="preserve"> </w:t>
      </w:r>
      <w:r w:rsidR="008F3081">
        <w:rPr>
          <w:rFonts w:eastAsia="Times New Roman" w:cs="Times New Roman"/>
          <w:color w:val="000000"/>
        </w:rPr>
        <w:t>&gt;95% dissimilarity to all other samples.</w:t>
      </w:r>
    </w:p>
    <w:p w14:paraId="0F622F44" w14:textId="77777777" w:rsidR="00372150" w:rsidRPr="00EB46DF" w:rsidRDefault="00372150" w:rsidP="00266C78">
      <w:pPr>
        <w:rPr>
          <w:rFonts w:eastAsia="Times New Roman" w:cs="Times New Roman"/>
        </w:rPr>
      </w:pPr>
    </w:p>
    <w:p w14:paraId="4F54A042" w14:textId="7942F8C9" w:rsidR="00266C78" w:rsidRPr="00F522E9" w:rsidRDefault="00372150" w:rsidP="00266C78">
      <w:pPr>
        <w:rPr>
          <w:rFonts w:eastAsia="Times New Roman" w:cs="Times New Roman"/>
        </w:rPr>
      </w:pPr>
      <w:r w:rsidRPr="00EB46DF">
        <w:rPr>
          <w:rFonts w:eastAsia="Times New Roman" w:cs="Times New Roman"/>
          <w:color w:val="000000"/>
        </w:rPr>
        <w:tab/>
        <w:t>In addition to the multivariate statistics, various indices were calculated from the raw data</w:t>
      </w:r>
      <w:r w:rsidR="00407993" w:rsidRPr="00EB46DF">
        <w:rPr>
          <w:rFonts w:eastAsia="Times New Roman" w:cs="Times New Roman"/>
          <w:color w:val="000000"/>
        </w:rPr>
        <w:t xml:space="preserve">. </w:t>
      </w:r>
      <w:r w:rsidR="00F522E9">
        <w:rPr>
          <w:rFonts w:eastAsia="Times New Roman" w:cs="Times New Roman"/>
        </w:rPr>
        <w:t xml:space="preserve"> </w:t>
      </w:r>
      <w:r w:rsidRPr="00EB46DF">
        <w:rPr>
          <w:rFonts w:eastAsia="Times New Roman" w:cs="Times New Roman"/>
          <w:color w:val="000000"/>
        </w:rPr>
        <w:t xml:space="preserve">Gut fullness indices </w:t>
      </w:r>
      <w:r w:rsidR="003424A0" w:rsidRPr="00EB46DF">
        <w:rPr>
          <w:rFonts w:eastAsia="Times New Roman" w:cs="Times New Roman"/>
          <w:color w:val="000000"/>
        </w:rPr>
        <w:t xml:space="preserve">(GFI) </w:t>
      </w:r>
      <w:r w:rsidRPr="00EB46DF">
        <w:rPr>
          <w:rFonts w:eastAsia="Times New Roman" w:cs="Times New Roman"/>
          <w:color w:val="000000"/>
        </w:rPr>
        <w:t>were calculated</w:t>
      </w:r>
      <w:r w:rsidR="003424A0" w:rsidRPr="00EB46DF">
        <w:rPr>
          <w:rFonts w:eastAsia="Times New Roman" w:cs="Times New Roman"/>
          <w:color w:val="000000"/>
        </w:rPr>
        <w:t xml:space="preserve"> for each fish,</w:t>
      </w:r>
      <w:r w:rsidRPr="00EB46DF">
        <w:rPr>
          <w:rFonts w:eastAsia="Times New Roman" w:cs="Times New Roman"/>
          <w:color w:val="000000"/>
        </w:rPr>
        <w:t xml:space="preserve"> express</w:t>
      </w:r>
      <w:r w:rsidR="003424A0" w:rsidRPr="00EB46DF">
        <w:rPr>
          <w:rFonts w:eastAsia="Times New Roman" w:cs="Times New Roman"/>
          <w:color w:val="000000"/>
        </w:rPr>
        <w:t>ed</w:t>
      </w:r>
      <w:r w:rsidRPr="00EB46DF">
        <w:rPr>
          <w:rFonts w:eastAsia="Times New Roman" w:cs="Times New Roman"/>
          <w:color w:val="000000"/>
        </w:rPr>
        <w:t xml:space="preserve"> as percent body weight</w:t>
      </w:r>
      <w:r w:rsidR="003424A0" w:rsidRPr="00EB46DF">
        <w:rPr>
          <w:rFonts w:eastAsia="Times New Roman" w:cs="Times New Roman"/>
          <w:color w:val="000000"/>
        </w:rPr>
        <w:t>:</w:t>
      </w:r>
    </w:p>
    <w:p w14:paraId="7F6A3321" w14:textId="7AF7C713" w:rsidR="00266C78" w:rsidRPr="00EB46DF" w:rsidRDefault="00266C78" w:rsidP="004C2951">
      <w:pPr>
        <w:jc w:val="center"/>
        <w:rPr>
          <w:rFonts w:eastAsia="Times New Roman" w:cs="Times New Roman"/>
          <w:color w:val="000000"/>
        </w:rPr>
      </w:pPr>
      <w:r w:rsidRPr="00EB46DF">
        <w:rPr>
          <w:rFonts w:eastAsia="Times New Roman" w:cs="Times New Roman"/>
          <w:color w:val="000000"/>
        </w:rPr>
        <w:t>GFI = (food bolus weight / fish weight) * 100</w:t>
      </w:r>
    </w:p>
    <w:p w14:paraId="388C5A25" w14:textId="440856CB" w:rsidR="00266C78" w:rsidRPr="00EB46DF" w:rsidRDefault="00372150" w:rsidP="00266C78">
      <w:pPr>
        <w:rPr>
          <w:rFonts w:eastAsia="Times New Roman" w:cs="Times New Roman"/>
          <w:color w:val="000000"/>
        </w:rPr>
      </w:pPr>
      <w:r w:rsidRPr="00EB46DF">
        <w:rPr>
          <w:rFonts w:eastAsia="Times New Roman" w:cs="Times New Roman"/>
          <w:color w:val="000000"/>
        </w:rPr>
        <w:t xml:space="preserve"> </w:t>
      </w:r>
      <w:r w:rsidR="007D1086" w:rsidRPr="00EB46DF">
        <w:rPr>
          <w:rFonts w:eastAsia="Times New Roman" w:cs="Times New Roman"/>
          <w:color w:val="000000"/>
        </w:rPr>
        <w:t xml:space="preserve">The </w:t>
      </w:r>
      <w:r w:rsidRPr="00EB46DF">
        <w:rPr>
          <w:rFonts w:eastAsia="Times New Roman" w:cs="Times New Roman"/>
          <w:color w:val="000000"/>
        </w:rPr>
        <w:t>Schoene</w:t>
      </w:r>
      <w:r w:rsidR="007D1086" w:rsidRPr="00EB46DF">
        <w:rPr>
          <w:rFonts w:eastAsia="Times New Roman" w:cs="Times New Roman"/>
          <w:color w:val="000000"/>
        </w:rPr>
        <w:t>r</w:t>
      </w:r>
      <w:r w:rsidRPr="00EB46DF">
        <w:rPr>
          <w:rFonts w:eastAsia="Times New Roman" w:cs="Times New Roman"/>
          <w:color w:val="000000"/>
        </w:rPr>
        <w:t xml:space="preserve"> </w:t>
      </w:r>
      <w:r w:rsidR="003424A0" w:rsidRPr="00EB46DF">
        <w:rPr>
          <w:rFonts w:eastAsia="Times New Roman" w:cs="Times New Roman"/>
          <w:color w:val="000000"/>
        </w:rPr>
        <w:t>percent similarity</w:t>
      </w:r>
      <w:r w:rsidRPr="00EB46DF">
        <w:rPr>
          <w:rFonts w:eastAsia="Times New Roman" w:cs="Times New Roman"/>
          <w:color w:val="000000"/>
        </w:rPr>
        <w:t xml:space="preserve"> index</w:t>
      </w:r>
      <w:r w:rsidR="003424A0" w:rsidRPr="00EB46DF">
        <w:rPr>
          <w:rFonts w:eastAsia="Times New Roman" w:cs="Times New Roman"/>
          <w:color w:val="000000"/>
        </w:rPr>
        <w:t xml:space="preserve"> (PSI) for species diet overlap</w:t>
      </w:r>
      <w:r w:rsidRPr="00EB46DF">
        <w:rPr>
          <w:rFonts w:eastAsia="Times New Roman" w:cs="Times New Roman"/>
          <w:color w:val="000000"/>
        </w:rPr>
        <w:t xml:space="preserve"> was calculated for each site</w:t>
      </w:r>
      <w:r w:rsidR="003424A0" w:rsidRPr="00EB46DF">
        <w:rPr>
          <w:rFonts w:eastAsia="Times New Roman" w:cs="Times New Roman"/>
          <w:color w:val="000000"/>
        </w:rPr>
        <w:t>:</w:t>
      </w:r>
    </w:p>
    <w:p w14:paraId="6AC23FFC" w14:textId="391DA4CD" w:rsidR="00830B94" w:rsidRPr="00EB46DF" w:rsidRDefault="00266C78" w:rsidP="004C2951">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 xml:space="preserve">(minimum </w:t>
      </w:r>
      <w:proofErr w:type="spellStart"/>
      <w:r w:rsidRPr="00EB46DF">
        <w:rPr>
          <w:rFonts w:eastAsia="Times New Roman" w:cs="Times New Roman"/>
          <w:color w:val="000000"/>
        </w:rPr>
        <w:t>p</w:t>
      </w:r>
      <w:r w:rsidR="003424A0" w:rsidRPr="00EB46DF">
        <w:rPr>
          <w:rFonts w:eastAsia="Times New Roman" w:cs="Times New Roman"/>
          <w:color w:val="000000"/>
        </w:rPr>
        <w:t>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proofErr w:type="spellStart"/>
      <w:r w:rsidRPr="00EB46DF">
        <w:rPr>
          <w:rFonts w:eastAsia="Times New Roman" w:cs="Times New Roman"/>
          <w:color w:val="000000"/>
        </w:rPr>
        <w:t>p</w:t>
      </w:r>
      <w:r w:rsidR="003424A0" w:rsidRPr="00EB46DF">
        <w:rPr>
          <w:rFonts w:eastAsia="Times New Roman" w:cs="Times New Roman"/>
          <w:color w:val="000000"/>
        </w:rPr>
        <w:t>rey</w:t>
      </w:r>
      <w:r w:rsidRPr="00EB46DF">
        <w:rPr>
          <w:rFonts w:eastAsia="Times New Roman" w:cs="Times New Roman"/>
          <w:color w:val="000000"/>
          <w:vertAlign w:val="subscript"/>
        </w:rPr>
        <w:t>ic</w:t>
      </w:r>
      <w:proofErr w:type="spellEnd"/>
      <w:r w:rsidRPr="00EB46DF">
        <w:rPr>
          <w:rFonts w:eastAsia="Times New Roman" w:cs="Times New Roman"/>
          <w:color w:val="000000"/>
        </w:rPr>
        <w:t>)] * 100</w:t>
      </w:r>
    </w:p>
    <w:p w14:paraId="08517878" w14:textId="427324EC" w:rsidR="00830B94" w:rsidRPr="00EB46DF" w:rsidRDefault="00830B94" w:rsidP="00266C78">
      <w:pPr>
        <w:rPr>
          <w:rFonts w:eastAsia="Times New Roman" w:cs="Times New Roman"/>
          <w:color w:val="000000"/>
        </w:rPr>
      </w:pPr>
      <w:r w:rsidRPr="00EB46DF">
        <w:rPr>
          <w:rFonts w:eastAsia="Times New Roman" w:cs="Times New Roman"/>
          <w:color w:val="000000"/>
        </w:rPr>
        <w:t xml:space="preserve">Where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is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pink salmon stomachs and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xml:space="preserve"> is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7A318F71" w14:textId="1269EECD" w:rsidR="00372150" w:rsidRPr="00EB46DF" w:rsidRDefault="00050ACA" w:rsidP="00266C78">
      <w:pPr>
        <w:rPr>
          <w:rFonts w:eastAsia="Times New Roman" w:cs="Times New Roman"/>
        </w:rPr>
      </w:pPr>
      <w:r w:rsidRPr="00EB46DF">
        <w:rPr>
          <w:rFonts w:eastAsia="Times New Roman" w:cs="Times New Roman"/>
          <w:color w:val="000000"/>
        </w:rPr>
        <w:t>T</w:t>
      </w:r>
      <w:r w:rsidR="00372150" w:rsidRPr="00EB46DF">
        <w:rPr>
          <w:rFonts w:eastAsia="Times New Roman" w:cs="Times New Roman"/>
          <w:color w:val="000000"/>
        </w:rPr>
        <w:t xml:space="preserve">he empty stomachs (those with no identifiable prey) in this study were excluded from the multivariate </w:t>
      </w:r>
      <w:r w:rsidR="00DF2860">
        <w:rPr>
          <w:rFonts w:eastAsia="Times New Roman" w:cs="Times New Roman"/>
          <w:color w:val="000000"/>
        </w:rPr>
        <w:t xml:space="preserve">dissimilarity calculations </w:t>
      </w:r>
      <w:r w:rsidR="0061405B" w:rsidRPr="00EB46DF">
        <w:rPr>
          <w:rFonts w:eastAsia="Times New Roman" w:cs="Times New Roman"/>
          <w:color w:val="000000"/>
        </w:rPr>
        <w:t>but</w:t>
      </w:r>
      <w:r w:rsidR="00372150" w:rsidRPr="00EB46DF">
        <w:rPr>
          <w:rFonts w:eastAsia="Times New Roman" w:cs="Times New Roman"/>
          <w:color w:val="000000"/>
        </w:rPr>
        <w:t xml:space="preserve"> were included in the calculation of the above indices.</w:t>
      </w:r>
      <w:r w:rsidR="009C420C" w:rsidRPr="00EB46DF">
        <w:rPr>
          <w:rFonts w:eastAsia="Times New Roman" w:cs="Times New Roman"/>
          <w:color w:val="000000"/>
        </w:rPr>
        <w:t xml:space="preserve"> The prey taxonomic detail was retained in analyses, but for summary tables and figures, “other” is prey grouped together that does</w:t>
      </w:r>
      <w:r w:rsidR="006A4D87">
        <w:rPr>
          <w:rFonts w:eastAsia="Times New Roman" w:cs="Times New Roman"/>
          <w:color w:val="000000"/>
        </w:rPr>
        <w:t xml:space="preserve"> not</w:t>
      </w:r>
      <w:r w:rsidR="009C420C" w:rsidRPr="00EB46DF">
        <w:rPr>
          <w:rFonts w:eastAsia="Times New Roman" w:cs="Times New Roman"/>
          <w:color w:val="000000"/>
        </w:rPr>
        <w:t xml:space="preserve"> contribute substantially to diets</w:t>
      </w:r>
      <w:r w:rsidR="008F3081">
        <w:rPr>
          <w:rFonts w:eastAsia="Times New Roman" w:cs="Times New Roman"/>
          <w:color w:val="000000"/>
        </w:rPr>
        <w:t xml:space="preserve"> (&lt;10% weight)</w:t>
      </w:r>
      <w:r w:rsidR="009C420C" w:rsidRPr="00EB46DF">
        <w:rPr>
          <w:rFonts w:eastAsia="Times New Roman" w:cs="Times New Roman"/>
          <w:color w:val="000000"/>
        </w:rPr>
        <w:t>,</w:t>
      </w:r>
      <w:r w:rsidR="008F3081">
        <w:rPr>
          <w:rFonts w:eastAsia="Times New Roman" w:cs="Times New Roman"/>
          <w:color w:val="000000"/>
        </w:rPr>
        <w:t xml:space="preserve"> e.g. fish l</w:t>
      </w:r>
      <w:r w:rsidR="008F3081" w:rsidRPr="00EB46DF">
        <w:rPr>
          <w:rFonts w:eastAsia="Times New Roman" w:cs="Times New Roman"/>
          <w:color w:val="000000"/>
        </w:rPr>
        <w:t xml:space="preserve">arvae/eggs, </w:t>
      </w:r>
      <w:r w:rsidR="009C420C" w:rsidRPr="00EB46DF">
        <w:rPr>
          <w:rFonts w:eastAsia="Times New Roman" w:cs="Times New Roman"/>
          <w:color w:val="000000"/>
        </w:rPr>
        <w:t xml:space="preserve">amphipods, barnacle larvae, bivalve larvae, cladocerans, pteropods, </w:t>
      </w:r>
      <w:r w:rsidR="008F3081">
        <w:rPr>
          <w:rFonts w:eastAsia="Times New Roman" w:cs="Times New Roman"/>
          <w:color w:val="000000"/>
        </w:rPr>
        <w:t xml:space="preserve">and </w:t>
      </w:r>
      <w:r w:rsidR="009C420C" w:rsidRPr="00EB46DF">
        <w:rPr>
          <w:rFonts w:eastAsia="Times New Roman" w:cs="Times New Roman"/>
          <w:color w:val="000000"/>
        </w:rPr>
        <w:t>polychaetes</w:t>
      </w:r>
      <w:r w:rsidR="008F3081">
        <w:rPr>
          <w:rFonts w:eastAsia="Times New Roman" w:cs="Times New Roman"/>
          <w:color w:val="000000"/>
        </w:rPr>
        <w:t>.</w:t>
      </w:r>
    </w:p>
    <w:p w14:paraId="5A58CA5A" w14:textId="77777777" w:rsidR="00372150" w:rsidRPr="00EB46DF" w:rsidRDefault="00372150" w:rsidP="00266C78">
      <w:pPr>
        <w:rPr>
          <w:rFonts w:eastAsia="Times New Roman" w:cs="Times New Roman"/>
        </w:rPr>
      </w:pPr>
    </w:p>
    <w:p w14:paraId="1B57B28B" w14:textId="7C8DCAEB" w:rsidR="00372150" w:rsidRDefault="00372150" w:rsidP="007720AD">
      <w:pPr>
        <w:pStyle w:val="Heading3"/>
      </w:pPr>
      <w:bookmarkStart w:id="75" w:name="_Toc47019014"/>
      <w:r w:rsidRPr="00EB46DF">
        <w:t>Results</w:t>
      </w:r>
      <w:bookmarkEnd w:id="75"/>
    </w:p>
    <w:p w14:paraId="66AE93BA" w14:textId="5266383C" w:rsidR="00A1270A" w:rsidRDefault="00A1270A" w:rsidP="00A1270A"/>
    <w:p w14:paraId="368844B1" w14:textId="44A952C4" w:rsidR="00A1270A" w:rsidRPr="00A1270A" w:rsidRDefault="00A1270A" w:rsidP="00A1270A">
      <w:pPr>
        <w:pStyle w:val="Heading4"/>
      </w:pPr>
      <w:bookmarkStart w:id="76" w:name="_Toc47019015"/>
      <w:r>
        <w:t>Environmental conditions and zooplankton</w:t>
      </w:r>
      <w:bookmarkEnd w:id="76"/>
    </w:p>
    <w:p w14:paraId="0E693BCA" w14:textId="77777777" w:rsidR="00372150" w:rsidRPr="00EB46DF" w:rsidRDefault="00372150" w:rsidP="00266C78">
      <w:pPr>
        <w:rPr>
          <w:rFonts w:eastAsia="Times New Roman" w:cs="Times New Roman"/>
        </w:rPr>
      </w:pPr>
    </w:p>
    <w:p w14:paraId="76277E2F" w14:textId="4DA1B4D4" w:rsidR="00372150" w:rsidRPr="00EB46DF" w:rsidRDefault="00372150" w:rsidP="00266C78">
      <w:pPr>
        <w:rPr>
          <w:rFonts w:eastAsia="Times New Roman" w:cs="Times New Roman"/>
        </w:rPr>
      </w:pPr>
      <w:r w:rsidRPr="00EB46DF">
        <w:rPr>
          <w:rFonts w:eastAsia="Times New Roman" w:cs="Times New Roman"/>
          <w:color w:val="000000"/>
        </w:rPr>
        <w:tab/>
        <w:t xml:space="preserve">The environment of Discovery Islands </w:t>
      </w:r>
      <w:r w:rsidR="001005FA" w:rsidRPr="00EB46DF">
        <w:rPr>
          <w:rFonts w:eastAsia="Times New Roman" w:cs="Times New Roman"/>
          <w:color w:val="000000"/>
        </w:rPr>
        <w:t>wa</w:t>
      </w:r>
      <w:r w:rsidRPr="00EB46DF">
        <w:rPr>
          <w:rFonts w:eastAsia="Times New Roman" w:cs="Times New Roman"/>
          <w:color w:val="000000"/>
        </w:rPr>
        <w:t xml:space="preserve">s characterized as warmer and fresher and Johnstone Strait </w:t>
      </w:r>
      <w:r w:rsidR="001005FA" w:rsidRPr="00EB46DF">
        <w:rPr>
          <w:rFonts w:eastAsia="Times New Roman" w:cs="Times New Roman"/>
          <w:color w:val="000000"/>
        </w:rPr>
        <w:t>wa</w:t>
      </w:r>
      <w:r w:rsidRPr="00EB46DF">
        <w:rPr>
          <w:rFonts w:eastAsia="Times New Roman" w:cs="Times New Roman"/>
          <w:color w:val="000000"/>
        </w:rPr>
        <w:t xml:space="preserve">s </w:t>
      </w:r>
      <w:r w:rsidR="00DB4669" w:rsidRPr="00EB46DF">
        <w:rPr>
          <w:rFonts w:eastAsia="Times New Roman" w:cs="Times New Roman"/>
          <w:color w:val="000000"/>
        </w:rPr>
        <w:t>colder and more saline</w:t>
      </w:r>
      <w:r w:rsidRPr="00EB46DF">
        <w:rPr>
          <w:rFonts w:eastAsia="Times New Roman" w:cs="Times New Roman"/>
          <w:color w:val="000000"/>
        </w:rPr>
        <w:t xml:space="preserve">, and different zooplankton </w:t>
      </w:r>
      <w:r w:rsidR="008F3081" w:rsidRPr="00EB46DF">
        <w:rPr>
          <w:rFonts w:eastAsia="Times New Roman" w:cs="Times New Roman"/>
          <w:color w:val="000000"/>
        </w:rPr>
        <w:t>occur</w:t>
      </w:r>
      <w:r w:rsidR="008F3081">
        <w:rPr>
          <w:rFonts w:eastAsia="Times New Roman" w:cs="Times New Roman"/>
          <w:color w:val="000000"/>
        </w:rPr>
        <w:t>red</w:t>
      </w:r>
      <w:r w:rsidRPr="00EB46DF">
        <w:rPr>
          <w:rFonts w:eastAsia="Times New Roman" w:cs="Times New Roman"/>
          <w:color w:val="000000"/>
        </w:rPr>
        <w:t xml:space="preserve"> in each region</w:t>
      </w:r>
      <w:r w:rsidR="00A74E6E" w:rsidRPr="00EB46DF">
        <w:rPr>
          <w:rFonts w:eastAsia="Times New Roman" w:cs="Times New Roman"/>
          <w:color w:val="000000"/>
        </w:rPr>
        <w:t xml:space="preserve"> (Table 1)</w:t>
      </w:r>
      <w:r w:rsidRPr="00EB46DF">
        <w:rPr>
          <w:rFonts w:eastAsia="Times New Roman" w:cs="Times New Roman"/>
          <w:color w:val="000000"/>
        </w:rPr>
        <w:t xml:space="preserve">. </w:t>
      </w:r>
      <w:r w:rsidR="00901FAA">
        <w:rPr>
          <w:rFonts w:eastAsia="Times New Roman" w:cs="Times New Roman"/>
          <w:color w:val="000000"/>
        </w:rPr>
        <w:t xml:space="preserve">The site nearest the northern Strait of Georgia, </w:t>
      </w:r>
      <w:r w:rsidRPr="00EB46DF">
        <w:rPr>
          <w:rFonts w:eastAsia="Times New Roman" w:cs="Times New Roman"/>
          <w:color w:val="000000"/>
        </w:rPr>
        <w:t>D07</w:t>
      </w:r>
      <w:r w:rsidR="00901FAA">
        <w:rPr>
          <w:rFonts w:eastAsia="Times New Roman" w:cs="Times New Roman"/>
          <w:color w:val="000000"/>
        </w:rPr>
        <w:t>,</w:t>
      </w:r>
      <w:r w:rsidRPr="00EB46DF">
        <w:rPr>
          <w:rFonts w:eastAsia="Times New Roman" w:cs="Times New Roman"/>
          <w:color w:val="000000"/>
        </w:rPr>
        <w:t xml:space="preserve"> ha</w:t>
      </w:r>
      <w:r w:rsidR="00241A3C" w:rsidRPr="00EB46DF">
        <w:rPr>
          <w:rFonts w:eastAsia="Times New Roman" w:cs="Times New Roman"/>
          <w:color w:val="000000"/>
        </w:rPr>
        <w:t>d</w:t>
      </w:r>
      <w:r w:rsidRPr="00EB46DF">
        <w:rPr>
          <w:rFonts w:eastAsia="Times New Roman" w:cs="Times New Roman"/>
          <w:color w:val="000000"/>
        </w:rPr>
        <w:t xml:space="preserve"> high freshwater influence</w:t>
      </w:r>
      <w:r w:rsidR="00901FAA">
        <w:rPr>
          <w:rFonts w:eastAsia="Times New Roman" w:cs="Times New Roman"/>
          <w:color w:val="000000"/>
        </w:rPr>
        <w:t xml:space="preserve"> and stratified conditions</w:t>
      </w:r>
      <w:r w:rsidRPr="00EB46DF">
        <w:rPr>
          <w:rFonts w:eastAsia="Times New Roman" w:cs="Times New Roman"/>
          <w:color w:val="000000"/>
        </w:rPr>
        <w:t>, with surface salinity of 25</w:t>
      </w:r>
      <w:r w:rsidR="00901FAA" w:rsidRPr="002C5909">
        <w:rPr>
          <w:rFonts w:eastAsia="Times New Roman" w:cs="Times New Roman"/>
          <w:color w:val="000000" w:themeColor="text1"/>
          <w:shd w:val="clear" w:color="auto" w:fill="FFFFFF"/>
        </w:rPr>
        <w:t>‰</w:t>
      </w:r>
      <w:r w:rsidRPr="00EB46DF">
        <w:rPr>
          <w:rFonts w:eastAsia="Times New Roman" w:cs="Times New Roman"/>
          <w:color w:val="000000"/>
        </w:rPr>
        <w:t xml:space="preserve"> and temperature of 17</w:t>
      </w:r>
      <w:r w:rsidRPr="00EB46DF">
        <w:rPr>
          <w:rFonts w:eastAsia="Times New Roman" w:cs="Times New Roman"/>
          <w:color w:val="000000"/>
          <w:vertAlign w:val="superscript"/>
        </w:rPr>
        <w:t>o</w:t>
      </w:r>
      <w:r w:rsidRPr="00EB46DF">
        <w:rPr>
          <w:rFonts w:eastAsia="Times New Roman" w:cs="Times New Roman"/>
          <w:color w:val="000000"/>
        </w:rPr>
        <w:t>C</w:t>
      </w:r>
      <w:r w:rsidR="00901FAA">
        <w:rPr>
          <w:rFonts w:eastAsia="Times New Roman" w:cs="Times New Roman"/>
          <w:color w:val="000000"/>
        </w:rPr>
        <w:t xml:space="preserve"> (Figure 1; Figure 2). Whereas,</w:t>
      </w:r>
      <w:r w:rsidRPr="00EB46DF">
        <w:rPr>
          <w:rFonts w:eastAsia="Times New Roman" w:cs="Times New Roman"/>
          <w:color w:val="000000"/>
        </w:rPr>
        <w:t xml:space="preserve"> </w:t>
      </w:r>
      <w:r w:rsidR="00901FAA">
        <w:rPr>
          <w:rFonts w:eastAsia="Times New Roman" w:cs="Times New Roman"/>
          <w:color w:val="000000"/>
        </w:rPr>
        <w:t>the other Discovery Islands sites were more well-mixed,</w:t>
      </w:r>
      <w:r w:rsidRPr="00EB46DF">
        <w:rPr>
          <w:rFonts w:eastAsia="Times New Roman" w:cs="Times New Roman"/>
          <w:color w:val="000000"/>
        </w:rPr>
        <w:t xml:space="preserve"> D09</w:t>
      </w:r>
      <w:r w:rsidR="00901FAA">
        <w:rPr>
          <w:rFonts w:eastAsia="Times New Roman" w:cs="Times New Roman"/>
          <w:color w:val="000000"/>
        </w:rPr>
        <w:t xml:space="preserve"> had</w:t>
      </w:r>
      <w:r w:rsidRPr="00EB46DF">
        <w:rPr>
          <w:rFonts w:eastAsia="Times New Roman" w:cs="Times New Roman"/>
          <w:color w:val="000000"/>
        </w:rPr>
        <w:t xml:space="preserve"> 28.5</w:t>
      </w:r>
      <w:r w:rsidR="00901FAA" w:rsidRPr="002C5909">
        <w:rPr>
          <w:rFonts w:eastAsia="Times New Roman" w:cs="Times New Roman"/>
          <w:color w:val="000000" w:themeColor="text1"/>
          <w:shd w:val="clear" w:color="auto" w:fill="FFFFFF"/>
        </w:rPr>
        <w:t>‰</w:t>
      </w:r>
      <w:r w:rsidRPr="00EB46DF">
        <w:rPr>
          <w:rFonts w:eastAsia="Times New Roman" w:cs="Times New Roman"/>
          <w:color w:val="000000"/>
        </w:rPr>
        <w:t xml:space="preserve"> salinity and 12</w:t>
      </w:r>
      <w:r w:rsidRPr="00EB46DF">
        <w:rPr>
          <w:rFonts w:eastAsia="Times New Roman" w:cs="Times New Roman"/>
          <w:color w:val="000000"/>
          <w:vertAlign w:val="superscript"/>
        </w:rPr>
        <w:t>o</w:t>
      </w:r>
      <w:r w:rsidRPr="00EB46DF">
        <w:rPr>
          <w:rFonts w:eastAsia="Times New Roman" w:cs="Times New Roman"/>
          <w:color w:val="000000"/>
        </w:rPr>
        <w:t>C and D11</w:t>
      </w:r>
      <w:r w:rsidR="00EF046A">
        <w:rPr>
          <w:rFonts w:eastAsia="Times New Roman" w:cs="Times New Roman"/>
          <w:color w:val="000000"/>
        </w:rPr>
        <w:t xml:space="preserve"> 29</w:t>
      </w:r>
      <w:r w:rsidR="00EF046A" w:rsidRPr="002C5909">
        <w:rPr>
          <w:rFonts w:eastAsia="Times New Roman" w:cs="Times New Roman"/>
          <w:color w:val="000000" w:themeColor="text1"/>
          <w:shd w:val="clear" w:color="auto" w:fill="FFFFFF"/>
        </w:rPr>
        <w:t>‰</w:t>
      </w:r>
      <w:r w:rsidR="00EF046A">
        <w:rPr>
          <w:rFonts w:eastAsia="Times New Roman" w:cs="Times New Roman"/>
          <w:color w:val="000000" w:themeColor="text1"/>
          <w:shd w:val="clear" w:color="auto" w:fill="FFFFFF"/>
        </w:rPr>
        <w:t xml:space="preserve"> and 10.9</w:t>
      </w:r>
      <w:r w:rsidR="00EF046A" w:rsidRPr="008F3081">
        <w:rPr>
          <w:rFonts w:eastAsia="Times New Roman" w:cs="Times New Roman"/>
          <w:color w:val="000000" w:themeColor="text1"/>
          <w:shd w:val="clear" w:color="auto" w:fill="FFFFFF"/>
          <w:vertAlign w:val="superscript"/>
        </w:rPr>
        <w:t>o</w:t>
      </w:r>
      <w:r w:rsidR="00EF046A">
        <w:rPr>
          <w:rFonts w:eastAsia="Times New Roman" w:cs="Times New Roman"/>
          <w:color w:val="000000" w:themeColor="text1"/>
          <w:shd w:val="clear" w:color="auto" w:fill="FFFFFF"/>
        </w:rPr>
        <w:t>C</w:t>
      </w:r>
      <w:r w:rsidR="008F3081">
        <w:rPr>
          <w:rFonts w:eastAsia="Times New Roman" w:cs="Times New Roman"/>
          <w:color w:val="000000" w:themeColor="text1"/>
          <w:shd w:val="clear" w:color="auto" w:fill="FFFFFF"/>
        </w:rPr>
        <w:t>. In the Johnstone Strait and near Queen Charlotte Strait, the sites were consistently cold and saline due to mixing, with temperatures ranging from 9.9-10.4</w:t>
      </w:r>
      <w:r w:rsidR="008F3081" w:rsidRPr="00EB46DF">
        <w:rPr>
          <w:rFonts w:eastAsia="Times New Roman" w:cs="Times New Roman"/>
          <w:color w:val="000000"/>
          <w:vertAlign w:val="superscript"/>
        </w:rPr>
        <w:t>o</w:t>
      </w:r>
      <w:r w:rsidR="008F3081">
        <w:rPr>
          <w:rFonts w:eastAsia="Times New Roman" w:cs="Times New Roman"/>
          <w:color w:val="000000" w:themeColor="text1"/>
          <w:shd w:val="clear" w:color="auto" w:fill="FFFFFF"/>
        </w:rPr>
        <w:t>C and salinities of 30.9-32.2</w:t>
      </w:r>
      <w:r w:rsidR="008F3081" w:rsidRPr="002C5909">
        <w:rPr>
          <w:rFonts w:eastAsia="Times New Roman" w:cs="Times New Roman"/>
          <w:color w:val="000000" w:themeColor="text1"/>
          <w:shd w:val="clear" w:color="auto" w:fill="FFFFFF"/>
        </w:rPr>
        <w:t>‰</w:t>
      </w:r>
      <w:r w:rsidR="008F3081">
        <w:rPr>
          <w:rFonts w:eastAsia="Times New Roman" w:cs="Times New Roman"/>
          <w:color w:val="000000" w:themeColor="text1"/>
          <w:shd w:val="clear" w:color="auto" w:fill="FFFFFF"/>
        </w:rPr>
        <w:t xml:space="preserve"> (Table 1; Figure 2).</w:t>
      </w:r>
      <w:r w:rsidRPr="00EB46DF">
        <w:rPr>
          <w:rFonts w:eastAsia="Times New Roman" w:cs="Times New Roman"/>
          <w:color w:val="000000"/>
        </w:rPr>
        <w:t xml:space="preserve"> The zooplankton biomass throughout this area </w:t>
      </w:r>
      <w:r w:rsidR="00C92CF7" w:rsidRPr="00EB46DF">
        <w:rPr>
          <w:rFonts w:eastAsia="Times New Roman" w:cs="Times New Roman"/>
          <w:color w:val="000000"/>
        </w:rPr>
        <w:t>was</w:t>
      </w:r>
      <w:r w:rsidRPr="00EB46DF">
        <w:rPr>
          <w:rFonts w:eastAsia="Times New Roman" w:cs="Times New Roman"/>
          <w:color w:val="000000"/>
        </w:rPr>
        <w:t xml:space="preserve"> mostly composed of small zooplankton, in the 250 μm size fraction</w:t>
      </w:r>
      <w:r w:rsidR="00254176" w:rsidRPr="00EB46DF">
        <w:rPr>
          <w:rFonts w:eastAsia="Times New Roman" w:cs="Times New Roman"/>
          <w:color w:val="000000"/>
        </w:rPr>
        <w:t xml:space="preserve"> or gelatinous zooplankton from the 2000 μm size fraction</w:t>
      </w:r>
      <w:r w:rsidR="00A74E6E" w:rsidRPr="00EB46DF">
        <w:rPr>
          <w:rFonts w:eastAsia="Times New Roman" w:cs="Times New Roman"/>
          <w:color w:val="000000"/>
        </w:rPr>
        <w:t xml:space="preserve"> (Figure 3)</w:t>
      </w:r>
      <w:r w:rsidRPr="00EB46DF">
        <w:rPr>
          <w:rFonts w:eastAsia="Times New Roman" w:cs="Times New Roman"/>
          <w:color w:val="000000"/>
        </w:rPr>
        <w:t>, mainly calanoid and cyclopoid copepods and the ‘other’ prey types</w:t>
      </w:r>
      <w:r w:rsidR="00A74E6E" w:rsidRPr="00EB46DF">
        <w:rPr>
          <w:rFonts w:eastAsia="Times New Roman" w:cs="Times New Roman"/>
          <w:color w:val="000000"/>
        </w:rPr>
        <w:t xml:space="preserve"> (Figure 4; Table 2)</w:t>
      </w:r>
      <w:r w:rsidRPr="00EB46DF">
        <w:rPr>
          <w:rFonts w:eastAsia="Times New Roman" w:cs="Times New Roman"/>
          <w:color w:val="000000"/>
        </w:rPr>
        <w:t>. </w:t>
      </w:r>
    </w:p>
    <w:p w14:paraId="6420CE0D" w14:textId="429AC8ED" w:rsidR="00372150" w:rsidRDefault="00372150" w:rsidP="00266C78">
      <w:pPr>
        <w:rPr>
          <w:rFonts w:eastAsia="Times New Roman" w:cs="Times New Roman"/>
        </w:rPr>
      </w:pPr>
    </w:p>
    <w:p w14:paraId="471B105A" w14:textId="7BA3DC52" w:rsidR="00A1270A" w:rsidRDefault="00A1270A" w:rsidP="00A1270A">
      <w:pPr>
        <w:pStyle w:val="Heading4"/>
      </w:pPr>
      <w:bookmarkStart w:id="77" w:name="_Toc47019016"/>
      <w:r>
        <w:t>Salmon diet composition</w:t>
      </w:r>
      <w:bookmarkEnd w:id="77"/>
    </w:p>
    <w:p w14:paraId="1BB9E51E" w14:textId="77777777" w:rsidR="00A1270A" w:rsidRPr="00EB46DF" w:rsidRDefault="00A1270A" w:rsidP="00266C78">
      <w:pPr>
        <w:rPr>
          <w:rFonts w:eastAsia="Times New Roman" w:cs="Times New Roman"/>
        </w:rPr>
      </w:pPr>
    </w:p>
    <w:p w14:paraId="5F08ADC3" w14:textId="153B24E1" w:rsidR="008E2EC9" w:rsidRDefault="00372150" w:rsidP="00266C78">
      <w:pPr>
        <w:rPr>
          <w:rFonts w:eastAsia="Times New Roman" w:cs="Times New Roman"/>
          <w:color w:val="000000"/>
        </w:rPr>
      </w:pPr>
      <w:r w:rsidRPr="00EB46DF">
        <w:rPr>
          <w:rFonts w:eastAsia="Times New Roman" w:cs="Times New Roman"/>
          <w:color w:val="000000"/>
        </w:rPr>
        <w:tab/>
      </w:r>
      <w:commentRangeStart w:id="78"/>
      <w:r w:rsidR="00254176" w:rsidRPr="00EB46DF">
        <w:rPr>
          <w:rFonts w:eastAsia="Times New Roman" w:cs="Times New Roman"/>
          <w:color w:val="000000"/>
        </w:rPr>
        <w:t>P</w:t>
      </w:r>
      <w:r w:rsidR="00C92CF7" w:rsidRPr="00EB46DF">
        <w:rPr>
          <w:rFonts w:eastAsia="Times New Roman" w:cs="Times New Roman"/>
          <w:color w:val="000000"/>
        </w:rPr>
        <w:t xml:space="preserve">ink and chum </w:t>
      </w:r>
      <w:r w:rsidR="008E2EC9">
        <w:rPr>
          <w:rFonts w:eastAsia="Times New Roman" w:cs="Times New Roman"/>
          <w:color w:val="000000"/>
        </w:rPr>
        <w:t xml:space="preserve">samples </w:t>
      </w:r>
      <w:r w:rsidR="00C92CF7" w:rsidRPr="00EB46DF">
        <w:rPr>
          <w:rFonts w:eastAsia="Times New Roman" w:cs="Times New Roman"/>
          <w:color w:val="000000"/>
        </w:rPr>
        <w:t>collected for analysis is shown in Table 1</w:t>
      </w:r>
      <w:commentRangeEnd w:id="78"/>
      <w:r w:rsidR="00C92CF7" w:rsidRPr="00EB46DF">
        <w:rPr>
          <w:rStyle w:val="CommentReference"/>
          <w:rFonts w:cs="Times New Roman"/>
          <w:sz w:val="24"/>
          <w:szCs w:val="24"/>
        </w:rPr>
        <w:commentReference w:id="78"/>
      </w:r>
      <w:r w:rsidR="008E2EC9">
        <w:rPr>
          <w:rFonts w:eastAsia="Times New Roman" w:cs="Times New Roman"/>
          <w:color w:val="000000"/>
        </w:rPr>
        <w:t>, with length and weight information in Table 2</w:t>
      </w:r>
      <w:r w:rsidR="00C92CF7" w:rsidRPr="00EB46DF">
        <w:rPr>
          <w:rFonts w:eastAsia="Times New Roman" w:cs="Times New Roman"/>
          <w:color w:val="000000"/>
        </w:rPr>
        <w:t>.</w:t>
      </w:r>
      <w:r w:rsidR="008E2EC9">
        <w:rPr>
          <w:rFonts w:eastAsia="Times New Roman" w:cs="Times New Roman"/>
          <w:color w:val="000000"/>
        </w:rPr>
        <w:t xml:space="preserve"> Fork length</w:t>
      </w:r>
      <w:r w:rsidR="008F3081">
        <w:rPr>
          <w:rFonts w:eastAsia="Times New Roman" w:cs="Times New Roman"/>
          <w:color w:val="000000"/>
        </w:rPr>
        <w:t xml:space="preserve"> of salmon </w:t>
      </w:r>
      <w:r w:rsidR="00370FD6">
        <w:rPr>
          <w:rFonts w:eastAsia="Times New Roman" w:cs="Times New Roman"/>
          <w:color w:val="000000"/>
        </w:rPr>
        <w:t xml:space="preserve">ranged from </w:t>
      </w:r>
      <w:r w:rsidR="0014191B">
        <w:rPr>
          <w:rFonts w:eastAsia="Times New Roman" w:cs="Times New Roman"/>
          <w:color w:val="000000"/>
        </w:rPr>
        <w:t>103.4</w:t>
      </w:r>
      <w:r w:rsidR="0014191B" w:rsidRPr="0014191B">
        <w:t xml:space="preserve"> </w:t>
      </w:r>
      <w:r w:rsidR="0014191B" w:rsidRPr="0014191B">
        <w:rPr>
          <w:rFonts w:eastAsia="Times New Roman" w:cs="Times New Roman"/>
          <w:color w:val="000000"/>
        </w:rPr>
        <w:t>±</w:t>
      </w:r>
      <w:r w:rsidR="0014191B">
        <w:rPr>
          <w:rFonts w:eastAsia="Times New Roman" w:cs="Times New Roman"/>
          <w:color w:val="000000"/>
        </w:rPr>
        <w:t xml:space="preserve"> 0.3 mm (mean </w:t>
      </w:r>
      <w:r w:rsidR="0014191B" w:rsidRPr="0014191B">
        <w:rPr>
          <w:rFonts w:eastAsia="Times New Roman" w:cs="Times New Roman"/>
          <w:color w:val="000000"/>
        </w:rPr>
        <w:t>±</w:t>
      </w:r>
      <w:r w:rsidR="0014191B">
        <w:rPr>
          <w:rFonts w:eastAsia="Times New Roman" w:cs="Times New Roman"/>
          <w:color w:val="000000"/>
        </w:rPr>
        <w:t xml:space="preserve"> SE)</w:t>
      </w:r>
      <w:r w:rsidR="008E2EC9">
        <w:rPr>
          <w:rFonts w:eastAsia="Times New Roman" w:cs="Times New Roman"/>
          <w:color w:val="000000"/>
        </w:rPr>
        <w:t xml:space="preserve"> for chum salmon and </w:t>
      </w:r>
      <w:r w:rsidR="0014191B">
        <w:rPr>
          <w:rFonts w:eastAsia="Times New Roman" w:cs="Times New Roman"/>
          <w:color w:val="000000"/>
        </w:rPr>
        <w:t>105.1</w:t>
      </w:r>
      <w:r w:rsidR="0014191B" w:rsidRPr="0014191B">
        <w:t xml:space="preserve"> </w:t>
      </w:r>
      <w:r w:rsidR="0014191B" w:rsidRPr="0014191B">
        <w:rPr>
          <w:rFonts w:eastAsia="Times New Roman" w:cs="Times New Roman"/>
          <w:color w:val="000000"/>
        </w:rPr>
        <w:t>±</w:t>
      </w:r>
      <w:r w:rsidR="0014191B">
        <w:rPr>
          <w:rFonts w:eastAsia="Times New Roman" w:cs="Times New Roman"/>
          <w:color w:val="000000"/>
        </w:rPr>
        <w:t xml:space="preserve"> 0.2 </w:t>
      </w:r>
      <w:r w:rsidR="008E2EC9">
        <w:rPr>
          <w:rFonts w:eastAsia="Times New Roman" w:cs="Times New Roman"/>
          <w:color w:val="000000"/>
        </w:rPr>
        <w:t xml:space="preserve">mm </w:t>
      </w:r>
      <w:r w:rsidR="0014191B">
        <w:rPr>
          <w:rFonts w:eastAsia="Times New Roman" w:cs="Times New Roman"/>
          <w:color w:val="000000"/>
        </w:rPr>
        <w:t xml:space="preserve">for </w:t>
      </w:r>
      <w:r w:rsidR="008E2EC9">
        <w:rPr>
          <w:rFonts w:eastAsia="Times New Roman" w:cs="Times New Roman"/>
          <w:color w:val="000000"/>
        </w:rPr>
        <w:t>pink salmon in the Discovery Island</w:t>
      </w:r>
      <w:r w:rsidR="0014191B">
        <w:rPr>
          <w:rFonts w:eastAsia="Times New Roman" w:cs="Times New Roman"/>
          <w:color w:val="000000"/>
        </w:rPr>
        <w:t>s. Further in the route at Johnstone Strait,</w:t>
      </w:r>
      <w:r w:rsidR="008E2EC9">
        <w:rPr>
          <w:rFonts w:eastAsia="Times New Roman" w:cs="Times New Roman"/>
          <w:color w:val="000000"/>
        </w:rPr>
        <w:t xml:space="preserve"> chum salmon </w:t>
      </w:r>
      <w:r w:rsidR="0014191B">
        <w:rPr>
          <w:rFonts w:eastAsia="Times New Roman" w:cs="Times New Roman"/>
          <w:color w:val="000000"/>
        </w:rPr>
        <w:t>measured</w:t>
      </w:r>
      <w:r w:rsidR="008E2EC9">
        <w:rPr>
          <w:rFonts w:eastAsia="Times New Roman" w:cs="Times New Roman"/>
          <w:color w:val="000000"/>
        </w:rPr>
        <w:t xml:space="preserve"> </w:t>
      </w:r>
      <w:r w:rsidR="0014191B">
        <w:rPr>
          <w:rFonts w:eastAsia="Times New Roman" w:cs="Times New Roman"/>
          <w:color w:val="000000"/>
        </w:rPr>
        <w:t>118.8</w:t>
      </w:r>
      <w:r w:rsidR="0014191B" w:rsidRPr="0014191B">
        <w:t xml:space="preserve"> </w:t>
      </w:r>
      <w:r w:rsidR="0014191B" w:rsidRPr="0014191B">
        <w:rPr>
          <w:rFonts w:eastAsia="Times New Roman" w:cs="Times New Roman"/>
          <w:color w:val="000000"/>
        </w:rPr>
        <w:t>±</w:t>
      </w:r>
      <w:r w:rsidR="0014191B">
        <w:rPr>
          <w:rFonts w:eastAsia="Times New Roman" w:cs="Times New Roman"/>
          <w:color w:val="000000"/>
        </w:rPr>
        <w:t xml:space="preserve"> 0.3 </w:t>
      </w:r>
      <w:r w:rsidR="008E2EC9">
        <w:rPr>
          <w:rFonts w:eastAsia="Times New Roman" w:cs="Times New Roman"/>
          <w:color w:val="000000"/>
        </w:rPr>
        <w:t>mm and pink salmon</w:t>
      </w:r>
      <w:r w:rsidR="0014191B">
        <w:rPr>
          <w:rFonts w:eastAsia="Times New Roman" w:cs="Times New Roman"/>
          <w:color w:val="000000"/>
        </w:rPr>
        <w:t xml:space="preserve">, </w:t>
      </w:r>
      <w:r w:rsidR="008E2EC9">
        <w:rPr>
          <w:rFonts w:eastAsia="Times New Roman" w:cs="Times New Roman"/>
          <w:color w:val="000000"/>
        </w:rPr>
        <w:t>113</w:t>
      </w:r>
      <w:r w:rsidR="0014191B">
        <w:rPr>
          <w:rFonts w:eastAsia="Times New Roman" w:cs="Times New Roman"/>
          <w:color w:val="000000"/>
        </w:rPr>
        <w:t>.4</w:t>
      </w:r>
      <w:r w:rsidR="0014191B" w:rsidRPr="0014191B">
        <w:t xml:space="preserve"> </w:t>
      </w:r>
      <w:r w:rsidR="0014191B" w:rsidRPr="0014191B">
        <w:rPr>
          <w:rFonts w:eastAsia="Times New Roman" w:cs="Times New Roman"/>
          <w:color w:val="000000"/>
        </w:rPr>
        <w:t>±</w:t>
      </w:r>
      <w:r w:rsidR="0014191B">
        <w:rPr>
          <w:rFonts w:eastAsia="Times New Roman" w:cs="Times New Roman"/>
          <w:color w:val="000000"/>
        </w:rPr>
        <w:t xml:space="preserve"> 0.2 </w:t>
      </w:r>
      <w:r w:rsidR="008E2EC9">
        <w:rPr>
          <w:rFonts w:eastAsia="Times New Roman" w:cs="Times New Roman"/>
          <w:color w:val="000000"/>
        </w:rPr>
        <w:t xml:space="preserve">mm. </w:t>
      </w:r>
    </w:p>
    <w:p w14:paraId="19028536" w14:textId="10BD284F" w:rsidR="00FF38F4" w:rsidRDefault="00FF38F4" w:rsidP="00266C78">
      <w:pPr>
        <w:rPr>
          <w:rFonts w:eastAsia="Times New Roman" w:cs="Times New Roman"/>
          <w:color w:val="000000"/>
        </w:rPr>
      </w:pPr>
    </w:p>
    <w:p w14:paraId="43C02150" w14:textId="39838665" w:rsidR="00FF38F4" w:rsidRDefault="00FF38F4" w:rsidP="00266C78">
      <w:pPr>
        <w:rPr>
          <w:rFonts w:eastAsia="Times New Roman" w:cs="Times New Roman"/>
          <w:color w:val="000000"/>
        </w:rPr>
      </w:pPr>
      <w:r>
        <w:rPr>
          <w:rFonts w:eastAsia="Times New Roman" w:cs="Times New Roman"/>
          <w:color w:val="000000"/>
        </w:rPr>
        <w:tab/>
        <w:t>The first</w:t>
      </w:r>
      <w:r w:rsidR="000721C6">
        <w:rPr>
          <w:rFonts w:eastAsia="Times New Roman" w:cs="Times New Roman"/>
          <w:color w:val="000000"/>
        </w:rPr>
        <w:t xml:space="preserve"> DI </w:t>
      </w:r>
      <w:r>
        <w:rPr>
          <w:rFonts w:eastAsia="Times New Roman" w:cs="Times New Roman"/>
          <w:color w:val="000000"/>
        </w:rPr>
        <w:t>site location D07, near the northern Strait of Georgia, chum salmon</w:t>
      </w:r>
      <w:r w:rsidR="000721C6">
        <w:rPr>
          <w:rFonts w:eastAsia="Times New Roman" w:cs="Times New Roman"/>
          <w:color w:val="000000"/>
        </w:rPr>
        <w:t xml:space="preserve"> had</w:t>
      </w:r>
      <w:r>
        <w:rPr>
          <w:rFonts w:eastAsia="Times New Roman" w:cs="Times New Roman"/>
          <w:color w:val="000000"/>
        </w:rPr>
        <w:t xml:space="preserve"> predominately consumed </w:t>
      </w:r>
      <w:r w:rsidRPr="00FF38F4">
        <w:rPr>
          <w:rFonts w:eastAsia="Times New Roman" w:cs="Times New Roman"/>
          <w:i/>
          <w:iCs/>
          <w:color w:val="000000"/>
        </w:rPr>
        <w:t>Oikopleura</w:t>
      </w:r>
      <w:r>
        <w:rPr>
          <w:rFonts w:eastAsia="Times New Roman" w:cs="Times New Roman"/>
          <w:color w:val="000000"/>
        </w:rPr>
        <w:t xml:space="preserve"> sp. </w:t>
      </w:r>
      <w:r w:rsidR="00107517">
        <w:rPr>
          <w:rFonts w:eastAsia="Times New Roman" w:cs="Times New Roman"/>
          <w:color w:val="000000"/>
        </w:rPr>
        <w:t>appendicularians</w:t>
      </w:r>
      <w:r>
        <w:rPr>
          <w:rFonts w:eastAsia="Times New Roman" w:cs="Times New Roman"/>
          <w:color w:val="000000"/>
        </w:rPr>
        <w:t xml:space="preserve"> (91% of diet by weight), whereas pink salmon ate calanoid copepods (19.8%), decapod larvae (28.4%) and ‘other’ small prey (21.1%</w:t>
      </w:r>
      <w:r w:rsidR="00107517">
        <w:rPr>
          <w:rFonts w:eastAsia="Times New Roman" w:cs="Times New Roman"/>
          <w:color w:val="000000"/>
        </w:rPr>
        <w:t>; Table 4</w:t>
      </w:r>
      <w:r>
        <w:rPr>
          <w:rFonts w:eastAsia="Times New Roman" w:cs="Times New Roman"/>
          <w:color w:val="000000"/>
        </w:rPr>
        <w:t xml:space="preserve">). </w:t>
      </w:r>
      <w:r w:rsidR="000721C6">
        <w:rPr>
          <w:rFonts w:eastAsia="Times New Roman" w:cs="Times New Roman"/>
          <w:color w:val="000000"/>
        </w:rPr>
        <w:t>In the following Discovery Island</w:t>
      </w:r>
      <w:r w:rsidR="00107517">
        <w:rPr>
          <w:rFonts w:eastAsia="Times New Roman" w:cs="Times New Roman"/>
          <w:color w:val="000000"/>
        </w:rPr>
        <w:t>s</w:t>
      </w:r>
      <w:r w:rsidR="000721C6">
        <w:rPr>
          <w:rFonts w:eastAsia="Times New Roman" w:cs="Times New Roman"/>
          <w:color w:val="000000"/>
        </w:rPr>
        <w:t xml:space="preserve"> sites (D09 and D11), both salmon species continued to consume calanoids and </w:t>
      </w:r>
      <w:r w:rsidR="000721C6" w:rsidRPr="00107517">
        <w:rPr>
          <w:rFonts w:eastAsia="Times New Roman" w:cs="Times New Roman"/>
          <w:i/>
          <w:iCs/>
          <w:color w:val="000000"/>
        </w:rPr>
        <w:t>Oikopleura</w:t>
      </w:r>
      <w:r w:rsidR="000721C6">
        <w:rPr>
          <w:rFonts w:eastAsia="Times New Roman" w:cs="Times New Roman"/>
          <w:color w:val="000000"/>
        </w:rPr>
        <w:t xml:space="preserve">, in different proportions, chum salmon with 44.2-64.6% </w:t>
      </w:r>
      <w:r w:rsidR="000721C6" w:rsidRPr="00107517">
        <w:rPr>
          <w:rFonts w:eastAsia="Times New Roman" w:cs="Times New Roman"/>
          <w:i/>
          <w:iCs/>
          <w:color w:val="000000"/>
        </w:rPr>
        <w:t>Oikopleura</w:t>
      </w:r>
      <w:r w:rsidR="000721C6">
        <w:rPr>
          <w:rFonts w:eastAsia="Times New Roman" w:cs="Times New Roman"/>
          <w:color w:val="000000"/>
        </w:rPr>
        <w:t xml:space="preserve"> in the diets and pink salmon with 30.2-57.2% calanoids</w:t>
      </w:r>
      <w:r w:rsidR="00107517">
        <w:rPr>
          <w:rFonts w:eastAsia="Times New Roman" w:cs="Times New Roman"/>
          <w:color w:val="000000"/>
        </w:rPr>
        <w:t xml:space="preserve"> (Figure 5)</w:t>
      </w:r>
      <w:r w:rsidR="000721C6">
        <w:rPr>
          <w:rFonts w:eastAsia="Times New Roman" w:cs="Times New Roman"/>
          <w:color w:val="000000"/>
        </w:rPr>
        <w:t>. At site D09, pink salmon consumed 25.1% harpacticoid copepods and 12.3% insects, indicating nearshore feeding.</w:t>
      </w:r>
    </w:p>
    <w:p w14:paraId="3F874092" w14:textId="42C4EFF0" w:rsidR="000721C6" w:rsidRDefault="000721C6" w:rsidP="00266C78">
      <w:pPr>
        <w:rPr>
          <w:rFonts w:eastAsia="Times New Roman" w:cs="Times New Roman"/>
          <w:color w:val="000000"/>
        </w:rPr>
      </w:pPr>
    </w:p>
    <w:p w14:paraId="598DC806" w14:textId="4CFEF546" w:rsidR="00372150" w:rsidRDefault="000721C6" w:rsidP="00266C78">
      <w:pPr>
        <w:rPr>
          <w:rFonts w:eastAsia="Times New Roman" w:cs="Times New Roman"/>
          <w:color w:val="000000"/>
        </w:rPr>
      </w:pPr>
      <w:r>
        <w:rPr>
          <w:rFonts w:eastAsia="Times New Roman" w:cs="Times New Roman"/>
          <w:color w:val="000000"/>
        </w:rPr>
        <w:tab/>
      </w:r>
      <w:r w:rsidR="00372150" w:rsidRPr="00EB46DF">
        <w:rPr>
          <w:rFonts w:eastAsia="Times New Roman" w:cs="Times New Roman"/>
          <w:color w:val="000000"/>
        </w:rPr>
        <w:t xml:space="preserve">At the first Johnstone Strait site </w:t>
      </w:r>
      <w:r w:rsidR="00F30F64" w:rsidRPr="00EB46DF">
        <w:rPr>
          <w:rFonts w:eastAsia="Times New Roman" w:cs="Times New Roman"/>
          <w:color w:val="000000"/>
        </w:rPr>
        <w:t>(</w:t>
      </w:r>
      <w:r w:rsidR="00372150" w:rsidRPr="00EB46DF">
        <w:rPr>
          <w:rFonts w:eastAsia="Times New Roman" w:cs="Times New Roman"/>
          <w:color w:val="000000"/>
        </w:rPr>
        <w:t>J06</w:t>
      </w:r>
      <w:r w:rsidR="00F30F64" w:rsidRPr="00EB46DF">
        <w:rPr>
          <w:rFonts w:eastAsia="Times New Roman" w:cs="Times New Roman"/>
          <w:color w:val="000000"/>
        </w:rPr>
        <w:t>)</w:t>
      </w:r>
      <w:r w:rsidR="00372150" w:rsidRPr="00EB46DF">
        <w:rPr>
          <w:rFonts w:eastAsia="Times New Roman" w:cs="Times New Roman"/>
          <w:color w:val="000000"/>
        </w:rPr>
        <w:t xml:space="preserve"> chum salmon shift</w:t>
      </w:r>
      <w:r w:rsidR="00F30F64" w:rsidRPr="00EB46DF">
        <w:rPr>
          <w:rFonts w:eastAsia="Times New Roman" w:cs="Times New Roman"/>
          <w:color w:val="000000"/>
        </w:rPr>
        <w:t>ed</w:t>
      </w:r>
      <w:r w:rsidR="00372150" w:rsidRPr="00EB46DF">
        <w:rPr>
          <w:rFonts w:eastAsia="Times New Roman" w:cs="Times New Roman"/>
          <w:color w:val="000000"/>
        </w:rPr>
        <w:t xml:space="preserve"> to gelatinous prey and pink salmon </w:t>
      </w:r>
      <w:r w:rsidR="00130CA0" w:rsidRPr="00EB46DF">
        <w:rPr>
          <w:rFonts w:eastAsia="Times New Roman" w:cs="Times New Roman"/>
          <w:color w:val="000000"/>
        </w:rPr>
        <w:t>consumed</w:t>
      </w:r>
      <w:r w:rsidR="00372150" w:rsidRPr="00EB46DF">
        <w:rPr>
          <w:rFonts w:eastAsia="Times New Roman" w:cs="Times New Roman"/>
          <w:color w:val="000000"/>
        </w:rPr>
        <w:t xml:space="preserve"> nearshore prey, </w:t>
      </w:r>
      <w:r w:rsidR="00130CA0" w:rsidRPr="00EB46DF">
        <w:rPr>
          <w:rFonts w:eastAsia="Times New Roman" w:cs="Times New Roman"/>
          <w:color w:val="000000"/>
        </w:rPr>
        <w:t>such as harpacticoids (19.3%) and insects</w:t>
      </w:r>
      <w:r w:rsidR="00107517">
        <w:rPr>
          <w:rFonts w:eastAsia="Times New Roman" w:cs="Times New Roman"/>
          <w:color w:val="000000"/>
        </w:rPr>
        <w:t>/</w:t>
      </w:r>
      <w:r w:rsidR="00130CA0" w:rsidRPr="00EB46DF">
        <w:rPr>
          <w:rFonts w:eastAsia="Times New Roman" w:cs="Times New Roman"/>
          <w:color w:val="000000"/>
        </w:rPr>
        <w:t>arachnids (16.7%</w:t>
      </w:r>
      <w:r w:rsidR="009F55E3">
        <w:rPr>
          <w:rFonts w:eastAsia="Times New Roman" w:cs="Times New Roman"/>
          <w:color w:val="000000"/>
        </w:rPr>
        <w:t>; Table 4; Figure 5</w:t>
      </w:r>
      <w:r w:rsidR="00130CA0" w:rsidRPr="00EB46DF">
        <w:rPr>
          <w:rFonts w:eastAsia="Times New Roman" w:cs="Times New Roman"/>
          <w:color w:val="000000"/>
        </w:rPr>
        <w:t>).</w:t>
      </w:r>
      <w:r w:rsidR="00254176" w:rsidRPr="00EB46DF">
        <w:rPr>
          <w:rFonts w:eastAsia="Times New Roman" w:cs="Times New Roman"/>
          <w:color w:val="000000"/>
        </w:rPr>
        <w:t xml:space="preserve"> At </w:t>
      </w:r>
      <w:r w:rsidR="00372150" w:rsidRPr="00EB46DF">
        <w:rPr>
          <w:rFonts w:eastAsia="Times New Roman" w:cs="Times New Roman"/>
          <w:color w:val="000000"/>
        </w:rPr>
        <w:t>Johnstone Strait site J08, chum salmon still consume</w:t>
      </w:r>
      <w:r w:rsidR="00163A6A" w:rsidRPr="00EB46DF">
        <w:rPr>
          <w:rFonts w:eastAsia="Times New Roman" w:cs="Times New Roman"/>
          <w:color w:val="000000"/>
        </w:rPr>
        <w:t>d</w:t>
      </w:r>
      <w:r w:rsidR="00372150" w:rsidRPr="00EB46DF">
        <w:rPr>
          <w:rFonts w:eastAsia="Times New Roman" w:cs="Times New Roman"/>
          <w:color w:val="000000"/>
        </w:rPr>
        <w:t xml:space="preserve"> gelatinous prey but also ha</w:t>
      </w:r>
      <w:r w:rsidR="00163A6A" w:rsidRPr="00EB46DF">
        <w:rPr>
          <w:rFonts w:eastAsia="Times New Roman" w:cs="Times New Roman"/>
          <w:color w:val="000000"/>
        </w:rPr>
        <w:t>d</w:t>
      </w:r>
      <w:r w:rsidR="00372150" w:rsidRPr="00EB46DF">
        <w:rPr>
          <w:rFonts w:eastAsia="Times New Roman" w:cs="Times New Roman"/>
          <w:color w:val="000000"/>
        </w:rPr>
        <w:t xml:space="preserve"> higher amounts of large calanoid copepods</w:t>
      </w:r>
      <w:r w:rsidR="00130CA0" w:rsidRPr="00EB46DF">
        <w:rPr>
          <w:rFonts w:eastAsia="Times New Roman" w:cs="Times New Roman"/>
          <w:color w:val="000000"/>
        </w:rPr>
        <w:t xml:space="preserve"> (15.7%)</w:t>
      </w:r>
      <w:r w:rsidR="00372150" w:rsidRPr="00EB46DF">
        <w:rPr>
          <w:rFonts w:eastAsia="Times New Roman" w:cs="Times New Roman"/>
          <w:color w:val="000000"/>
        </w:rPr>
        <w:t xml:space="preserve">, </w:t>
      </w:r>
      <w:r w:rsidR="00163A6A" w:rsidRPr="00EB46DF">
        <w:rPr>
          <w:rFonts w:eastAsia="Times New Roman" w:cs="Times New Roman"/>
          <w:color w:val="000000"/>
        </w:rPr>
        <w:t>while</w:t>
      </w:r>
      <w:r w:rsidR="00372150" w:rsidRPr="00EB46DF">
        <w:rPr>
          <w:rFonts w:eastAsia="Times New Roman" w:cs="Times New Roman"/>
          <w:color w:val="000000"/>
        </w:rPr>
        <w:t xml:space="preserve"> pink salmon </w:t>
      </w:r>
      <w:r w:rsidR="00163A6A" w:rsidRPr="00EB46DF">
        <w:rPr>
          <w:rFonts w:eastAsia="Times New Roman" w:cs="Times New Roman"/>
          <w:color w:val="000000"/>
        </w:rPr>
        <w:t>pre</w:t>
      </w:r>
      <w:r w:rsidR="00372150" w:rsidRPr="00EB46DF">
        <w:rPr>
          <w:rFonts w:eastAsia="Times New Roman" w:cs="Times New Roman"/>
          <w:color w:val="000000"/>
        </w:rPr>
        <w:t xml:space="preserve">dominantly </w:t>
      </w:r>
      <w:r w:rsidR="00254176" w:rsidRPr="00EB46DF">
        <w:rPr>
          <w:rFonts w:eastAsia="Times New Roman" w:cs="Times New Roman"/>
          <w:color w:val="000000"/>
        </w:rPr>
        <w:t xml:space="preserve">ate </w:t>
      </w:r>
      <w:r w:rsidR="00372150" w:rsidRPr="00EB46DF">
        <w:rPr>
          <w:rFonts w:eastAsia="Times New Roman" w:cs="Times New Roman"/>
          <w:color w:val="000000"/>
        </w:rPr>
        <w:t>calanoids</w:t>
      </w:r>
      <w:r w:rsidR="00107517">
        <w:rPr>
          <w:rFonts w:eastAsia="Times New Roman" w:cs="Times New Roman"/>
          <w:color w:val="000000"/>
        </w:rPr>
        <w:t xml:space="preserve"> (85.5%)</w:t>
      </w:r>
      <w:r w:rsidR="00372150" w:rsidRPr="00EB46DF">
        <w:rPr>
          <w:rFonts w:eastAsia="Times New Roman" w:cs="Times New Roman"/>
          <w:color w:val="000000"/>
        </w:rPr>
        <w:t xml:space="preserve">. There </w:t>
      </w:r>
      <w:r w:rsidR="00F30F64" w:rsidRPr="00EB46DF">
        <w:rPr>
          <w:rFonts w:eastAsia="Times New Roman" w:cs="Times New Roman"/>
          <w:color w:val="000000"/>
        </w:rPr>
        <w:t>was</w:t>
      </w:r>
      <w:r w:rsidR="00372150" w:rsidRPr="00EB46DF">
        <w:rPr>
          <w:rFonts w:eastAsia="Times New Roman" w:cs="Times New Roman"/>
          <w:color w:val="000000"/>
        </w:rPr>
        <w:t xml:space="preserve"> a complete diet shift at the </w:t>
      </w:r>
      <w:r w:rsidR="00254176" w:rsidRPr="00EB46DF">
        <w:rPr>
          <w:rFonts w:eastAsia="Times New Roman" w:cs="Times New Roman"/>
          <w:color w:val="000000"/>
        </w:rPr>
        <w:t xml:space="preserve">furthest seaward </w:t>
      </w:r>
      <w:r w:rsidR="00372150" w:rsidRPr="00EB46DF">
        <w:rPr>
          <w:rFonts w:eastAsia="Times New Roman" w:cs="Times New Roman"/>
          <w:color w:val="000000"/>
        </w:rPr>
        <w:t xml:space="preserve">Johnstone Strait site </w:t>
      </w:r>
      <w:r w:rsidR="00F30F64" w:rsidRPr="00EB46DF">
        <w:rPr>
          <w:rFonts w:eastAsia="Times New Roman" w:cs="Times New Roman"/>
          <w:color w:val="000000"/>
        </w:rPr>
        <w:t>(</w:t>
      </w:r>
      <w:r w:rsidR="00372150" w:rsidRPr="00EB46DF">
        <w:rPr>
          <w:rFonts w:eastAsia="Times New Roman" w:cs="Times New Roman"/>
          <w:color w:val="000000"/>
        </w:rPr>
        <w:t>J02</w:t>
      </w:r>
      <w:r w:rsidR="00F30F64" w:rsidRPr="00EB46DF">
        <w:rPr>
          <w:rFonts w:eastAsia="Times New Roman" w:cs="Times New Roman"/>
          <w:color w:val="000000"/>
        </w:rPr>
        <w:t>)</w:t>
      </w:r>
      <w:r w:rsidR="00372150" w:rsidRPr="00EB46DF">
        <w:rPr>
          <w:rFonts w:eastAsia="Times New Roman" w:cs="Times New Roman"/>
          <w:color w:val="000000"/>
        </w:rPr>
        <w:t>, where both salmon species consume</w:t>
      </w:r>
      <w:r w:rsidR="00163A6A" w:rsidRPr="00EB46DF">
        <w:rPr>
          <w:rFonts w:eastAsia="Times New Roman" w:cs="Times New Roman"/>
          <w:color w:val="000000"/>
        </w:rPr>
        <w:t>d, albeit in different proportions,</w:t>
      </w:r>
      <w:r w:rsidR="00372150" w:rsidRPr="00EB46DF">
        <w:rPr>
          <w:rFonts w:eastAsia="Times New Roman" w:cs="Times New Roman"/>
          <w:color w:val="000000"/>
        </w:rPr>
        <w:t xml:space="preserve"> calanoids</w:t>
      </w:r>
      <w:r w:rsidR="00130CA0" w:rsidRPr="00EB46DF">
        <w:rPr>
          <w:rFonts w:eastAsia="Times New Roman" w:cs="Times New Roman"/>
          <w:color w:val="000000"/>
        </w:rPr>
        <w:t xml:space="preserve"> (pink 61.9%, chum 18.7%)</w:t>
      </w:r>
      <w:r w:rsidR="00372150" w:rsidRPr="00EB46DF">
        <w:rPr>
          <w:rFonts w:eastAsia="Times New Roman" w:cs="Times New Roman"/>
          <w:color w:val="000000"/>
        </w:rPr>
        <w:t>, chaetognaths</w:t>
      </w:r>
      <w:r w:rsidR="00130CA0" w:rsidRPr="00EB46DF">
        <w:rPr>
          <w:rFonts w:eastAsia="Times New Roman" w:cs="Times New Roman"/>
          <w:color w:val="000000"/>
        </w:rPr>
        <w:t xml:space="preserve"> (pink 5.5%, chum 21.3%)</w:t>
      </w:r>
      <w:r w:rsidR="00372150" w:rsidRPr="00EB46DF">
        <w:rPr>
          <w:rFonts w:eastAsia="Times New Roman" w:cs="Times New Roman"/>
          <w:color w:val="000000"/>
        </w:rPr>
        <w:t xml:space="preserve"> and euphausiid</w:t>
      </w:r>
      <w:r w:rsidR="00163A6A" w:rsidRPr="00EB46DF">
        <w:rPr>
          <w:rFonts w:eastAsia="Times New Roman" w:cs="Times New Roman"/>
          <w:color w:val="000000"/>
        </w:rPr>
        <w:t>s</w:t>
      </w:r>
      <w:r w:rsidR="00372150" w:rsidRPr="00EB46DF">
        <w:rPr>
          <w:rFonts w:eastAsia="Times New Roman" w:cs="Times New Roman"/>
          <w:color w:val="000000"/>
        </w:rPr>
        <w:t xml:space="preserve"> </w:t>
      </w:r>
      <w:r w:rsidR="00130CA0" w:rsidRPr="00EB46DF">
        <w:rPr>
          <w:rFonts w:eastAsia="Times New Roman" w:cs="Times New Roman"/>
          <w:color w:val="000000"/>
        </w:rPr>
        <w:t>(pink 29.6%, chum 53.5%)</w:t>
      </w:r>
      <w:r w:rsidR="00372150" w:rsidRPr="00EB46DF">
        <w:rPr>
          <w:rFonts w:eastAsia="Times New Roman" w:cs="Times New Roman"/>
          <w:color w:val="000000"/>
        </w:rPr>
        <w:t xml:space="preserve">. </w:t>
      </w:r>
    </w:p>
    <w:p w14:paraId="6C14592A" w14:textId="405B9DD8" w:rsidR="00B6444D" w:rsidRDefault="00B6444D" w:rsidP="00266C78">
      <w:pPr>
        <w:rPr>
          <w:rFonts w:eastAsia="Times New Roman" w:cs="Times New Roman"/>
          <w:color w:val="000000"/>
        </w:rPr>
      </w:pPr>
    </w:p>
    <w:p w14:paraId="4292304D" w14:textId="557B2A46" w:rsidR="00FA59E5" w:rsidRDefault="00B6444D" w:rsidP="00266C78">
      <w:pPr>
        <w:rPr>
          <w:rFonts w:eastAsia="Times New Roman" w:cs="Times New Roman"/>
          <w:color w:val="000000"/>
        </w:rPr>
      </w:pPr>
      <w:r>
        <w:rPr>
          <w:rFonts w:eastAsia="Times New Roman" w:cs="Times New Roman"/>
          <w:color w:val="000000"/>
        </w:rPr>
        <w:tab/>
        <w:t xml:space="preserve">The NMDS plot reflects how the diet composition of salmon is mainly influenced by differences between the two regions of DI and JS, and within each region, differences emerge by both site and salmon species (Figure 6). </w:t>
      </w:r>
      <w:r w:rsidR="000A118F">
        <w:rPr>
          <w:rFonts w:eastAsia="Times New Roman" w:cs="Times New Roman"/>
          <w:color w:val="000000"/>
        </w:rPr>
        <w:t>In the Discovery Islands, diets separate out by salmon species, and site appears to be an important factor</w:t>
      </w:r>
      <w:r w:rsidR="009524B2">
        <w:rPr>
          <w:rFonts w:eastAsia="Times New Roman" w:cs="Times New Roman"/>
          <w:color w:val="000000"/>
        </w:rPr>
        <w:t xml:space="preserve"> to a degree, with some dietary overlap of sites. In contrast, the Johnstone Strait has clear separation by sites, and species differences depend on site. Along the migration route, J06 has high species-specific differences, J08 also separates by species to a lesser degree and J02 (near QCSt), has the highest similarity between species (Figure 6). Therefore, there is a clear interplay between species-specific differences in diet and the prey available for juvenile salmon at each location within the Discovery Islands and Johnstone Strait.</w:t>
      </w:r>
    </w:p>
    <w:p w14:paraId="7111AAA6" w14:textId="4DCC9FBC" w:rsidR="00FA59E5" w:rsidRDefault="00FA59E5" w:rsidP="00266C78">
      <w:pPr>
        <w:rPr>
          <w:rFonts w:eastAsia="Times New Roman" w:cs="Times New Roman"/>
          <w:color w:val="000000"/>
        </w:rPr>
      </w:pPr>
    </w:p>
    <w:p w14:paraId="3E18CBD5" w14:textId="2942B4EE" w:rsidR="00FA59E5" w:rsidRDefault="00FA59E5" w:rsidP="00266C78">
      <w:pPr>
        <w:rPr>
          <w:rFonts w:eastAsia="Times New Roman" w:cs="Times New Roman"/>
          <w:color w:val="000000"/>
        </w:rPr>
      </w:pPr>
      <w:r>
        <w:rPr>
          <w:rFonts w:eastAsia="Times New Roman" w:cs="Times New Roman"/>
          <w:color w:val="000000"/>
        </w:rPr>
        <w:tab/>
        <w:t xml:space="preserve">The cluster analysis also displayed the same trend as the NMDS, with the two regions separating into different groups of clusters that are further subdivided by site and/or species (Figure 7). </w:t>
      </w:r>
    </w:p>
    <w:p w14:paraId="13B546F4" w14:textId="77777777" w:rsidR="00FA59E5" w:rsidRDefault="00FA59E5" w:rsidP="00266C78">
      <w:pPr>
        <w:rPr>
          <w:rFonts w:eastAsia="Times New Roman" w:cs="Times New Roman"/>
          <w:color w:val="000000"/>
        </w:rPr>
      </w:pPr>
    </w:p>
    <w:p w14:paraId="337866BE" w14:textId="2C6FBB8F" w:rsidR="008F3081" w:rsidRPr="00FA59E5" w:rsidRDefault="00FA59E5" w:rsidP="00266C78">
      <w:pPr>
        <w:rPr>
          <w:rFonts w:eastAsia="Times New Roman" w:cs="Times New Roman"/>
          <w:color w:val="000000"/>
        </w:rPr>
      </w:pPr>
      <w:r>
        <w:rPr>
          <w:rFonts w:eastAsia="Times New Roman" w:cs="Times New Roman"/>
          <w:color w:val="000000"/>
        </w:rPr>
        <w:tab/>
      </w:r>
      <w:commentRangeStart w:id="79"/>
      <w:r w:rsidR="008F3081" w:rsidRPr="00EB46DF">
        <w:rPr>
          <w:rFonts w:eastAsia="Times New Roman" w:cs="Times New Roman"/>
          <w:color w:val="000000"/>
        </w:rPr>
        <w:t xml:space="preserve">A cluster analysis also displayed this same trend as the NMDS, with the two regions separated into main clusters and Johnstone Strait was subdivided by both site and species (Figure </w:t>
      </w:r>
      <w:r w:rsidR="008F3081">
        <w:rPr>
          <w:rFonts w:eastAsia="Times New Roman" w:cs="Times New Roman"/>
          <w:color w:val="000000"/>
        </w:rPr>
        <w:t>7</w:t>
      </w:r>
      <w:r w:rsidR="008F3081" w:rsidRPr="00EB46DF">
        <w:rPr>
          <w:rFonts w:eastAsia="Times New Roman" w:cs="Times New Roman"/>
          <w:color w:val="000000"/>
        </w:rPr>
        <w:t>). </w:t>
      </w:r>
      <w:r w:rsidR="008F3081" w:rsidRPr="00EB46DF">
        <w:rPr>
          <w:rFonts w:eastAsia="Times New Roman" w:cs="Times New Roman"/>
        </w:rPr>
        <w:t xml:space="preserve"> </w:t>
      </w:r>
      <w:r w:rsidR="008F3081" w:rsidRPr="00EB46DF">
        <w:rPr>
          <w:rFonts w:eastAsia="Times New Roman" w:cs="Times New Roman"/>
          <w:color w:val="000000"/>
        </w:rPr>
        <w:t>The only site to distinctly cluster together was J02, near Queen Charlotte Strait, which was similar to the pink salmon diets from J08, mid-Johnstone Strait. The pink salmon diets were somewhat comparable to the chum salmon diets at J08, but the J06 chum salmon from East Johnstone Strait had a completely separate cluster and J06 pink salmon were outliers.</w:t>
      </w:r>
      <w:commentRangeEnd w:id="79"/>
      <w:r w:rsidR="008F3081" w:rsidRPr="00EB46DF">
        <w:rPr>
          <w:rStyle w:val="CommentReference"/>
          <w:rFonts w:cs="Times New Roman"/>
          <w:sz w:val="24"/>
          <w:szCs w:val="24"/>
        </w:rPr>
        <w:commentReference w:id="79"/>
      </w:r>
    </w:p>
    <w:p w14:paraId="2F3F7F53" w14:textId="0934083B" w:rsidR="00372150" w:rsidRDefault="00372150" w:rsidP="00266C78">
      <w:pPr>
        <w:rPr>
          <w:rFonts w:eastAsia="Times New Roman" w:cs="Times New Roman"/>
        </w:rPr>
      </w:pPr>
    </w:p>
    <w:p w14:paraId="2C2C6D37" w14:textId="3880F8D7" w:rsidR="00A1270A" w:rsidRDefault="00A1270A" w:rsidP="00A1270A">
      <w:pPr>
        <w:pStyle w:val="Heading4"/>
      </w:pPr>
      <w:bookmarkStart w:id="80" w:name="_Toc47019017"/>
      <w:r>
        <w:t>Salmon stomach fullness</w:t>
      </w:r>
      <w:bookmarkEnd w:id="80"/>
    </w:p>
    <w:p w14:paraId="61805B20" w14:textId="77777777" w:rsidR="00A1270A" w:rsidRPr="00A1270A" w:rsidRDefault="00A1270A" w:rsidP="00A1270A"/>
    <w:p w14:paraId="1E7B7A6B" w14:textId="684D568A" w:rsidR="003D5843" w:rsidRPr="00EB46DF" w:rsidRDefault="00372150" w:rsidP="000A3C7A">
      <w:pPr>
        <w:rPr>
          <w:rFonts w:eastAsia="Times New Roman" w:cs="Times New Roman"/>
          <w:color w:val="000000"/>
        </w:rPr>
      </w:pPr>
      <w:r w:rsidRPr="00EB46DF">
        <w:rPr>
          <w:rFonts w:eastAsia="Times New Roman" w:cs="Times New Roman"/>
          <w:color w:val="000000"/>
        </w:rPr>
        <w:tab/>
      </w:r>
      <w:r w:rsidR="00DB4669" w:rsidRPr="00EB46DF">
        <w:rPr>
          <w:rFonts w:eastAsia="Times New Roman" w:cs="Times New Roman"/>
          <w:color w:val="000000"/>
        </w:rPr>
        <w:t xml:space="preserve">Gut </w:t>
      </w:r>
      <w:r w:rsidR="00DB4669" w:rsidRPr="00EB46DF">
        <w:rPr>
          <w:rFonts w:eastAsia="Times New Roman" w:cs="Times New Roman"/>
          <w:color w:val="000000" w:themeColor="text1"/>
        </w:rPr>
        <w:t xml:space="preserve">fullness </w:t>
      </w:r>
      <w:r w:rsidRPr="00EB46DF">
        <w:rPr>
          <w:rFonts w:eastAsia="Times New Roman" w:cs="Times New Roman"/>
          <w:color w:val="000000" w:themeColor="text1"/>
        </w:rPr>
        <w:t>was consistently low throughout this area of the salmon migration route, with the exception of full</w:t>
      </w:r>
      <w:r w:rsidR="00254176" w:rsidRPr="00EB46DF">
        <w:rPr>
          <w:rFonts w:eastAsia="Times New Roman" w:cs="Times New Roman"/>
          <w:color w:val="000000" w:themeColor="text1"/>
        </w:rPr>
        <w:t xml:space="preserve"> and distended</w:t>
      </w:r>
      <w:r w:rsidRPr="00EB46DF">
        <w:rPr>
          <w:rFonts w:eastAsia="Times New Roman" w:cs="Times New Roman"/>
          <w:color w:val="000000" w:themeColor="text1"/>
        </w:rPr>
        <w:t xml:space="preserve"> stomachs at the last site, Queen Charlotte Strait</w:t>
      </w:r>
      <w:r w:rsidR="00A16692" w:rsidRPr="00EB46DF">
        <w:rPr>
          <w:rFonts w:eastAsia="Times New Roman" w:cs="Times New Roman"/>
          <w:color w:val="000000" w:themeColor="text1"/>
        </w:rPr>
        <w:t xml:space="preserve"> (Figure </w:t>
      </w:r>
      <w:r w:rsidR="00A74E6E" w:rsidRPr="00EB46DF">
        <w:rPr>
          <w:rFonts w:eastAsia="Times New Roman" w:cs="Times New Roman"/>
          <w:color w:val="000000" w:themeColor="text1"/>
        </w:rPr>
        <w:t>8</w:t>
      </w:r>
      <w:r w:rsidR="00A16692" w:rsidRPr="00EB46DF">
        <w:rPr>
          <w:rFonts w:eastAsia="Times New Roman" w:cs="Times New Roman"/>
          <w:color w:val="000000" w:themeColor="text1"/>
        </w:rPr>
        <w:t>)</w:t>
      </w:r>
      <w:r w:rsidRPr="00EB46DF">
        <w:rPr>
          <w:rFonts w:eastAsia="Times New Roman" w:cs="Times New Roman"/>
          <w:color w:val="000000" w:themeColor="text1"/>
        </w:rPr>
        <w:t xml:space="preserve">. Gut fullness indices </w:t>
      </w:r>
      <w:r w:rsidR="00254176" w:rsidRPr="00EB46DF">
        <w:rPr>
          <w:rFonts w:eastAsia="Times New Roman" w:cs="Times New Roman"/>
          <w:color w:val="000000" w:themeColor="text1"/>
        </w:rPr>
        <w:t xml:space="preserve">(GFI) </w:t>
      </w:r>
      <w:r w:rsidRPr="00EB46DF">
        <w:rPr>
          <w:rFonts w:eastAsia="Times New Roman" w:cs="Times New Roman"/>
          <w:color w:val="000000" w:themeColor="text1"/>
        </w:rPr>
        <w:t xml:space="preserve">were </w:t>
      </w:r>
      <w:r w:rsidR="00163A6A" w:rsidRPr="00EB46DF">
        <w:rPr>
          <w:rFonts w:eastAsia="Times New Roman" w:cs="Times New Roman"/>
          <w:color w:val="000000" w:themeColor="text1"/>
        </w:rPr>
        <w:t xml:space="preserve">generally </w:t>
      </w:r>
      <w:r w:rsidRPr="00EB46DF">
        <w:rPr>
          <w:rFonts w:eastAsia="Times New Roman" w:cs="Times New Roman"/>
          <w:color w:val="000000" w:themeColor="text1"/>
        </w:rPr>
        <w:t xml:space="preserve">below </w:t>
      </w:r>
      <w:r w:rsidR="00130CA0" w:rsidRPr="00EB46DF">
        <w:rPr>
          <w:rFonts w:eastAsia="Times New Roman" w:cs="Times New Roman"/>
          <w:color w:val="000000" w:themeColor="text1"/>
        </w:rPr>
        <w:t>0.5</w:t>
      </w:r>
      <w:r w:rsidRPr="00EB46DF">
        <w:rPr>
          <w:rFonts w:eastAsia="Times New Roman" w:cs="Times New Roman"/>
          <w:color w:val="000000" w:themeColor="text1"/>
        </w:rPr>
        <w:t xml:space="preserve">% body weight throughout the </w:t>
      </w:r>
      <w:r w:rsidR="00DB4669" w:rsidRPr="00EB46DF">
        <w:rPr>
          <w:rFonts w:eastAsia="Times New Roman" w:cs="Times New Roman"/>
          <w:color w:val="000000" w:themeColor="text1"/>
        </w:rPr>
        <w:t>Discovery Islands</w:t>
      </w:r>
      <w:r w:rsidR="00C3611D">
        <w:rPr>
          <w:rFonts w:eastAsia="Times New Roman" w:cs="Times New Roman"/>
          <w:color w:val="000000" w:themeColor="text1"/>
        </w:rPr>
        <w:t>,</w:t>
      </w:r>
      <w:r w:rsidR="00DB4669" w:rsidRPr="00EB46DF">
        <w:rPr>
          <w:rFonts w:eastAsia="Times New Roman" w:cs="Times New Roman"/>
          <w:color w:val="000000" w:themeColor="text1"/>
        </w:rPr>
        <w:t xml:space="preserve"> and </w:t>
      </w:r>
      <w:r w:rsidR="00810FDA" w:rsidRPr="00EB46DF">
        <w:rPr>
          <w:rFonts w:eastAsia="Times New Roman" w:cs="Times New Roman"/>
          <w:color w:val="000000" w:themeColor="text1"/>
        </w:rPr>
        <w:t>J06, the first Johnstone Strait site.</w:t>
      </w:r>
      <w:r w:rsidR="00A16692" w:rsidRPr="00EB46DF">
        <w:rPr>
          <w:rFonts w:eastAsia="Times New Roman" w:cs="Times New Roman"/>
          <w:color w:val="000000" w:themeColor="text1"/>
        </w:rPr>
        <w:t xml:space="preserve"> </w:t>
      </w:r>
      <w:r w:rsidR="00254176" w:rsidRPr="00EB46DF">
        <w:rPr>
          <w:rFonts w:eastAsia="Times New Roman" w:cs="Times New Roman"/>
          <w:color w:val="000000" w:themeColor="text1"/>
        </w:rPr>
        <w:t>At t</w:t>
      </w:r>
      <w:r w:rsidR="00810FDA" w:rsidRPr="00EB46DF">
        <w:rPr>
          <w:rFonts w:eastAsia="Times New Roman" w:cs="Times New Roman"/>
          <w:color w:val="000000" w:themeColor="text1"/>
        </w:rPr>
        <w:t>he</w:t>
      </w:r>
      <w:r w:rsidRPr="00EB46DF">
        <w:rPr>
          <w:rFonts w:eastAsia="Times New Roman" w:cs="Times New Roman"/>
          <w:color w:val="000000" w:themeColor="text1"/>
        </w:rPr>
        <w:t xml:space="preserve"> mid-Johnstone Strait site J08, the </w:t>
      </w:r>
      <w:r w:rsidR="00254176" w:rsidRPr="00EB46DF">
        <w:rPr>
          <w:rFonts w:eastAsia="Times New Roman" w:cs="Times New Roman"/>
          <w:color w:val="000000" w:themeColor="text1"/>
        </w:rPr>
        <w:t xml:space="preserve">GFI </w:t>
      </w:r>
      <w:r w:rsidRPr="00EB46DF">
        <w:rPr>
          <w:rFonts w:eastAsia="Times New Roman" w:cs="Times New Roman"/>
          <w:color w:val="000000" w:themeColor="text1"/>
        </w:rPr>
        <w:t>increase</w:t>
      </w:r>
      <w:r w:rsidR="00810FDA" w:rsidRPr="00EB46DF">
        <w:rPr>
          <w:rFonts w:eastAsia="Times New Roman" w:cs="Times New Roman"/>
          <w:color w:val="000000" w:themeColor="text1"/>
        </w:rPr>
        <w:t>d</w:t>
      </w:r>
      <w:r w:rsidRPr="00EB46DF">
        <w:rPr>
          <w:rFonts w:eastAsia="Times New Roman" w:cs="Times New Roman"/>
          <w:color w:val="000000" w:themeColor="text1"/>
        </w:rPr>
        <w:t xml:space="preserve"> to around 1% body weight</w:t>
      </w:r>
      <w:r w:rsidR="00130CA0" w:rsidRPr="00EB46DF">
        <w:rPr>
          <w:rFonts w:eastAsia="Times New Roman" w:cs="Times New Roman"/>
          <w:color w:val="000000" w:themeColor="text1"/>
        </w:rPr>
        <w:t xml:space="preserve"> (pink 1.13</w:t>
      </w:r>
      <w:r w:rsidR="000A3C7A" w:rsidRPr="00EB46DF">
        <w:rPr>
          <w:rFonts w:eastAsia="Times New Roman" w:cs="Times New Roman"/>
          <w:color w:val="000000" w:themeColor="text1"/>
        </w:rPr>
        <w:t>%</w:t>
      </w:r>
      <w:r w:rsidR="00130CA0" w:rsidRPr="00EB46DF">
        <w:rPr>
          <w:rFonts w:eastAsia="Times New Roman" w:cs="Times New Roman"/>
          <w:color w:val="000000" w:themeColor="text1"/>
        </w:rPr>
        <w:t xml:space="preserve">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w:t>
      </w:r>
      <w:r w:rsidR="00130CA0" w:rsidRPr="00EB46DF">
        <w:rPr>
          <w:rFonts w:eastAsia="Times New Roman" w:cs="Times New Roman"/>
          <w:color w:val="000000" w:themeColor="text1"/>
        </w:rPr>
        <w:t xml:space="preserve">0.06, chum </w:t>
      </w:r>
      <w:r w:rsidR="000A3C7A" w:rsidRPr="00EB46DF">
        <w:rPr>
          <w:rFonts w:eastAsia="Times New Roman" w:cs="Times New Roman"/>
          <w:color w:val="000000" w:themeColor="text1"/>
        </w:rPr>
        <w:t xml:space="preserve">1.28%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0.04</w:t>
      </w:r>
      <w:r w:rsidR="00130CA0" w:rsidRPr="00EB46DF">
        <w:rPr>
          <w:rFonts w:eastAsia="Times New Roman" w:cs="Times New Roman"/>
          <w:color w:val="000000" w:themeColor="text1"/>
        </w:rPr>
        <w:t>)</w:t>
      </w:r>
      <w:r w:rsidRPr="00EB46DF">
        <w:rPr>
          <w:rFonts w:eastAsia="Times New Roman" w:cs="Times New Roman"/>
          <w:color w:val="000000" w:themeColor="text1"/>
        </w:rPr>
        <w:t xml:space="preserve">, which is still relatively low, compared to the around </w:t>
      </w:r>
      <w:r w:rsidR="0061405B" w:rsidRPr="00EB46DF">
        <w:rPr>
          <w:rFonts w:eastAsia="Times New Roman" w:cs="Times New Roman"/>
          <w:color w:val="000000" w:themeColor="text1"/>
        </w:rPr>
        <w:t>7</w:t>
      </w:r>
      <w:r w:rsidRPr="00EB46DF">
        <w:rPr>
          <w:rFonts w:eastAsia="Times New Roman" w:cs="Times New Roman"/>
          <w:color w:val="000000" w:themeColor="text1"/>
        </w:rPr>
        <w:t>% body weight feeding intensity at site J02</w:t>
      </w:r>
      <w:r w:rsidR="000A3C7A" w:rsidRPr="00EB46DF">
        <w:rPr>
          <w:rFonts w:eastAsia="Times New Roman" w:cs="Times New Roman"/>
          <w:color w:val="000000" w:themeColor="text1"/>
        </w:rPr>
        <w:t xml:space="preserve"> (pink 7.46%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0.19, chum 6.20% </w:t>
      </w:r>
      <w:r w:rsidR="000A3C7A" w:rsidRPr="00EB46DF">
        <w:rPr>
          <w:rFonts w:eastAsia="Times New Roman" w:cs="Times New Roman"/>
          <w:color w:val="000000" w:themeColor="text1"/>
          <w:shd w:val="clear" w:color="auto" w:fill="FFFFFF"/>
        </w:rPr>
        <w:t xml:space="preserve">± </w:t>
      </w:r>
      <w:r w:rsidR="000A3C7A" w:rsidRPr="00EB46DF">
        <w:rPr>
          <w:rFonts w:eastAsia="Times New Roman" w:cs="Times New Roman"/>
          <w:color w:val="000000" w:themeColor="text1"/>
        </w:rPr>
        <w:t>0.11)</w:t>
      </w:r>
      <w:r w:rsidRPr="00EB46DF">
        <w:rPr>
          <w:rFonts w:eastAsia="Times New Roman" w:cs="Times New Roman"/>
          <w:color w:val="000000" w:themeColor="text1"/>
        </w:rPr>
        <w:t>.</w:t>
      </w:r>
      <w:r w:rsidR="003D5843" w:rsidRPr="00EB46DF">
        <w:rPr>
          <w:rFonts w:eastAsia="Times New Roman" w:cs="Times New Roman"/>
          <w:color w:val="000000" w:themeColor="text1"/>
        </w:rPr>
        <w:t xml:space="preserve"> Microplastics</w:t>
      </w:r>
      <w:r w:rsidR="00052533" w:rsidRPr="00EB46DF">
        <w:rPr>
          <w:rFonts w:eastAsia="Times New Roman" w:cs="Times New Roman"/>
          <w:color w:val="000000" w:themeColor="text1"/>
        </w:rPr>
        <w:t xml:space="preserve"> and other</w:t>
      </w:r>
      <w:r w:rsidR="00500BFD" w:rsidRPr="00EB46DF">
        <w:rPr>
          <w:rFonts w:eastAsia="Times New Roman" w:cs="Times New Roman"/>
          <w:color w:val="000000" w:themeColor="text1"/>
        </w:rPr>
        <w:t xml:space="preserve"> non-digestible</w:t>
      </w:r>
      <w:r w:rsidR="00052533" w:rsidRPr="00EB46DF">
        <w:rPr>
          <w:rFonts w:eastAsia="Times New Roman" w:cs="Times New Roman"/>
          <w:color w:val="000000" w:themeColor="text1"/>
        </w:rPr>
        <w:t xml:space="preserve"> objects (glass, </w:t>
      </w:r>
      <w:commentRangeStart w:id="81"/>
      <w:r w:rsidR="00B766C2" w:rsidRPr="00EB46DF">
        <w:rPr>
          <w:rFonts w:eastAsia="Times New Roman" w:cs="Times New Roman"/>
          <w:color w:val="000000" w:themeColor="text1"/>
        </w:rPr>
        <w:t xml:space="preserve">a </w:t>
      </w:r>
      <w:r w:rsidR="00052533" w:rsidRPr="00EB46DF">
        <w:rPr>
          <w:rFonts w:eastAsia="Times New Roman" w:cs="Times New Roman"/>
          <w:color w:val="000000" w:themeColor="text1"/>
        </w:rPr>
        <w:t>rock</w:t>
      </w:r>
      <w:commentRangeEnd w:id="81"/>
      <w:r w:rsidR="00C17C7E" w:rsidRPr="00EB46DF">
        <w:rPr>
          <w:rStyle w:val="CommentReference"/>
          <w:rFonts w:cs="Times New Roman"/>
          <w:sz w:val="24"/>
          <w:szCs w:val="24"/>
        </w:rPr>
        <w:commentReference w:id="81"/>
      </w:r>
      <w:r w:rsidR="00052533" w:rsidRPr="00EB46DF">
        <w:rPr>
          <w:rFonts w:eastAsia="Times New Roman" w:cs="Times New Roman"/>
          <w:color w:val="000000" w:themeColor="text1"/>
        </w:rPr>
        <w:t>)</w:t>
      </w:r>
      <w:r w:rsidR="003D5843" w:rsidRPr="00EB46DF">
        <w:rPr>
          <w:rFonts w:eastAsia="Times New Roman" w:cs="Times New Roman"/>
          <w:color w:val="000000" w:themeColor="text1"/>
        </w:rPr>
        <w:t xml:space="preserve"> were found in</w:t>
      </w:r>
      <w:r w:rsidR="00052533" w:rsidRPr="00EB46DF">
        <w:rPr>
          <w:rFonts w:eastAsia="Times New Roman" w:cs="Times New Roman"/>
          <w:color w:val="000000" w:themeColor="text1"/>
        </w:rPr>
        <w:t xml:space="preserve"> 10% of all</w:t>
      </w:r>
      <w:r w:rsidR="003D5843" w:rsidRPr="00EB46DF">
        <w:rPr>
          <w:rFonts w:eastAsia="Times New Roman" w:cs="Times New Roman"/>
          <w:color w:val="000000" w:themeColor="text1"/>
        </w:rPr>
        <w:t xml:space="preserve"> juvenile </w:t>
      </w:r>
      <w:r w:rsidR="00052533" w:rsidRPr="00EB46DF">
        <w:rPr>
          <w:rFonts w:eastAsia="Times New Roman" w:cs="Times New Roman"/>
          <w:color w:val="000000" w:themeColor="text1"/>
        </w:rPr>
        <w:t xml:space="preserve">pink </w:t>
      </w:r>
      <w:r w:rsidR="003D5843" w:rsidRPr="00EB46DF">
        <w:rPr>
          <w:rFonts w:eastAsia="Times New Roman" w:cs="Times New Roman"/>
          <w:color w:val="000000" w:themeColor="text1"/>
        </w:rPr>
        <w:t>salmon stomachs</w:t>
      </w:r>
      <w:r w:rsidR="00052533" w:rsidRPr="00EB46DF">
        <w:rPr>
          <w:rFonts w:eastAsia="Times New Roman" w:cs="Times New Roman"/>
          <w:color w:val="000000" w:themeColor="text1"/>
        </w:rPr>
        <w:t xml:space="preserve"> in the 3 Discovery Islands sites </w:t>
      </w:r>
      <w:r w:rsidR="00052533" w:rsidRPr="00EB46DF">
        <w:rPr>
          <w:rFonts w:eastAsia="Times New Roman" w:cs="Times New Roman"/>
          <w:color w:val="000000"/>
        </w:rPr>
        <w:t xml:space="preserve">and J06, the sites with the lowest </w:t>
      </w:r>
      <w:r w:rsidR="00254176" w:rsidRPr="00EB46DF">
        <w:rPr>
          <w:rFonts w:eastAsia="Times New Roman" w:cs="Times New Roman"/>
          <w:color w:val="000000"/>
        </w:rPr>
        <w:t>GFI</w:t>
      </w:r>
      <w:r w:rsidR="00052533" w:rsidRPr="00EB46DF">
        <w:rPr>
          <w:rFonts w:eastAsia="Times New Roman" w:cs="Times New Roman"/>
          <w:color w:val="000000"/>
        </w:rPr>
        <w:t xml:space="preserve">, </w:t>
      </w:r>
      <w:r w:rsidR="009B1135" w:rsidRPr="00EB46DF">
        <w:rPr>
          <w:rFonts w:eastAsia="Times New Roman" w:cs="Times New Roman"/>
          <w:color w:val="000000"/>
        </w:rPr>
        <w:t xml:space="preserve">but </w:t>
      </w:r>
      <w:r w:rsidR="00052533" w:rsidRPr="00EB46DF">
        <w:rPr>
          <w:rFonts w:eastAsia="Times New Roman" w:cs="Times New Roman"/>
          <w:color w:val="000000"/>
        </w:rPr>
        <w:t xml:space="preserve">no chum salmon were found to have eaten </w:t>
      </w:r>
      <w:r w:rsidR="009B1135" w:rsidRPr="00EB46DF">
        <w:rPr>
          <w:rFonts w:eastAsia="Times New Roman" w:cs="Times New Roman"/>
          <w:color w:val="000000"/>
        </w:rPr>
        <w:t>non-</w:t>
      </w:r>
      <w:r w:rsidR="00500BFD" w:rsidRPr="00EB46DF">
        <w:rPr>
          <w:rFonts w:eastAsia="Times New Roman" w:cs="Times New Roman"/>
          <w:color w:val="000000"/>
        </w:rPr>
        <w:t>food</w:t>
      </w:r>
      <w:r w:rsidR="009B1135" w:rsidRPr="00EB46DF">
        <w:rPr>
          <w:rFonts w:eastAsia="Times New Roman" w:cs="Times New Roman"/>
          <w:color w:val="000000"/>
        </w:rPr>
        <w:t xml:space="preserve"> </w:t>
      </w:r>
      <w:r w:rsidR="00052533" w:rsidRPr="00EB46DF">
        <w:rPr>
          <w:rFonts w:eastAsia="Times New Roman" w:cs="Times New Roman"/>
          <w:color w:val="000000"/>
        </w:rPr>
        <w:t>objects.</w:t>
      </w:r>
    </w:p>
    <w:p w14:paraId="14BB0CC6" w14:textId="77777777" w:rsidR="003D5843" w:rsidRPr="00EB46DF" w:rsidRDefault="003D5843" w:rsidP="00266C78">
      <w:pPr>
        <w:rPr>
          <w:rFonts w:eastAsia="Times New Roman" w:cs="Times New Roman"/>
          <w:color w:val="000000"/>
        </w:rPr>
      </w:pPr>
    </w:p>
    <w:p w14:paraId="32045145" w14:textId="4F064ADF" w:rsidR="00372150" w:rsidRPr="00EB46DF" w:rsidRDefault="003D5843" w:rsidP="00266C78">
      <w:pPr>
        <w:rPr>
          <w:rFonts w:eastAsia="Times New Roman" w:cs="Times New Roman"/>
          <w:color w:val="000000"/>
        </w:rPr>
      </w:pPr>
      <w:r w:rsidRPr="00EB46DF">
        <w:rPr>
          <w:rFonts w:eastAsia="Times New Roman" w:cs="Times New Roman"/>
          <w:color w:val="000000"/>
        </w:rPr>
        <w:tab/>
      </w:r>
      <w:r w:rsidR="00372150" w:rsidRPr="00EB46DF">
        <w:rPr>
          <w:rFonts w:eastAsia="Times New Roman" w:cs="Times New Roman"/>
          <w:color w:val="000000"/>
        </w:rPr>
        <w:t>Empty stomachs were found throughout the Discovery Islands and the first Johnstone Strait site</w:t>
      </w:r>
      <w:r w:rsidR="009B1135" w:rsidRPr="00EB46DF">
        <w:rPr>
          <w:rFonts w:eastAsia="Times New Roman" w:cs="Times New Roman"/>
          <w:color w:val="000000"/>
        </w:rPr>
        <w:t xml:space="preserve"> (</w:t>
      </w:r>
      <w:r w:rsidR="00170A89" w:rsidRPr="00EB46DF">
        <w:rPr>
          <w:rFonts w:eastAsia="Times New Roman" w:cs="Times New Roman"/>
          <w:color w:val="000000"/>
        </w:rPr>
        <w:t>Table 3</w:t>
      </w:r>
      <w:r w:rsidR="009B1135" w:rsidRPr="00EB46DF">
        <w:rPr>
          <w:rFonts w:eastAsia="Times New Roman" w:cs="Times New Roman"/>
          <w:color w:val="000000"/>
        </w:rPr>
        <w:t>)</w:t>
      </w:r>
      <w:r w:rsidR="00DC12B2" w:rsidRPr="00EB46DF">
        <w:rPr>
          <w:rFonts w:eastAsia="Times New Roman" w:cs="Times New Roman"/>
          <w:color w:val="000000"/>
        </w:rPr>
        <w:t>.</w:t>
      </w:r>
      <w:r w:rsidR="00372150" w:rsidRPr="00EB46DF">
        <w:rPr>
          <w:rFonts w:eastAsia="Times New Roman" w:cs="Times New Roman"/>
          <w:color w:val="000000"/>
        </w:rPr>
        <w:t xml:space="preserve"> </w:t>
      </w:r>
      <w:r w:rsidR="009B1135" w:rsidRPr="00EB46DF">
        <w:rPr>
          <w:rFonts w:eastAsia="Times New Roman" w:cs="Times New Roman"/>
          <w:color w:val="000000"/>
        </w:rPr>
        <w:t xml:space="preserve">Empty stomachs were recorded for pink salmon at </w:t>
      </w:r>
      <w:r w:rsidR="00372150" w:rsidRPr="00EB46DF">
        <w:rPr>
          <w:rFonts w:eastAsia="Times New Roman" w:cs="Times New Roman"/>
          <w:color w:val="000000"/>
        </w:rPr>
        <w:t>D07</w:t>
      </w:r>
      <w:r w:rsidR="009B1135" w:rsidRPr="00EB46DF">
        <w:rPr>
          <w:rFonts w:eastAsia="Times New Roman" w:cs="Times New Roman"/>
          <w:color w:val="000000"/>
        </w:rPr>
        <w:t xml:space="preserve"> (</w:t>
      </w:r>
      <w:r w:rsidR="00372150" w:rsidRPr="00EB46DF">
        <w:rPr>
          <w:rFonts w:eastAsia="Times New Roman" w:cs="Times New Roman"/>
          <w:color w:val="000000"/>
        </w:rPr>
        <w:t>2</w:t>
      </w:r>
      <w:r w:rsidR="009E2312" w:rsidRPr="00EB46DF">
        <w:rPr>
          <w:rFonts w:eastAsia="Times New Roman" w:cs="Times New Roman"/>
          <w:color w:val="000000"/>
        </w:rPr>
        <w:t>0%</w:t>
      </w:r>
      <w:r w:rsidR="009B1135" w:rsidRPr="00EB46DF">
        <w:rPr>
          <w:rFonts w:eastAsia="Times New Roman" w:cs="Times New Roman"/>
          <w:color w:val="000000"/>
        </w:rPr>
        <w:t xml:space="preserve">) and J06 (40%), and for chum salmon at </w:t>
      </w:r>
      <w:r w:rsidR="00372150" w:rsidRPr="00EB46DF">
        <w:rPr>
          <w:rFonts w:eastAsia="Times New Roman" w:cs="Times New Roman"/>
          <w:color w:val="000000"/>
        </w:rPr>
        <w:t>D09</w:t>
      </w:r>
      <w:r w:rsidR="00DC12B2" w:rsidRPr="00EB46DF">
        <w:rPr>
          <w:rFonts w:eastAsia="Times New Roman" w:cs="Times New Roman"/>
          <w:color w:val="000000"/>
        </w:rPr>
        <w:t xml:space="preserve"> </w:t>
      </w:r>
      <w:r w:rsidR="009B1135" w:rsidRPr="00EB46DF">
        <w:rPr>
          <w:rFonts w:eastAsia="Times New Roman" w:cs="Times New Roman"/>
          <w:color w:val="000000"/>
        </w:rPr>
        <w:t>(</w:t>
      </w:r>
      <w:r w:rsidR="00DC12B2" w:rsidRPr="00EB46DF">
        <w:rPr>
          <w:rFonts w:eastAsia="Times New Roman" w:cs="Times New Roman"/>
          <w:color w:val="000000"/>
        </w:rPr>
        <w:t>30%</w:t>
      </w:r>
      <w:r w:rsidR="009B1135" w:rsidRPr="00EB46DF">
        <w:rPr>
          <w:rFonts w:eastAsia="Times New Roman" w:cs="Times New Roman"/>
          <w:color w:val="000000"/>
        </w:rPr>
        <w:t>) and</w:t>
      </w:r>
      <w:r w:rsidR="00372150" w:rsidRPr="00EB46DF">
        <w:rPr>
          <w:rFonts w:eastAsia="Times New Roman" w:cs="Times New Roman"/>
          <w:color w:val="000000"/>
        </w:rPr>
        <w:t xml:space="preserve"> D11 </w:t>
      </w:r>
      <w:r w:rsidR="009B1135" w:rsidRPr="00EB46DF">
        <w:rPr>
          <w:rFonts w:eastAsia="Times New Roman" w:cs="Times New Roman"/>
          <w:color w:val="000000"/>
        </w:rPr>
        <w:t xml:space="preserve">(30%). </w:t>
      </w:r>
      <w:commentRangeStart w:id="82"/>
      <w:r w:rsidR="009B1135" w:rsidRPr="00EB46DF">
        <w:rPr>
          <w:rFonts w:eastAsia="Times New Roman" w:cs="Times New Roman"/>
          <w:color w:val="000000"/>
        </w:rPr>
        <w:t>N</w:t>
      </w:r>
      <w:r w:rsidR="00B0755B" w:rsidRPr="00EB46DF">
        <w:rPr>
          <w:rFonts w:eastAsia="Times New Roman" w:cs="Times New Roman"/>
          <w:color w:val="000000"/>
        </w:rPr>
        <w:t>o sites had empty stomachs of both species</w:t>
      </w:r>
      <w:commentRangeEnd w:id="82"/>
      <w:r w:rsidR="009B1135" w:rsidRPr="00EB46DF">
        <w:rPr>
          <w:rStyle w:val="CommentReference"/>
          <w:rFonts w:cs="Times New Roman"/>
          <w:sz w:val="24"/>
          <w:szCs w:val="24"/>
        </w:rPr>
        <w:commentReference w:id="82"/>
      </w:r>
      <w:r w:rsidR="00B0755B" w:rsidRPr="00EB46DF">
        <w:rPr>
          <w:rFonts w:eastAsia="Times New Roman" w:cs="Times New Roman"/>
          <w:color w:val="000000"/>
        </w:rPr>
        <w:t xml:space="preserve">. </w:t>
      </w:r>
      <w:r w:rsidR="00E6446A" w:rsidRPr="00EB46DF">
        <w:rPr>
          <w:rFonts w:eastAsia="Times New Roman" w:cs="Times New Roman"/>
          <w:color w:val="000000"/>
        </w:rPr>
        <w:t>Ten percent</w:t>
      </w:r>
      <w:r w:rsidR="004A1033" w:rsidRPr="00EB46DF">
        <w:rPr>
          <w:rFonts w:eastAsia="Times New Roman" w:cs="Times New Roman"/>
          <w:color w:val="000000"/>
        </w:rPr>
        <w:t xml:space="preserve"> of all salmon stomachs analysed were empty, </w:t>
      </w:r>
      <w:r w:rsidR="00EE12FD" w:rsidRPr="00EB46DF">
        <w:rPr>
          <w:rFonts w:eastAsia="Times New Roman" w:cs="Times New Roman"/>
          <w:color w:val="000000"/>
        </w:rPr>
        <w:t>in</w:t>
      </w:r>
      <w:r w:rsidR="00E6446A" w:rsidRPr="00EB46DF">
        <w:rPr>
          <w:rFonts w:eastAsia="Times New Roman" w:cs="Times New Roman"/>
          <w:color w:val="000000"/>
        </w:rPr>
        <w:t xml:space="preserve"> both</w:t>
      </w:r>
      <w:r w:rsidR="004A1033" w:rsidRPr="00EB46DF">
        <w:rPr>
          <w:rFonts w:eastAsia="Times New Roman" w:cs="Times New Roman"/>
          <w:color w:val="000000"/>
        </w:rPr>
        <w:t xml:space="preserve"> pink and chum salmon. </w:t>
      </w:r>
      <w:r w:rsidR="00B0755B" w:rsidRPr="00EB46DF">
        <w:rPr>
          <w:rFonts w:eastAsia="Times New Roman" w:cs="Times New Roman"/>
          <w:color w:val="000000"/>
        </w:rPr>
        <w:t xml:space="preserve">By region, 7% </w:t>
      </w:r>
      <w:r w:rsidR="009B1135" w:rsidRPr="00EB46DF">
        <w:rPr>
          <w:rFonts w:eastAsia="Times New Roman" w:cs="Times New Roman"/>
          <w:color w:val="000000"/>
        </w:rPr>
        <w:t xml:space="preserve">of </w:t>
      </w:r>
      <w:r w:rsidR="00B0755B" w:rsidRPr="00EB46DF">
        <w:rPr>
          <w:rFonts w:eastAsia="Times New Roman" w:cs="Times New Roman"/>
          <w:color w:val="000000"/>
        </w:rPr>
        <w:t>pink salmon stomachs were empty and 20% of chum salmon in the Discovery Islands</w:t>
      </w:r>
      <w:r w:rsidR="00170A89" w:rsidRPr="00EB46DF">
        <w:rPr>
          <w:rFonts w:eastAsia="Times New Roman" w:cs="Times New Roman"/>
          <w:color w:val="000000"/>
        </w:rPr>
        <w:t xml:space="preserve">, while </w:t>
      </w:r>
      <w:r w:rsidR="00B0755B" w:rsidRPr="00EB46DF">
        <w:rPr>
          <w:rFonts w:eastAsia="Times New Roman" w:cs="Times New Roman"/>
          <w:color w:val="000000"/>
        </w:rPr>
        <w:t xml:space="preserve">in Johnstone Strait </w:t>
      </w:r>
      <w:r w:rsidR="00163A6A" w:rsidRPr="00EB46DF">
        <w:rPr>
          <w:rFonts w:eastAsia="Times New Roman" w:cs="Times New Roman"/>
          <w:color w:val="000000"/>
        </w:rPr>
        <w:t xml:space="preserve">no empty stomachs </w:t>
      </w:r>
      <w:r w:rsidR="00B0755B" w:rsidRPr="00EB46DF">
        <w:rPr>
          <w:rFonts w:eastAsia="Times New Roman" w:cs="Times New Roman"/>
          <w:color w:val="000000"/>
        </w:rPr>
        <w:t>were</w:t>
      </w:r>
      <w:r w:rsidR="00163A6A" w:rsidRPr="00EB46DF">
        <w:rPr>
          <w:rFonts w:eastAsia="Times New Roman" w:cs="Times New Roman"/>
          <w:color w:val="000000"/>
        </w:rPr>
        <w:t xml:space="preserve"> recorded</w:t>
      </w:r>
      <w:r w:rsidR="00B0755B" w:rsidRPr="00EB46DF">
        <w:rPr>
          <w:rFonts w:eastAsia="Times New Roman" w:cs="Times New Roman"/>
          <w:color w:val="000000"/>
        </w:rPr>
        <w:t xml:space="preserve"> </w:t>
      </w:r>
      <w:r w:rsidR="00170A89" w:rsidRPr="00EB46DF">
        <w:rPr>
          <w:rFonts w:eastAsia="Times New Roman" w:cs="Times New Roman"/>
          <w:color w:val="000000"/>
        </w:rPr>
        <w:t xml:space="preserve">for chum salmon </w:t>
      </w:r>
      <w:r w:rsidR="00B0755B" w:rsidRPr="00EB46DF">
        <w:rPr>
          <w:rFonts w:eastAsia="Times New Roman" w:cs="Times New Roman"/>
          <w:color w:val="000000"/>
        </w:rPr>
        <w:t xml:space="preserve">compared to 13% of pink salmon. </w:t>
      </w:r>
    </w:p>
    <w:p w14:paraId="6AAE8DCB" w14:textId="2512C543" w:rsidR="00DC12B2" w:rsidRDefault="00DC12B2" w:rsidP="00266C78">
      <w:pPr>
        <w:rPr>
          <w:rFonts w:eastAsia="Times New Roman" w:cs="Times New Roman"/>
        </w:rPr>
      </w:pPr>
    </w:p>
    <w:p w14:paraId="5C265110" w14:textId="7608A675" w:rsidR="00A1270A" w:rsidRDefault="00A1270A" w:rsidP="00A1270A">
      <w:pPr>
        <w:pStyle w:val="Heading4"/>
      </w:pPr>
      <w:bookmarkStart w:id="83" w:name="_Toc47019018"/>
      <w:r>
        <w:t>Diet overlap between pink and chum salmon</w:t>
      </w:r>
      <w:bookmarkEnd w:id="83"/>
    </w:p>
    <w:p w14:paraId="65B67E29" w14:textId="77777777" w:rsidR="00A1270A" w:rsidRPr="00EB46DF" w:rsidRDefault="00A1270A" w:rsidP="00266C78">
      <w:pPr>
        <w:rPr>
          <w:rFonts w:eastAsia="Times New Roman" w:cs="Times New Roman"/>
        </w:rPr>
      </w:pPr>
    </w:p>
    <w:p w14:paraId="1814358A" w14:textId="3AC785E3" w:rsidR="00372150" w:rsidRPr="00EB46DF" w:rsidRDefault="00372150" w:rsidP="008F3081">
      <w:pPr>
        <w:rPr>
          <w:rFonts w:eastAsia="Times New Roman" w:cs="Times New Roman"/>
        </w:rPr>
      </w:pPr>
      <w:r w:rsidRPr="00EB46DF">
        <w:rPr>
          <w:rFonts w:eastAsia="Times New Roman" w:cs="Times New Roman"/>
          <w:color w:val="000000"/>
        </w:rPr>
        <w:tab/>
        <w:t>Dietary overlap between pink and chum salmon was relatively low and consistent in the Discovery Islands and shifted from low to high</w:t>
      </w:r>
      <w:r w:rsidR="0088742C" w:rsidRPr="00EB46DF">
        <w:rPr>
          <w:rFonts w:eastAsia="Times New Roman" w:cs="Times New Roman"/>
          <w:color w:val="000000"/>
        </w:rPr>
        <w:t xml:space="preserve"> levels</w:t>
      </w:r>
      <w:r w:rsidRPr="00EB46DF">
        <w:rPr>
          <w:rFonts w:eastAsia="Times New Roman" w:cs="Times New Roman"/>
          <w:color w:val="000000"/>
        </w:rPr>
        <w:t xml:space="preserve"> </w:t>
      </w:r>
      <w:r w:rsidR="0088742C" w:rsidRPr="00EB46DF">
        <w:rPr>
          <w:rFonts w:eastAsia="Times New Roman" w:cs="Times New Roman"/>
          <w:color w:val="000000"/>
        </w:rPr>
        <w:t xml:space="preserve">in Johnstone Strait </w:t>
      </w:r>
      <w:r w:rsidR="00A16692" w:rsidRPr="00EB46DF">
        <w:rPr>
          <w:rFonts w:eastAsia="Times New Roman" w:cs="Times New Roman"/>
          <w:color w:val="000000"/>
        </w:rPr>
        <w:t xml:space="preserve">(Figure </w:t>
      </w:r>
      <w:r w:rsidR="00A74E6E" w:rsidRPr="00EB46DF">
        <w:rPr>
          <w:rFonts w:eastAsia="Times New Roman" w:cs="Times New Roman"/>
          <w:color w:val="000000"/>
        </w:rPr>
        <w:t>8).</w:t>
      </w:r>
      <w:r w:rsidRPr="00EB46DF">
        <w:rPr>
          <w:rFonts w:eastAsia="Times New Roman" w:cs="Times New Roman"/>
          <w:color w:val="000000"/>
        </w:rPr>
        <w:t xml:space="preserve"> </w:t>
      </w:r>
      <w:r w:rsidR="0088742C" w:rsidRPr="00EB46DF">
        <w:rPr>
          <w:rFonts w:eastAsia="Times New Roman" w:cs="Times New Roman"/>
          <w:color w:val="000000"/>
        </w:rPr>
        <w:t>At t</w:t>
      </w:r>
      <w:r w:rsidRPr="00EB46DF">
        <w:rPr>
          <w:rFonts w:eastAsia="Times New Roman" w:cs="Times New Roman"/>
          <w:color w:val="000000"/>
        </w:rPr>
        <w:t>he first site of the migration route</w:t>
      </w:r>
      <w:r w:rsidR="00170A89" w:rsidRPr="00EB46DF">
        <w:rPr>
          <w:rFonts w:eastAsia="Times New Roman" w:cs="Times New Roman"/>
          <w:color w:val="000000"/>
        </w:rPr>
        <w:t>,</w:t>
      </w:r>
      <w:r w:rsidRPr="00EB46DF">
        <w:rPr>
          <w:rFonts w:eastAsia="Times New Roman" w:cs="Times New Roman"/>
          <w:color w:val="000000"/>
        </w:rPr>
        <w:t xml:space="preserve"> D07</w:t>
      </w:r>
      <w:r w:rsidR="0088742C" w:rsidRPr="00EB46DF">
        <w:rPr>
          <w:rFonts w:eastAsia="Times New Roman" w:cs="Times New Roman"/>
          <w:color w:val="000000"/>
        </w:rPr>
        <w:t xml:space="preserve">, dietary overlap reached </w:t>
      </w:r>
      <w:r w:rsidRPr="00EB46DF">
        <w:rPr>
          <w:rFonts w:eastAsia="Times New Roman" w:cs="Times New Roman"/>
          <w:color w:val="000000"/>
        </w:rPr>
        <w:t>2</w:t>
      </w:r>
      <w:r w:rsidR="000A3C7A" w:rsidRPr="00EB46DF">
        <w:rPr>
          <w:rFonts w:eastAsia="Times New Roman" w:cs="Times New Roman"/>
          <w:color w:val="000000"/>
        </w:rPr>
        <w:t>4.9</w:t>
      </w:r>
      <w:r w:rsidRPr="00EB46DF">
        <w:rPr>
          <w:rFonts w:eastAsia="Times New Roman" w:cs="Times New Roman"/>
          <w:color w:val="000000"/>
        </w:rPr>
        <w:t>%</w:t>
      </w:r>
      <w:r w:rsidR="0088742C" w:rsidRPr="00EB46DF">
        <w:rPr>
          <w:rFonts w:eastAsia="Times New Roman" w:cs="Times New Roman"/>
          <w:color w:val="000000"/>
        </w:rPr>
        <w:t xml:space="preserve">. This </w:t>
      </w:r>
      <w:r w:rsidRPr="00EB46DF">
        <w:rPr>
          <w:rFonts w:eastAsia="Times New Roman" w:cs="Times New Roman"/>
          <w:color w:val="000000"/>
        </w:rPr>
        <w:t>increase</w:t>
      </w:r>
      <w:r w:rsidR="00170A89" w:rsidRPr="00EB46DF">
        <w:rPr>
          <w:rFonts w:eastAsia="Times New Roman" w:cs="Times New Roman"/>
          <w:color w:val="000000"/>
        </w:rPr>
        <w:t>d</w:t>
      </w:r>
      <w:r w:rsidRPr="00EB46DF">
        <w:rPr>
          <w:rFonts w:eastAsia="Times New Roman" w:cs="Times New Roman"/>
          <w:color w:val="000000"/>
        </w:rPr>
        <w:t xml:space="preserve"> to 33</w:t>
      </w:r>
      <w:r w:rsidR="000A3C7A" w:rsidRPr="00EB46DF">
        <w:rPr>
          <w:rFonts w:eastAsia="Times New Roman" w:cs="Times New Roman"/>
          <w:color w:val="000000"/>
        </w:rPr>
        <w:t>.0</w:t>
      </w:r>
      <w:r w:rsidRPr="00EB46DF">
        <w:rPr>
          <w:rFonts w:eastAsia="Times New Roman" w:cs="Times New Roman"/>
          <w:color w:val="000000"/>
        </w:rPr>
        <w:t>%</w:t>
      </w:r>
      <w:r w:rsidR="0088742C" w:rsidRPr="00EB46DF">
        <w:rPr>
          <w:rFonts w:eastAsia="Times New Roman" w:cs="Times New Roman"/>
          <w:color w:val="000000"/>
        </w:rPr>
        <w:t xml:space="preserve"> at D09 and </w:t>
      </w:r>
      <w:r w:rsidR="00170A89" w:rsidRPr="00EB46DF">
        <w:rPr>
          <w:rFonts w:eastAsia="Times New Roman" w:cs="Times New Roman"/>
          <w:color w:val="000000"/>
        </w:rPr>
        <w:t xml:space="preserve">then </w:t>
      </w:r>
      <w:r w:rsidRPr="00EB46DF">
        <w:rPr>
          <w:rFonts w:eastAsia="Times New Roman" w:cs="Times New Roman"/>
          <w:color w:val="000000"/>
        </w:rPr>
        <w:t>decrease</w:t>
      </w:r>
      <w:r w:rsidR="00170A89" w:rsidRPr="00EB46DF">
        <w:rPr>
          <w:rFonts w:eastAsia="Times New Roman" w:cs="Times New Roman"/>
          <w:color w:val="000000"/>
        </w:rPr>
        <w:t>d</w:t>
      </w:r>
      <w:r w:rsidRPr="00EB46DF">
        <w:rPr>
          <w:rFonts w:eastAsia="Times New Roman" w:cs="Times New Roman"/>
          <w:color w:val="000000"/>
        </w:rPr>
        <w:t xml:space="preserve"> to 2</w:t>
      </w:r>
      <w:r w:rsidR="000A3C7A" w:rsidRPr="00EB46DF">
        <w:rPr>
          <w:rFonts w:eastAsia="Times New Roman" w:cs="Times New Roman"/>
          <w:color w:val="000000"/>
        </w:rPr>
        <w:t>1.7</w:t>
      </w:r>
      <w:r w:rsidRPr="00EB46DF">
        <w:rPr>
          <w:rFonts w:eastAsia="Times New Roman" w:cs="Times New Roman"/>
          <w:color w:val="000000"/>
        </w:rPr>
        <w:t>%</w:t>
      </w:r>
      <w:r w:rsidR="0088742C" w:rsidRPr="00EB46DF">
        <w:rPr>
          <w:rFonts w:eastAsia="Times New Roman" w:cs="Times New Roman"/>
          <w:color w:val="000000"/>
        </w:rPr>
        <w:t xml:space="preserve"> at D11. T</w:t>
      </w:r>
      <w:r w:rsidRPr="00EB46DF">
        <w:rPr>
          <w:rFonts w:eastAsia="Times New Roman" w:cs="Times New Roman"/>
          <w:color w:val="000000"/>
        </w:rPr>
        <w:t xml:space="preserve">he lowest </w:t>
      </w:r>
      <w:r w:rsidR="0088742C" w:rsidRPr="00EB46DF">
        <w:rPr>
          <w:rFonts w:eastAsia="Times New Roman" w:cs="Times New Roman"/>
          <w:color w:val="000000"/>
        </w:rPr>
        <w:t xml:space="preserve">dietary overlap, 4.8%, was observed at </w:t>
      </w:r>
      <w:r w:rsidRPr="00EB46DF">
        <w:rPr>
          <w:rFonts w:eastAsia="Times New Roman" w:cs="Times New Roman"/>
          <w:color w:val="000000"/>
        </w:rPr>
        <w:t>J06</w:t>
      </w:r>
      <w:r w:rsidR="0088742C" w:rsidRPr="00EB46DF">
        <w:rPr>
          <w:rFonts w:eastAsia="Times New Roman" w:cs="Times New Roman"/>
          <w:color w:val="000000"/>
        </w:rPr>
        <w:t xml:space="preserve"> (Figure 8)</w:t>
      </w:r>
      <w:r w:rsidRPr="00EB46DF">
        <w:rPr>
          <w:rFonts w:eastAsia="Times New Roman" w:cs="Times New Roman"/>
          <w:color w:val="000000"/>
        </w:rPr>
        <w:t xml:space="preserve">. </w:t>
      </w:r>
      <w:r w:rsidR="00170A89" w:rsidRPr="00EB46DF">
        <w:rPr>
          <w:rFonts w:eastAsia="Times New Roman" w:cs="Times New Roman"/>
          <w:color w:val="000000"/>
        </w:rPr>
        <w:t>Dietary overlap at m</w:t>
      </w:r>
      <w:r w:rsidRPr="00EB46DF">
        <w:rPr>
          <w:rFonts w:eastAsia="Times New Roman" w:cs="Times New Roman"/>
          <w:color w:val="000000"/>
        </w:rPr>
        <w:t xml:space="preserve">id-Johnstone Strait J08 </w:t>
      </w:r>
      <w:r w:rsidR="00170A89" w:rsidRPr="00EB46DF">
        <w:rPr>
          <w:rFonts w:eastAsia="Times New Roman" w:cs="Times New Roman"/>
          <w:color w:val="000000"/>
        </w:rPr>
        <w:t xml:space="preserve">was </w:t>
      </w:r>
      <w:r w:rsidRPr="00EB46DF">
        <w:rPr>
          <w:rFonts w:eastAsia="Times New Roman" w:cs="Times New Roman"/>
          <w:color w:val="000000"/>
        </w:rPr>
        <w:t>14</w:t>
      </w:r>
      <w:r w:rsidR="000A3C7A" w:rsidRPr="00EB46DF">
        <w:rPr>
          <w:rFonts w:eastAsia="Times New Roman" w:cs="Times New Roman"/>
          <w:color w:val="000000"/>
        </w:rPr>
        <w:t>.1</w:t>
      </w:r>
      <w:r w:rsidRPr="00EB46DF">
        <w:rPr>
          <w:rFonts w:eastAsia="Times New Roman" w:cs="Times New Roman"/>
          <w:color w:val="000000"/>
        </w:rPr>
        <w:t xml:space="preserve">% and the final site near the entrance to Queen Charlotte Strait J02 had the highest diet overlap of </w:t>
      </w:r>
      <w:r w:rsidR="000A3C7A" w:rsidRPr="00EB46DF">
        <w:rPr>
          <w:rFonts w:eastAsia="Times New Roman" w:cs="Times New Roman"/>
          <w:color w:val="000000"/>
        </w:rPr>
        <w:t>59.8</w:t>
      </w:r>
      <w:r w:rsidRPr="00EB46DF">
        <w:rPr>
          <w:rFonts w:eastAsia="Times New Roman" w:cs="Times New Roman"/>
          <w:color w:val="000000"/>
        </w:rPr>
        <w:t xml:space="preserve">%. </w:t>
      </w:r>
      <w:r w:rsidR="0088742C" w:rsidRPr="00EB46DF">
        <w:rPr>
          <w:rFonts w:eastAsia="Times New Roman" w:cs="Times New Roman"/>
          <w:color w:val="000000"/>
        </w:rPr>
        <w:t>In summary</w:t>
      </w:r>
      <w:r w:rsidRPr="00EB46DF">
        <w:rPr>
          <w:rFonts w:eastAsia="Times New Roman" w:cs="Times New Roman"/>
          <w:color w:val="000000"/>
        </w:rPr>
        <w:t>, the Schoener overlap index show</w:t>
      </w:r>
      <w:r w:rsidR="0088742C" w:rsidRPr="00EB46DF">
        <w:rPr>
          <w:rFonts w:eastAsia="Times New Roman" w:cs="Times New Roman"/>
          <w:color w:val="000000"/>
        </w:rPr>
        <w:t>ed</w:t>
      </w:r>
      <w:r w:rsidRPr="00EB46DF">
        <w:rPr>
          <w:rFonts w:eastAsia="Times New Roman" w:cs="Times New Roman"/>
          <w:color w:val="000000"/>
        </w:rPr>
        <w:t xml:space="preserve"> consistently low</w:t>
      </w:r>
      <w:r w:rsidR="0088742C" w:rsidRPr="00EB46DF">
        <w:rPr>
          <w:rFonts w:eastAsia="Times New Roman" w:cs="Times New Roman"/>
          <w:color w:val="000000"/>
        </w:rPr>
        <w:t xml:space="preserve"> to modest</w:t>
      </w:r>
      <w:r w:rsidRPr="00EB46DF">
        <w:rPr>
          <w:rFonts w:eastAsia="Times New Roman" w:cs="Times New Roman"/>
          <w:color w:val="000000"/>
        </w:rPr>
        <w:t xml:space="preserve"> diet overlap between </w:t>
      </w:r>
      <w:r w:rsidR="00170A89" w:rsidRPr="00EB46DF">
        <w:rPr>
          <w:rFonts w:eastAsia="Times New Roman" w:cs="Times New Roman"/>
          <w:color w:val="000000"/>
        </w:rPr>
        <w:t xml:space="preserve">juvenile </w:t>
      </w:r>
      <w:r w:rsidR="0088742C" w:rsidRPr="00EB46DF">
        <w:rPr>
          <w:rFonts w:eastAsia="Times New Roman" w:cs="Times New Roman"/>
          <w:color w:val="000000"/>
        </w:rPr>
        <w:t xml:space="preserve">pink and chum </w:t>
      </w:r>
      <w:r w:rsidR="00170A89" w:rsidRPr="00EB46DF">
        <w:rPr>
          <w:rFonts w:eastAsia="Times New Roman" w:cs="Times New Roman"/>
          <w:color w:val="000000"/>
        </w:rPr>
        <w:t xml:space="preserve">salmon at all sites with the exception of J02. </w:t>
      </w:r>
    </w:p>
    <w:p w14:paraId="5A56B0C5" w14:textId="77777777" w:rsidR="00372150" w:rsidRPr="00EB46DF" w:rsidRDefault="00372150" w:rsidP="00266C78">
      <w:pPr>
        <w:rPr>
          <w:rFonts w:eastAsia="Times New Roman" w:cs="Times New Roman"/>
        </w:rPr>
      </w:pPr>
    </w:p>
    <w:p w14:paraId="4AC853E7" w14:textId="4CD43BB8" w:rsidR="00372150" w:rsidRDefault="00372150" w:rsidP="007720AD">
      <w:pPr>
        <w:pStyle w:val="Heading3"/>
      </w:pPr>
      <w:bookmarkStart w:id="84" w:name="_Toc47019019"/>
      <w:commentRangeStart w:id="85"/>
      <w:r w:rsidRPr="00EB46DF">
        <w:t>Discussion</w:t>
      </w:r>
      <w:commentRangeEnd w:id="85"/>
      <w:r w:rsidR="00E95B0B" w:rsidRPr="00EB46DF">
        <w:rPr>
          <w:rStyle w:val="CommentReference"/>
          <w:sz w:val="24"/>
          <w:szCs w:val="24"/>
        </w:rPr>
        <w:commentReference w:id="85"/>
      </w:r>
      <w:bookmarkEnd w:id="84"/>
    </w:p>
    <w:p w14:paraId="0503E2BB" w14:textId="77777777" w:rsidR="00BA5705" w:rsidRPr="00BA5705" w:rsidRDefault="00BA5705" w:rsidP="00BA5705"/>
    <w:p w14:paraId="024792B3" w14:textId="66064BA4" w:rsidR="00372150" w:rsidRDefault="00E402EC" w:rsidP="00B00DD1">
      <w:pPr>
        <w:pStyle w:val="Heading4"/>
      </w:pPr>
      <w:bookmarkStart w:id="86" w:name="_Toc47019020"/>
      <w:ins w:id="87" w:author="Vanessa Fladmark" w:date="2020-07-21T16:58:00Z">
        <w:r w:rsidRPr="00B00DD1">
          <w:t>D</w:t>
        </w:r>
      </w:ins>
      <w:ins w:id="88" w:author="Vanessa Fladmark" w:date="2020-07-21T16:57:00Z">
        <w:r w:rsidRPr="00B00DD1">
          <w:t>iets in contrasting foraging conditions</w:t>
        </w:r>
      </w:ins>
      <w:bookmarkEnd w:id="86"/>
    </w:p>
    <w:p w14:paraId="1F81ACF0" w14:textId="77777777" w:rsidR="00BA5705" w:rsidRPr="00BA5705" w:rsidRDefault="00BA5705" w:rsidP="00BA5705"/>
    <w:p w14:paraId="0B200A62" w14:textId="550FACC6" w:rsidR="00BA5705" w:rsidRDefault="00BA5705" w:rsidP="00BA5705">
      <w:pPr>
        <w:rPr>
          <w:rFonts w:eastAsia="Times New Roman" w:cs="Times New Roman"/>
        </w:rPr>
      </w:pPr>
      <w:r w:rsidRPr="00EB46DF">
        <w:rPr>
          <w:rFonts w:eastAsia="Times New Roman" w:cs="Times New Roman"/>
        </w:rPr>
        <w:tab/>
        <w:t xml:space="preserve">This study examined juvenile pink and chum salmon stomachs to characterize diets during the 2016 peak outmigration through the Discovery Islands and Johnstone Strait routes. This area that was shown to be a trophic gauntlet for juvenile sockeye salmon, is also food </w:t>
      </w:r>
      <w:commentRangeStart w:id="89"/>
      <w:r w:rsidRPr="00EB46DF">
        <w:rPr>
          <w:rFonts w:eastAsia="Times New Roman" w:cs="Times New Roman"/>
        </w:rPr>
        <w:t xml:space="preserve">limiting </w:t>
      </w:r>
      <w:commentRangeEnd w:id="89"/>
      <w:r w:rsidRPr="00EB46DF">
        <w:rPr>
          <w:rStyle w:val="CommentReference"/>
          <w:rFonts w:cs="Times New Roman"/>
          <w:sz w:val="24"/>
          <w:szCs w:val="24"/>
        </w:rPr>
        <w:commentReference w:id="89"/>
      </w:r>
      <w:r w:rsidRPr="00EB46DF">
        <w:rPr>
          <w:rFonts w:eastAsia="Times New Roman" w:cs="Times New Roman"/>
        </w:rPr>
        <w:t>for pink and chum salmon, and diet overlap between species was low in response</w:t>
      </w:r>
      <w:ins w:id="90" w:author="evgeny" w:date="2020-07-06T21:30:00Z">
        <w:r w:rsidRPr="00EB46DF">
          <w:rPr>
            <w:rFonts w:eastAsia="Times New Roman" w:cs="Times New Roman"/>
          </w:rPr>
          <w:t xml:space="preserve"> (</w:t>
        </w:r>
        <w:r w:rsidRPr="00EB46DF">
          <w:rPr>
            <w:rFonts w:eastAsia="Times New Roman" w:cs="Times New Roman"/>
            <w:highlight w:val="yellow"/>
            <w:rPrChange w:id="91" w:author="Vanessa Fladmark" w:date="2020-07-15T14:42:00Z">
              <w:rPr>
                <w:rFonts w:eastAsia="Times New Roman" w:cstheme="minorHAnsi"/>
              </w:rPr>
            </w:rPrChange>
          </w:rPr>
          <w:t>refs</w:t>
        </w:r>
        <w:r w:rsidRPr="00EB46DF">
          <w:rPr>
            <w:rFonts w:eastAsia="Times New Roman" w:cs="Times New Roman"/>
          </w:rPr>
          <w:t>)</w:t>
        </w:r>
      </w:ins>
      <w:r w:rsidRPr="00EB46DF">
        <w:rPr>
          <w:rFonts w:eastAsia="Times New Roman" w:cs="Times New Roman"/>
        </w:rPr>
        <w:t xml:space="preserve">. However, the northern most site of J02 was shown to be a foraging hot spot for juvenile sockeye salmon in June 2015 and this trend continued in 2016 for both pink and chum salmon.  Juvenile pink and chum salmon switched trophic niches throughout the region according to prey </w:t>
      </w:r>
      <w:commentRangeStart w:id="92"/>
      <w:r w:rsidRPr="00EB46DF">
        <w:rPr>
          <w:rFonts w:eastAsia="Times New Roman" w:cs="Times New Roman"/>
        </w:rPr>
        <w:t xml:space="preserve">availability </w:t>
      </w:r>
      <w:commentRangeEnd w:id="92"/>
      <w:r w:rsidRPr="00EB46DF">
        <w:rPr>
          <w:rStyle w:val="CommentReference"/>
          <w:rFonts w:cs="Times New Roman"/>
          <w:sz w:val="24"/>
          <w:szCs w:val="24"/>
        </w:rPr>
        <w:commentReference w:id="92"/>
      </w:r>
      <w:r w:rsidRPr="00EB46DF">
        <w:rPr>
          <w:rFonts w:eastAsia="Times New Roman" w:cs="Times New Roman"/>
        </w:rPr>
        <w:t xml:space="preserve">and species interactions, chum occupying a gelatinous niche and pink, littoral. </w:t>
      </w:r>
    </w:p>
    <w:p w14:paraId="3C744E2F" w14:textId="77777777" w:rsidR="00BA5705" w:rsidRDefault="00BA5705" w:rsidP="00BA5705">
      <w:pPr>
        <w:rPr>
          <w:rFonts w:eastAsia="Times New Roman" w:cs="Times New Roman"/>
          <w:color w:val="000000"/>
        </w:rPr>
      </w:pPr>
      <w:r>
        <w:rPr>
          <w:rFonts w:eastAsia="Times New Roman" w:cs="Times New Roman"/>
          <w:color w:val="000000"/>
        </w:rPr>
        <w:tab/>
      </w:r>
    </w:p>
    <w:p w14:paraId="7A28C2C7" w14:textId="54E84806" w:rsidR="00BA5705" w:rsidRPr="00EB46DF" w:rsidRDefault="00BA5705" w:rsidP="00BA5705">
      <w:pPr>
        <w:rPr>
          <w:rFonts w:eastAsia="Times New Roman" w:cs="Times New Roman"/>
        </w:rPr>
      </w:pPr>
      <w:r>
        <w:rPr>
          <w:rFonts w:eastAsia="Times New Roman" w:cs="Times New Roman"/>
          <w:color w:val="000000"/>
        </w:rPr>
        <w:tab/>
      </w:r>
      <w:commentRangeStart w:id="93"/>
      <w:r w:rsidRPr="00EB46DF">
        <w:rPr>
          <w:rFonts w:eastAsia="Times New Roman" w:cs="Times New Roman"/>
          <w:color w:val="000000"/>
        </w:rPr>
        <w:t>Juvenile salmon appear to experience a trophic gauntlet during their migration, with areas of ‘winners and losers’, where prey availability dictates which feeding strategy prevails. </w:t>
      </w:r>
    </w:p>
    <w:p w14:paraId="18683078" w14:textId="77777777" w:rsidR="00BA5705" w:rsidRDefault="00BA5705" w:rsidP="00BA5705">
      <w:pPr>
        <w:rPr>
          <w:rFonts w:eastAsia="Times New Roman" w:cs="Times New Roman"/>
          <w:color w:val="000000"/>
        </w:rPr>
      </w:pPr>
      <w:r w:rsidRPr="00EB46DF">
        <w:rPr>
          <w:rFonts w:eastAsia="Times New Roman" w:cs="Times New Roman"/>
          <w:color w:val="000000"/>
        </w:rPr>
        <w:t xml:space="preserve">The first two sites of Discovery Islands seem to have patchy feeding conditions, with empty stomachs or decapod larvae prey at D07 and around 0.5% body weight stomach fullness at D09. The next two sites in the migration is the mid-way point, the transition between the regions, and D11 had more empty chum salmon stomachs and lower amounts of </w:t>
      </w:r>
      <w:r w:rsidRPr="00EB46DF">
        <w:rPr>
          <w:rFonts w:eastAsia="Times New Roman" w:cs="Times New Roman"/>
          <w:i/>
          <w:iCs/>
          <w:color w:val="000000"/>
        </w:rPr>
        <w:t>Oikopleura</w:t>
      </w:r>
      <w:r w:rsidRPr="00EB46DF">
        <w:rPr>
          <w:rFonts w:eastAsia="Times New Roman" w:cs="Times New Roman"/>
          <w:color w:val="000000"/>
        </w:rPr>
        <w:t xml:space="preserve"> prey, whereas pink salmon still fed on nearshore prey and had no empty stomachs at this location. The next site of J06, found the opposite, with no empty chum salmon stomachs feeding on gelatinous prey and empty pink salmon stomachs and unusual prey when food was present. </w:t>
      </w:r>
      <w:commentRangeStart w:id="94"/>
      <w:r w:rsidRPr="00EB46DF">
        <w:rPr>
          <w:rFonts w:eastAsia="Times New Roman" w:cs="Times New Roman"/>
          <w:color w:val="000000"/>
        </w:rPr>
        <w:t>Thus, salmon species feeding strategies will either be beneficial or detrimental depending on prey availability, and how these relationships could shift over time requires further research.</w:t>
      </w:r>
      <w:commentRangeEnd w:id="94"/>
      <w:r w:rsidRPr="00EB46DF">
        <w:rPr>
          <w:rStyle w:val="CommentReference"/>
          <w:rFonts w:cs="Times New Roman"/>
          <w:sz w:val="24"/>
          <w:szCs w:val="24"/>
        </w:rPr>
        <w:commentReference w:id="94"/>
      </w:r>
      <w:commentRangeEnd w:id="93"/>
    </w:p>
    <w:p w14:paraId="6869E757" w14:textId="77777777" w:rsidR="00BA5705" w:rsidRDefault="00BA5705" w:rsidP="00BA5705">
      <w:pPr>
        <w:rPr>
          <w:rFonts w:eastAsia="Times New Roman" w:cs="Times New Roman"/>
          <w:color w:val="000000"/>
        </w:rPr>
      </w:pPr>
    </w:p>
    <w:p w14:paraId="55640BE2" w14:textId="65D7DDDD" w:rsidR="00BA5705" w:rsidRPr="00BA5705" w:rsidRDefault="00BA5705" w:rsidP="00BA5705">
      <w:pPr>
        <w:rPr>
          <w:rFonts w:eastAsia="Times New Roman" w:cs="Times New Roman"/>
          <w:color w:val="000000"/>
        </w:rPr>
      </w:pPr>
      <w:r w:rsidRPr="00EB46DF">
        <w:rPr>
          <w:rStyle w:val="CommentReference"/>
          <w:rFonts w:cs="Times New Roman"/>
          <w:sz w:val="24"/>
          <w:szCs w:val="24"/>
        </w:rPr>
        <w:commentReference w:id="93"/>
      </w:r>
      <w:r>
        <w:rPr>
          <w:rFonts w:eastAsia="Times New Roman" w:cs="Times New Roman"/>
          <w:color w:val="000000"/>
        </w:rPr>
        <w:tab/>
      </w:r>
      <w:r w:rsidRPr="00BA5705">
        <w:rPr>
          <w:rFonts w:eastAsia="Times New Roman" w:cs="Times New Roman"/>
          <w:color w:val="000000"/>
        </w:rPr>
        <w:t xml:space="preserve"> </w:t>
      </w:r>
      <w:commentRangeStart w:id="95"/>
      <w:r w:rsidRPr="00EB46DF">
        <w:rPr>
          <w:rFonts w:eastAsia="Times New Roman" w:cs="Times New Roman"/>
          <w:color w:val="000000"/>
        </w:rPr>
        <w:t xml:space="preserve">In other areas with similar coastal conditions, pink salmon have been found to utilize nearshore foraging on small crustaceans and chum salmon often prey switch to gelatinous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bCs/>
          <w:noProof/>
          <w:color w:val="000000"/>
        </w:rPr>
        <w:t>(Godin, 1981; Tadokoro et al., 1996)</w:t>
      </w:r>
      <w:r w:rsidRPr="00EB46DF">
        <w:rPr>
          <w:rStyle w:val="FootnoteReference"/>
          <w:rFonts w:eastAsia="Times New Roman" w:cs="Times New Roman"/>
          <w:color w:val="000000"/>
        </w:rPr>
        <w:fldChar w:fldCharType="end"/>
      </w:r>
      <w:r w:rsidRPr="00EB46DF">
        <w:rPr>
          <w:rFonts w:eastAsia="Times New Roman" w:cs="Times New Roman"/>
          <w:color w:val="000000"/>
        </w:rPr>
        <w:t xml:space="preserve">. Previous studies have found harpacticoid copepods as a prey for both species, and calanoid copepods were another important component in pink and chum salmon diets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Michael C. Healey, 1979)","plainTextFormattedCitation":"(Chebanova et al., 2018; Godin, 1981; Michael C. Healey, 1979)","previouslyFormattedCitation":"(Chebanova et al., 2018; Godin, 1981; Michael C. Healey, 1979)"},"properties":{"noteIndex":0},"schema":"https://github.com/citation-style-language/schema/raw/master/csl-citation.json"}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bCs/>
          <w:noProof/>
          <w:color w:val="000000"/>
        </w:rPr>
        <w:t>(Chebanova et al., 2018; Godin, 1981; Michael C. Healey, 1979)</w:t>
      </w:r>
      <w:r w:rsidRPr="00EB46DF">
        <w:rPr>
          <w:rStyle w:val="FootnoteReference"/>
          <w:rFonts w:eastAsia="Times New Roman" w:cs="Times New Roman"/>
          <w:color w:val="000000"/>
        </w:rPr>
        <w:fldChar w:fldCharType="end"/>
      </w:r>
      <w:r w:rsidRPr="00EB46DF">
        <w:rPr>
          <w:rFonts w:eastAsia="Times New Roman" w:cs="Times New Roman"/>
          <w:color w:val="000000"/>
        </w:rPr>
        <w:t xml:space="preserve">. Recently, a study on sockeye salmon diets in this same area found </w:t>
      </w:r>
      <w:r w:rsidRPr="00EB46DF">
        <w:rPr>
          <w:rFonts w:eastAsia="Times New Roman" w:cs="Times New Roman"/>
          <w:i/>
          <w:iCs/>
          <w:color w:val="000000"/>
        </w:rPr>
        <w:t>Oikopleura</w:t>
      </w:r>
      <w:r w:rsidRPr="00EB46DF">
        <w:rPr>
          <w:rFonts w:eastAsia="Times New Roman" w:cs="Times New Roman"/>
          <w:color w:val="000000"/>
        </w:rPr>
        <w:t xml:space="preserve"> to be very important prey in the Discovery Islands, similar to chum salmon, and larger calanoids to be dominant in Johnstone Strait, which is similar to the observed pink salmon diet composition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noProof/>
          <w:color w:val="000000"/>
        </w:rPr>
        <w:t>(James et al., 2020)</w:t>
      </w:r>
      <w:r w:rsidRPr="00EB46DF">
        <w:rPr>
          <w:rStyle w:val="FootnoteReference"/>
          <w:rFonts w:eastAsia="Times New Roman" w:cs="Times New Roman"/>
          <w:color w:val="000000"/>
        </w:rPr>
        <w:fldChar w:fldCharType="end"/>
      </w:r>
      <w:r w:rsidRPr="00EB46DF">
        <w:rPr>
          <w:rFonts w:eastAsia="Times New Roman" w:cs="Times New Roman"/>
          <w:color w:val="000000"/>
        </w:rPr>
        <w:t xml:space="preserve">. Other research that investigates dietary overlap of multiple species of salmon have found pink salmon to be most similar to either sockeye or chum salmon in their choices of prey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noProof/>
          <w:color w:val="000000"/>
        </w:rPr>
        <w:t>(Daly et al., 2019)</w:t>
      </w:r>
      <w:r w:rsidRPr="00EB46DF">
        <w:rPr>
          <w:rStyle w:val="FootnoteReference"/>
          <w:rFonts w:eastAsia="Times New Roman" w:cs="Times New Roman"/>
          <w:color w:val="000000"/>
        </w:rPr>
        <w:fldChar w:fldCharType="end"/>
      </w:r>
      <w:r w:rsidRPr="00EB46DF">
        <w:rPr>
          <w:rFonts w:eastAsia="Times New Roman" w:cs="Times New Roman"/>
          <w:color w:val="000000"/>
        </w:rPr>
        <w:t>.</w:t>
      </w:r>
      <w:commentRangeEnd w:id="95"/>
      <w:r w:rsidRPr="00EB46DF">
        <w:rPr>
          <w:rStyle w:val="CommentReference"/>
          <w:rFonts w:cs="Times New Roman"/>
          <w:sz w:val="24"/>
          <w:szCs w:val="24"/>
        </w:rPr>
        <w:commentReference w:id="95"/>
      </w:r>
    </w:p>
    <w:p w14:paraId="68DE388D" w14:textId="77777777" w:rsidR="00BA5705" w:rsidRPr="00BA5705" w:rsidRDefault="00BA5705" w:rsidP="00BA5705">
      <w:pPr>
        <w:rPr>
          <w:ins w:id="96" w:author="Vanessa Fladmark" w:date="2020-07-21T16:57:00Z"/>
        </w:rPr>
      </w:pPr>
    </w:p>
    <w:p w14:paraId="4309DC80" w14:textId="43258882" w:rsidR="00E402EC" w:rsidRDefault="00E402EC" w:rsidP="00B00DD1">
      <w:pPr>
        <w:pStyle w:val="Heading4"/>
      </w:pPr>
      <w:bookmarkStart w:id="97" w:name="_Toc47019021"/>
      <w:ins w:id="98" w:author="Vanessa Fladmark" w:date="2020-07-21T16:58:00Z">
        <w:r w:rsidRPr="00B00DD1">
          <w:t>Competition in contrasting foraging conditions</w:t>
        </w:r>
      </w:ins>
      <w:bookmarkEnd w:id="97"/>
    </w:p>
    <w:p w14:paraId="53024FA7" w14:textId="4C198C6C" w:rsidR="00BA5705" w:rsidRDefault="00BA5705" w:rsidP="00BA5705"/>
    <w:p w14:paraId="3C1B1620" w14:textId="77777777" w:rsidR="00BA5705" w:rsidRPr="00EB46DF" w:rsidRDefault="00BA5705" w:rsidP="00BA5705">
      <w:pPr>
        <w:rPr>
          <w:rFonts w:eastAsia="Times New Roman" w:cs="Times New Roman"/>
        </w:rPr>
      </w:pPr>
      <w:r w:rsidRPr="00EB46DF">
        <w:rPr>
          <w:rFonts w:eastAsia="Times New Roman" w:cs="Times New Roman"/>
        </w:rPr>
        <w:tab/>
      </w:r>
      <w:commentRangeStart w:id="99"/>
      <w:r w:rsidRPr="00EB46DF">
        <w:rPr>
          <w:rFonts w:eastAsia="Times New Roman" w:cs="Times New Roman"/>
        </w:rPr>
        <w:t xml:space="preserve">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has more variability due to the freshwater influence on the ocean conditions. This study characterized salmon species interactions in high and low foraging scenarios, but other unknown factors could be contributing, </w:t>
      </w:r>
      <w:ins w:id="100" w:author="Vanessa Fladmark" w:date="2020-07-17T10:03:00Z">
        <w:r w:rsidRPr="00EB46DF">
          <w:rPr>
            <w:rFonts w:eastAsia="Times New Roman" w:cs="Times New Roman"/>
          </w:rPr>
          <w:t>such as</w:t>
        </w:r>
      </w:ins>
      <w:ins w:id="101" w:author="Vanessa Fladmark" w:date="2020-07-17T10:05:00Z">
        <w:r w:rsidRPr="00EB46DF">
          <w:rPr>
            <w:rFonts w:eastAsia="Times New Roman" w:cs="Times New Roman"/>
          </w:rPr>
          <w:t xml:space="preserve"> feeding</w:t>
        </w:r>
      </w:ins>
      <w:ins w:id="102" w:author="Vanessa Fladmark" w:date="2020-07-17T10:03:00Z">
        <w:r w:rsidRPr="00EB46DF">
          <w:rPr>
            <w:rFonts w:eastAsia="Times New Roman" w:cs="Times New Roman"/>
          </w:rPr>
          <w:t xml:space="preserve"> differences </w:t>
        </w:r>
      </w:ins>
      <w:ins w:id="103" w:author="Vanessa Fladmark" w:date="2020-07-17T10:04:00Z">
        <w:r w:rsidRPr="00EB46DF">
          <w:rPr>
            <w:rFonts w:eastAsia="Times New Roman" w:cs="Times New Roman"/>
          </w:rPr>
          <w:t>by</w:t>
        </w:r>
      </w:ins>
      <w:ins w:id="104" w:author="Vanessa Fladmark" w:date="2020-07-17T10:03:00Z">
        <w:r w:rsidRPr="00EB46DF">
          <w:rPr>
            <w:rFonts w:eastAsia="Times New Roman" w:cs="Times New Roman"/>
          </w:rPr>
          <w:t xml:space="preserve"> salmon stock</w:t>
        </w:r>
      </w:ins>
      <w:ins w:id="105" w:author="Vanessa Fladmark" w:date="2020-07-17T10:04:00Z">
        <w:r w:rsidRPr="00EB46DF">
          <w:rPr>
            <w:rFonts w:eastAsia="Times New Roman" w:cs="Times New Roman"/>
          </w:rPr>
          <w:t xml:space="preserve"> or competition with other species not included in the study</w:t>
        </w:r>
      </w:ins>
      <w:r w:rsidRPr="00EB46DF">
        <w:rPr>
          <w:rFonts w:eastAsia="Times New Roman" w:cs="Times New Roman"/>
        </w:rPr>
        <w:t>. More accurate descriptions of these regions require a longer time series on salmon feeding during the outmigration period and across years, which is the focus of the next data chapter.</w:t>
      </w:r>
    </w:p>
    <w:p w14:paraId="762CA1AA" w14:textId="77777777" w:rsidR="00BA5705" w:rsidRPr="00EB46DF" w:rsidRDefault="00BA5705" w:rsidP="00BA5705">
      <w:pPr>
        <w:rPr>
          <w:rFonts w:eastAsia="Times New Roman" w:cs="Times New Roman"/>
        </w:rPr>
      </w:pPr>
    </w:p>
    <w:p w14:paraId="2942E102" w14:textId="77777777" w:rsidR="00BA5705" w:rsidRPr="00EB46DF" w:rsidRDefault="00BA5705" w:rsidP="00BA5705">
      <w:pPr>
        <w:rPr>
          <w:rFonts w:eastAsia="Times New Roman" w:cs="Times New Roman"/>
          <w:color w:val="000000"/>
        </w:rPr>
      </w:pPr>
      <w:r w:rsidRPr="00EB46DF">
        <w:rPr>
          <w:rFonts w:eastAsia="Times New Roman" w:cs="Times New Roman"/>
          <w:color w:val="000000"/>
        </w:rPr>
        <w:tab/>
        <w:t>Juvenile pink and chum salmon interactions are an important component of seasonal coastal ecosystem dynamics, which can impact salmon early marine growth and survival. Outmigrating salmon have to adapt to shifting prey fields and other competitors for those resources, and in some areas, a given feeding strategy will benefit one species over the other. This study highlighted the Discovery Islands and Johnstone Strait region as a trophic gauntlet for juvenile pink and chum salmon, and highly active feeding grounds in Queen Charlotte Strait.</w:t>
      </w:r>
    </w:p>
    <w:p w14:paraId="0B2CF8DC" w14:textId="1B9F08D3" w:rsidR="00BA5705" w:rsidRPr="00BA5705" w:rsidRDefault="00BA5705" w:rsidP="00BA5705">
      <w:pPr>
        <w:rPr>
          <w:rFonts w:eastAsia="Times New Roman" w:cs="Times New Roman"/>
          <w:color w:val="000000"/>
        </w:rPr>
      </w:pPr>
      <w:r w:rsidRPr="00EB46DF">
        <w:rPr>
          <w:rFonts w:eastAsia="Times New Roman" w:cs="Times New Roman"/>
          <w:color w:val="000000"/>
        </w:rPr>
        <w:t xml:space="preserve">The extended period of </w:t>
      </w:r>
      <w:commentRangeStart w:id="106"/>
      <w:r w:rsidRPr="00EB46DF">
        <w:rPr>
          <w:rFonts w:eastAsia="Times New Roman" w:cs="Times New Roman"/>
          <w:color w:val="000000"/>
        </w:rPr>
        <w:t xml:space="preserve">starvation </w:t>
      </w:r>
      <w:commentRangeEnd w:id="106"/>
      <w:r w:rsidRPr="00EB46DF">
        <w:rPr>
          <w:rStyle w:val="CommentReference"/>
          <w:rFonts w:cs="Times New Roman"/>
          <w:sz w:val="24"/>
          <w:szCs w:val="24"/>
        </w:rPr>
        <w:commentReference w:id="106"/>
      </w:r>
      <w:r w:rsidRPr="00EB46DF">
        <w:rPr>
          <w:rFonts w:eastAsia="Times New Roman" w:cs="Times New Roman"/>
          <w:color w:val="000000"/>
        </w:rPr>
        <w:t>during early marine migration will most likely affect the growth of juvenile salmon and potential survival to adult recruitment in the subsequent years. Further research should be conducted on whether the extremes of high and low stomach fullness of outmigrating salmon persists over time and how their foraging strategies change.</w:t>
      </w:r>
      <w:commentRangeEnd w:id="99"/>
      <w:r w:rsidRPr="00EB46DF">
        <w:rPr>
          <w:rStyle w:val="CommentReference"/>
          <w:rFonts w:cs="Times New Roman"/>
          <w:sz w:val="24"/>
          <w:szCs w:val="24"/>
        </w:rPr>
        <w:commentReference w:id="99"/>
      </w:r>
    </w:p>
    <w:p w14:paraId="676295CB" w14:textId="77777777" w:rsidR="00BA5705" w:rsidRPr="00BA5705" w:rsidRDefault="00BA5705" w:rsidP="00BA5705">
      <w:pPr>
        <w:rPr>
          <w:ins w:id="107" w:author="Vanessa Fladmark" w:date="2020-07-21T16:59:00Z"/>
        </w:rPr>
      </w:pPr>
    </w:p>
    <w:p w14:paraId="29AD4605" w14:textId="3AD9FC38" w:rsidR="00BA5705" w:rsidRPr="00BA5705" w:rsidRDefault="00E402EC" w:rsidP="00BA5705">
      <w:pPr>
        <w:pStyle w:val="Heading4"/>
      </w:pPr>
      <w:bookmarkStart w:id="108" w:name="_Toc47019022"/>
      <w:ins w:id="109" w:author="Vanessa Fladmark" w:date="2020-07-21T16:59:00Z">
        <w:r w:rsidRPr="00B00DD1">
          <w:t>Trophic niches of juvenile pink and chum salmon</w:t>
        </w:r>
      </w:ins>
      <w:bookmarkEnd w:id="108"/>
    </w:p>
    <w:p w14:paraId="3C920939" w14:textId="77777777" w:rsidR="002606FB" w:rsidRPr="00EB46DF" w:rsidRDefault="002606FB" w:rsidP="00266C78">
      <w:pPr>
        <w:rPr>
          <w:rFonts w:eastAsia="Times New Roman" w:cs="Times New Roman"/>
        </w:rPr>
      </w:pPr>
    </w:p>
    <w:p w14:paraId="0F37FEF9" w14:textId="59D4D581" w:rsidR="00372150" w:rsidRPr="00EB46DF" w:rsidRDefault="00372150" w:rsidP="00BA5705">
      <w:pPr>
        <w:rPr>
          <w:rFonts w:eastAsia="Times New Roman" w:cs="Times New Roman"/>
        </w:rPr>
      </w:pPr>
      <w:r w:rsidRPr="00EB46DF">
        <w:rPr>
          <w:rFonts w:eastAsia="Times New Roman" w:cs="Times New Roman"/>
          <w:color w:val="000000"/>
        </w:rPr>
        <w:tab/>
      </w:r>
      <w:commentRangeStart w:id="110"/>
      <w:r w:rsidRPr="00EB46DF">
        <w:rPr>
          <w:rFonts w:eastAsia="Times New Roman" w:cs="Times New Roman"/>
          <w:color w:val="000000"/>
        </w:rPr>
        <w:t xml:space="preserve">Juvenile pink and chum salmon have similar diets when </w:t>
      </w:r>
      <w:r w:rsidR="00001741" w:rsidRPr="00EB46DF">
        <w:rPr>
          <w:rFonts w:eastAsia="Times New Roman" w:cs="Times New Roman"/>
          <w:color w:val="000000"/>
        </w:rPr>
        <w:t>prey availability</w:t>
      </w:r>
      <w:r w:rsidRPr="00EB46DF">
        <w:rPr>
          <w:rFonts w:eastAsia="Times New Roman" w:cs="Times New Roman"/>
          <w:color w:val="000000"/>
        </w:rPr>
        <w:t xml:space="preserve"> is high but utilize different foraging strategies when </w:t>
      </w:r>
      <w:r w:rsidR="00001741" w:rsidRPr="00EB46DF">
        <w:rPr>
          <w:rFonts w:eastAsia="Times New Roman" w:cs="Times New Roman"/>
          <w:color w:val="000000"/>
        </w:rPr>
        <w:t xml:space="preserve">prey availability </w:t>
      </w:r>
      <w:r w:rsidRPr="00EB46DF">
        <w:rPr>
          <w:rFonts w:eastAsia="Times New Roman" w:cs="Times New Roman"/>
          <w:color w:val="000000"/>
        </w:rPr>
        <w:t xml:space="preserve">is low, </w:t>
      </w:r>
      <w:r w:rsidR="003D287D" w:rsidRPr="00EB46DF">
        <w:rPr>
          <w:rFonts w:eastAsia="Times New Roman" w:cs="Times New Roman"/>
          <w:color w:val="000000"/>
        </w:rPr>
        <w:t>indicative of resource portioning</w:t>
      </w:r>
      <w:r w:rsidRPr="00EB46DF">
        <w:rPr>
          <w:rFonts w:eastAsia="Times New Roman" w:cs="Times New Roman"/>
          <w:color w:val="000000"/>
        </w:rPr>
        <w:t xml:space="preserve">. Throughout most of the study sites, chum salmon </w:t>
      </w:r>
      <w:r w:rsidR="003D287D" w:rsidRPr="00EB46DF">
        <w:rPr>
          <w:rFonts w:eastAsia="Times New Roman" w:cs="Times New Roman"/>
          <w:color w:val="000000"/>
        </w:rPr>
        <w:t xml:space="preserve">occupied </w:t>
      </w:r>
      <w:commentRangeStart w:id="111"/>
      <w:r w:rsidR="003D287D" w:rsidRPr="00EB46DF">
        <w:rPr>
          <w:rFonts w:eastAsia="Times New Roman" w:cs="Times New Roman"/>
          <w:color w:val="000000"/>
        </w:rPr>
        <w:t xml:space="preserve">(or “can be characterized as”) </w:t>
      </w:r>
      <w:commentRangeEnd w:id="111"/>
      <w:r w:rsidR="00E84A54" w:rsidRPr="00EB46DF">
        <w:rPr>
          <w:rStyle w:val="CommentReference"/>
          <w:rFonts w:cs="Times New Roman"/>
          <w:sz w:val="24"/>
          <w:szCs w:val="24"/>
        </w:rPr>
        <w:commentReference w:id="111"/>
      </w:r>
      <w:r w:rsidRPr="00EB46DF">
        <w:rPr>
          <w:rFonts w:eastAsia="Times New Roman" w:cs="Times New Roman"/>
          <w:color w:val="000000"/>
        </w:rPr>
        <w:t xml:space="preserve">the gelatinous </w:t>
      </w:r>
      <w:r w:rsidR="00001741" w:rsidRPr="00EB46DF">
        <w:rPr>
          <w:rFonts w:eastAsia="Times New Roman" w:cs="Times New Roman"/>
          <w:color w:val="000000"/>
        </w:rPr>
        <w:t xml:space="preserve">predator </w:t>
      </w:r>
      <w:r w:rsidRPr="00EB46DF">
        <w:rPr>
          <w:rFonts w:eastAsia="Times New Roman" w:cs="Times New Roman"/>
          <w:color w:val="000000"/>
        </w:rPr>
        <w:t>niche and pink salmon were found foraging</w:t>
      </w:r>
      <w:r w:rsidR="00810FDA" w:rsidRPr="00EB46DF">
        <w:rPr>
          <w:rFonts w:eastAsia="Times New Roman" w:cs="Times New Roman"/>
          <w:color w:val="000000"/>
        </w:rPr>
        <w:t xml:space="preserve"> in the littoral </w:t>
      </w:r>
      <w:commentRangeStart w:id="112"/>
      <w:r w:rsidR="00810FDA" w:rsidRPr="00EB46DF">
        <w:rPr>
          <w:rFonts w:eastAsia="Times New Roman" w:cs="Times New Roman"/>
          <w:color w:val="000000"/>
        </w:rPr>
        <w:t>niche</w:t>
      </w:r>
      <w:r w:rsidRPr="00EB46DF">
        <w:rPr>
          <w:rFonts w:eastAsia="Times New Roman" w:cs="Times New Roman"/>
          <w:color w:val="000000"/>
        </w:rPr>
        <w:t xml:space="preserve"> </w:t>
      </w:r>
      <w:commentRangeEnd w:id="112"/>
      <w:r w:rsidR="00A12A2C" w:rsidRPr="00EB46DF">
        <w:rPr>
          <w:rStyle w:val="CommentReference"/>
          <w:rFonts w:cs="Times New Roman"/>
          <w:sz w:val="24"/>
          <w:szCs w:val="24"/>
        </w:rPr>
        <w:commentReference w:id="112"/>
      </w:r>
      <w:r w:rsidRPr="00EB46DF">
        <w:rPr>
          <w:rFonts w:eastAsia="Times New Roman" w:cs="Times New Roman"/>
          <w:color w:val="000000"/>
        </w:rPr>
        <w:t xml:space="preserve">on nearshore insects, harpacticoids, caprellids and gammarids. </w:t>
      </w:r>
      <w:commentRangeStart w:id="113"/>
      <w:r w:rsidRPr="00EB46DF">
        <w:rPr>
          <w:rFonts w:eastAsia="Times New Roman" w:cs="Times New Roman"/>
          <w:color w:val="000000"/>
        </w:rPr>
        <w:t>These niche strategies shifted with the foraging intensity</w:t>
      </w:r>
      <w:commentRangeEnd w:id="113"/>
      <w:r w:rsidR="00001741" w:rsidRPr="00EB46DF">
        <w:rPr>
          <w:rStyle w:val="CommentReference"/>
          <w:rFonts w:cs="Times New Roman"/>
          <w:sz w:val="24"/>
          <w:szCs w:val="24"/>
        </w:rPr>
        <w:commentReference w:id="113"/>
      </w:r>
      <w:r w:rsidRPr="00EB46DF">
        <w:rPr>
          <w:rFonts w:eastAsia="Times New Roman" w:cs="Times New Roman"/>
          <w:color w:val="000000"/>
        </w:rPr>
        <w:t>, since at the Queen Charlotte Strait site with ~</w:t>
      </w:r>
      <w:r w:rsidR="000117C6" w:rsidRPr="00EB46DF">
        <w:rPr>
          <w:rFonts w:eastAsia="Times New Roman" w:cs="Times New Roman"/>
          <w:color w:val="000000"/>
        </w:rPr>
        <w:t>7</w:t>
      </w:r>
      <w:r w:rsidRPr="00EB46DF">
        <w:rPr>
          <w:rFonts w:eastAsia="Times New Roman" w:cs="Times New Roman"/>
          <w:color w:val="000000"/>
        </w:rPr>
        <w:t xml:space="preserve">% body weight stomach fullness, both species fed very similarly. Therefore, </w:t>
      </w:r>
      <w:r w:rsidR="00001741" w:rsidRPr="00EB46DF">
        <w:rPr>
          <w:rFonts w:eastAsia="Times New Roman" w:cs="Times New Roman"/>
          <w:color w:val="000000"/>
        </w:rPr>
        <w:t xml:space="preserve">pink and chum </w:t>
      </w:r>
      <w:r w:rsidRPr="00EB46DF">
        <w:rPr>
          <w:rFonts w:eastAsia="Times New Roman" w:cs="Times New Roman"/>
          <w:color w:val="000000"/>
        </w:rPr>
        <w:t xml:space="preserve">salmon </w:t>
      </w:r>
      <w:r w:rsidR="00001741" w:rsidRPr="00EB46DF">
        <w:rPr>
          <w:rFonts w:eastAsia="Times New Roman" w:cs="Times New Roman"/>
          <w:color w:val="000000"/>
        </w:rPr>
        <w:t xml:space="preserve">were observed to </w:t>
      </w:r>
      <w:r w:rsidR="00DF030F" w:rsidRPr="00EB46DF">
        <w:rPr>
          <w:rFonts w:eastAsia="Times New Roman" w:cs="Times New Roman"/>
          <w:color w:val="000000"/>
        </w:rPr>
        <w:t xml:space="preserve">both </w:t>
      </w:r>
      <w:r w:rsidRPr="00EB46DF">
        <w:rPr>
          <w:rFonts w:eastAsia="Times New Roman" w:cs="Times New Roman"/>
          <w:color w:val="000000"/>
        </w:rPr>
        <w:t xml:space="preserve">consume higher quality prey such as euphausiids and large calanoids when available </w:t>
      </w:r>
      <w:r w:rsidR="00DF030F" w:rsidRPr="00EB46DF">
        <w:rPr>
          <w:rFonts w:eastAsia="Times New Roman" w:cs="Times New Roman"/>
          <w:color w:val="000000"/>
        </w:rPr>
        <w:t xml:space="preserve">but to </w:t>
      </w:r>
      <w:r w:rsidRPr="00EB46DF">
        <w:rPr>
          <w:rFonts w:eastAsia="Times New Roman" w:cs="Times New Roman"/>
          <w:color w:val="000000"/>
        </w:rPr>
        <w:t xml:space="preserve">divide up the resource space </w:t>
      </w:r>
      <w:r w:rsidR="00DF030F" w:rsidRPr="00EB46DF">
        <w:rPr>
          <w:rFonts w:eastAsia="Times New Roman" w:cs="Times New Roman"/>
          <w:color w:val="000000"/>
        </w:rPr>
        <w:t xml:space="preserve">when prey was limited. This strategy would be expected to </w:t>
      </w:r>
      <w:r w:rsidRPr="00EB46DF">
        <w:rPr>
          <w:rFonts w:eastAsia="Times New Roman" w:cs="Times New Roman"/>
          <w:color w:val="000000"/>
        </w:rPr>
        <w:t xml:space="preserve">limit potential </w:t>
      </w:r>
      <w:commentRangeStart w:id="114"/>
      <w:r w:rsidRPr="00EB46DF">
        <w:rPr>
          <w:rFonts w:eastAsia="Times New Roman" w:cs="Times New Roman"/>
          <w:color w:val="000000"/>
        </w:rPr>
        <w:t>competition</w:t>
      </w:r>
      <w:commentRangeEnd w:id="114"/>
      <w:r w:rsidR="00E84A54" w:rsidRPr="00EB46DF">
        <w:rPr>
          <w:rStyle w:val="CommentReference"/>
          <w:rFonts w:cs="Times New Roman"/>
          <w:sz w:val="24"/>
          <w:szCs w:val="24"/>
        </w:rPr>
        <w:commentReference w:id="114"/>
      </w:r>
      <w:r w:rsidRPr="00EB46DF">
        <w:rPr>
          <w:rFonts w:eastAsia="Times New Roman" w:cs="Times New Roman"/>
          <w:color w:val="000000"/>
        </w:rPr>
        <w:t>. </w:t>
      </w:r>
      <w:commentRangeEnd w:id="110"/>
      <w:r w:rsidR="00E23A22" w:rsidRPr="00EB46DF">
        <w:rPr>
          <w:rStyle w:val="CommentReference"/>
          <w:rFonts w:cs="Times New Roman"/>
          <w:sz w:val="24"/>
          <w:szCs w:val="24"/>
        </w:rPr>
        <w:commentReference w:id="110"/>
      </w:r>
    </w:p>
    <w:p w14:paraId="621D4A2B" w14:textId="1FA7C203" w:rsidR="00372150" w:rsidRPr="00EB46DF" w:rsidRDefault="00372150" w:rsidP="00266C78">
      <w:pPr>
        <w:rPr>
          <w:rFonts w:eastAsia="Times New Roman" w:cs="Times New Roman"/>
          <w:color w:val="000000"/>
        </w:rPr>
      </w:pPr>
    </w:p>
    <w:p w14:paraId="72EA400A" w14:textId="7A6CD457" w:rsidR="00052533" w:rsidRPr="00BA5705" w:rsidRDefault="00052533" w:rsidP="00266C78">
      <w:pPr>
        <w:rPr>
          <w:rFonts w:eastAsia="Times New Roman" w:cs="Times New Roman"/>
          <w:color w:val="000000"/>
        </w:rPr>
      </w:pPr>
      <w:r w:rsidRPr="00EB46DF">
        <w:rPr>
          <w:rFonts w:eastAsia="Times New Roman" w:cs="Times New Roman"/>
          <w:color w:val="000000"/>
        </w:rPr>
        <w:tab/>
      </w:r>
      <w:commentRangeStart w:id="115"/>
      <w:r w:rsidR="0098154C" w:rsidRPr="00EB46DF">
        <w:rPr>
          <w:rFonts w:eastAsia="Times New Roman" w:cs="Times New Roman"/>
          <w:color w:val="000000"/>
        </w:rPr>
        <w:t>Consumption of m</w:t>
      </w:r>
      <w:r w:rsidRPr="00EB46DF">
        <w:rPr>
          <w:rFonts w:eastAsia="Times New Roman" w:cs="Times New Roman"/>
          <w:color w:val="000000"/>
        </w:rPr>
        <w:t xml:space="preserve">icroplastics and other objects were not the focus of this </w:t>
      </w:r>
      <w:r w:rsidR="0098154C" w:rsidRPr="00EB46DF">
        <w:rPr>
          <w:rFonts w:eastAsia="Times New Roman" w:cs="Times New Roman"/>
          <w:color w:val="000000"/>
        </w:rPr>
        <w:t>study,</w:t>
      </w:r>
      <w:r w:rsidRPr="00EB46DF">
        <w:rPr>
          <w:rFonts w:eastAsia="Times New Roman" w:cs="Times New Roman"/>
          <w:color w:val="000000"/>
        </w:rPr>
        <w:t xml:space="preserve"> </w:t>
      </w:r>
      <w:r w:rsidR="0098154C" w:rsidRPr="00EB46DF">
        <w:rPr>
          <w:rFonts w:eastAsia="Times New Roman" w:cs="Times New Roman"/>
          <w:color w:val="000000"/>
        </w:rPr>
        <w:t>however, these foreign objects</w:t>
      </w:r>
      <w:r w:rsidRPr="00EB46DF">
        <w:rPr>
          <w:rFonts w:eastAsia="Times New Roman" w:cs="Times New Roman"/>
          <w:color w:val="000000"/>
        </w:rPr>
        <w:t xml:space="preserve"> were found in 5% of all juvenile salmon stomachs</w:t>
      </w:r>
      <w:r w:rsidR="0098154C" w:rsidRPr="00EB46DF">
        <w:rPr>
          <w:rFonts w:eastAsia="Times New Roman" w:cs="Times New Roman"/>
          <w:color w:val="000000"/>
        </w:rPr>
        <w:t>.</w:t>
      </w:r>
      <w:r w:rsidRPr="00EB46DF">
        <w:rPr>
          <w:rFonts w:eastAsia="Times New Roman" w:cs="Times New Roman"/>
          <w:color w:val="000000"/>
        </w:rPr>
        <w:t xml:space="preserve"> </w:t>
      </w:r>
      <w:r w:rsidR="0098154C" w:rsidRPr="00EB46DF">
        <w:rPr>
          <w:rFonts w:eastAsia="Times New Roman" w:cs="Times New Roman"/>
          <w:color w:val="000000"/>
        </w:rPr>
        <w:t>Notably, objects were only consumed</w:t>
      </w:r>
      <w:r w:rsidRPr="00EB46DF">
        <w:rPr>
          <w:rFonts w:eastAsia="Times New Roman" w:cs="Times New Roman"/>
          <w:color w:val="000000"/>
        </w:rPr>
        <w:t xml:space="preserve"> </w:t>
      </w:r>
      <w:r w:rsidR="0098154C" w:rsidRPr="00EB46DF">
        <w:rPr>
          <w:rFonts w:eastAsia="Times New Roman" w:cs="Times New Roman"/>
          <w:color w:val="000000"/>
        </w:rPr>
        <w:t xml:space="preserve">by </w:t>
      </w:r>
      <w:r w:rsidRPr="00EB46DF">
        <w:rPr>
          <w:rFonts w:eastAsia="Times New Roman" w:cs="Times New Roman"/>
          <w:color w:val="000000"/>
        </w:rPr>
        <w:t xml:space="preserve">pink salmon </w:t>
      </w:r>
      <w:r w:rsidR="0098154C" w:rsidRPr="00EB46DF">
        <w:rPr>
          <w:rFonts w:eastAsia="Times New Roman" w:cs="Times New Roman"/>
          <w:color w:val="000000"/>
        </w:rPr>
        <w:t xml:space="preserve">that had </w:t>
      </w:r>
      <w:r w:rsidRPr="00EB46DF">
        <w:rPr>
          <w:rFonts w:eastAsia="Times New Roman" w:cs="Times New Roman"/>
          <w:color w:val="000000"/>
        </w:rPr>
        <w:t>forag</w:t>
      </w:r>
      <w:r w:rsidR="0098154C" w:rsidRPr="00EB46DF">
        <w:rPr>
          <w:rFonts w:eastAsia="Times New Roman" w:cs="Times New Roman"/>
          <w:color w:val="000000"/>
        </w:rPr>
        <w:t>ed</w:t>
      </w:r>
      <w:r w:rsidRPr="00EB46DF">
        <w:rPr>
          <w:rFonts w:eastAsia="Times New Roman" w:cs="Times New Roman"/>
          <w:color w:val="000000"/>
        </w:rPr>
        <w:t xml:space="preserve"> </w:t>
      </w:r>
      <w:r w:rsidR="0098154C" w:rsidRPr="00EB46DF">
        <w:rPr>
          <w:rFonts w:eastAsia="Times New Roman" w:cs="Times New Roman"/>
          <w:color w:val="000000"/>
        </w:rPr>
        <w:t>with</w:t>
      </w:r>
      <w:r w:rsidRPr="00EB46DF">
        <w:rPr>
          <w:rFonts w:eastAsia="Times New Roman" w:cs="Times New Roman"/>
          <w:color w:val="000000"/>
        </w:rPr>
        <w:t xml:space="preserve">in </w:t>
      </w:r>
      <w:r w:rsidR="0098154C" w:rsidRPr="00EB46DF">
        <w:rPr>
          <w:rFonts w:eastAsia="Times New Roman" w:cs="Times New Roman"/>
          <w:color w:val="000000"/>
        </w:rPr>
        <w:t xml:space="preserve">the </w:t>
      </w:r>
      <w:r w:rsidRPr="00EB46DF">
        <w:rPr>
          <w:rFonts w:eastAsia="Times New Roman" w:cs="Times New Roman"/>
          <w:color w:val="000000"/>
        </w:rPr>
        <w:t>nearshore habitats. These objects were found at sites D07, D09, D11 and J06, the four sites with empty stomachs.</w:t>
      </w:r>
      <w:r w:rsidR="0098154C" w:rsidRPr="00EB46DF">
        <w:rPr>
          <w:rFonts w:eastAsia="Times New Roman" w:cs="Times New Roman"/>
          <w:color w:val="000000"/>
        </w:rPr>
        <w:t xml:space="preserve"> </w:t>
      </w:r>
      <w:r w:rsidR="007139E2" w:rsidRPr="00EB46DF">
        <w:rPr>
          <w:rFonts w:eastAsia="Times New Roman" w:cs="Times New Roman"/>
          <w:color w:val="000000"/>
        </w:rPr>
        <w:t>Other studies have found Chinook salmon to have consumed microplastic fibers</w:t>
      </w:r>
      <w:r w:rsidR="00B766C2" w:rsidRPr="00EB46DF">
        <w:rPr>
          <w:rFonts w:eastAsia="Times New Roman" w:cs="Times New Roman"/>
          <w:color w:val="000000"/>
        </w:rPr>
        <w:t xml:space="preserve"> </w:t>
      </w:r>
      <w:r w:rsidR="00B766C2" w:rsidRPr="00EB46DF">
        <w:rPr>
          <w:rFonts w:eastAsia="Times New Roman" w:cs="Times New Roman"/>
          <w:color w:val="000000"/>
        </w:rPr>
        <w:fldChar w:fldCharType="begin" w:fldLock="1"/>
      </w:r>
      <w:r w:rsidR="00B766C2" w:rsidRPr="00EB46DF">
        <w:rPr>
          <w:rFonts w:eastAsia="Times New Roman" w:cs="Times New Roman"/>
          <w:color w:val="000000"/>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00B766C2" w:rsidRPr="00EB46DF">
        <w:rPr>
          <w:rFonts w:eastAsia="Times New Roman" w:cs="Times New Roman"/>
          <w:color w:val="000000"/>
        </w:rPr>
        <w:fldChar w:fldCharType="separate"/>
      </w:r>
      <w:r w:rsidR="00B766C2" w:rsidRPr="00EB46DF">
        <w:rPr>
          <w:rFonts w:eastAsia="Times New Roman" w:cs="Times New Roman"/>
          <w:noProof/>
          <w:color w:val="000000"/>
        </w:rPr>
        <w:t>(Collicutt et al., 2019)</w:t>
      </w:r>
      <w:r w:rsidR="00B766C2" w:rsidRPr="00EB46DF">
        <w:rPr>
          <w:rFonts w:eastAsia="Times New Roman" w:cs="Times New Roman"/>
          <w:color w:val="000000"/>
        </w:rPr>
        <w:fldChar w:fldCharType="end"/>
      </w:r>
      <w:r w:rsidR="007139E2" w:rsidRPr="00EB46DF">
        <w:rPr>
          <w:rFonts w:eastAsia="Times New Roman" w:cs="Times New Roman"/>
          <w:color w:val="000000"/>
        </w:rPr>
        <w:t xml:space="preserve">, none of which were present in this study. </w:t>
      </w:r>
      <w:r w:rsidR="00B766C2" w:rsidRPr="00EB46DF">
        <w:rPr>
          <w:rFonts w:eastAsia="Times New Roman" w:cs="Times New Roman"/>
          <w:color w:val="000000"/>
        </w:rPr>
        <w:t xml:space="preserve">The microplastic pieces </w:t>
      </w:r>
      <w:ins w:id="116" w:author="Vanessa Fladmark" w:date="2020-07-17T09:59:00Z">
        <w:r w:rsidR="000B4062" w:rsidRPr="00EB46DF">
          <w:rPr>
            <w:rFonts w:eastAsia="Times New Roman" w:cs="Times New Roman"/>
            <w:color w:val="000000"/>
          </w:rPr>
          <w:t xml:space="preserve">(0.3 – 2.8 mm) </w:t>
        </w:r>
      </w:ins>
      <w:r w:rsidR="00B766C2" w:rsidRPr="00EB46DF">
        <w:rPr>
          <w:rFonts w:eastAsia="Times New Roman" w:cs="Times New Roman"/>
          <w:color w:val="000000"/>
        </w:rPr>
        <w:t xml:space="preserve">in salmon stomachs in the Discovery Islands and Johnstone Strait were irregularly shaped, which has been shown to impact the fitness of other fish species </w:t>
      </w:r>
      <w:r w:rsidR="00B766C2" w:rsidRPr="00EB46DF">
        <w:rPr>
          <w:rFonts w:eastAsia="Times New Roman" w:cs="Times New Roman"/>
          <w:color w:val="000000"/>
        </w:rPr>
        <w:fldChar w:fldCharType="begin" w:fldLock="1"/>
      </w:r>
      <w:r w:rsidR="00042E3D" w:rsidRPr="00EB46DF">
        <w:rPr>
          <w:rFonts w:eastAsia="Times New Roman" w:cs="Times New Roman"/>
          <w:color w:val="000000"/>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00B766C2" w:rsidRPr="00EB46DF">
        <w:rPr>
          <w:rFonts w:eastAsia="Times New Roman" w:cs="Times New Roman"/>
          <w:color w:val="000000"/>
        </w:rPr>
        <w:fldChar w:fldCharType="separate"/>
      </w:r>
      <w:r w:rsidR="00B766C2" w:rsidRPr="00EB46DF">
        <w:rPr>
          <w:rFonts w:eastAsia="Times New Roman" w:cs="Times New Roman"/>
          <w:noProof/>
          <w:color w:val="000000"/>
        </w:rPr>
        <w:t>(Choi et al., 2018)</w:t>
      </w:r>
      <w:r w:rsidR="00B766C2" w:rsidRPr="00EB46DF">
        <w:rPr>
          <w:rFonts w:eastAsia="Times New Roman" w:cs="Times New Roman"/>
          <w:color w:val="000000"/>
        </w:rPr>
        <w:fldChar w:fldCharType="end"/>
      </w:r>
      <w:r w:rsidR="00B766C2" w:rsidRPr="00EB46DF">
        <w:rPr>
          <w:rFonts w:eastAsia="Times New Roman" w:cs="Times New Roman"/>
          <w:color w:val="000000"/>
        </w:rPr>
        <w:t>. Quantifying the i</w:t>
      </w:r>
      <w:r w:rsidRPr="00EB46DF">
        <w:rPr>
          <w:rFonts w:eastAsia="Times New Roman" w:cs="Times New Roman"/>
          <w:color w:val="000000"/>
        </w:rPr>
        <w:t>mpacts of plastics on salmon</w:t>
      </w:r>
      <w:r w:rsidR="00B766C2" w:rsidRPr="00EB46DF">
        <w:rPr>
          <w:rFonts w:eastAsia="Times New Roman" w:cs="Times New Roman"/>
          <w:color w:val="000000"/>
        </w:rPr>
        <w:t xml:space="preserve"> and exploring the relationship with plastic consumption to nearshore or benthic foraging</w:t>
      </w:r>
      <w:r w:rsidRPr="00EB46DF">
        <w:rPr>
          <w:rFonts w:eastAsia="Times New Roman" w:cs="Times New Roman"/>
          <w:color w:val="000000"/>
        </w:rPr>
        <w:t xml:space="preserve"> has incredible potential </w:t>
      </w:r>
      <w:r w:rsidR="000B4062" w:rsidRPr="00EB46DF">
        <w:rPr>
          <w:rFonts w:eastAsia="Times New Roman" w:cs="Times New Roman"/>
          <w:color w:val="000000"/>
        </w:rPr>
        <w:t>for</w:t>
      </w:r>
      <w:r w:rsidRPr="00EB46DF">
        <w:rPr>
          <w:rFonts w:eastAsia="Times New Roman" w:cs="Times New Roman"/>
          <w:color w:val="000000"/>
        </w:rPr>
        <w:t xml:space="preserve"> a new area of </w:t>
      </w:r>
      <w:r w:rsidR="00B766C2" w:rsidRPr="00EB46DF">
        <w:rPr>
          <w:rFonts w:eastAsia="Times New Roman" w:cs="Times New Roman"/>
          <w:color w:val="000000"/>
        </w:rPr>
        <w:t xml:space="preserve">research on </w:t>
      </w:r>
      <w:r w:rsidRPr="00EB46DF">
        <w:rPr>
          <w:rFonts w:eastAsia="Times New Roman" w:cs="Times New Roman"/>
          <w:color w:val="000000"/>
        </w:rPr>
        <w:t>salmon health and conservation.</w:t>
      </w:r>
      <w:commentRangeEnd w:id="115"/>
      <w:r w:rsidR="00E23A22" w:rsidRPr="00EB46DF">
        <w:rPr>
          <w:rStyle w:val="CommentReference"/>
          <w:rFonts w:cs="Times New Roman"/>
          <w:sz w:val="24"/>
          <w:szCs w:val="24"/>
        </w:rPr>
        <w:commentReference w:id="115"/>
      </w:r>
    </w:p>
    <w:p w14:paraId="3047F27C" w14:textId="77777777" w:rsidR="00372150" w:rsidRPr="00EB46DF" w:rsidRDefault="00372150" w:rsidP="00266C78">
      <w:pPr>
        <w:rPr>
          <w:rFonts w:eastAsia="Times New Roman" w:cs="Times New Roman"/>
        </w:rPr>
      </w:pPr>
    </w:p>
    <w:p w14:paraId="532E4780" w14:textId="07E0A996" w:rsidR="00372150" w:rsidRPr="00EB46DF" w:rsidRDefault="00372150" w:rsidP="007720AD">
      <w:pPr>
        <w:pStyle w:val="Heading3"/>
      </w:pPr>
      <w:bookmarkStart w:id="117" w:name="_Toc47019023"/>
      <w:r w:rsidRPr="00EB46DF">
        <w:t>Conclusion</w:t>
      </w:r>
      <w:bookmarkEnd w:id="117"/>
    </w:p>
    <w:p w14:paraId="3179EC24" w14:textId="77777777" w:rsidR="00372150" w:rsidRPr="00EB46DF" w:rsidRDefault="00372150" w:rsidP="00266C78">
      <w:pPr>
        <w:rPr>
          <w:rFonts w:eastAsia="Times New Roman" w:cs="Times New Roman"/>
        </w:rPr>
      </w:pPr>
    </w:p>
    <w:p w14:paraId="2D64F779" w14:textId="2430B410" w:rsidR="00372150" w:rsidRPr="00EB46DF" w:rsidRDefault="00372150" w:rsidP="00266C78">
      <w:pPr>
        <w:rPr>
          <w:rFonts w:eastAsia="Times New Roman" w:cs="Times New Roman"/>
        </w:rPr>
      </w:pPr>
      <w:r w:rsidRPr="00EB46DF">
        <w:rPr>
          <w:rFonts w:eastAsia="Times New Roman" w:cs="Times New Roman"/>
          <w:color w:val="000000"/>
        </w:rPr>
        <w:tab/>
      </w:r>
      <w:r w:rsidR="00DF030F" w:rsidRPr="00EB46DF">
        <w:rPr>
          <w:rFonts w:eastAsia="Times New Roman" w:cs="Times New Roman"/>
          <w:color w:val="000000"/>
        </w:rPr>
        <w:t>J</w:t>
      </w:r>
      <w:r w:rsidRPr="00EB46DF">
        <w:rPr>
          <w:rFonts w:eastAsia="Times New Roman" w:cs="Times New Roman"/>
          <w:color w:val="000000"/>
        </w:rPr>
        <w:t xml:space="preserve">uvenile pink and chum diets appear to be influenced by availability of prey and </w:t>
      </w:r>
      <w:commentRangeStart w:id="118"/>
      <w:r w:rsidRPr="00EB46DF">
        <w:rPr>
          <w:rFonts w:eastAsia="Times New Roman" w:cs="Times New Roman"/>
          <w:color w:val="000000"/>
        </w:rPr>
        <w:t>the overlap between salmon species shows a clear relationship to feeding intensity</w:t>
      </w:r>
      <w:commentRangeEnd w:id="118"/>
      <w:r w:rsidR="00B60903" w:rsidRPr="00EB46DF">
        <w:rPr>
          <w:rStyle w:val="CommentReference"/>
          <w:rFonts w:cs="Times New Roman"/>
          <w:sz w:val="24"/>
          <w:szCs w:val="24"/>
        </w:rPr>
        <w:commentReference w:id="118"/>
      </w:r>
      <w:r w:rsidRPr="00EB46DF">
        <w:rPr>
          <w:rFonts w:eastAsia="Times New Roman" w:cs="Times New Roman"/>
          <w:color w:val="000000"/>
        </w:rPr>
        <w:t xml:space="preserve">. It is intuitive that prey determines diet composition but counterintuitive that competition may decrease with increased diet similarity between salmon species utilizing the same resources. When </w:t>
      </w:r>
      <w:ins w:id="119" w:author="Vanessa Fladmark" w:date="2020-07-16T14:17:00Z">
        <w:r w:rsidR="00EE12FD" w:rsidRPr="00EB46DF">
          <w:rPr>
            <w:rFonts w:eastAsia="Times New Roman" w:cs="Times New Roman"/>
            <w:color w:val="000000"/>
          </w:rPr>
          <w:t xml:space="preserve">high quality </w:t>
        </w:r>
      </w:ins>
      <w:r w:rsidRPr="00EB46DF">
        <w:rPr>
          <w:rFonts w:eastAsia="Times New Roman" w:cs="Times New Roman"/>
          <w:color w:val="000000"/>
        </w:rPr>
        <w:t>food becomes scarcer, it seems juvenile salmon have strategies to fall back on,</w:t>
      </w:r>
      <w:r w:rsidR="007B6291" w:rsidRPr="00EB46DF">
        <w:rPr>
          <w:rFonts w:eastAsia="Times New Roman" w:cs="Times New Roman"/>
          <w:color w:val="000000"/>
        </w:rPr>
        <w:t xml:space="preserve"> where</w:t>
      </w:r>
      <w:r w:rsidRPr="00EB46DF">
        <w:rPr>
          <w:rFonts w:eastAsia="Times New Roman" w:cs="Times New Roman"/>
          <w:color w:val="000000"/>
        </w:rPr>
        <w:t xml:space="preserve"> pink salmon focus efforts in nearshore environments and chum salmon shift to gelatinous</w:t>
      </w:r>
      <w:r w:rsidR="007B6291" w:rsidRPr="00EB46DF">
        <w:rPr>
          <w:rFonts w:eastAsia="Times New Roman" w:cs="Times New Roman"/>
          <w:color w:val="000000"/>
        </w:rPr>
        <w:t xml:space="preserve"> prey</w:t>
      </w:r>
      <w:r w:rsidRPr="00EB46DF">
        <w:rPr>
          <w:rFonts w:eastAsia="Times New Roman" w:cs="Times New Roman"/>
          <w:color w:val="000000"/>
        </w:rPr>
        <w:t>.</w:t>
      </w:r>
      <w:r w:rsidR="00E23601" w:rsidRPr="00EB46DF">
        <w:rPr>
          <w:rFonts w:eastAsia="Times New Roman" w:cs="Times New Roman"/>
          <w:color w:val="000000"/>
        </w:rPr>
        <w:t xml:space="preserve"> These salmon species could potentially be used as ecosystem indicators, pink salmon can track calanoid availability and chum salmon diet composition can indicate overall feeding conditions.</w:t>
      </w:r>
    </w:p>
    <w:p w14:paraId="1576A0FF" w14:textId="77777777" w:rsidR="00372150" w:rsidRPr="00EB46DF" w:rsidRDefault="00372150" w:rsidP="00266C78">
      <w:pPr>
        <w:rPr>
          <w:rFonts w:eastAsia="Times New Roman" w:cs="Times New Roman"/>
        </w:rPr>
      </w:pPr>
    </w:p>
    <w:p w14:paraId="030B076B" w14:textId="67059657" w:rsidR="00372150" w:rsidRPr="00EB46DF" w:rsidRDefault="00372150" w:rsidP="00266C78">
      <w:pPr>
        <w:rPr>
          <w:rFonts w:eastAsia="Times New Roman" w:cs="Times New Roman"/>
        </w:rPr>
      </w:pPr>
      <w:r w:rsidRPr="00EB46DF">
        <w:rPr>
          <w:rFonts w:eastAsia="Times New Roman" w:cs="Times New Roman"/>
          <w:color w:val="000000"/>
        </w:rPr>
        <w:tab/>
        <w:t>The diversity of conditions encountered by salmon migrating through this area shows how species can coexist by utilizing different trophic niches to partition their prey resources. Since pink salmon have the potential to outcompete other species for high quality prey such as large calanoid copepods, chum salmon require a different strategy in order to survive. S</w:t>
      </w:r>
      <w:r w:rsidR="007B6291" w:rsidRPr="00EB46DF">
        <w:rPr>
          <w:rFonts w:eastAsia="Times New Roman" w:cs="Times New Roman"/>
          <w:color w:val="000000"/>
        </w:rPr>
        <w:t>almon s</w:t>
      </w:r>
      <w:r w:rsidRPr="00EB46DF">
        <w:rPr>
          <w:rFonts w:eastAsia="Times New Roman" w:cs="Times New Roman"/>
          <w:color w:val="000000"/>
        </w:rPr>
        <w:t>pecies occupy distinct trophic niches from one another, and this relationship shifts across the migration route relative to the foraging intensity</w:t>
      </w:r>
      <w:r w:rsidR="007B6291" w:rsidRPr="00EB46DF">
        <w:rPr>
          <w:rFonts w:eastAsia="Times New Roman" w:cs="Times New Roman"/>
          <w:color w:val="000000"/>
        </w:rPr>
        <w:t xml:space="preserve">, prey types </w:t>
      </w:r>
      <w:r w:rsidRPr="00EB46DF">
        <w:rPr>
          <w:rFonts w:eastAsia="Times New Roman" w:cs="Times New Roman"/>
          <w:color w:val="000000"/>
        </w:rPr>
        <w:t xml:space="preserve">and </w:t>
      </w:r>
      <w:r w:rsidR="007B6291" w:rsidRPr="00EB46DF">
        <w:rPr>
          <w:rFonts w:eastAsia="Times New Roman" w:cs="Times New Roman"/>
          <w:color w:val="000000"/>
        </w:rPr>
        <w:t xml:space="preserve">the </w:t>
      </w:r>
      <w:r w:rsidRPr="00EB46DF">
        <w:rPr>
          <w:rFonts w:eastAsia="Times New Roman" w:cs="Times New Roman"/>
          <w:color w:val="000000"/>
        </w:rPr>
        <w:t>environmental conditions.</w:t>
      </w:r>
      <w:r w:rsidR="005130C0" w:rsidRPr="00EB46DF">
        <w:rPr>
          <w:rFonts w:eastAsia="Times New Roman" w:cs="Times New Roman"/>
          <w:color w:val="000000"/>
        </w:rPr>
        <w:t xml:space="preserve"> </w:t>
      </w:r>
    </w:p>
    <w:p w14:paraId="4B0A259F" w14:textId="77777777" w:rsidR="001210AF" w:rsidRDefault="001210AF" w:rsidP="001210AF">
      <w:pPr>
        <w:sectPr w:rsidR="001210AF" w:rsidSect="00194981">
          <w:pgSz w:w="12240" w:h="15840"/>
          <w:pgMar w:top="1440" w:right="1440" w:bottom="1440" w:left="1440" w:header="708" w:footer="708" w:gutter="0"/>
          <w:pgNumType w:start="1"/>
          <w:cols w:space="708"/>
          <w:docGrid w:linePitch="360"/>
        </w:sectPr>
      </w:pPr>
    </w:p>
    <w:p w14:paraId="71E2F0DA" w14:textId="562E589B" w:rsidR="005A57A4" w:rsidRPr="001210AF" w:rsidRDefault="00FA03B1" w:rsidP="001210AF">
      <w:pPr>
        <w:pStyle w:val="Heading3"/>
        <w:rPr>
          <w:rFonts w:eastAsia="Times New Roman"/>
        </w:rPr>
      </w:pPr>
      <w:bookmarkStart w:id="120" w:name="_Toc47019024"/>
      <w:r>
        <w:t>Tables</w:t>
      </w:r>
      <w:bookmarkEnd w:id="120"/>
      <w:r>
        <w:t xml:space="preserve"> </w:t>
      </w:r>
    </w:p>
    <w:p w14:paraId="09B7A1C0" w14:textId="64C50117" w:rsidR="00FA03B1" w:rsidRPr="00187473" w:rsidRDefault="00FA03B1" w:rsidP="001C050C"/>
    <w:p w14:paraId="74C7ADFD" w14:textId="2748E49A" w:rsidR="00FA03B1" w:rsidRPr="0024436B" w:rsidRDefault="00FA03B1" w:rsidP="0024436B">
      <w:pPr>
        <w:pStyle w:val="Heading9"/>
        <w:rPr>
          <w:rStyle w:val="Strong"/>
          <w:b w:val="0"/>
          <w:bCs w:val="0"/>
        </w:rPr>
      </w:pPr>
      <w:bookmarkStart w:id="121" w:name="_Toc47019416"/>
      <w:r w:rsidRPr="0024436B">
        <w:rPr>
          <w:rStyle w:val="Strong"/>
          <w:b w:val="0"/>
          <w:bCs w:val="0"/>
        </w:rPr>
        <w:t xml:space="preserve">Table </w:t>
      </w:r>
      <w:r w:rsidR="001C050C" w:rsidRPr="0024436B">
        <w:rPr>
          <w:rStyle w:val="Strong"/>
          <w:b w:val="0"/>
          <w:bCs w:val="0"/>
        </w:rPr>
        <w:t>2.</w:t>
      </w:r>
      <w:r w:rsidRPr="0024436B">
        <w:rPr>
          <w:rStyle w:val="Strong"/>
          <w:b w:val="0"/>
          <w:bCs w:val="0"/>
        </w:rPr>
        <w:t>1</w:t>
      </w:r>
      <w:r w:rsidR="006B6933">
        <w:rPr>
          <w:rStyle w:val="Strong"/>
          <w:b w:val="0"/>
          <w:bCs w:val="0"/>
        </w:rPr>
        <w:t>.</w:t>
      </w:r>
      <w:r w:rsidRPr="0024436B">
        <w:rPr>
          <w:rStyle w:val="Strong"/>
          <w:b w:val="0"/>
          <w:bCs w:val="0"/>
        </w:rPr>
        <w:t xml:space="preserve"> </w:t>
      </w:r>
      <w:r w:rsidR="006B6933">
        <w:rPr>
          <w:rStyle w:val="Strong"/>
          <w:b w:val="0"/>
          <w:bCs w:val="0"/>
        </w:rPr>
        <w:t>Survey dates, salmon s</w:t>
      </w:r>
      <w:r w:rsidRPr="0024436B">
        <w:rPr>
          <w:rStyle w:val="Strong"/>
          <w:b w:val="0"/>
          <w:bCs w:val="0"/>
        </w:rPr>
        <w:t>ample size</w:t>
      </w:r>
      <w:r w:rsidR="006B6933">
        <w:rPr>
          <w:rStyle w:val="Strong"/>
          <w:b w:val="0"/>
          <w:bCs w:val="0"/>
        </w:rPr>
        <w:t>s</w:t>
      </w:r>
      <w:r w:rsidRPr="0024436B">
        <w:rPr>
          <w:rStyle w:val="Strong"/>
          <w:b w:val="0"/>
          <w:bCs w:val="0"/>
        </w:rPr>
        <w:t>, dates, environmental surface data, and zooplankton biomass by size fraction</w:t>
      </w:r>
      <w:r w:rsidR="006B6933">
        <w:rPr>
          <w:rStyle w:val="Strong"/>
          <w:b w:val="0"/>
          <w:bCs w:val="0"/>
        </w:rPr>
        <w:t>.</w:t>
      </w:r>
      <w:bookmarkEnd w:id="121"/>
    </w:p>
    <w:p w14:paraId="4609A588" w14:textId="77777777" w:rsidR="00FA03B1" w:rsidRDefault="00FA03B1" w:rsidP="00B64F00">
      <w:pPr>
        <w:widowControl w:val="0"/>
        <w:autoSpaceDE w:val="0"/>
        <w:autoSpaceDN w:val="0"/>
        <w:adjustRightInd w:val="0"/>
        <w:ind w:left="480" w:hanging="480"/>
        <w:rPr>
          <w:rFonts w:eastAsia="Times New Roman" w:cs="Times New Roman"/>
          <w:color w:val="000000"/>
        </w:rPr>
      </w:pPr>
    </w:p>
    <w:p w14:paraId="26781031" w14:textId="617758D2" w:rsidR="00FA03B1" w:rsidRDefault="00E74639" w:rsidP="00B64F00">
      <w:pPr>
        <w:widowControl w:val="0"/>
        <w:autoSpaceDE w:val="0"/>
        <w:autoSpaceDN w:val="0"/>
        <w:adjustRightInd w:val="0"/>
        <w:ind w:left="480" w:hanging="480"/>
        <w:rPr>
          <w:rFonts w:eastAsia="Times New Roman" w:cs="Times New Roman"/>
          <w:color w:val="000000"/>
        </w:rPr>
      </w:pPr>
      <w:r>
        <w:rPr>
          <w:rFonts w:eastAsia="Times New Roman" w:cs="Times New Roman"/>
          <w:noProof/>
          <w:color w:val="000000"/>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stretch>
                      <a:fillRect/>
                    </a:stretch>
                  </pic:blipFill>
                  <pic:spPr>
                    <a:xfrm>
                      <a:off x="0" y="0"/>
                      <a:ext cx="5930900" cy="2965450"/>
                    </a:xfrm>
                    <a:prstGeom prst="rect">
                      <a:avLst/>
                    </a:prstGeom>
                  </pic:spPr>
                </pic:pic>
              </a:graphicData>
            </a:graphic>
          </wp:inline>
        </w:drawing>
      </w:r>
    </w:p>
    <w:p w14:paraId="4833AB96" w14:textId="77777777" w:rsidR="001210AF" w:rsidRDefault="001210AF" w:rsidP="001210AF">
      <w:pPr>
        <w:widowControl w:val="0"/>
        <w:autoSpaceDE w:val="0"/>
        <w:autoSpaceDN w:val="0"/>
        <w:adjustRightInd w:val="0"/>
        <w:ind w:left="480" w:hanging="480"/>
        <w:rPr>
          <w:rStyle w:val="Strong"/>
          <w:b w:val="0"/>
          <w:bCs w:val="0"/>
        </w:rPr>
        <w:sectPr w:rsidR="001210AF" w:rsidSect="006B6933">
          <w:pgSz w:w="12240" w:h="15840"/>
          <w:pgMar w:top="1440" w:right="1440" w:bottom="1440" w:left="1440" w:header="708" w:footer="708" w:gutter="0"/>
          <w:cols w:space="708"/>
          <w:docGrid w:linePitch="360"/>
        </w:sectPr>
      </w:pPr>
    </w:p>
    <w:p w14:paraId="1C1F3C98" w14:textId="0EEA9206" w:rsidR="00FA03B1" w:rsidRDefault="00FA03B1" w:rsidP="001210AF">
      <w:pPr>
        <w:pStyle w:val="Heading9"/>
        <w:rPr>
          <w:rStyle w:val="Strong"/>
          <w:b w:val="0"/>
          <w:bCs w:val="0"/>
        </w:rPr>
      </w:pPr>
      <w:bookmarkStart w:id="122" w:name="_Toc47019417"/>
      <w:r w:rsidRPr="00187473">
        <w:rPr>
          <w:rStyle w:val="Strong"/>
          <w:b w:val="0"/>
          <w:bCs w:val="0"/>
        </w:rPr>
        <w:t>Table 2</w:t>
      </w:r>
      <w:r w:rsidR="001C050C">
        <w:rPr>
          <w:rStyle w:val="Strong"/>
          <w:b w:val="0"/>
          <w:bCs w:val="0"/>
        </w:rPr>
        <w:t>.2</w:t>
      </w:r>
      <w:r w:rsidR="006B6933">
        <w:rPr>
          <w:rStyle w:val="Strong"/>
          <w:b w:val="0"/>
          <w:bCs w:val="0"/>
        </w:rPr>
        <w:t>.</w:t>
      </w:r>
      <w:r w:rsidRPr="00187473">
        <w:rPr>
          <w:rStyle w:val="Strong"/>
          <w:b w:val="0"/>
          <w:bCs w:val="0"/>
        </w:rPr>
        <w:t xml:space="preserve"> Zooplankton relative </w:t>
      </w:r>
      <w:r w:rsidRPr="001C050C">
        <w:rPr>
          <w:rStyle w:val="Strong"/>
          <w:b w:val="0"/>
          <w:bCs w:val="0"/>
        </w:rPr>
        <w:t>abundance</w:t>
      </w:r>
      <w:r w:rsidR="00A1270A">
        <w:rPr>
          <w:rStyle w:val="Strong"/>
          <w:b w:val="0"/>
          <w:bCs w:val="0"/>
        </w:rPr>
        <w:t xml:space="preserve"> (expressed as percent) at each site, summarized</w:t>
      </w:r>
      <w:r w:rsidRPr="00187473">
        <w:rPr>
          <w:rStyle w:val="Strong"/>
          <w:b w:val="0"/>
          <w:bCs w:val="0"/>
        </w:rPr>
        <w:t xml:space="preserve"> by </w:t>
      </w:r>
      <w:r w:rsidR="00A1270A">
        <w:rPr>
          <w:rStyle w:val="Strong"/>
          <w:b w:val="0"/>
          <w:bCs w:val="0"/>
        </w:rPr>
        <w:t xml:space="preserve">the </w:t>
      </w:r>
      <w:r w:rsidRPr="001C050C">
        <w:rPr>
          <w:rStyle w:val="Strong"/>
          <w:b w:val="0"/>
          <w:bCs w:val="0"/>
        </w:rPr>
        <w:t>main</w:t>
      </w:r>
      <w:r w:rsidRPr="00187473">
        <w:rPr>
          <w:rStyle w:val="Strong"/>
          <w:b w:val="0"/>
          <w:bCs w:val="0"/>
        </w:rPr>
        <w:t xml:space="preserve"> groups</w:t>
      </w:r>
      <w:r w:rsidR="006B6933">
        <w:rPr>
          <w:rStyle w:val="Strong"/>
          <w:b w:val="0"/>
          <w:bCs w:val="0"/>
        </w:rPr>
        <w:t>.</w:t>
      </w:r>
      <w:bookmarkEnd w:id="122"/>
    </w:p>
    <w:p w14:paraId="5DCE5D17" w14:textId="77777777" w:rsidR="00BD4CC0" w:rsidRPr="00BD4CC0" w:rsidRDefault="00BD4CC0" w:rsidP="00BD4CC0"/>
    <w:p w14:paraId="75645C1F" w14:textId="1BA7E7AD" w:rsidR="00FA03B1" w:rsidRDefault="00BD4CC0" w:rsidP="00BD4CC0">
      <w:pPr>
        <w:rPr>
          <w:rFonts w:eastAsia="Times New Roman" w:cs="Times New Roman"/>
          <w:b/>
          <w:bCs/>
        </w:rPr>
      </w:pPr>
      <w:r>
        <w:rPr>
          <w:rFonts w:eastAsia="Times New Roman" w:cs="Times New Roman"/>
          <w:b/>
          <w:bCs/>
          <w:noProof/>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7"/>
                    <a:stretch>
                      <a:fillRect/>
                    </a:stretch>
                  </pic:blipFill>
                  <pic:spPr>
                    <a:xfrm>
                      <a:off x="0" y="0"/>
                      <a:ext cx="6005012" cy="5024252"/>
                    </a:xfrm>
                    <a:prstGeom prst="rect">
                      <a:avLst/>
                    </a:prstGeom>
                  </pic:spPr>
                </pic:pic>
              </a:graphicData>
            </a:graphic>
          </wp:inline>
        </w:drawing>
      </w:r>
    </w:p>
    <w:p w14:paraId="262F075A" w14:textId="77777777" w:rsidR="00FA03B1" w:rsidRDefault="00FA03B1" w:rsidP="00FA03B1">
      <w:pPr>
        <w:rPr>
          <w:rFonts w:eastAsia="Times New Roman" w:cs="Times New Roman"/>
          <w:b/>
          <w:bCs/>
        </w:rPr>
      </w:pPr>
    </w:p>
    <w:p w14:paraId="7539C55C" w14:textId="77777777" w:rsidR="00FA03B1" w:rsidRDefault="00FA03B1" w:rsidP="00FA03B1">
      <w:pPr>
        <w:rPr>
          <w:rFonts w:eastAsia="Times New Roman" w:cs="Times New Roman"/>
          <w:b/>
          <w:bCs/>
        </w:rPr>
      </w:pPr>
    </w:p>
    <w:p w14:paraId="44554711" w14:textId="77777777" w:rsidR="00FA03B1" w:rsidRDefault="00FA03B1" w:rsidP="00FA03B1">
      <w:pPr>
        <w:rPr>
          <w:rFonts w:eastAsia="Times New Roman" w:cs="Times New Roman"/>
          <w:b/>
          <w:bCs/>
        </w:rPr>
      </w:pPr>
    </w:p>
    <w:p w14:paraId="16943FB4" w14:textId="76B5A5E1" w:rsidR="002D4529" w:rsidRDefault="002D4529">
      <w:pPr>
        <w:spacing w:line="240" w:lineRule="auto"/>
        <w:rPr>
          <w:rFonts w:eastAsia="Times New Roman" w:cs="Times New Roman"/>
          <w:b/>
          <w:bCs/>
        </w:rPr>
      </w:pPr>
      <w:r>
        <w:rPr>
          <w:rFonts w:eastAsia="Times New Roman" w:cs="Times New Roman"/>
          <w:b/>
          <w:bCs/>
        </w:rPr>
        <w:br w:type="page"/>
      </w:r>
    </w:p>
    <w:p w14:paraId="505C9EC7" w14:textId="70B3EBB3" w:rsidR="00FA03B1" w:rsidRDefault="00FA03B1" w:rsidP="002D4529">
      <w:pPr>
        <w:pStyle w:val="Heading9"/>
        <w:numPr>
          <w:ilvl w:val="0"/>
          <w:numId w:val="0"/>
        </w:numPr>
      </w:pPr>
      <w:bookmarkStart w:id="123" w:name="_Toc47019418"/>
      <w:r w:rsidRPr="00EB46DF">
        <w:rPr>
          <w:bCs/>
        </w:rPr>
        <w:t xml:space="preserve">Table </w:t>
      </w:r>
      <w:r w:rsidR="001C050C">
        <w:rPr>
          <w:bCs/>
        </w:rPr>
        <w:t>2.</w:t>
      </w:r>
      <w:r w:rsidRPr="00EB46DF">
        <w:rPr>
          <w:bCs/>
        </w:rPr>
        <w:t>3</w:t>
      </w:r>
      <w:r w:rsidR="006B6933">
        <w:rPr>
          <w:bCs/>
        </w:rPr>
        <w:t>.</w:t>
      </w:r>
      <w:r w:rsidRPr="00EB46DF">
        <w:t xml:space="preserve"> Salmon biological data including wet weight (WW), fork length (FL), gut fullness index (GFI), showing mean and standard error.</w:t>
      </w:r>
      <w:r w:rsidR="00A1270A">
        <w:t xml:space="preserve"> T</w:t>
      </w:r>
      <w:r w:rsidRPr="00EB46DF">
        <w:t>he number of empty stomachs and percent dietary overlap between pink and chum salmon at each site</w:t>
      </w:r>
      <w:r w:rsidR="00A1270A">
        <w:t xml:space="preserve"> is also shown</w:t>
      </w:r>
      <w:r w:rsidR="006B6933">
        <w:t>.</w:t>
      </w:r>
      <w:bookmarkEnd w:id="123"/>
    </w:p>
    <w:p w14:paraId="39D19FE7" w14:textId="77777777" w:rsidR="00BD4CC0" w:rsidRPr="00BD4CC0" w:rsidRDefault="00BD4CC0" w:rsidP="00BD4CC0"/>
    <w:p w14:paraId="0C440F97" w14:textId="6CA2667C" w:rsidR="00FA03B1" w:rsidRDefault="00BD4CC0" w:rsidP="00FA03B1">
      <w:pPr>
        <w:rPr>
          <w:rFonts w:eastAsia="Times New Roman" w:cs="Times New Roman"/>
        </w:rPr>
      </w:pPr>
      <w:r>
        <w:rPr>
          <w:rFonts w:eastAsia="Times New Roman" w:cs="Times New Roman"/>
          <w:noProof/>
        </w:rPr>
        <w:drawing>
          <wp:inline distT="0" distB="0" distL="0" distR="0" wp14:anchorId="2D429D7B" wp14:editId="58DECAEB">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
                    <a:stretch>
                      <a:fillRect/>
                    </a:stretch>
                  </pic:blipFill>
                  <pic:spPr>
                    <a:xfrm>
                      <a:off x="0" y="0"/>
                      <a:ext cx="5970502" cy="3558351"/>
                    </a:xfrm>
                    <a:prstGeom prst="rect">
                      <a:avLst/>
                    </a:prstGeom>
                  </pic:spPr>
                </pic:pic>
              </a:graphicData>
            </a:graphic>
          </wp:inline>
        </w:drawing>
      </w:r>
    </w:p>
    <w:p w14:paraId="2A16B86C" w14:textId="761B718F" w:rsidR="00FA03B1" w:rsidRPr="00EB46DF" w:rsidRDefault="00FA03B1" w:rsidP="00FA03B1">
      <w:pPr>
        <w:rPr>
          <w:rFonts w:eastAsia="Times New Roman" w:cs="Times New Roman"/>
        </w:rPr>
      </w:pPr>
    </w:p>
    <w:p w14:paraId="44ADD349" w14:textId="77777777" w:rsidR="00FA03B1" w:rsidRPr="00EB46DF" w:rsidRDefault="00FA03B1" w:rsidP="00FA03B1">
      <w:pPr>
        <w:rPr>
          <w:rFonts w:eastAsia="Times New Roman" w:cs="Times New Roman"/>
        </w:rPr>
      </w:pPr>
    </w:p>
    <w:p w14:paraId="5B8F7F5E" w14:textId="77777777" w:rsidR="00FA03B1" w:rsidRPr="00EB46DF" w:rsidRDefault="00FA03B1" w:rsidP="00FA03B1">
      <w:pPr>
        <w:rPr>
          <w:rFonts w:eastAsia="Times New Roman" w:cs="Times New Roman"/>
        </w:rPr>
      </w:pPr>
    </w:p>
    <w:p w14:paraId="2B162FE9" w14:textId="77777777" w:rsidR="00FA03B1" w:rsidRPr="00EB46DF" w:rsidRDefault="00FA03B1" w:rsidP="00FA03B1">
      <w:pPr>
        <w:rPr>
          <w:rFonts w:eastAsia="Times New Roman" w:cs="Times New Roman"/>
        </w:rPr>
      </w:pPr>
    </w:p>
    <w:p w14:paraId="0D38D3AA" w14:textId="77777777" w:rsidR="00FA03B1" w:rsidRPr="00EB46DF" w:rsidRDefault="00FA03B1" w:rsidP="00FA03B1">
      <w:pPr>
        <w:rPr>
          <w:rFonts w:eastAsia="Times New Roman" w:cs="Times New Roman"/>
        </w:rPr>
      </w:pPr>
    </w:p>
    <w:p w14:paraId="581CE850" w14:textId="77777777" w:rsidR="00FA03B1" w:rsidRPr="00EB46DF" w:rsidRDefault="00FA03B1" w:rsidP="00FA03B1">
      <w:pPr>
        <w:rPr>
          <w:rFonts w:eastAsia="Times New Roman" w:cs="Times New Roman"/>
        </w:rPr>
      </w:pPr>
    </w:p>
    <w:p w14:paraId="680930CF" w14:textId="77777777" w:rsidR="00FA03B1" w:rsidRPr="00EB46DF" w:rsidRDefault="00FA03B1" w:rsidP="00FA03B1">
      <w:pPr>
        <w:rPr>
          <w:rFonts w:eastAsia="Times New Roman" w:cs="Times New Roman"/>
        </w:rPr>
      </w:pPr>
    </w:p>
    <w:p w14:paraId="43A256AE" w14:textId="77777777" w:rsidR="00FA03B1" w:rsidRPr="00EB46DF" w:rsidRDefault="00FA03B1" w:rsidP="00FA03B1">
      <w:pPr>
        <w:rPr>
          <w:rFonts w:eastAsia="Times New Roman" w:cs="Times New Roman"/>
        </w:rPr>
      </w:pPr>
    </w:p>
    <w:p w14:paraId="45E4371D" w14:textId="77777777" w:rsidR="00FA03B1" w:rsidRDefault="00FA03B1" w:rsidP="00FA03B1">
      <w:pPr>
        <w:rPr>
          <w:rFonts w:eastAsia="Times New Roman" w:cs="Times New Roman"/>
        </w:rPr>
      </w:pPr>
    </w:p>
    <w:p w14:paraId="5F232E92" w14:textId="77777777" w:rsidR="00FA03B1" w:rsidRPr="00EB46DF" w:rsidRDefault="00FA03B1" w:rsidP="00FA03B1">
      <w:pPr>
        <w:rPr>
          <w:rFonts w:eastAsia="Times New Roman" w:cs="Times New Roman"/>
        </w:rPr>
      </w:pPr>
    </w:p>
    <w:p w14:paraId="63BE8B7A" w14:textId="0657F3E4" w:rsidR="00FA03B1" w:rsidRDefault="00FA03B1" w:rsidP="001C050C">
      <w:pPr>
        <w:pStyle w:val="Heading9"/>
      </w:pPr>
      <w:bookmarkStart w:id="124" w:name="_Toc47019419"/>
      <w:r w:rsidRPr="00EB46DF">
        <w:t xml:space="preserve">Table </w:t>
      </w:r>
      <w:r w:rsidR="001C050C">
        <w:t>2.</w:t>
      </w:r>
      <w:r w:rsidRPr="00EB46DF">
        <w:t>4</w:t>
      </w:r>
      <w:r w:rsidR="006B6933">
        <w:t>.</w:t>
      </w:r>
      <w:r w:rsidRPr="00EB46DF">
        <w:t xml:space="preserve"> Diet composition summary by average relative </w:t>
      </w:r>
      <w:r w:rsidR="00A1270A">
        <w:t>wet weight (</w:t>
      </w:r>
      <w:r w:rsidRPr="00EB46DF">
        <w:t>expressed as percent</w:t>
      </w:r>
      <w:r w:rsidR="00A1270A">
        <w:t>)</w:t>
      </w:r>
      <w:r w:rsidRPr="00EB46DF">
        <w:t xml:space="preserve"> of the main groups of prey for pink (PI) and chum (CU) salmon</w:t>
      </w:r>
      <w:r w:rsidR="007B4C06">
        <w:t xml:space="preserve"> at each site</w:t>
      </w:r>
      <w:r w:rsidR="006B6933">
        <w:t>.</w:t>
      </w:r>
      <w:bookmarkEnd w:id="124"/>
    </w:p>
    <w:p w14:paraId="4F477EF1" w14:textId="77777777" w:rsidR="00BD4CC0" w:rsidRPr="00BD4CC0" w:rsidRDefault="00BD4CC0" w:rsidP="00BD4CC0"/>
    <w:p w14:paraId="1FF9AB80" w14:textId="5B5DBFD5" w:rsidR="00FA03B1" w:rsidRDefault="00BD4CC0" w:rsidP="00FA03B1">
      <w:pPr>
        <w:rPr>
          <w:rFonts w:eastAsia="Times New Roman" w:cs="Times New Roman"/>
          <w:b/>
          <w:bCs/>
        </w:rPr>
      </w:pPr>
      <w:r>
        <w:rPr>
          <w:rFonts w:eastAsia="Times New Roman" w:cs="Times New Roman"/>
          <w:b/>
          <w:bCs/>
          <w:noProof/>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9"/>
                    <a:stretch>
                      <a:fillRect/>
                    </a:stretch>
                  </pic:blipFill>
                  <pic:spPr>
                    <a:xfrm>
                      <a:off x="0" y="0"/>
                      <a:ext cx="5956848" cy="5834026"/>
                    </a:xfrm>
                    <a:prstGeom prst="rect">
                      <a:avLst/>
                    </a:prstGeom>
                  </pic:spPr>
                </pic:pic>
              </a:graphicData>
            </a:graphic>
          </wp:inline>
        </w:drawing>
      </w:r>
    </w:p>
    <w:p w14:paraId="483521B8" w14:textId="77777777" w:rsidR="00FA03B1" w:rsidRDefault="00FA03B1" w:rsidP="00FA03B1">
      <w:pPr>
        <w:rPr>
          <w:rFonts w:eastAsia="Times New Roman" w:cs="Times New Roman"/>
          <w:b/>
          <w:bCs/>
        </w:rPr>
      </w:pPr>
      <w:r>
        <w:rPr>
          <w:rFonts w:eastAsia="Times New Roman" w:cs="Times New Roman"/>
          <w:b/>
          <w:bCs/>
        </w:rPr>
        <w:br w:type="page"/>
      </w:r>
    </w:p>
    <w:p w14:paraId="395B6FFA" w14:textId="77777777" w:rsidR="00FA03B1" w:rsidRPr="00EB46DF" w:rsidRDefault="00FA03B1" w:rsidP="00FA03B1">
      <w:pPr>
        <w:pStyle w:val="Heading3"/>
      </w:pPr>
      <w:bookmarkStart w:id="125" w:name="_Toc47019025"/>
      <w:r w:rsidRPr="00EB46DF">
        <w:t>Figures</w:t>
      </w:r>
      <w:bookmarkEnd w:id="125"/>
    </w:p>
    <w:p w14:paraId="03E3A563" w14:textId="77777777" w:rsidR="00FA03B1" w:rsidRPr="00EB46DF" w:rsidRDefault="00FA03B1" w:rsidP="00FA03B1">
      <w:pPr>
        <w:rPr>
          <w:rFonts w:eastAsia="Times New Roman" w:cs="Times New Roman"/>
          <w:b/>
          <w:bCs/>
        </w:rPr>
      </w:pPr>
    </w:p>
    <w:p w14:paraId="4F4C7917" w14:textId="3D161D16" w:rsidR="00FA03B1" w:rsidRPr="00EB46DF" w:rsidRDefault="006B6933" w:rsidP="00FA03B1">
      <w:pPr>
        <w:rPr>
          <w:rFonts w:eastAsia="Times New Roman" w:cs="Times New Roman"/>
          <w:b/>
          <w:bCs/>
        </w:rPr>
      </w:pPr>
      <w:r>
        <w:rPr>
          <w:rFonts w:eastAsia="Times New Roman" w:cs="Times New Roman"/>
          <w:b/>
          <w:bCs/>
          <w:noProof/>
        </w:rPr>
        <w:drawing>
          <wp:inline distT="0" distB="0" distL="0" distR="0" wp14:anchorId="1466B26E" wp14:editId="28A3177F">
            <wp:extent cx="5943600" cy="42456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0"/>
                    <a:stretch>
                      <a:fillRect/>
                    </a:stretch>
                  </pic:blipFill>
                  <pic:spPr>
                    <a:xfrm>
                      <a:off x="0" y="0"/>
                      <a:ext cx="5943600" cy="4245610"/>
                    </a:xfrm>
                    <a:prstGeom prst="rect">
                      <a:avLst/>
                    </a:prstGeom>
                  </pic:spPr>
                </pic:pic>
              </a:graphicData>
            </a:graphic>
          </wp:inline>
        </w:drawing>
      </w:r>
    </w:p>
    <w:p w14:paraId="43CE550D" w14:textId="77777777" w:rsidR="00FA03B1" w:rsidRPr="00EB46DF" w:rsidRDefault="00FA03B1" w:rsidP="00FA03B1">
      <w:pPr>
        <w:rPr>
          <w:rFonts w:eastAsia="Times New Roman" w:cs="Times New Roman"/>
          <w:b/>
          <w:bCs/>
        </w:rPr>
      </w:pPr>
    </w:p>
    <w:p w14:paraId="5DA1AA90" w14:textId="35DAA64F" w:rsidR="00FA03B1" w:rsidRPr="001C050C" w:rsidRDefault="00FA03B1" w:rsidP="0015282A">
      <w:pPr>
        <w:pStyle w:val="Caption"/>
      </w:pPr>
      <w:bookmarkStart w:id="126" w:name="_Toc46415558"/>
      <w:bookmarkStart w:id="127" w:name="_Toc47019440"/>
      <w:r w:rsidRPr="001C050C">
        <w:t xml:space="preserve">Figure </w:t>
      </w:r>
      <w:r w:rsidR="001C050C">
        <w:t>2.</w:t>
      </w:r>
      <w:r w:rsidRPr="001C050C">
        <w:t>1</w:t>
      </w:r>
      <w:r w:rsidR="006B6933">
        <w:t>.</w:t>
      </w:r>
      <w:r w:rsidRPr="001C050C">
        <w:t xml:space="preserve"> Map of salmon survey stations in the Discovery Islands and Johnstone Strait. Inset map (left) shows the British Columbia coast with the study region highlighted </w:t>
      </w:r>
      <w:r w:rsidR="007B4C06">
        <w:t>in</w:t>
      </w:r>
      <w:r w:rsidRPr="001C050C">
        <w:t xml:space="preserve"> red.</w:t>
      </w:r>
      <w:bookmarkEnd w:id="126"/>
      <w:bookmarkEnd w:id="127"/>
    </w:p>
    <w:p w14:paraId="1E194429" w14:textId="77777777" w:rsidR="00FA03B1" w:rsidRPr="00EB46DF" w:rsidRDefault="00FA03B1" w:rsidP="00FA03B1">
      <w:pPr>
        <w:rPr>
          <w:rFonts w:eastAsia="Times New Roman" w:cs="Times New Roman"/>
        </w:rPr>
      </w:pPr>
    </w:p>
    <w:p w14:paraId="4A58974F" w14:textId="25C2C7B5" w:rsidR="006B6933" w:rsidRDefault="006B6933" w:rsidP="00FA03B1">
      <w:pPr>
        <w:rPr>
          <w:rFonts w:eastAsia="Times New Roman" w:cs="Times New Roman"/>
        </w:rPr>
      </w:pPr>
      <w:r>
        <w:rPr>
          <w:rFonts w:eastAsia="Times New Roman" w:cs="Times New Roman"/>
        </w:rPr>
        <w:br w:type="page"/>
      </w:r>
    </w:p>
    <w:p w14:paraId="3C743276" w14:textId="744395B5" w:rsidR="00FA03B1" w:rsidRPr="00EB46DF" w:rsidRDefault="006B6933" w:rsidP="00FA03B1">
      <w:pPr>
        <w:rPr>
          <w:rFonts w:eastAsia="Times New Roman" w:cs="Times New Roman"/>
        </w:rPr>
      </w:pPr>
      <w:r>
        <w:rPr>
          <w:rFonts w:eastAsia="Times New Roman" w:cs="Times New Roman"/>
          <w:noProof/>
        </w:rPr>
        <w:drawing>
          <wp:inline distT="0" distB="0" distL="0" distR="0" wp14:anchorId="5FD33E8F" wp14:editId="4AB84BC9">
            <wp:extent cx="5943600" cy="594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1"/>
                    <a:stretch>
                      <a:fillRect/>
                    </a:stretch>
                  </pic:blipFill>
                  <pic:spPr>
                    <a:xfrm>
                      <a:off x="0" y="0"/>
                      <a:ext cx="5943600" cy="5943600"/>
                    </a:xfrm>
                    <a:prstGeom prst="rect">
                      <a:avLst/>
                    </a:prstGeom>
                  </pic:spPr>
                </pic:pic>
              </a:graphicData>
            </a:graphic>
          </wp:inline>
        </w:drawing>
      </w:r>
    </w:p>
    <w:p w14:paraId="43B1974D" w14:textId="77777777" w:rsidR="00FA03B1" w:rsidRPr="00EB46DF" w:rsidRDefault="00FA03B1" w:rsidP="00FA03B1">
      <w:pPr>
        <w:rPr>
          <w:rFonts w:eastAsia="Times New Roman" w:cs="Times New Roman"/>
        </w:rPr>
      </w:pPr>
    </w:p>
    <w:p w14:paraId="0F064A81" w14:textId="45B6C710" w:rsidR="00FA03B1" w:rsidRPr="00EB46DF" w:rsidRDefault="00FA03B1" w:rsidP="0015282A">
      <w:pPr>
        <w:pStyle w:val="Caption"/>
      </w:pPr>
      <w:bookmarkStart w:id="128" w:name="_Toc46415559"/>
      <w:bookmarkStart w:id="129" w:name="_Toc47019441"/>
      <w:r w:rsidRPr="00EB46DF">
        <w:rPr>
          <w:bCs/>
        </w:rPr>
        <w:t xml:space="preserve">Figure </w:t>
      </w:r>
      <w:r w:rsidR="001C050C">
        <w:rPr>
          <w:bCs/>
        </w:rPr>
        <w:t>2.</w:t>
      </w:r>
      <w:r w:rsidRPr="00EB46DF">
        <w:rPr>
          <w:bCs/>
        </w:rPr>
        <w:t>2</w:t>
      </w:r>
      <w:r w:rsidR="006B6933">
        <w:rPr>
          <w:bCs/>
        </w:rPr>
        <w:t>.</w:t>
      </w:r>
      <w:r w:rsidRPr="00EB46DF">
        <w:t xml:space="preserve"> Temperature (black) and salinity (</w:t>
      </w:r>
      <w:r w:rsidR="007B4C06">
        <w:t>red</w:t>
      </w:r>
      <w:r w:rsidRPr="00EB46DF">
        <w:t>) values paired with the salmon surveys</w:t>
      </w:r>
      <w:r w:rsidR="007B4C06">
        <w:t>.</w:t>
      </w:r>
      <w:r w:rsidRPr="00EB46DF">
        <w:t xml:space="preserve"> </w:t>
      </w:r>
      <w:r w:rsidR="007B4C06">
        <w:t>T</w:t>
      </w:r>
      <w:r w:rsidRPr="00EB46DF">
        <w:t xml:space="preserve">he sites are listed </w:t>
      </w:r>
      <w:bookmarkEnd w:id="128"/>
      <w:r w:rsidR="007B4C06">
        <w:t>a</w:t>
      </w:r>
      <w:r w:rsidR="007A02D2">
        <w:t>long</w:t>
      </w:r>
      <w:r w:rsidR="007B4C06">
        <w:t xml:space="preserve"> the salmon migration pathway</w:t>
      </w:r>
      <w:r w:rsidR="007A02D2">
        <w:t xml:space="preserve"> from left to right.</w:t>
      </w:r>
      <w:bookmarkEnd w:id="129"/>
    </w:p>
    <w:p w14:paraId="7F64EF0E" w14:textId="77777777" w:rsidR="00FA03B1" w:rsidRPr="00EB46DF" w:rsidRDefault="00FA03B1" w:rsidP="00FA03B1">
      <w:pPr>
        <w:rPr>
          <w:rFonts w:eastAsia="Times New Roman" w:cs="Times New Roman"/>
        </w:rPr>
      </w:pPr>
    </w:p>
    <w:p w14:paraId="5E33F521" w14:textId="20D5794E" w:rsidR="00FA03B1" w:rsidRDefault="00FA03B1" w:rsidP="00FA03B1">
      <w:pPr>
        <w:rPr>
          <w:rFonts w:eastAsia="Times New Roman" w:cs="Times New Roman"/>
        </w:rPr>
      </w:pPr>
    </w:p>
    <w:p w14:paraId="389B5C69" w14:textId="42855919" w:rsidR="009F6DC3" w:rsidRDefault="009F6DC3">
      <w:pPr>
        <w:spacing w:line="240" w:lineRule="auto"/>
        <w:rPr>
          <w:rFonts w:eastAsia="Times New Roman" w:cs="Times New Roman"/>
        </w:rPr>
      </w:pPr>
      <w:r>
        <w:rPr>
          <w:rFonts w:eastAsia="Times New Roman" w:cs="Times New Roman"/>
        </w:rPr>
        <w:br w:type="page"/>
      </w:r>
    </w:p>
    <w:p w14:paraId="0A4FD55F" w14:textId="0CC5CAAA" w:rsidR="00FA03B1" w:rsidRDefault="007A02D2" w:rsidP="009F6DC3">
      <w:r>
        <w:rPr>
          <w:noProof/>
        </w:rPr>
        <w:drawing>
          <wp:inline distT="0" distB="0" distL="0" distR="0" wp14:anchorId="1AFC99F3" wp14:editId="6317B4C4">
            <wp:extent cx="5943600" cy="594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22"/>
                    <a:stretch>
                      <a:fillRect/>
                    </a:stretch>
                  </pic:blipFill>
                  <pic:spPr>
                    <a:xfrm>
                      <a:off x="0" y="0"/>
                      <a:ext cx="5943600" cy="5943600"/>
                    </a:xfrm>
                    <a:prstGeom prst="rect">
                      <a:avLst/>
                    </a:prstGeom>
                  </pic:spPr>
                </pic:pic>
              </a:graphicData>
            </a:graphic>
          </wp:inline>
        </w:drawing>
      </w:r>
    </w:p>
    <w:p w14:paraId="3B7BBCA8" w14:textId="77777777" w:rsidR="006B6933" w:rsidRPr="006B6933" w:rsidRDefault="006B6933" w:rsidP="006B6933"/>
    <w:p w14:paraId="33B963F2" w14:textId="7E5995D6" w:rsidR="00FA03B1" w:rsidRPr="00EB46DF" w:rsidRDefault="00FA03B1" w:rsidP="0015282A">
      <w:pPr>
        <w:pStyle w:val="Caption"/>
      </w:pPr>
      <w:bookmarkStart w:id="130" w:name="_Toc46415560"/>
      <w:bookmarkStart w:id="131" w:name="_Toc47019442"/>
      <w:r w:rsidRPr="00EB46DF">
        <w:rPr>
          <w:bCs/>
        </w:rPr>
        <w:t xml:space="preserve">Figure </w:t>
      </w:r>
      <w:r w:rsidR="001C050C">
        <w:rPr>
          <w:bCs/>
        </w:rPr>
        <w:t>2.</w:t>
      </w:r>
      <w:r w:rsidRPr="00EB46DF">
        <w:rPr>
          <w:bCs/>
        </w:rPr>
        <w:t>3</w:t>
      </w:r>
      <w:r w:rsidR="006B6933">
        <w:rPr>
          <w:bCs/>
        </w:rPr>
        <w:t>.</w:t>
      </w:r>
      <w:r w:rsidRPr="00EB46DF">
        <w:t xml:space="preserve"> Biomass of zooplankton, displaying total biomass and contribution by size fractions.</w:t>
      </w:r>
      <w:r w:rsidR="007A02D2">
        <w:t xml:space="preserve"> “X” indicates that d</w:t>
      </w:r>
      <w:r w:rsidRPr="00EB46DF">
        <w:t xml:space="preserve">ata are missing for </w:t>
      </w:r>
      <w:r w:rsidR="007A02D2">
        <w:t xml:space="preserve">site </w:t>
      </w:r>
      <w:r w:rsidRPr="00EB46DF">
        <w:t>J0</w:t>
      </w:r>
      <w:r w:rsidR="007A02D2">
        <w:t>2</w:t>
      </w:r>
      <w:r w:rsidRPr="00EB46DF">
        <w:t>.</w:t>
      </w:r>
      <w:bookmarkEnd w:id="130"/>
      <w:bookmarkEnd w:id="131"/>
    </w:p>
    <w:p w14:paraId="6A3C0ADC" w14:textId="77777777" w:rsidR="00FA03B1" w:rsidRPr="00EB46DF" w:rsidRDefault="00FA03B1" w:rsidP="00FA03B1">
      <w:pPr>
        <w:rPr>
          <w:rFonts w:eastAsia="Times New Roman" w:cs="Times New Roman"/>
        </w:rPr>
      </w:pPr>
    </w:p>
    <w:p w14:paraId="1C7992DC" w14:textId="77777777" w:rsidR="00FA03B1" w:rsidRPr="00EB46DF" w:rsidRDefault="00FA03B1" w:rsidP="00FA03B1">
      <w:pPr>
        <w:rPr>
          <w:rFonts w:eastAsia="Times New Roman" w:cs="Times New Roman"/>
        </w:rPr>
      </w:pPr>
    </w:p>
    <w:p w14:paraId="7F03BBD7" w14:textId="41719BA4" w:rsidR="00FA03B1" w:rsidRPr="00EB46DF" w:rsidRDefault="00FA03B1" w:rsidP="00FA03B1">
      <w:pPr>
        <w:rPr>
          <w:rFonts w:eastAsia="Times New Roman" w:cs="Times New Roman"/>
          <w:b/>
          <w:bCs/>
        </w:rPr>
      </w:pPr>
      <w:r w:rsidRPr="00EB46DF">
        <w:rPr>
          <w:rFonts w:eastAsia="Times New Roman" w:cs="Times New Roman"/>
          <w:b/>
          <w:bCs/>
        </w:rPr>
        <w:t xml:space="preserve"> </w:t>
      </w:r>
      <w:r w:rsidR="006B6933">
        <w:rPr>
          <w:rFonts w:eastAsia="Times New Roman" w:cs="Times New Roman"/>
          <w:b/>
          <w:bCs/>
          <w:noProof/>
        </w:rPr>
        <w:drawing>
          <wp:inline distT="0" distB="0" distL="0" distR="0" wp14:anchorId="3E6CCC01" wp14:editId="7FB2ABF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stretch>
                      <a:fillRect/>
                    </a:stretch>
                  </pic:blipFill>
                  <pic:spPr>
                    <a:xfrm>
                      <a:off x="0" y="0"/>
                      <a:ext cx="5943600" cy="5943600"/>
                    </a:xfrm>
                    <a:prstGeom prst="rect">
                      <a:avLst/>
                    </a:prstGeom>
                  </pic:spPr>
                </pic:pic>
              </a:graphicData>
            </a:graphic>
          </wp:inline>
        </w:drawing>
      </w:r>
    </w:p>
    <w:p w14:paraId="4D4A109B" w14:textId="77777777" w:rsidR="00FA03B1" w:rsidRPr="00EB46DF" w:rsidRDefault="00FA03B1" w:rsidP="00FA03B1">
      <w:pPr>
        <w:rPr>
          <w:rFonts w:eastAsia="Times New Roman" w:cs="Times New Roman"/>
          <w:b/>
          <w:bCs/>
        </w:rPr>
      </w:pPr>
    </w:p>
    <w:p w14:paraId="2D6BDA8F" w14:textId="6B024460" w:rsidR="00FA03B1" w:rsidRPr="00EB46DF" w:rsidRDefault="00FA03B1" w:rsidP="0015282A">
      <w:pPr>
        <w:pStyle w:val="Caption"/>
      </w:pPr>
      <w:bookmarkStart w:id="132" w:name="_Toc46415561"/>
      <w:bookmarkStart w:id="133" w:name="_Toc47019443"/>
      <w:r w:rsidRPr="00EB46DF">
        <w:rPr>
          <w:bCs/>
        </w:rPr>
        <w:t xml:space="preserve">Figure </w:t>
      </w:r>
      <w:r w:rsidR="001C050C">
        <w:rPr>
          <w:bCs/>
        </w:rPr>
        <w:t>2.</w:t>
      </w:r>
      <w:r w:rsidRPr="00EB46DF">
        <w:rPr>
          <w:bCs/>
        </w:rPr>
        <w:t>4</w:t>
      </w:r>
      <w:r w:rsidR="006B6933">
        <w:rPr>
          <w:bCs/>
        </w:rPr>
        <w:t>.</w:t>
      </w:r>
      <w:r w:rsidRPr="00EB46DF">
        <w:t xml:space="preserve"> Average relative abundance of zooplankton groups</w:t>
      </w:r>
      <w:r w:rsidR="00E74639">
        <w:t>.</w:t>
      </w:r>
      <w:r w:rsidRPr="00EB46DF">
        <w:t xml:space="preserve"> “Other” includes cladocerans</w:t>
      </w:r>
      <w:r>
        <w:t xml:space="preserve">, </w:t>
      </w:r>
      <w:r w:rsidRPr="00EB46DF">
        <w:t>barnacle larvae</w:t>
      </w:r>
      <w:r>
        <w:t xml:space="preserve"> and euphausiid eggs</w:t>
      </w:r>
      <w:r w:rsidRPr="00EB46DF">
        <w:t>.</w:t>
      </w:r>
      <w:bookmarkEnd w:id="133"/>
      <w:r w:rsidRPr="00EB46DF">
        <w:t xml:space="preserve"> </w:t>
      </w:r>
      <w:bookmarkEnd w:id="132"/>
    </w:p>
    <w:p w14:paraId="1DAC6808" w14:textId="200CF54F" w:rsidR="00FA03B1" w:rsidRDefault="006B6933" w:rsidP="00FA03B1">
      <w:pPr>
        <w:rPr>
          <w:rFonts w:eastAsia="Times New Roman" w:cs="Times New Roman"/>
          <w:b/>
          <w:bCs/>
        </w:rPr>
      </w:pPr>
      <w:r>
        <w:rPr>
          <w:rFonts w:eastAsia="Times New Roman" w:cs="Times New Roman"/>
          <w:b/>
          <w:bCs/>
          <w:noProof/>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stretch>
                      <a:fillRect/>
                    </a:stretch>
                  </pic:blipFill>
                  <pic:spPr>
                    <a:xfrm>
                      <a:off x="0" y="0"/>
                      <a:ext cx="5943600" cy="5943600"/>
                    </a:xfrm>
                    <a:prstGeom prst="rect">
                      <a:avLst/>
                    </a:prstGeom>
                  </pic:spPr>
                </pic:pic>
              </a:graphicData>
            </a:graphic>
          </wp:inline>
        </w:drawing>
      </w:r>
    </w:p>
    <w:p w14:paraId="2C2B9358" w14:textId="77777777" w:rsidR="006B6933" w:rsidRPr="00EB46DF" w:rsidRDefault="006B6933" w:rsidP="00FA03B1">
      <w:pPr>
        <w:rPr>
          <w:rFonts w:eastAsia="Times New Roman" w:cs="Times New Roman"/>
          <w:b/>
          <w:bCs/>
        </w:rPr>
      </w:pPr>
    </w:p>
    <w:p w14:paraId="30B04664" w14:textId="7CB45C0D" w:rsidR="00175A92" w:rsidRDefault="00FA03B1" w:rsidP="00175A92">
      <w:pPr>
        <w:pStyle w:val="Caption"/>
      </w:pPr>
      <w:bookmarkStart w:id="134" w:name="_Toc46415562"/>
      <w:bookmarkStart w:id="135" w:name="_Toc47019444"/>
      <w:r w:rsidRPr="00EB46DF">
        <w:rPr>
          <w:bCs/>
        </w:rPr>
        <w:t xml:space="preserve">Figure </w:t>
      </w:r>
      <w:r w:rsidR="001C050C">
        <w:rPr>
          <w:bCs/>
        </w:rPr>
        <w:t>2.</w:t>
      </w:r>
      <w:r w:rsidRPr="00EB46DF">
        <w:rPr>
          <w:bCs/>
        </w:rPr>
        <w:t>5</w:t>
      </w:r>
      <w:r w:rsidR="006B6933">
        <w:rPr>
          <w:bCs/>
        </w:rPr>
        <w:t>.</w:t>
      </w:r>
      <w:r w:rsidRPr="00EB46DF">
        <w:t xml:space="preserve"> Average relative biomass of the main prey groups for juvenile pink (top) and chum salmon (bottom</w:t>
      </w:r>
      <w:r w:rsidR="00E74639">
        <w:t>), at each site along the migration route</w:t>
      </w:r>
      <w:r w:rsidRPr="00EB46DF">
        <w:t xml:space="preserve">. </w:t>
      </w:r>
      <w:r w:rsidR="00E74639">
        <w:t xml:space="preserve">The </w:t>
      </w:r>
      <w:r w:rsidRPr="00EB46DF">
        <w:t>‘Other’ group includes</w:t>
      </w:r>
      <w:r w:rsidR="00E74639">
        <w:t xml:space="preserve"> prey such as </w:t>
      </w:r>
      <w:r>
        <w:t>cyclopoids</w:t>
      </w:r>
      <w:r w:rsidRPr="00EB46DF">
        <w:t>,</w:t>
      </w:r>
      <w:r w:rsidR="00E74639">
        <w:t xml:space="preserve"> fish</w:t>
      </w:r>
      <w:r w:rsidRPr="00EB46DF">
        <w:t>,</w:t>
      </w:r>
      <w:r w:rsidR="00E74639">
        <w:t xml:space="preserve"> polychaetes and</w:t>
      </w:r>
      <w:r w:rsidRPr="00EB46DF">
        <w:t xml:space="preserve"> pteropods.</w:t>
      </w:r>
      <w:bookmarkEnd w:id="134"/>
      <w:bookmarkEnd w:id="135"/>
    </w:p>
    <w:p w14:paraId="1519B663" w14:textId="77777777" w:rsidR="00175A92" w:rsidRDefault="00175A92">
      <w:pPr>
        <w:spacing w:line="240" w:lineRule="auto"/>
        <w:rPr>
          <w:iCs/>
          <w:color w:val="000000" w:themeColor="text1"/>
          <w:szCs w:val="18"/>
        </w:rPr>
      </w:pPr>
      <w:r>
        <w:br w:type="page"/>
      </w:r>
    </w:p>
    <w:p w14:paraId="3DCA88A4" w14:textId="56D4DD5C" w:rsidR="006B6933" w:rsidRDefault="001965D6" w:rsidP="00175A92">
      <w:bookmarkStart w:id="136" w:name="_Toc46415563"/>
      <w:r>
        <w:rPr>
          <w:noProof/>
        </w:rPr>
        <w:drawing>
          <wp:inline distT="0" distB="0" distL="0" distR="0" wp14:anchorId="3F3CE85D" wp14:editId="7B5482C1">
            <wp:extent cx="5943600" cy="5151120"/>
            <wp:effectExtent l="0" t="0" r="0" b="508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device&#10;&#10;Description automatically generated"/>
                    <pic:cNvPicPr/>
                  </pic:nvPicPr>
                  <pic:blipFill>
                    <a:blip r:embed="rId25"/>
                    <a:stretch>
                      <a:fillRect/>
                    </a:stretch>
                  </pic:blipFill>
                  <pic:spPr>
                    <a:xfrm>
                      <a:off x="0" y="0"/>
                      <a:ext cx="5943600" cy="5151120"/>
                    </a:xfrm>
                    <a:prstGeom prst="rect">
                      <a:avLst/>
                    </a:prstGeom>
                  </pic:spPr>
                </pic:pic>
              </a:graphicData>
            </a:graphic>
          </wp:inline>
        </w:drawing>
      </w:r>
    </w:p>
    <w:p w14:paraId="7D9A052E" w14:textId="77777777" w:rsidR="0015282A" w:rsidRPr="0015282A" w:rsidRDefault="0015282A" w:rsidP="0015282A"/>
    <w:p w14:paraId="75892C7D" w14:textId="50B78295" w:rsidR="00FA03B1" w:rsidRPr="00EB46DF" w:rsidRDefault="00FA03B1" w:rsidP="0015282A">
      <w:pPr>
        <w:pStyle w:val="Caption"/>
      </w:pPr>
      <w:bookmarkStart w:id="137" w:name="_Toc47019445"/>
      <w:r w:rsidRPr="00EB46DF">
        <w:rPr>
          <w:bCs/>
        </w:rPr>
        <w:t xml:space="preserve">Figure </w:t>
      </w:r>
      <w:r w:rsidR="001C050C">
        <w:rPr>
          <w:bCs/>
        </w:rPr>
        <w:t>2.</w:t>
      </w:r>
      <w:r w:rsidRPr="00EB46DF">
        <w:rPr>
          <w:bCs/>
        </w:rPr>
        <w:t>6</w:t>
      </w:r>
      <w:r w:rsidR="00B764E8">
        <w:rPr>
          <w:bCs/>
        </w:rPr>
        <w:t>.</w:t>
      </w:r>
      <w:r w:rsidRPr="00EB46DF">
        <w:t xml:space="preserve"> Non-metric multidimensional scaling (NMDS) </w:t>
      </w:r>
      <w:r w:rsidR="00A6129A">
        <w:t>ordination</w:t>
      </w:r>
      <w:r w:rsidRPr="00EB46DF">
        <w:t xml:space="preserve"> of juvenile pink and chum salmon diet composition. </w:t>
      </w:r>
      <w:bookmarkEnd w:id="136"/>
      <w:r w:rsidR="00E74639">
        <w:t>Each point represents one salmon stomach</w:t>
      </w:r>
      <w:r w:rsidR="00A6129A">
        <w:t xml:space="preserve">, </w:t>
      </w:r>
      <w:r w:rsidR="00E74639">
        <w:t>colored by site</w:t>
      </w:r>
      <w:r w:rsidR="00A6129A">
        <w:t>,</w:t>
      </w:r>
      <w:r w:rsidR="00E74639">
        <w:t xml:space="preserve"> </w:t>
      </w:r>
      <w:r w:rsidR="00A6129A">
        <w:t>and e</w:t>
      </w:r>
      <w:r w:rsidR="00E74639">
        <w:t>llipses show standard deviation by region.</w:t>
      </w:r>
      <w:r w:rsidR="00A6129A">
        <w:rPr>
          <w:rFonts w:eastAsia="Times New Roman" w:cstheme="minorHAnsi"/>
        </w:rPr>
        <w:t xml:space="preserve"> “Stress” indicates how well the distances between points are retained when displayed in two-dimensions and for this plot, the stress was 0.17.</w:t>
      </w:r>
      <w:bookmarkEnd w:id="137"/>
    </w:p>
    <w:p w14:paraId="36C2C7D1" w14:textId="788B1E0B" w:rsidR="00653C56" w:rsidRDefault="00653C56" w:rsidP="00FA03B1">
      <w:pPr>
        <w:rPr>
          <w:rFonts w:eastAsia="Times New Roman" w:cs="Times New Roman"/>
        </w:rPr>
        <w:sectPr w:rsidR="00653C56" w:rsidSect="001210AF">
          <w:pgSz w:w="12240" w:h="15840"/>
          <w:pgMar w:top="1440" w:right="1440" w:bottom="1440" w:left="1440" w:header="708" w:footer="708" w:gutter="0"/>
          <w:cols w:space="708"/>
          <w:docGrid w:linePitch="360"/>
        </w:sectPr>
      </w:pPr>
    </w:p>
    <w:p w14:paraId="7E54B154" w14:textId="77BB5333" w:rsidR="0015282A" w:rsidRPr="0015282A" w:rsidRDefault="0015282A" w:rsidP="0015282A">
      <w:pPr>
        <w:rPr>
          <w:rFonts w:eastAsia="Times New Roman" w:cs="Times New Roman"/>
        </w:rPr>
      </w:pPr>
      <w:r>
        <w:rPr>
          <w:rFonts w:eastAsia="Times New Roman" w:cs="Times New Roman"/>
          <w:noProof/>
        </w:rPr>
        <w:drawing>
          <wp:inline distT="0" distB="0" distL="0" distR="0" wp14:anchorId="693B6E5F" wp14:editId="0E6C9C78">
            <wp:extent cx="8229600" cy="54140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6"/>
                    <a:stretch>
                      <a:fillRect/>
                    </a:stretch>
                  </pic:blipFill>
                  <pic:spPr>
                    <a:xfrm>
                      <a:off x="0" y="0"/>
                      <a:ext cx="8229600" cy="5414010"/>
                    </a:xfrm>
                    <a:prstGeom prst="rect">
                      <a:avLst/>
                    </a:prstGeom>
                  </pic:spPr>
                </pic:pic>
              </a:graphicData>
            </a:graphic>
          </wp:inline>
        </w:drawing>
      </w:r>
      <w:bookmarkStart w:id="138" w:name="_Toc46415564"/>
    </w:p>
    <w:p w14:paraId="1BA4CC43" w14:textId="53FFCD4C" w:rsidR="0015282A" w:rsidRPr="00EB46DF" w:rsidRDefault="00FA03B1" w:rsidP="0015282A">
      <w:pPr>
        <w:pStyle w:val="Caption"/>
      </w:pPr>
      <w:bookmarkStart w:id="139" w:name="_Toc47019446"/>
      <w:r w:rsidRPr="00EB46DF">
        <w:rPr>
          <w:bCs/>
        </w:rPr>
        <w:t xml:space="preserve">Figure </w:t>
      </w:r>
      <w:r w:rsidR="001C050C">
        <w:rPr>
          <w:bCs/>
        </w:rPr>
        <w:t>2.</w:t>
      </w:r>
      <w:r w:rsidRPr="00EB46DF">
        <w:rPr>
          <w:bCs/>
        </w:rPr>
        <w:t>7</w:t>
      </w:r>
      <w:r w:rsidR="00B764E8">
        <w:rPr>
          <w:bCs/>
        </w:rPr>
        <w:t>.</w:t>
      </w:r>
      <w:r w:rsidRPr="00EB46DF">
        <w:t xml:space="preserve"> Cluster analysis of juvenile pink and chum diet composition</w:t>
      </w:r>
      <w:bookmarkEnd w:id="138"/>
      <w:r w:rsidR="00A6129A">
        <w:t xml:space="preserve">. Clusters </w:t>
      </w:r>
      <w:r w:rsidR="00B764E8">
        <w:t xml:space="preserve">were </w:t>
      </w:r>
      <w:r w:rsidR="00A6129A">
        <w:t>defined by &lt;65% dissimilarity</w:t>
      </w:r>
      <w:r w:rsidR="00B764E8">
        <w:t xml:space="preserve"> (dotted line).</w:t>
      </w:r>
      <w:bookmarkEnd w:id="139"/>
    </w:p>
    <w:p w14:paraId="4BADC32E" w14:textId="518A259A" w:rsidR="00653C56" w:rsidRPr="0015282A" w:rsidRDefault="00653C56" w:rsidP="0015282A">
      <w:pPr>
        <w:pStyle w:val="Caption"/>
        <w:sectPr w:rsidR="00653C56" w:rsidRPr="0015282A" w:rsidSect="00653C56">
          <w:pgSz w:w="15840" w:h="12240" w:orient="landscape"/>
          <w:pgMar w:top="1440" w:right="1440" w:bottom="1440" w:left="1440" w:header="708" w:footer="708" w:gutter="0"/>
          <w:cols w:space="708"/>
          <w:docGrid w:linePitch="360"/>
        </w:sectPr>
      </w:pPr>
    </w:p>
    <w:p w14:paraId="0060E81D" w14:textId="69786B00" w:rsidR="00FA03B1" w:rsidRPr="00EB46DF" w:rsidRDefault="00FA03B1" w:rsidP="00FA03B1">
      <w:pPr>
        <w:rPr>
          <w:rFonts w:eastAsia="Times New Roman" w:cs="Times New Roman"/>
        </w:rPr>
      </w:pPr>
    </w:p>
    <w:p w14:paraId="20B53DFC" w14:textId="05ACA5F1" w:rsidR="00FA03B1" w:rsidRPr="00EB46DF" w:rsidRDefault="00C629DB" w:rsidP="00FA03B1">
      <w:pPr>
        <w:rPr>
          <w:rFonts w:eastAsia="Times New Roman" w:cs="Times New Roman"/>
        </w:rPr>
      </w:pPr>
      <w:r>
        <w:rPr>
          <w:rFonts w:eastAsia="Times New Roman" w:cs="Times New Roman"/>
          <w:noProof/>
        </w:rPr>
        <w:drawing>
          <wp:inline distT="0" distB="0" distL="0" distR="0" wp14:anchorId="4B66CCBE" wp14:editId="2E2A4ABC">
            <wp:extent cx="5943600" cy="594360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27"/>
                    <a:stretch>
                      <a:fillRect/>
                    </a:stretch>
                  </pic:blipFill>
                  <pic:spPr>
                    <a:xfrm>
                      <a:off x="0" y="0"/>
                      <a:ext cx="5943600" cy="5943600"/>
                    </a:xfrm>
                    <a:prstGeom prst="rect">
                      <a:avLst/>
                    </a:prstGeom>
                  </pic:spPr>
                </pic:pic>
              </a:graphicData>
            </a:graphic>
          </wp:inline>
        </w:drawing>
      </w:r>
    </w:p>
    <w:p w14:paraId="6417AEC8" w14:textId="77777777" w:rsidR="00FA03B1" w:rsidRPr="00EB46DF" w:rsidRDefault="00FA03B1" w:rsidP="00FA03B1">
      <w:pPr>
        <w:rPr>
          <w:rFonts w:eastAsia="Times New Roman" w:cs="Times New Roman"/>
        </w:rPr>
      </w:pPr>
    </w:p>
    <w:p w14:paraId="4F7FD8FC" w14:textId="74D37213" w:rsidR="00C629DB" w:rsidRDefault="00B764E8" w:rsidP="00C629DB">
      <w:pPr>
        <w:pStyle w:val="Caption"/>
      </w:pPr>
      <w:bookmarkStart w:id="140" w:name="_Toc47019447"/>
      <w:r>
        <w:t>Figure 2.8. Gut fullness index</w:t>
      </w:r>
      <w:r w:rsidR="001E360F">
        <w:t xml:space="preserve"> (GFI)</w:t>
      </w:r>
      <w:r>
        <w:t xml:space="preserve"> of juvenile pink and chum salmon</w:t>
      </w:r>
      <w:r w:rsidR="0004162A">
        <w:t>. Box plots show the mean (black bar), interquartile range (boxes) and 1.5*inter-quartile range (whiskers)</w:t>
      </w:r>
      <w:r w:rsidR="001E360F">
        <w:t xml:space="preserve"> of salmon GFI</w:t>
      </w:r>
      <w:r w:rsidR="0004162A">
        <w:t xml:space="preserve">. </w:t>
      </w:r>
      <w:bookmarkEnd w:id="140"/>
    </w:p>
    <w:p w14:paraId="6ECC3CA9" w14:textId="2C3FFFAE" w:rsidR="00C629DB" w:rsidRDefault="00C629DB">
      <w:pPr>
        <w:spacing w:line="240" w:lineRule="auto"/>
      </w:pPr>
      <w:r>
        <w:br w:type="page"/>
      </w:r>
    </w:p>
    <w:p w14:paraId="2E40796C" w14:textId="4966304D" w:rsidR="00C629DB" w:rsidRDefault="00C629DB" w:rsidP="00C629DB">
      <w:r>
        <w:rPr>
          <w:noProof/>
        </w:rPr>
        <w:drawing>
          <wp:inline distT="0" distB="0" distL="0" distR="0" wp14:anchorId="7057DAB4" wp14:editId="2941712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8"/>
                    <a:stretch>
                      <a:fillRect/>
                    </a:stretch>
                  </pic:blipFill>
                  <pic:spPr>
                    <a:xfrm>
                      <a:off x="0" y="0"/>
                      <a:ext cx="5943600" cy="4457700"/>
                    </a:xfrm>
                    <a:prstGeom prst="rect">
                      <a:avLst/>
                    </a:prstGeom>
                  </pic:spPr>
                </pic:pic>
              </a:graphicData>
            </a:graphic>
          </wp:inline>
        </w:drawing>
      </w:r>
    </w:p>
    <w:p w14:paraId="74815519" w14:textId="20AA96B2" w:rsidR="00C629DB" w:rsidRDefault="00C629DB" w:rsidP="00C629DB"/>
    <w:p w14:paraId="45346D9D" w14:textId="18E74AD8" w:rsidR="00C629DB" w:rsidRPr="007F1E58" w:rsidRDefault="00C629DB" w:rsidP="00C629DB">
      <w:r>
        <w:t>Figure 2.9. Salmon condition factor K, t</w:t>
      </w:r>
      <w:r>
        <w:t>he red dotted line separates fish in good condition (high weight relative to length, &gt;1) and fish in poor condition (low weight relative to length, &lt;1).</w:t>
      </w:r>
    </w:p>
    <w:p w14:paraId="4B63F2D2" w14:textId="075DFD2D" w:rsidR="00C629DB" w:rsidRDefault="00C629DB" w:rsidP="00C629DB"/>
    <w:p w14:paraId="1F36E242" w14:textId="1792C4B6" w:rsidR="00C629DB" w:rsidRDefault="00C629DB" w:rsidP="00C629DB"/>
    <w:p w14:paraId="74913F93" w14:textId="0340D2DB" w:rsidR="00C629DB" w:rsidRDefault="00C629DB">
      <w:pPr>
        <w:spacing w:line="240" w:lineRule="auto"/>
      </w:pPr>
      <w:r>
        <w:br w:type="page"/>
      </w:r>
    </w:p>
    <w:p w14:paraId="68E5D720" w14:textId="2BCC733D" w:rsidR="00C629DB" w:rsidRDefault="00C629DB" w:rsidP="00C629DB">
      <w:r>
        <w:rPr>
          <w:noProof/>
        </w:rPr>
        <w:drawing>
          <wp:inline distT="0" distB="0" distL="0" distR="0" wp14:anchorId="5D6DB989" wp14:editId="519E2593">
            <wp:extent cx="5943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9"/>
                    <a:stretch>
                      <a:fillRect/>
                    </a:stretch>
                  </pic:blipFill>
                  <pic:spPr>
                    <a:xfrm>
                      <a:off x="0" y="0"/>
                      <a:ext cx="5943600" cy="4457700"/>
                    </a:xfrm>
                    <a:prstGeom prst="rect">
                      <a:avLst/>
                    </a:prstGeom>
                  </pic:spPr>
                </pic:pic>
              </a:graphicData>
            </a:graphic>
          </wp:inline>
        </w:drawing>
      </w:r>
    </w:p>
    <w:p w14:paraId="06898323" w14:textId="64789CF8" w:rsidR="00C629DB" w:rsidRDefault="00C629DB" w:rsidP="00C629DB"/>
    <w:p w14:paraId="022ACC56" w14:textId="3D3CDD7D" w:rsidR="00C629DB" w:rsidRPr="00C629DB" w:rsidRDefault="00C629DB" w:rsidP="00C629DB">
      <w:r>
        <w:t xml:space="preserve">Figure 2.10. Salmon diet richness and dietary overlap between juvenile pink and chum salmon. </w:t>
      </w:r>
    </w:p>
    <w:p w14:paraId="58249542" w14:textId="77777777" w:rsidR="005917B2" w:rsidRDefault="005917B2">
      <w:pPr>
        <w:spacing w:line="240" w:lineRule="auto"/>
        <w:rPr>
          <w:rFonts w:eastAsia="Times New Roman" w:cs="Times New Roman"/>
        </w:rPr>
      </w:pPr>
      <w:r>
        <w:rPr>
          <w:rFonts w:eastAsia="Times New Roman" w:cs="Times New Roman"/>
        </w:rPr>
        <w:br w:type="page"/>
      </w:r>
    </w:p>
    <w:p w14:paraId="2B69B676" w14:textId="3A649BE9" w:rsidR="005917B2" w:rsidRDefault="005917B2" w:rsidP="005917B2">
      <w:pPr>
        <w:pStyle w:val="Heading2"/>
      </w:pPr>
      <w:bookmarkStart w:id="141" w:name="_Toc47019026"/>
      <w:r>
        <w:t>Salmon trophic interactions shift with prey phenology and migration timing</w:t>
      </w:r>
      <w:bookmarkEnd w:id="141"/>
    </w:p>
    <w:p w14:paraId="40BE0C11" w14:textId="77777777" w:rsidR="00BA5705" w:rsidRPr="00BA5705" w:rsidRDefault="00BA5705" w:rsidP="00BA5705"/>
    <w:p w14:paraId="1FDB63AD" w14:textId="77C3A5A1" w:rsidR="00C67B23" w:rsidRDefault="005917B2" w:rsidP="00BA5705">
      <w:pPr>
        <w:pStyle w:val="Heading3"/>
      </w:pPr>
      <w:bookmarkStart w:id="142" w:name="_Toc47019027"/>
      <w:r>
        <w:t>Introduction</w:t>
      </w:r>
      <w:bookmarkEnd w:id="142"/>
    </w:p>
    <w:p w14:paraId="31A4591E" w14:textId="0BC3A83A" w:rsidR="00BA5705" w:rsidRPr="00BA5705" w:rsidRDefault="00C67B23" w:rsidP="00BA5705">
      <w:r>
        <w:tab/>
        <w:t>…</w:t>
      </w:r>
    </w:p>
    <w:p w14:paraId="31FD39CF" w14:textId="3A8E9533" w:rsidR="00C67B23" w:rsidRPr="00C67B23" w:rsidRDefault="005917B2" w:rsidP="00C67B23">
      <w:pPr>
        <w:pStyle w:val="Heading3"/>
      </w:pPr>
      <w:bookmarkStart w:id="143" w:name="_Toc47019028"/>
      <w:r>
        <w:t>Methods</w:t>
      </w:r>
      <w:bookmarkEnd w:id="143"/>
    </w:p>
    <w:p w14:paraId="276656BD" w14:textId="590DDD73" w:rsidR="00C67B23" w:rsidRPr="00C67B23" w:rsidRDefault="00C67B23" w:rsidP="00C67B23">
      <w:pPr>
        <w:pStyle w:val="Heading4"/>
      </w:pPr>
      <w:bookmarkStart w:id="144" w:name="_Toc47019029"/>
      <w:r>
        <w:t>Field sampling</w:t>
      </w:r>
      <w:bookmarkEnd w:id="144"/>
    </w:p>
    <w:p w14:paraId="66566C69" w14:textId="57ABEDB7" w:rsidR="00C67B23" w:rsidRDefault="00C67B23" w:rsidP="00C67B23">
      <w:pPr>
        <w:pStyle w:val="Heading4"/>
      </w:pPr>
      <w:bookmarkStart w:id="145" w:name="_Toc47019030"/>
      <w:r>
        <w:t xml:space="preserve">Zooplankton and salmon stomach content </w:t>
      </w:r>
      <w:r w:rsidR="006A4D87">
        <w:t>analysis</w:t>
      </w:r>
      <w:bookmarkEnd w:id="145"/>
    </w:p>
    <w:p w14:paraId="25E3F433" w14:textId="0FEC0693" w:rsidR="00C67B23" w:rsidRPr="00C67B23" w:rsidRDefault="00C67B23" w:rsidP="00C67B23">
      <w:r>
        <w:tab/>
      </w:r>
      <w:r w:rsidR="00926601">
        <w:t>(</w:t>
      </w:r>
      <w:r w:rsidR="006A4D87">
        <w:t>*Copy and paste from previous chapter, no updates needed, it’s the exact same process.</w:t>
      </w:r>
      <w:r w:rsidR="00926601">
        <w:t>)</w:t>
      </w:r>
    </w:p>
    <w:p w14:paraId="12D427C6" w14:textId="33F556EC" w:rsidR="00BA5705" w:rsidRPr="00BA5705" w:rsidRDefault="00C67B23" w:rsidP="00BA5705">
      <w:pPr>
        <w:pStyle w:val="Heading4"/>
      </w:pPr>
      <w:bookmarkStart w:id="146" w:name="_Toc47019031"/>
      <w:r>
        <w:t>Data analysis</w:t>
      </w:r>
      <w:bookmarkEnd w:id="146"/>
    </w:p>
    <w:p w14:paraId="375BE96A" w14:textId="00E2AA04" w:rsidR="00C67B23" w:rsidRPr="00C67B23" w:rsidRDefault="005917B2" w:rsidP="00C67B23">
      <w:pPr>
        <w:pStyle w:val="Heading3"/>
      </w:pPr>
      <w:bookmarkStart w:id="147" w:name="_Toc47019032"/>
      <w:r>
        <w:t>Results</w:t>
      </w:r>
      <w:bookmarkEnd w:id="147"/>
    </w:p>
    <w:p w14:paraId="4C8EAD28" w14:textId="216D03F5" w:rsidR="00BA5705" w:rsidRDefault="0031258B" w:rsidP="00BA5705">
      <w:pPr>
        <w:pStyle w:val="Heading4"/>
      </w:pPr>
      <w:bookmarkStart w:id="148" w:name="_Toc47019033"/>
      <w:r>
        <w:t>Environmental conditions</w:t>
      </w:r>
      <w:bookmarkEnd w:id="148"/>
    </w:p>
    <w:p w14:paraId="0955DB53" w14:textId="7A3A9BB6" w:rsidR="00A44D10" w:rsidRPr="00A44D10" w:rsidRDefault="0031258B" w:rsidP="00A44D10">
      <w:pPr>
        <w:pStyle w:val="Heading4"/>
      </w:pPr>
      <w:bookmarkStart w:id="149" w:name="_Toc47019034"/>
      <w:r>
        <w:t>Zooplankton</w:t>
      </w:r>
      <w:bookmarkEnd w:id="149"/>
      <w:r>
        <w:t xml:space="preserve"> </w:t>
      </w:r>
    </w:p>
    <w:p w14:paraId="0CA92715" w14:textId="5E252C49" w:rsidR="0031258B" w:rsidRDefault="00C3611D" w:rsidP="0031258B">
      <w:pPr>
        <w:pStyle w:val="Heading4"/>
      </w:pPr>
      <w:r>
        <w:t>Salmon diet composition</w:t>
      </w:r>
    </w:p>
    <w:p w14:paraId="0F7BD5BF" w14:textId="1DE48E3D" w:rsidR="00A44D10" w:rsidRDefault="00C3611D" w:rsidP="00A44D10">
      <w:pPr>
        <w:pStyle w:val="Heading4"/>
      </w:pPr>
      <w:r>
        <w:t>Salmon stomach fullness</w:t>
      </w:r>
    </w:p>
    <w:p w14:paraId="47EE668A" w14:textId="6CB38914" w:rsidR="00A44D10" w:rsidRDefault="00C3611D" w:rsidP="00A44D10">
      <w:pPr>
        <w:pStyle w:val="Heading4"/>
      </w:pPr>
      <w:r>
        <w:t>Juvenile salmon condition</w:t>
      </w:r>
    </w:p>
    <w:p w14:paraId="5135CC1C" w14:textId="772EFE27" w:rsidR="00A44D10" w:rsidRPr="00A44D10" w:rsidRDefault="00A44D10" w:rsidP="00A44D10">
      <w:pPr>
        <w:pStyle w:val="Heading4"/>
      </w:pPr>
      <w:bookmarkStart w:id="150" w:name="_Toc47019038"/>
      <w:r>
        <w:t>Diet diversity of juvenile salmon</w:t>
      </w:r>
      <w:bookmarkEnd w:id="150"/>
    </w:p>
    <w:p w14:paraId="3DCEB7EB" w14:textId="5C166458" w:rsidR="005917B2" w:rsidRDefault="005917B2" w:rsidP="005917B2">
      <w:pPr>
        <w:pStyle w:val="Heading3"/>
      </w:pPr>
      <w:bookmarkStart w:id="151" w:name="_Toc47019039"/>
      <w:r>
        <w:t>Discussion</w:t>
      </w:r>
      <w:bookmarkEnd w:id="151"/>
    </w:p>
    <w:p w14:paraId="79C78D78" w14:textId="706A3F55" w:rsidR="00BA5705" w:rsidRDefault="0031258B" w:rsidP="00BA5705">
      <w:pPr>
        <w:pStyle w:val="Heading4"/>
      </w:pPr>
      <w:bookmarkStart w:id="152" w:name="_Toc47019040"/>
      <w:r>
        <w:t>Seasonality and prey phenology</w:t>
      </w:r>
      <w:bookmarkEnd w:id="152"/>
    </w:p>
    <w:p w14:paraId="78441094" w14:textId="016EEC1F" w:rsidR="0031258B" w:rsidRDefault="0031258B" w:rsidP="0031258B">
      <w:pPr>
        <w:pStyle w:val="Heading4"/>
      </w:pPr>
      <w:bookmarkStart w:id="153" w:name="_Toc47019041"/>
      <w:r>
        <w:t>Interannual comparison</w:t>
      </w:r>
      <w:bookmarkEnd w:id="153"/>
    </w:p>
    <w:p w14:paraId="27257332" w14:textId="46FB41F1" w:rsidR="0031258B" w:rsidRPr="0031258B" w:rsidRDefault="0031258B" w:rsidP="0031258B">
      <w:pPr>
        <w:pStyle w:val="Heading4"/>
      </w:pPr>
      <w:bookmarkStart w:id="154" w:name="_Toc47019042"/>
      <w:r>
        <w:t>Predator and prey sizes</w:t>
      </w:r>
      <w:bookmarkEnd w:id="154"/>
    </w:p>
    <w:p w14:paraId="3D38BF44" w14:textId="4A7C2BE0" w:rsidR="00BA5705" w:rsidRDefault="005917B2" w:rsidP="00BA5705">
      <w:pPr>
        <w:pStyle w:val="Heading3"/>
      </w:pPr>
      <w:bookmarkStart w:id="155" w:name="_Toc47019043"/>
      <w:r>
        <w:t>Conclusion</w:t>
      </w:r>
      <w:bookmarkEnd w:id="155"/>
      <w:r w:rsidR="00BA5705">
        <w:tab/>
      </w:r>
    </w:p>
    <w:p w14:paraId="669ADFCB" w14:textId="18AC05B9" w:rsidR="0007690A" w:rsidRDefault="0031258B" w:rsidP="0007690A">
      <w:pPr>
        <w:spacing w:line="240" w:lineRule="auto"/>
        <w:sectPr w:rsidR="0007690A" w:rsidSect="001210AF">
          <w:pgSz w:w="12240" w:h="15840"/>
          <w:pgMar w:top="1440" w:right="1440" w:bottom="1440" w:left="1440" w:header="708" w:footer="708" w:gutter="0"/>
          <w:cols w:space="708"/>
          <w:docGrid w:linePitch="360"/>
        </w:sectPr>
      </w:pPr>
      <w:r>
        <w:tab/>
        <w:t xml:space="preserve">… </w:t>
      </w:r>
    </w:p>
    <w:p w14:paraId="18721164" w14:textId="1CCFAFE0" w:rsidR="005917B2" w:rsidRDefault="005917B2" w:rsidP="0007690A">
      <w:pPr>
        <w:pStyle w:val="Heading3"/>
      </w:pPr>
      <w:bookmarkStart w:id="156" w:name="_Toc47019044"/>
      <w:r>
        <w:t>Tables</w:t>
      </w:r>
      <w:bookmarkEnd w:id="156"/>
    </w:p>
    <w:p w14:paraId="7CB3B68C" w14:textId="77777777" w:rsidR="007F1E58" w:rsidRPr="007F1E58" w:rsidRDefault="007F1E58" w:rsidP="007F1E58"/>
    <w:p w14:paraId="067BE38E" w14:textId="7C8D6496" w:rsidR="007F1E58" w:rsidRDefault="007F1E58" w:rsidP="007F1E58">
      <w:pPr>
        <w:pStyle w:val="Heading9"/>
      </w:pPr>
      <w:bookmarkStart w:id="157" w:name="_Toc47019420"/>
      <w:r>
        <w:t>Table 3.1 Sampling</w:t>
      </w:r>
      <w:r w:rsidR="00C67B23">
        <w:t xml:space="preserve"> during </w:t>
      </w:r>
      <w:r w:rsidR="00AA5C3C">
        <w:t xml:space="preserve">salmon </w:t>
      </w:r>
      <w:r w:rsidR="00C67B23">
        <w:t>outmigration</w:t>
      </w:r>
      <w:r w:rsidR="00AA5C3C">
        <w:t xml:space="preserve"> (May to July)</w:t>
      </w:r>
      <w:r w:rsidR="00C67B23">
        <w:t xml:space="preserve"> </w:t>
      </w:r>
      <w:r w:rsidR="00644F18">
        <w:t>through</w:t>
      </w:r>
      <w:r w:rsidR="00AA5C3C">
        <w:t xml:space="preserve"> the</w:t>
      </w:r>
      <w:r w:rsidR="00644F18">
        <w:t xml:space="preserve"> Discovery Islands and </w:t>
      </w:r>
      <w:r w:rsidR="00AA5C3C">
        <w:t>Johnstone Strait in 2015 and 2016.</w:t>
      </w:r>
      <w:bookmarkEnd w:id="157"/>
    </w:p>
    <w:p w14:paraId="62311531" w14:textId="4BF800FD" w:rsidR="0007690A" w:rsidRPr="0007690A" w:rsidRDefault="0007690A" w:rsidP="0007690A">
      <w:r>
        <w:rPr>
          <w:noProof/>
        </w:rPr>
        <w:drawing>
          <wp:inline distT="0" distB="0" distL="0" distR="0" wp14:anchorId="044AC939" wp14:editId="280A8BF1">
            <wp:extent cx="8737005" cy="318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stretch>
                      <a:fillRect/>
                    </a:stretch>
                  </pic:blipFill>
                  <pic:spPr>
                    <a:xfrm>
                      <a:off x="0" y="0"/>
                      <a:ext cx="8744315" cy="3190367"/>
                    </a:xfrm>
                    <a:prstGeom prst="rect">
                      <a:avLst/>
                    </a:prstGeom>
                  </pic:spPr>
                </pic:pic>
              </a:graphicData>
            </a:graphic>
          </wp:inline>
        </w:drawing>
      </w:r>
    </w:p>
    <w:p w14:paraId="625DA9C4" w14:textId="77777777" w:rsidR="007F1E58" w:rsidRDefault="007F1E58" w:rsidP="007F1E58"/>
    <w:p w14:paraId="42DE07EC" w14:textId="77777777" w:rsidR="0007690A" w:rsidRDefault="0007690A" w:rsidP="007F1E58">
      <w:pPr>
        <w:pStyle w:val="Heading9"/>
      </w:pPr>
      <w:r>
        <w:br w:type="page"/>
      </w:r>
    </w:p>
    <w:p w14:paraId="72DEC830" w14:textId="3493744B" w:rsidR="007F1E58" w:rsidRDefault="007F1E58" w:rsidP="007F1E58">
      <w:pPr>
        <w:pStyle w:val="Heading9"/>
      </w:pPr>
      <w:bookmarkStart w:id="158" w:name="_Toc47019421"/>
      <w:r>
        <w:t>Table 3.2 Zooplankton relative abundance</w:t>
      </w:r>
      <w:r w:rsidR="00AA5C3C">
        <w:t xml:space="preserve"> (expressed as percent) by major groups.</w:t>
      </w:r>
      <w:bookmarkEnd w:id="158"/>
    </w:p>
    <w:p w14:paraId="3A5FCD2C" w14:textId="1F2D9183" w:rsidR="007F1E58" w:rsidRDefault="0007690A" w:rsidP="007F1E58">
      <w:r>
        <w:rPr>
          <w:noProof/>
        </w:rPr>
        <w:drawing>
          <wp:inline distT="0" distB="0" distL="0" distR="0" wp14:anchorId="32340E21" wp14:editId="6D0867A7">
            <wp:extent cx="8987959" cy="36576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a:stretch>
                      <a:fillRect/>
                    </a:stretch>
                  </pic:blipFill>
                  <pic:spPr>
                    <a:xfrm>
                      <a:off x="0" y="0"/>
                      <a:ext cx="9004991" cy="3664531"/>
                    </a:xfrm>
                    <a:prstGeom prst="rect">
                      <a:avLst/>
                    </a:prstGeom>
                  </pic:spPr>
                </pic:pic>
              </a:graphicData>
            </a:graphic>
          </wp:inline>
        </w:drawing>
      </w:r>
    </w:p>
    <w:p w14:paraId="2FAF3985" w14:textId="77777777" w:rsidR="0007690A" w:rsidRDefault="0007690A" w:rsidP="007F1E58">
      <w:pPr>
        <w:pStyle w:val="Heading9"/>
      </w:pPr>
      <w:r>
        <w:br w:type="page"/>
      </w:r>
    </w:p>
    <w:p w14:paraId="7A19F4A5" w14:textId="3AB078DB" w:rsidR="007F1E58" w:rsidRDefault="007F1E58" w:rsidP="007F1E58">
      <w:pPr>
        <w:pStyle w:val="Heading9"/>
      </w:pPr>
      <w:bookmarkStart w:id="159" w:name="_Toc47019422"/>
      <w:r>
        <w:t>Table 3.3</w:t>
      </w:r>
      <w:r w:rsidR="00AA5C3C">
        <w:t xml:space="preserve"> Summarized salmon biological data for 2015-2016 in DI-JS, including fork length (FL), wet weight (WW), condition factor K, gut fullness (GFI), number of empty stomachs, dietary overlap between species and richness (number of prey categories), expressed as mean </w:t>
      </w:r>
      <w:r w:rsidR="00AA5C3C" w:rsidRPr="00AA5C3C">
        <w:t>±</w:t>
      </w:r>
      <w:r w:rsidR="00AA5C3C">
        <w:t xml:space="preserve"> standard deviation.</w:t>
      </w:r>
      <w:bookmarkEnd w:id="159"/>
    </w:p>
    <w:p w14:paraId="54E165DA" w14:textId="7B33586B" w:rsidR="007F1E58" w:rsidRDefault="0007690A" w:rsidP="007F1E58">
      <w:r>
        <w:rPr>
          <w:noProof/>
        </w:rPr>
        <w:drawing>
          <wp:inline distT="0" distB="0" distL="0" distR="0" wp14:anchorId="7BD3EE90" wp14:editId="5EC5B8AB">
            <wp:extent cx="8624146" cy="2171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stretch>
                      <a:fillRect/>
                    </a:stretch>
                  </pic:blipFill>
                  <pic:spPr>
                    <a:xfrm>
                      <a:off x="0" y="0"/>
                      <a:ext cx="8634650" cy="2174345"/>
                    </a:xfrm>
                    <a:prstGeom prst="rect">
                      <a:avLst/>
                    </a:prstGeom>
                  </pic:spPr>
                </pic:pic>
              </a:graphicData>
            </a:graphic>
          </wp:inline>
        </w:drawing>
      </w:r>
    </w:p>
    <w:p w14:paraId="02E2A9C0" w14:textId="77777777" w:rsidR="0007690A" w:rsidRDefault="0007690A" w:rsidP="007F1E58">
      <w:pPr>
        <w:pStyle w:val="Heading9"/>
        <w:sectPr w:rsidR="0007690A" w:rsidSect="0007690A">
          <w:pgSz w:w="15840" w:h="12240" w:orient="landscape"/>
          <w:pgMar w:top="1440" w:right="1440" w:bottom="1440" w:left="1440" w:header="708" w:footer="708" w:gutter="0"/>
          <w:cols w:space="708"/>
          <w:docGrid w:linePitch="360"/>
        </w:sectPr>
      </w:pPr>
    </w:p>
    <w:p w14:paraId="604E165E" w14:textId="1F192F05" w:rsidR="007F1E58" w:rsidRDefault="007F1E58" w:rsidP="007F1E58">
      <w:pPr>
        <w:pStyle w:val="Heading9"/>
      </w:pPr>
      <w:bookmarkStart w:id="160" w:name="_Toc47019423"/>
      <w:r>
        <w:t>Table 3.4 Diet composition summary (% wet weight) of juvenile salmon by site and year</w:t>
      </w:r>
      <w:r w:rsidR="00AA5C3C">
        <w:t>.</w:t>
      </w:r>
      <w:bookmarkEnd w:id="160"/>
    </w:p>
    <w:p w14:paraId="25125B1B" w14:textId="5C144A1D" w:rsidR="007F1E58" w:rsidRPr="007F1E58" w:rsidRDefault="0007690A" w:rsidP="007F1E58">
      <w:r>
        <w:rPr>
          <w:noProof/>
        </w:rPr>
        <w:drawing>
          <wp:inline distT="0" distB="0" distL="0" distR="0" wp14:anchorId="116C19FF" wp14:editId="30FC720D">
            <wp:extent cx="5219700" cy="4889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stretch>
                      <a:fillRect/>
                    </a:stretch>
                  </pic:blipFill>
                  <pic:spPr>
                    <a:xfrm>
                      <a:off x="0" y="0"/>
                      <a:ext cx="5219700" cy="4889500"/>
                    </a:xfrm>
                    <a:prstGeom prst="rect">
                      <a:avLst/>
                    </a:prstGeom>
                  </pic:spPr>
                </pic:pic>
              </a:graphicData>
            </a:graphic>
          </wp:inline>
        </w:drawing>
      </w:r>
    </w:p>
    <w:p w14:paraId="15CF6758" w14:textId="33ADF26F" w:rsidR="00BA5705" w:rsidRPr="00BA5705" w:rsidRDefault="00BA5705" w:rsidP="00BA5705">
      <w:pPr>
        <w:spacing w:line="240" w:lineRule="auto"/>
      </w:pPr>
      <w:r>
        <w:br w:type="page"/>
      </w:r>
    </w:p>
    <w:p w14:paraId="640F0DD1" w14:textId="49D7E1EB" w:rsidR="005917B2" w:rsidRDefault="005917B2" w:rsidP="005917B2">
      <w:pPr>
        <w:pStyle w:val="Heading3"/>
      </w:pPr>
      <w:bookmarkStart w:id="161" w:name="_Toc47019045"/>
      <w:r>
        <w:t>Figures</w:t>
      </w:r>
      <w:bookmarkEnd w:id="161"/>
    </w:p>
    <w:p w14:paraId="7A02D985" w14:textId="02920007" w:rsidR="007F1E58" w:rsidRDefault="007F1E58" w:rsidP="007F1E58"/>
    <w:p w14:paraId="3617AC9D" w14:textId="5CD12DA4" w:rsidR="003B545F" w:rsidRPr="007F1E58" w:rsidRDefault="003B545F" w:rsidP="007F1E58">
      <w:r>
        <w:rPr>
          <w:noProof/>
        </w:rPr>
        <w:drawing>
          <wp:inline distT="0" distB="0" distL="0" distR="0" wp14:anchorId="5FD0E31D" wp14:editId="1CF5C50E">
            <wp:extent cx="6667215" cy="4762500"/>
            <wp:effectExtent l="0" t="0" r="635"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 up of a map&#10;&#10;Description automatically generated"/>
                    <pic:cNvPicPr/>
                  </pic:nvPicPr>
                  <pic:blipFill>
                    <a:blip r:embed="rId34"/>
                    <a:stretch>
                      <a:fillRect/>
                    </a:stretch>
                  </pic:blipFill>
                  <pic:spPr>
                    <a:xfrm>
                      <a:off x="0" y="0"/>
                      <a:ext cx="6671671" cy="4765683"/>
                    </a:xfrm>
                    <a:prstGeom prst="rect">
                      <a:avLst/>
                    </a:prstGeom>
                  </pic:spPr>
                </pic:pic>
              </a:graphicData>
            </a:graphic>
          </wp:inline>
        </w:drawing>
      </w:r>
    </w:p>
    <w:p w14:paraId="51218E7A" w14:textId="7FD8B186" w:rsidR="007F1E58" w:rsidRDefault="007F1E58" w:rsidP="0015282A">
      <w:pPr>
        <w:pStyle w:val="Caption"/>
      </w:pPr>
      <w:bookmarkStart w:id="162" w:name="_Toc47019448"/>
      <w:r>
        <w:t>Figure 3.1 Map</w:t>
      </w:r>
      <w:r w:rsidR="00AA5C3C">
        <w:t xml:space="preserve"> of </w:t>
      </w:r>
      <w:r w:rsidR="006E0CC9">
        <w:t>sampling sites for Discovery Islands and Johnstone Strait during May to July 2015-2016. Inset map (left) shows B.C. coast with study location in red.</w:t>
      </w:r>
      <w:bookmarkEnd w:id="162"/>
    </w:p>
    <w:p w14:paraId="2818C8D7" w14:textId="4F1D8F61" w:rsidR="007F1E58" w:rsidRDefault="007F1E58" w:rsidP="007F1E58"/>
    <w:p w14:paraId="3C12533B" w14:textId="52DD2A54" w:rsidR="003B545F" w:rsidRDefault="003B545F" w:rsidP="007F1E58">
      <w:r>
        <w:rPr>
          <w:noProof/>
        </w:rPr>
        <w:drawing>
          <wp:inline distT="0" distB="0" distL="0" distR="0" wp14:anchorId="09ADBDF9" wp14:editId="261161DD">
            <wp:extent cx="6311900" cy="5137185"/>
            <wp:effectExtent l="0" t="0" r="0" b="63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map&#10;&#10;Description automatically generated"/>
                    <pic:cNvPicPr/>
                  </pic:nvPicPr>
                  <pic:blipFill>
                    <a:blip r:embed="rId35"/>
                    <a:stretch>
                      <a:fillRect/>
                    </a:stretch>
                  </pic:blipFill>
                  <pic:spPr>
                    <a:xfrm>
                      <a:off x="0" y="0"/>
                      <a:ext cx="6314716" cy="5139477"/>
                    </a:xfrm>
                    <a:prstGeom prst="rect">
                      <a:avLst/>
                    </a:prstGeom>
                  </pic:spPr>
                </pic:pic>
              </a:graphicData>
            </a:graphic>
          </wp:inline>
        </w:drawing>
      </w:r>
    </w:p>
    <w:p w14:paraId="71FEBB6A" w14:textId="55CD358A" w:rsidR="007F1E58" w:rsidRDefault="007F1E58" w:rsidP="0015282A">
      <w:pPr>
        <w:pStyle w:val="Caption"/>
      </w:pPr>
      <w:bookmarkStart w:id="163" w:name="_Toc47019449"/>
      <w:r>
        <w:t>Figure 3.2 Temperature and salinity</w:t>
      </w:r>
      <w:r w:rsidR="006E0CC9">
        <w:t xml:space="preserve"> variables paired with salmon surveys in DI and JS, during the outmigration period in 2015 and 2016.</w:t>
      </w:r>
      <w:bookmarkEnd w:id="163"/>
    </w:p>
    <w:p w14:paraId="267BD565" w14:textId="0CE969E7" w:rsidR="007F1E58" w:rsidRDefault="007F1E58" w:rsidP="007F1E58"/>
    <w:p w14:paraId="71907AE3" w14:textId="07B86B95" w:rsidR="003B545F" w:rsidRDefault="003B545F" w:rsidP="007F1E58">
      <w:r>
        <w:rPr>
          <w:noProof/>
        </w:rPr>
        <w:drawing>
          <wp:inline distT="0" distB="0" distL="0" distR="0" wp14:anchorId="4903E81A" wp14:editId="700A6A6A">
            <wp:extent cx="6694157" cy="54483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36"/>
                    <a:stretch>
                      <a:fillRect/>
                    </a:stretch>
                  </pic:blipFill>
                  <pic:spPr>
                    <a:xfrm>
                      <a:off x="0" y="0"/>
                      <a:ext cx="6700153" cy="5453180"/>
                    </a:xfrm>
                    <a:prstGeom prst="rect">
                      <a:avLst/>
                    </a:prstGeom>
                  </pic:spPr>
                </pic:pic>
              </a:graphicData>
            </a:graphic>
          </wp:inline>
        </w:drawing>
      </w:r>
    </w:p>
    <w:p w14:paraId="37C5D860" w14:textId="512D7659" w:rsidR="007F1E58" w:rsidRDefault="007F1E58" w:rsidP="0015282A">
      <w:pPr>
        <w:pStyle w:val="Caption"/>
      </w:pPr>
      <w:bookmarkStart w:id="164" w:name="_Toc47019450"/>
      <w:r>
        <w:t>Figure 3.3 Zooplankton biomass by size fraction</w:t>
      </w:r>
      <w:r w:rsidR="006E0CC9">
        <w:t xml:space="preserve"> for 2015-2016. “X” indicates missing data.</w:t>
      </w:r>
      <w:bookmarkEnd w:id="164"/>
    </w:p>
    <w:p w14:paraId="27913A36" w14:textId="13A980A2" w:rsidR="007F1E58" w:rsidRDefault="007F1E58" w:rsidP="007F1E58"/>
    <w:p w14:paraId="68B8809E" w14:textId="29AE476D" w:rsidR="003B545F" w:rsidRDefault="003B545F" w:rsidP="007F1E58">
      <w:r>
        <w:rPr>
          <w:noProof/>
        </w:rPr>
        <w:drawing>
          <wp:inline distT="0" distB="0" distL="0" distR="0" wp14:anchorId="1DF6DFD7" wp14:editId="5DFB962D">
            <wp:extent cx="6694157" cy="5448300"/>
            <wp:effectExtent l="0" t="0" r="0" b="0"/>
            <wp:docPr id="16" name="Picture 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screenshot&#10;&#10;Description automatically generated"/>
                    <pic:cNvPicPr/>
                  </pic:nvPicPr>
                  <pic:blipFill>
                    <a:blip r:embed="rId37"/>
                    <a:stretch>
                      <a:fillRect/>
                    </a:stretch>
                  </pic:blipFill>
                  <pic:spPr>
                    <a:xfrm>
                      <a:off x="0" y="0"/>
                      <a:ext cx="6700006" cy="5453060"/>
                    </a:xfrm>
                    <a:prstGeom prst="rect">
                      <a:avLst/>
                    </a:prstGeom>
                  </pic:spPr>
                </pic:pic>
              </a:graphicData>
            </a:graphic>
          </wp:inline>
        </w:drawing>
      </w:r>
    </w:p>
    <w:p w14:paraId="6CE85B1B" w14:textId="424A96E3" w:rsidR="007F1E58" w:rsidRDefault="007F1E58" w:rsidP="0015282A">
      <w:pPr>
        <w:pStyle w:val="Caption"/>
      </w:pPr>
      <w:bookmarkStart w:id="165" w:name="_Toc47019451"/>
      <w:r>
        <w:t>Figure 3.4 Zooplankton relative abundance</w:t>
      </w:r>
      <w:r w:rsidR="006E0CC9">
        <w:t xml:space="preserve"> for site and sampling period in 2015-2016. “X” indicates missing zooplankton data to pair with salmon data. Note: June 5</w:t>
      </w:r>
      <w:r w:rsidR="006E0CC9" w:rsidRPr="006E0CC9">
        <w:rPr>
          <w:vertAlign w:val="superscript"/>
        </w:rPr>
        <w:t>th</w:t>
      </w:r>
      <w:r w:rsidR="006E0CC9">
        <w:t xml:space="preserve"> and 7</w:t>
      </w:r>
      <w:r w:rsidR="006E0CC9" w:rsidRPr="006E0CC9">
        <w:rPr>
          <w:vertAlign w:val="superscript"/>
        </w:rPr>
        <w:t>th</w:t>
      </w:r>
      <w:r w:rsidR="006E0CC9">
        <w:t xml:space="preserve"> 2015 in DI is shown as two separate sampling events due to pink and chum being sampled on different dates.</w:t>
      </w:r>
      <w:bookmarkEnd w:id="165"/>
    </w:p>
    <w:p w14:paraId="1C752FE3" w14:textId="3D3D46E8" w:rsidR="007F1E58" w:rsidRDefault="007F1E58" w:rsidP="007F1E58"/>
    <w:p w14:paraId="72D60659" w14:textId="5183EB1F" w:rsidR="003B545F" w:rsidRDefault="003B545F" w:rsidP="007F1E58">
      <w:r>
        <w:rPr>
          <w:noProof/>
        </w:rPr>
        <w:drawing>
          <wp:inline distT="0" distB="0" distL="0" distR="0" wp14:anchorId="4CDFD915" wp14:editId="0E8E19C6">
            <wp:extent cx="6569324" cy="534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8"/>
                    <a:stretch>
                      <a:fillRect/>
                    </a:stretch>
                  </pic:blipFill>
                  <pic:spPr>
                    <a:xfrm>
                      <a:off x="0" y="0"/>
                      <a:ext cx="6576351" cy="5352419"/>
                    </a:xfrm>
                    <a:prstGeom prst="rect">
                      <a:avLst/>
                    </a:prstGeom>
                  </pic:spPr>
                </pic:pic>
              </a:graphicData>
            </a:graphic>
          </wp:inline>
        </w:drawing>
      </w:r>
    </w:p>
    <w:p w14:paraId="1CF320B9" w14:textId="0015236B" w:rsidR="007F1E58" w:rsidRDefault="007F1E58" w:rsidP="0015282A">
      <w:pPr>
        <w:pStyle w:val="Caption"/>
      </w:pPr>
      <w:bookmarkStart w:id="166" w:name="_Toc47019452"/>
      <w:r>
        <w:t>Figure 3.5 Diet composition</w:t>
      </w:r>
      <w:r w:rsidR="006E0CC9">
        <w:t xml:space="preserve"> of major prey groups by relative biomass of juvenile pink (“PI”, outlined in pink) and chum (“CU”, outlined in dark green) salmon during outmigration in 2015-2016.</w:t>
      </w:r>
      <w:bookmarkEnd w:id="166"/>
    </w:p>
    <w:p w14:paraId="5689D6E9" w14:textId="0CA02859" w:rsidR="007F1E58" w:rsidRDefault="007F1E58" w:rsidP="007F1E58"/>
    <w:p w14:paraId="77388E82" w14:textId="610D1D67" w:rsidR="003B545F" w:rsidRDefault="003B545F" w:rsidP="007F1E58">
      <w:r>
        <w:rPr>
          <w:noProof/>
        </w:rPr>
        <w:drawing>
          <wp:inline distT="0" distB="0" distL="0" distR="0" wp14:anchorId="4F2DD195" wp14:editId="3B9ABB1A">
            <wp:extent cx="6475700" cy="5270500"/>
            <wp:effectExtent l="0" t="0" r="1905" b="0"/>
            <wp:docPr id="20" name="Picture 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screenshot&#10;&#10;Description automatically generated"/>
                    <pic:cNvPicPr/>
                  </pic:nvPicPr>
                  <pic:blipFill>
                    <a:blip r:embed="rId39"/>
                    <a:stretch>
                      <a:fillRect/>
                    </a:stretch>
                  </pic:blipFill>
                  <pic:spPr>
                    <a:xfrm>
                      <a:off x="0" y="0"/>
                      <a:ext cx="6484390" cy="5277573"/>
                    </a:xfrm>
                    <a:prstGeom prst="rect">
                      <a:avLst/>
                    </a:prstGeom>
                  </pic:spPr>
                </pic:pic>
              </a:graphicData>
            </a:graphic>
          </wp:inline>
        </w:drawing>
      </w:r>
    </w:p>
    <w:p w14:paraId="3A378D48" w14:textId="31FB1770" w:rsidR="007F1E58" w:rsidRDefault="007F1E58" w:rsidP="0015282A">
      <w:pPr>
        <w:pStyle w:val="Caption"/>
      </w:pPr>
      <w:bookmarkStart w:id="167" w:name="_Toc47019453"/>
      <w:r>
        <w:t>Figure 3.6 G</w:t>
      </w:r>
      <w:r w:rsidR="006E0CC9">
        <w:t>ut fullness indices (GFI) for juvenile pink and chum salmon in DI-JS, 2015-2016.</w:t>
      </w:r>
      <w:bookmarkEnd w:id="167"/>
    </w:p>
    <w:p w14:paraId="75E4B162" w14:textId="7073BA18" w:rsidR="007F1E58" w:rsidRDefault="007F1E58" w:rsidP="007F1E58"/>
    <w:p w14:paraId="22B72F0B" w14:textId="476E77C1" w:rsidR="003B545F" w:rsidRDefault="003B545F" w:rsidP="007F1E58">
      <w:r>
        <w:rPr>
          <w:noProof/>
        </w:rPr>
        <w:drawing>
          <wp:inline distT="0" distB="0" distL="0" distR="0" wp14:anchorId="11BD2DD9" wp14:editId="4B8DB5EC">
            <wp:extent cx="5943600" cy="4555490"/>
            <wp:effectExtent l="0" t="0" r="0" b="381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40"/>
                    <a:stretch>
                      <a:fillRect/>
                    </a:stretch>
                  </pic:blipFill>
                  <pic:spPr>
                    <a:xfrm>
                      <a:off x="0" y="0"/>
                      <a:ext cx="5943600" cy="4555490"/>
                    </a:xfrm>
                    <a:prstGeom prst="rect">
                      <a:avLst/>
                    </a:prstGeom>
                  </pic:spPr>
                </pic:pic>
              </a:graphicData>
            </a:graphic>
          </wp:inline>
        </w:drawing>
      </w:r>
    </w:p>
    <w:p w14:paraId="73F5072B" w14:textId="77777777" w:rsidR="006E0CC9" w:rsidRDefault="006E0CC9" w:rsidP="007F1E58"/>
    <w:p w14:paraId="22A13959" w14:textId="0D96D19B" w:rsidR="007F1E58" w:rsidRDefault="007F1E58" w:rsidP="0015282A">
      <w:pPr>
        <w:pStyle w:val="Caption"/>
      </w:pPr>
      <w:bookmarkStart w:id="168" w:name="_Toc47019454"/>
      <w:r>
        <w:t>Figure 3.7 NMDS</w:t>
      </w:r>
      <w:r w:rsidR="006E0CC9">
        <w:t xml:space="preserve"> (simple version, will update later to separate pink &amp; chum clearly and year?)</w:t>
      </w:r>
      <w:bookmarkEnd w:id="168"/>
    </w:p>
    <w:p w14:paraId="6DF3D384" w14:textId="3E064F3D" w:rsidR="00C3611D" w:rsidRDefault="00C3611D">
      <w:pPr>
        <w:spacing w:line="240" w:lineRule="auto"/>
      </w:pPr>
      <w:r>
        <w:br w:type="page"/>
      </w:r>
    </w:p>
    <w:p w14:paraId="131A9A60" w14:textId="449A9E22" w:rsidR="00C3611D" w:rsidRPr="00C3611D" w:rsidRDefault="00C3611D" w:rsidP="00C3611D">
      <w:r>
        <w:rPr>
          <w:noProof/>
        </w:rPr>
        <w:drawing>
          <wp:inline distT="0" distB="0" distL="0" distR="0" wp14:anchorId="7AB16526" wp14:editId="4531116E">
            <wp:extent cx="5943600" cy="4837430"/>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41"/>
                    <a:stretch>
                      <a:fillRect/>
                    </a:stretch>
                  </pic:blipFill>
                  <pic:spPr>
                    <a:xfrm>
                      <a:off x="0" y="0"/>
                      <a:ext cx="5943600" cy="4837430"/>
                    </a:xfrm>
                    <a:prstGeom prst="rect">
                      <a:avLst/>
                    </a:prstGeom>
                  </pic:spPr>
                </pic:pic>
              </a:graphicData>
            </a:graphic>
          </wp:inline>
        </w:drawing>
      </w:r>
    </w:p>
    <w:p w14:paraId="048D5DDA" w14:textId="77777777" w:rsidR="007F1E58" w:rsidRDefault="007F1E58" w:rsidP="007F1E58"/>
    <w:p w14:paraId="5A74B1DA" w14:textId="75E51E5D" w:rsidR="007F1E58" w:rsidRPr="007F1E58" w:rsidRDefault="00C3611D" w:rsidP="007F1E58">
      <w:r>
        <w:t>Figure 3.8 Juvenile salmon condition during outmigration through DI-JS in 2015-2016. The red dotted line separates fish in good condition (high weight relative to length, &gt;1) and fish in poor condition (low weight relative to length, &lt;1).</w:t>
      </w:r>
    </w:p>
    <w:p w14:paraId="1DFCA4E7" w14:textId="1EDC541F" w:rsidR="005917B2" w:rsidRDefault="005917B2" w:rsidP="005917B2">
      <w:pPr>
        <w:pStyle w:val="Heading2"/>
      </w:pPr>
      <w:bookmarkStart w:id="169" w:name="_Toc47019046"/>
      <w:r>
        <w:t>Conclusion</w:t>
      </w:r>
      <w:bookmarkEnd w:id="169"/>
    </w:p>
    <w:p w14:paraId="0593FE89" w14:textId="77777777" w:rsidR="006E0CC9" w:rsidRPr="006E0CC9" w:rsidRDefault="006E0CC9" w:rsidP="006E0CC9"/>
    <w:p w14:paraId="40D95692" w14:textId="346A9A86" w:rsidR="00926601" w:rsidRDefault="00926601" w:rsidP="00926601">
      <w:pPr>
        <w:pStyle w:val="Heading3"/>
      </w:pPr>
      <w:bookmarkStart w:id="170" w:name="_Toc47019047"/>
      <w:r>
        <w:t>Knowledge gap of juvenile pink and chum salmon competition</w:t>
      </w:r>
      <w:bookmarkEnd w:id="170"/>
    </w:p>
    <w:p w14:paraId="78B6DE1E" w14:textId="346D62AF" w:rsidR="00926601" w:rsidRPr="00926601" w:rsidRDefault="00926601" w:rsidP="00926601">
      <w:r>
        <w:tab/>
        <w:t>…</w:t>
      </w:r>
    </w:p>
    <w:p w14:paraId="2504B4DE" w14:textId="5CE05080" w:rsidR="00926601" w:rsidRDefault="00C3611D" w:rsidP="006E0CC9">
      <w:pPr>
        <w:pStyle w:val="Heading3"/>
      </w:pPr>
      <w:bookmarkStart w:id="171" w:name="_Toc47019048"/>
      <w:r>
        <w:t>Diets of j</w:t>
      </w:r>
      <w:r w:rsidR="00926601">
        <w:t>uvenile pink and chum salmon in contrasting foraging conditions</w:t>
      </w:r>
      <w:bookmarkEnd w:id="171"/>
    </w:p>
    <w:p w14:paraId="166B62E5" w14:textId="3D9FD72B" w:rsidR="00926601" w:rsidRPr="00926601" w:rsidRDefault="00926601" w:rsidP="00926601">
      <w:r>
        <w:tab/>
        <w:t xml:space="preserve">… </w:t>
      </w:r>
    </w:p>
    <w:p w14:paraId="1D66388E" w14:textId="5A47BFD2" w:rsidR="00926601" w:rsidRDefault="00C3611D" w:rsidP="006E0CC9">
      <w:pPr>
        <w:pStyle w:val="Heading3"/>
      </w:pPr>
      <w:bookmarkStart w:id="172" w:name="_Toc47019049"/>
      <w:r>
        <w:t>T</w:t>
      </w:r>
      <w:r w:rsidR="00926601">
        <w:t>rophic interactions</w:t>
      </w:r>
      <w:r>
        <w:t xml:space="preserve"> of pink and chum salmon</w:t>
      </w:r>
      <w:r w:rsidR="00926601">
        <w:t xml:space="preserve"> during outmigration</w:t>
      </w:r>
      <w:bookmarkEnd w:id="172"/>
    </w:p>
    <w:p w14:paraId="2A46B5B6" w14:textId="6701A8EE" w:rsidR="00926601" w:rsidRPr="00926601" w:rsidRDefault="00926601" w:rsidP="00926601">
      <w:r>
        <w:tab/>
        <w:t xml:space="preserve">… </w:t>
      </w:r>
    </w:p>
    <w:p w14:paraId="74385B9D" w14:textId="121A3081" w:rsidR="00926601" w:rsidRDefault="00926601" w:rsidP="00926601">
      <w:pPr>
        <w:pStyle w:val="Heading3"/>
      </w:pPr>
      <w:bookmarkStart w:id="173" w:name="_Toc47019050"/>
      <w:r>
        <w:t>Pink and chum salmon as ecosystem indicators</w:t>
      </w:r>
      <w:bookmarkEnd w:id="173"/>
    </w:p>
    <w:p w14:paraId="3E570337" w14:textId="471D34E5" w:rsidR="00FA03B1" w:rsidRDefault="00926601" w:rsidP="00926601">
      <w:r>
        <w:tab/>
        <w:t>…</w:t>
      </w:r>
      <w:r w:rsidR="00FA03B1">
        <w:br w:type="page"/>
      </w:r>
    </w:p>
    <w:p w14:paraId="2B232ED2" w14:textId="77777777" w:rsidR="00FA03B1" w:rsidRDefault="00FA03B1" w:rsidP="00FA03B1">
      <w:pPr>
        <w:pStyle w:val="Heading1"/>
      </w:pPr>
      <w:bookmarkStart w:id="174" w:name="_Toc47019051"/>
      <w:r>
        <w:t>References</w:t>
      </w:r>
      <w:bookmarkEnd w:id="174"/>
    </w:p>
    <w:p w14:paraId="7FC7FFF5" w14:textId="77777777" w:rsidR="00FA03B1" w:rsidRDefault="00FA03B1" w:rsidP="00FA03B1">
      <w:pPr>
        <w:widowControl w:val="0"/>
        <w:autoSpaceDE w:val="0"/>
        <w:autoSpaceDN w:val="0"/>
        <w:adjustRightInd w:val="0"/>
        <w:ind w:left="480" w:hanging="480"/>
        <w:rPr>
          <w:rFonts w:eastAsia="Times New Roman" w:cs="Times New Roman"/>
        </w:rPr>
      </w:pPr>
    </w:p>
    <w:p w14:paraId="36B359C2" w14:textId="77777777" w:rsidR="00FA03B1" w:rsidRPr="00FA03B1" w:rsidRDefault="00FA03B1" w:rsidP="00FA03B1">
      <w:pPr>
        <w:widowControl w:val="0"/>
        <w:autoSpaceDE w:val="0"/>
        <w:autoSpaceDN w:val="0"/>
        <w:adjustRightInd w:val="0"/>
        <w:ind w:left="480" w:hanging="480"/>
        <w:rPr>
          <w:rFonts w:cs="Times New Roman"/>
          <w:noProof/>
        </w:rPr>
      </w:pPr>
      <w:r>
        <w:rPr>
          <w:rFonts w:eastAsia="Times New Roman" w:cs="Times New Roman"/>
        </w:rPr>
        <w:fldChar w:fldCharType="begin" w:fldLock="1"/>
      </w:r>
      <w:r>
        <w:rPr>
          <w:rFonts w:eastAsia="Times New Roman" w:cs="Times New Roman"/>
        </w:rPr>
        <w:instrText xml:space="preserve">ADDIN Mendeley Bibliography CSL_BIBLIOGRAPHY </w:instrText>
      </w:r>
      <w:r>
        <w:rPr>
          <w:rFonts w:eastAsia="Times New Roman" w:cs="Times New Roman"/>
        </w:rPr>
        <w:fldChar w:fldCharType="separate"/>
      </w:r>
      <w:r w:rsidRPr="00FA03B1">
        <w:rPr>
          <w:rFonts w:cs="Times New Roman"/>
          <w:noProof/>
        </w:rPr>
        <w:t xml:space="preserve">Batten, S. D., Ruggerone, G. T., &amp; Ortiz, I. (2018). Pink Salmon induce a trophic cascade in plankton populations in the southern Bering Sea and around the Aleutian Islands. </w:t>
      </w:r>
      <w:r w:rsidRPr="00FA03B1">
        <w:rPr>
          <w:rFonts w:cs="Times New Roman"/>
          <w:i/>
          <w:iCs/>
          <w:noProof/>
        </w:rPr>
        <w:t>Fisheries Oceanography</w:t>
      </w:r>
      <w:r w:rsidRPr="00FA03B1">
        <w:rPr>
          <w:rFonts w:cs="Times New Roman"/>
          <w:noProof/>
        </w:rPr>
        <w:t xml:space="preserve">, </w:t>
      </w:r>
      <w:r w:rsidRPr="00FA03B1">
        <w:rPr>
          <w:rFonts w:cs="Times New Roman"/>
          <w:i/>
          <w:iCs/>
          <w:noProof/>
        </w:rPr>
        <w:t>27</w:t>
      </w:r>
      <w:r w:rsidRPr="00FA03B1">
        <w:rPr>
          <w:rFonts w:cs="Times New Roman"/>
          <w:noProof/>
        </w:rPr>
        <w:t>(6), 548–559. https://doi.org/10.1111/fog.12276</w:t>
      </w:r>
    </w:p>
    <w:p w14:paraId="198735C8"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Beamish, R. J. (2017). What the past tells us about the future of Pacific salmon research. </w:t>
      </w:r>
      <w:r w:rsidRPr="00FA03B1">
        <w:rPr>
          <w:rFonts w:cs="Times New Roman"/>
          <w:i/>
          <w:iCs/>
          <w:noProof/>
        </w:rPr>
        <w:t>Fish and Fisheries</w:t>
      </w:r>
      <w:r w:rsidRPr="00FA03B1">
        <w:rPr>
          <w:rFonts w:cs="Times New Roman"/>
          <w:noProof/>
        </w:rPr>
        <w:t xml:space="preserve">, </w:t>
      </w:r>
      <w:r w:rsidRPr="00FA03B1">
        <w:rPr>
          <w:rFonts w:cs="Times New Roman"/>
          <w:i/>
          <w:iCs/>
          <w:noProof/>
        </w:rPr>
        <w:t>18</w:t>
      </w:r>
      <w:r w:rsidRPr="00FA03B1">
        <w:rPr>
          <w:rFonts w:cs="Times New Roman"/>
          <w:noProof/>
        </w:rPr>
        <w:t>(6), 1161–1175. https://doi.org/10.1111/faf.12231</w:t>
      </w:r>
    </w:p>
    <w:p w14:paraId="7326E603"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Beamish, R. J., &amp; Mahnken, C. (2001). A critical size and period hypothesis to explain natural regulation of salmon abundance and the linkage to climate and climate change. </w:t>
      </w:r>
      <w:r w:rsidRPr="00FA03B1">
        <w:rPr>
          <w:rFonts w:cs="Times New Roman"/>
          <w:i/>
          <w:iCs/>
          <w:noProof/>
        </w:rPr>
        <w:t>Progress in Oceanography</w:t>
      </w:r>
      <w:r w:rsidRPr="00FA03B1">
        <w:rPr>
          <w:rFonts w:cs="Times New Roman"/>
          <w:noProof/>
        </w:rPr>
        <w:t xml:space="preserve">, </w:t>
      </w:r>
      <w:r w:rsidRPr="00FA03B1">
        <w:rPr>
          <w:rFonts w:cs="Times New Roman"/>
          <w:i/>
          <w:iCs/>
          <w:noProof/>
        </w:rPr>
        <w:t>49</w:t>
      </w:r>
      <w:r w:rsidRPr="00FA03B1">
        <w:rPr>
          <w:rFonts w:cs="Times New Roman"/>
          <w:noProof/>
        </w:rPr>
        <w:t>(1–4), 423–437. https://doi.org/10.1016/S0079-6611(01)00034-9</w:t>
      </w:r>
    </w:p>
    <w:p w14:paraId="3652EF4F"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Beamish, R. J., Pearsall, I. a, &amp; Healey, M. C. (2003). A history of the research on the early marine life of Pacific salmon off Canada’s Pacific coast. </w:t>
      </w:r>
      <w:r w:rsidRPr="00FA03B1">
        <w:rPr>
          <w:rFonts w:cs="Times New Roman"/>
          <w:i/>
          <w:iCs/>
          <w:noProof/>
        </w:rPr>
        <w:t>NPAFC Bulletin</w:t>
      </w:r>
      <w:r w:rsidRPr="00FA03B1">
        <w:rPr>
          <w:rFonts w:cs="Times New Roman"/>
          <w:noProof/>
        </w:rPr>
        <w:t xml:space="preserve">, </w:t>
      </w:r>
      <w:r w:rsidRPr="00FA03B1">
        <w:rPr>
          <w:rFonts w:cs="Times New Roman"/>
          <w:i/>
          <w:iCs/>
          <w:noProof/>
        </w:rPr>
        <w:t>3</w:t>
      </w:r>
      <w:r w:rsidRPr="00FA03B1">
        <w:rPr>
          <w:rFonts w:cs="Times New Roman"/>
          <w:noProof/>
        </w:rPr>
        <w:t>(3), 1–40.</w:t>
      </w:r>
    </w:p>
    <w:p w14:paraId="26B38B08"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Beamish, R. J., Sweeting, R. M., Neville, C. M., &amp; Lange, K. L. (2010). Competitive Interactions Between Pink Salmon and Other Juvenile Pacific Salmon in the Strait of Georgia. </w:t>
      </w:r>
      <w:r w:rsidRPr="00FA03B1">
        <w:rPr>
          <w:rFonts w:cs="Times New Roman"/>
          <w:i/>
          <w:iCs/>
          <w:noProof/>
        </w:rPr>
        <w:t>NPAFC Doc. 1284</w:t>
      </w:r>
      <w:r w:rsidRPr="00FA03B1">
        <w:rPr>
          <w:rFonts w:cs="Times New Roman"/>
          <w:noProof/>
        </w:rPr>
        <w:t xml:space="preserve">, </w:t>
      </w:r>
      <w:r w:rsidRPr="00FA03B1">
        <w:rPr>
          <w:rFonts w:cs="Times New Roman"/>
          <w:i/>
          <w:iCs/>
          <w:noProof/>
        </w:rPr>
        <w:t>January</w:t>
      </w:r>
      <w:r w:rsidRPr="00FA03B1">
        <w:rPr>
          <w:rFonts w:cs="Times New Roman"/>
          <w:noProof/>
        </w:rPr>
        <w:t>.</w:t>
      </w:r>
    </w:p>
    <w:p w14:paraId="50E989DF"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Brodeur, R. D. (1990). </w:t>
      </w:r>
      <w:r w:rsidRPr="00FA03B1">
        <w:rPr>
          <w:rFonts w:cs="Times New Roman"/>
          <w:i/>
          <w:iCs/>
          <w:noProof/>
        </w:rPr>
        <w:t>A synthesis of the food habits and feeding ecoloy of salmonids in marine waters of the North Pacific</w:t>
      </w:r>
      <w:r w:rsidRPr="00FA03B1">
        <w:rPr>
          <w:rFonts w:cs="Times New Roman"/>
          <w:noProof/>
        </w:rPr>
        <w:t xml:space="preserve">. </w:t>
      </w:r>
      <w:r w:rsidRPr="00FA03B1">
        <w:rPr>
          <w:rFonts w:cs="Times New Roman"/>
          <w:i/>
          <w:iCs/>
          <w:noProof/>
        </w:rPr>
        <w:t>(INPFC Doc.) FRI</w:t>
      </w:r>
      <w:r w:rsidRPr="00FA03B1">
        <w:rPr>
          <w:rFonts w:cs="Times New Roman"/>
          <w:noProof/>
        </w:rPr>
        <w:t>-</w:t>
      </w:r>
      <w:r w:rsidRPr="00FA03B1">
        <w:rPr>
          <w:rFonts w:cs="Times New Roman"/>
          <w:i/>
          <w:iCs/>
          <w:noProof/>
        </w:rPr>
        <w:t>UW</w:t>
      </w:r>
      <w:r w:rsidRPr="00FA03B1">
        <w:rPr>
          <w:rFonts w:cs="Times New Roman"/>
          <w:noProof/>
        </w:rPr>
        <w:t>-</w:t>
      </w:r>
      <w:r w:rsidRPr="00FA03B1">
        <w:rPr>
          <w:rFonts w:cs="Times New Roman"/>
          <w:i/>
          <w:iCs/>
          <w:noProof/>
        </w:rPr>
        <w:t>9016</w:t>
      </w:r>
      <w:r w:rsidRPr="00FA03B1">
        <w:rPr>
          <w:rFonts w:cs="Times New Roman"/>
          <w:noProof/>
        </w:rPr>
        <w:t>, 38 p. https://doi.org/FRI-UW-9016</w:t>
      </w:r>
    </w:p>
    <w:p w14:paraId="2A5B134B"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Brodeur, R. D. a, Daly, E. A., Sturdevant, M. V., Miller, T. W., Moss, J. H., Thiess, M. E., Trudel, M., Weitkamp, L. A., Armstrong, J., &amp; Norton, E. C. (2007). Regional comparisons of juvenile salmon feeding in coastal marine waters off the West Coast of North America. </w:t>
      </w:r>
      <w:r w:rsidRPr="00FA03B1">
        <w:rPr>
          <w:rFonts w:cs="Times New Roman"/>
          <w:i/>
          <w:iCs/>
          <w:noProof/>
        </w:rPr>
        <w:t>American Fisheries Society Symposium</w:t>
      </w:r>
      <w:r w:rsidRPr="00FA03B1">
        <w:rPr>
          <w:rFonts w:cs="Times New Roman"/>
          <w:noProof/>
        </w:rPr>
        <w:t xml:space="preserve">, </w:t>
      </w:r>
      <w:r w:rsidRPr="00FA03B1">
        <w:rPr>
          <w:rFonts w:cs="Times New Roman"/>
          <w:i/>
          <w:iCs/>
          <w:noProof/>
        </w:rPr>
        <w:t>57</w:t>
      </w:r>
      <w:r w:rsidRPr="00FA03B1">
        <w:rPr>
          <w:rFonts w:cs="Times New Roman"/>
          <w:noProof/>
        </w:rPr>
        <w:t>(February 2015), 183.</w:t>
      </w:r>
    </w:p>
    <w:p w14:paraId="02FFF193"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Chase, J. M., &amp; Leibold, M. A. (2003). Introduction: History, context, and purpose. In </w:t>
      </w:r>
      <w:r w:rsidRPr="00FA03B1">
        <w:rPr>
          <w:rFonts w:cs="Times New Roman"/>
          <w:i/>
          <w:iCs/>
          <w:noProof/>
        </w:rPr>
        <w:t>Ecological Niches: Linking Classical and Contemporary Approaches</w:t>
      </w:r>
      <w:r w:rsidRPr="00FA03B1">
        <w:rPr>
          <w:rFonts w:cs="Times New Roman"/>
          <w:noProof/>
        </w:rPr>
        <w:t xml:space="preserve"> (pp. 1–18).</w:t>
      </w:r>
    </w:p>
    <w:p w14:paraId="2FE35943"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Chebanova, V. V., Frenkel, S. E., &amp; Zelenikhina, G. S. (2018). Relation of feeding in juvenile chum salmon (Oncorhynchus keta) and pink salmon (o. gorbuscha) to abundance of zooplankton in coastal waters of the prostor bay (iturup island). </w:t>
      </w:r>
      <w:r w:rsidRPr="00FA03B1">
        <w:rPr>
          <w:rFonts w:cs="Times New Roman"/>
          <w:i/>
          <w:iCs/>
          <w:noProof/>
        </w:rPr>
        <w:t>Journal of Ichthyology</w:t>
      </w:r>
      <w:r w:rsidRPr="00FA03B1">
        <w:rPr>
          <w:rFonts w:cs="Times New Roman"/>
          <w:noProof/>
        </w:rPr>
        <w:t xml:space="preserve">, </w:t>
      </w:r>
      <w:r w:rsidRPr="00FA03B1">
        <w:rPr>
          <w:rFonts w:cs="Times New Roman"/>
          <w:i/>
          <w:iCs/>
          <w:noProof/>
        </w:rPr>
        <w:t>58</w:t>
      </w:r>
      <w:r w:rsidRPr="00FA03B1">
        <w:rPr>
          <w:rFonts w:cs="Times New Roman"/>
          <w:noProof/>
        </w:rPr>
        <w:t>(5), 741–750. https://doi.org/10.1134/s0032945218050041</w:t>
      </w:r>
    </w:p>
    <w:p w14:paraId="3FE43669"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Chipps, S. R., &amp; Garvey, J. E. (2006). Assessment of Food Habits and Feeding Patterns. </w:t>
      </w:r>
      <w:r w:rsidRPr="00FA03B1">
        <w:rPr>
          <w:rFonts w:cs="Times New Roman"/>
          <w:i/>
          <w:iCs/>
          <w:noProof/>
        </w:rPr>
        <w:t>American Fischery Society</w:t>
      </w:r>
      <w:r w:rsidRPr="00FA03B1">
        <w:rPr>
          <w:rFonts w:cs="Times New Roman"/>
          <w:noProof/>
        </w:rPr>
        <w:t xml:space="preserve">, </w:t>
      </w:r>
      <w:r w:rsidRPr="00FA03B1">
        <w:rPr>
          <w:rFonts w:cs="Times New Roman"/>
          <w:i/>
          <w:iCs/>
          <w:noProof/>
        </w:rPr>
        <w:t>May</w:t>
      </w:r>
      <w:r w:rsidRPr="00FA03B1">
        <w:rPr>
          <w:rFonts w:cs="Times New Roman"/>
          <w:noProof/>
        </w:rPr>
        <w:t>, 42.</w:t>
      </w:r>
    </w:p>
    <w:p w14:paraId="3108272C"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Choi, J. S., Jung, Y. J., Hong, N. H., Hong, S. H., &amp; Park, J. W. (2018). Toxicological effects of irregularly shaped and spherical microplastics in a marine teleost, the sheepshead minnow (Cyprinodon variegatus). </w:t>
      </w:r>
      <w:r w:rsidRPr="00FA03B1">
        <w:rPr>
          <w:rFonts w:cs="Times New Roman"/>
          <w:i/>
          <w:iCs/>
          <w:noProof/>
        </w:rPr>
        <w:t>Marine Pollution Bulletin</w:t>
      </w:r>
      <w:r w:rsidRPr="00FA03B1">
        <w:rPr>
          <w:rFonts w:cs="Times New Roman"/>
          <w:noProof/>
        </w:rPr>
        <w:t xml:space="preserve">, </w:t>
      </w:r>
      <w:r w:rsidRPr="00FA03B1">
        <w:rPr>
          <w:rFonts w:cs="Times New Roman"/>
          <w:i/>
          <w:iCs/>
          <w:noProof/>
        </w:rPr>
        <w:t>129</w:t>
      </w:r>
      <w:r w:rsidRPr="00FA03B1">
        <w:rPr>
          <w:rFonts w:cs="Times New Roman"/>
          <w:noProof/>
        </w:rPr>
        <w:t>(1), 231–240. https://doi.org/10.1016/j.marpolbul.2018.02.039</w:t>
      </w:r>
    </w:p>
    <w:p w14:paraId="20D39256"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Collicutt, B., Juanes, F., &amp; Dudas, S. E. (2019). Microplastics in juvenile Chinook salmon and their nearshore environments on the east coast of Vancouver Island. </w:t>
      </w:r>
      <w:r w:rsidRPr="00FA03B1">
        <w:rPr>
          <w:rFonts w:cs="Times New Roman"/>
          <w:i/>
          <w:iCs/>
          <w:noProof/>
        </w:rPr>
        <w:t>Environmental Pollution</w:t>
      </w:r>
      <w:r w:rsidRPr="00FA03B1">
        <w:rPr>
          <w:rFonts w:cs="Times New Roman"/>
          <w:noProof/>
        </w:rPr>
        <w:t xml:space="preserve">, </w:t>
      </w:r>
      <w:r w:rsidRPr="00FA03B1">
        <w:rPr>
          <w:rFonts w:cs="Times New Roman"/>
          <w:i/>
          <w:iCs/>
          <w:noProof/>
        </w:rPr>
        <w:t>244</w:t>
      </w:r>
      <w:r w:rsidRPr="00FA03B1">
        <w:rPr>
          <w:rFonts w:cs="Times New Roman"/>
          <w:noProof/>
        </w:rPr>
        <w:t>, 135–142. https://doi.org/10.1016/j.envpol.2018.09.137</w:t>
      </w:r>
    </w:p>
    <w:p w14:paraId="6FA1AE6D"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Daly, E. A., Moss, J. H., Fergusson, E., &amp; Debenham, C. (2019). Feeding ecology of salmon in eastern and central Gulf of Alaska. </w:t>
      </w:r>
      <w:r w:rsidRPr="00FA03B1">
        <w:rPr>
          <w:rFonts w:cs="Times New Roman"/>
          <w:i/>
          <w:iCs/>
          <w:noProof/>
        </w:rPr>
        <w:t>Deep-Sea Research Part II: Topical Studies in Oceanography</w:t>
      </w:r>
      <w:r w:rsidRPr="00FA03B1">
        <w:rPr>
          <w:rFonts w:cs="Times New Roman"/>
          <w:noProof/>
        </w:rPr>
        <w:t xml:space="preserve">, </w:t>
      </w:r>
      <w:r w:rsidRPr="00FA03B1">
        <w:rPr>
          <w:rFonts w:cs="Times New Roman"/>
          <w:i/>
          <w:iCs/>
          <w:noProof/>
        </w:rPr>
        <w:t>165</w:t>
      </w:r>
      <w:r w:rsidRPr="00FA03B1">
        <w:rPr>
          <w:rFonts w:cs="Times New Roman"/>
          <w:noProof/>
        </w:rPr>
        <w:t>(June), 329–339. https://doi.org/10.1016/j.dsr2.2019.06.006</w:t>
      </w:r>
    </w:p>
    <w:p w14:paraId="28AD8CDA"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DFO. (2020). </w:t>
      </w:r>
      <w:r w:rsidRPr="00FA03B1">
        <w:rPr>
          <w:rFonts w:cs="Times New Roman"/>
          <w:i/>
          <w:iCs/>
          <w:noProof/>
        </w:rPr>
        <w:t>Salmon Southern BC Integrated Fisheries Management Plan</w:t>
      </w:r>
      <w:r w:rsidRPr="00FA03B1">
        <w:rPr>
          <w:rFonts w:cs="Times New Roman"/>
          <w:noProof/>
        </w:rPr>
        <w:t>. http://www2.mar.dfo-mpo.gc.ca/fisheries/res/imp/2000grndfish.htm</w:t>
      </w:r>
    </w:p>
    <w:p w14:paraId="25014769"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Garner, K., &amp; Parfitt, B. (2006). First Nations, Salmon Fisheries and the Rising Importance of Conservation. In </w:t>
      </w:r>
      <w:r w:rsidRPr="00FA03B1">
        <w:rPr>
          <w:rFonts w:cs="Times New Roman"/>
          <w:i/>
          <w:iCs/>
          <w:noProof/>
        </w:rPr>
        <w:t>Report to the Pacific Fisheries Resource Conservation Council</w:t>
      </w:r>
      <w:r w:rsidRPr="00FA03B1">
        <w:rPr>
          <w:rFonts w:cs="Times New Roman"/>
          <w:noProof/>
        </w:rPr>
        <w:t>.</w:t>
      </w:r>
    </w:p>
    <w:p w14:paraId="3D1D542C"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Gill, A. B. (2003). The dynamics of prey choice in fish: The importance of prey size and satiation. </w:t>
      </w:r>
      <w:r w:rsidRPr="00FA03B1">
        <w:rPr>
          <w:rFonts w:cs="Times New Roman"/>
          <w:i/>
          <w:iCs/>
          <w:noProof/>
        </w:rPr>
        <w:t>Journal of Fish Biology</w:t>
      </w:r>
      <w:r w:rsidRPr="00FA03B1">
        <w:rPr>
          <w:rFonts w:cs="Times New Roman"/>
          <w:noProof/>
        </w:rPr>
        <w:t xml:space="preserve">, </w:t>
      </w:r>
      <w:r w:rsidRPr="00FA03B1">
        <w:rPr>
          <w:rFonts w:cs="Times New Roman"/>
          <w:i/>
          <w:iCs/>
          <w:noProof/>
        </w:rPr>
        <w:t>63</w:t>
      </w:r>
      <w:r w:rsidRPr="00FA03B1">
        <w:rPr>
          <w:rFonts w:cs="Times New Roman"/>
          <w:noProof/>
        </w:rPr>
        <w:t>(SUPPL. A), 105–116. https://doi.org/10.1111/j.1095-8649.2003.00214.x</w:t>
      </w:r>
    </w:p>
    <w:p w14:paraId="2932EB56"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Godin, J. G. J. (1981). Daily patterns of feeding behavior, daily rations, and diets of juvenile pink salmon (oncorhynchus gorbuscha) in two marine bays of british columbia. </w:t>
      </w:r>
      <w:r w:rsidRPr="00FA03B1">
        <w:rPr>
          <w:rFonts w:cs="Times New Roman"/>
          <w:i/>
          <w:iCs/>
          <w:noProof/>
        </w:rPr>
        <w:t>Canadian Journal of Fisheries and Aquatic Sciences</w:t>
      </w:r>
      <w:r w:rsidRPr="00FA03B1">
        <w:rPr>
          <w:rFonts w:cs="Times New Roman"/>
          <w:noProof/>
        </w:rPr>
        <w:t xml:space="preserve">, </w:t>
      </w:r>
      <w:r w:rsidRPr="00FA03B1">
        <w:rPr>
          <w:rFonts w:cs="Times New Roman"/>
          <w:i/>
          <w:iCs/>
          <w:noProof/>
        </w:rPr>
        <w:t>38</w:t>
      </w:r>
      <w:r w:rsidRPr="00FA03B1">
        <w:rPr>
          <w:rFonts w:cs="Times New Roman"/>
          <w:noProof/>
        </w:rPr>
        <w:t>(1), 10–15. https://doi.org/10.1139/f81-002</w:t>
      </w:r>
    </w:p>
    <w:p w14:paraId="217B036F"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Groot, C., &amp; Margolis, L. (1991). </w:t>
      </w:r>
      <w:r w:rsidRPr="00FA03B1">
        <w:rPr>
          <w:rFonts w:cs="Times New Roman"/>
          <w:i/>
          <w:iCs/>
          <w:noProof/>
        </w:rPr>
        <w:t>Pacific salmon life histories</w:t>
      </w:r>
      <w:r w:rsidRPr="00FA03B1">
        <w:rPr>
          <w:rFonts w:cs="Times New Roman"/>
          <w:noProof/>
        </w:rPr>
        <w:t>. University of British Columbia Press.</w:t>
      </w:r>
    </w:p>
    <w:p w14:paraId="073F6DDA"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Hardin, G. (1960). The Competitive Exclusion Principle. </w:t>
      </w:r>
      <w:r w:rsidRPr="00FA03B1">
        <w:rPr>
          <w:rFonts w:cs="Times New Roman"/>
          <w:i/>
          <w:iCs/>
          <w:noProof/>
        </w:rPr>
        <w:t>Science</w:t>
      </w:r>
      <w:r w:rsidRPr="00FA03B1">
        <w:rPr>
          <w:rFonts w:cs="Times New Roman"/>
          <w:noProof/>
        </w:rPr>
        <w:t xml:space="preserve">, </w:t>
      </w:r>
      <w:r w:rsidRPr="00FA03B1">
        <w:rPr>
          <w:rFonts w:cs="Times New Roman"/>
          <w:i/>
          <w:iCs/>
          <w:noProof/>
        </w:rPr>
        <w:t>131</w:t>
      </w:r>
      <w:r w:rsidRPr="00FA03B1">
        <w:rPr>
          <w:rFonts w:cs="Times New Roman"/>
          <w:noProof/>
        </w:rPr>
        <w:t>, 1292–1297.</w:t>
      </w:r>
    </w:p>
    <w:p w14:paraId="27660456"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Healey, M.C. (1991). </w:t>
      </w:r>
      <w:r w:rsidRPr="00FA03B1">
        <w:rPr>
          <w:rFonts w:cs="Times New Roman"/>
          <w:i/>
          <w:iCs/>
          <w:noProof/>
        </w:rPr>
        <w:t>Diets and Feeding Rates of Juvenile Pink, Chum, and Sockeye Salmon in Hecate Strait, British Columbia</w:t>
      </w:r>
      <w:r w:rsidRPr="00FA03B1">
        <w:rPr>
          <w:rFonts w:cs="Times New Roman"/>
          <w:noProof/>
        </w:rPr>
        <w:t xml:space="preserve">. </w:t>
      </w:r>
      <w:r w:rsidRPr="00FA03B1">
        <w:rPr>
          <w:rFonts w:cs="Times New Roman"/>
          <w:i/>
          <w:iCs/>
          <w:noProof/>
        </w:rPr>
        <w:t>120</w:t>
      </w:r>
      <w:r w:rsidRPr="00FA03B1">
        <w:rPr>
          <w:rFonts w:cs="Times New Roman"/>
          <w:noProof/>
        </w:rPr>
        <w:t>, 303–318. https://doi.org/10.1577/1548-8659(1991)120</w:t>
      </w:r>
    </w:p>
    <w:p w14:paraId="0FC11D4E"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Healey, Michael C. (1979). Detritus and Juvenile Salmon Production in the Nanaimo Estuary: II. Meiofauna Available as Food to Juvenile Chum Salmon (Oncorhynchus keta). </w:t>
      </w:r>
      <w:r w:rsidRPr="00FA03B1">
        <w:rPr>
          <w:rFonts w:cs="Times New Roman"/>
          <w:i/>
          <w:iCs/>
          <w:noProof/>
        </w:rPr>
        <w:t>Journal of the Fisheries Research Board of Canada</w:t>
      </w:r>
      <w:r w:rsidRPr="00FA03B1">
        <w:rPr>
          <w:rFonts w:cs="Times New Roman"/>
          <w:noProof/>
        </w:rPr>
        <w:t xml:space="preserve">, </w:t>
      </w:r>
      <w:r w:rsidRPr="00FA03B1">
        <w:rPr>
          <w:rFonts w:cs="Times New Roman"/>
          <w:i/>
          <w:iCs/>
          <w:noProof/>
        </w:rPr>
        <w:t>36</w:t>
      </w:r>
      <w:r w:rsidRPr="00FA03B1">
        <w:rPr>
          <w:rFonts w:cs="Times New Roman"/>
          <w:noProof/>
        </w:rPr>
        <w:t>(5), 497–503. https://doi.org/10.1139/f79-073</w:t>
      </w:r>
    </w:p>
    <w:p w14:paraId="7E8DE670"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Healey, Michael C. (2009). Resilient salmon, resilient fisheries for British Columbia, Canada. </w:t>
      </w:r>
      <w:r w:rsidRPr="00FA03B1">
        <w:rPr>
          <w:rFonts w:cs="Times New Roman"/>
          <w:i/>
          <w:iCs/>
          <w:noProof/>
        </w:rPr>
        <w:t>Ecology and Society</w:t>
      </w:r>
      <w:r w:rsidRPr="00FA03B1">
        <w:rPr>
          <w:rFonts w:cs="Times New Roman"/>
          <w:noProof/>
        </w:rPr>
        <w:t xml:space="preserve">, </w:t>
      </w:r>
      <w:r w:rsidRPr="00FA03B1">
        <w:rPr>
          <w:rFonts w:cs="Times New Roman"/>
          <w:i/>
          <w:iCs/>
          <w:noProof/>
        </w:rPr>
        <w:t>14</w:t>
      </w:r>
      <w:r w:rsidRPr="00FA03B1">
        <w:rPr>
          <w:rFonts w:cs="Times New Roman"/>
          <w:noProof/>
        </w:rPr>
        <w:t>(1). https://doi.org/10.5751/ES-02619-140102</w:t>
      </w:r>
    </w:p>
    <w:p w14:paraId="24CE643B"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Hunt, B. P. V., Johnson, B. T., Godwin, S. C., Krkošek, M., Pakhomov, E. A., &amp; Rogers, L. A. (2018). The Hakai Institute Juvenile Salmon Program : Early Life History Drivers of Marine Survival in Sockeye , Pink and Chum Salmon in British Columbia. </w:t>
      </w:r>
      <w:r w:rsidRPr="00FA03B1">
        <w:rPr>
          <w:rFonts w:cs="Times New Roman"/>
          <w:i/>
          <w:iCs/>
          <w:noProof/>
        </w:rPr>
        <w:t>North Pacific Anadromous Fish Commission</w:t>
      </w:r>
      <w:r w:rsidRPr="00FA03B1">
        <w:rPr>
          <w:rFonts w:cs="Times New Roman"/>
          <w:noProof/>
        </w:rPr>
        <w:t>, 14.</w:t>
      </w:r>
    </w:p>
    <w:p w14:paraId="1CE7E38F"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James, S. E. (2019). </w:t>
      </w:r>
      <w:r w:rsidRPr="00FA03B1">
        <w:rPr>
          <w:rFonts w:cs="Times New Roman"/>
          <w:i/>
          <w:iCs/>
          <w:noProof/>
        </w:rPr>
        <w:t>Foraging Ecology of Juvenile Fraser River Sockeye Salmon Across Mixed and Stratified Regions of the Early Marine Migration</w:t>
      </w:r>
      <w:r w:rsidRPr="00FA03B1">
        <w:rPr>
          <w:rFonts w:cs="Times New Roman"/>
          <w:noProof/>
        </w:rPr>
        <w:t>. https://doi.org/10.1017/CBO9781107415324.004</w:t>
      </w:r>
    </w:p>
    <w:p w14:paraId="07119A4D"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James, S. E., Pakhomov, E. A., Mahara, N., &amp; Hunt, B. P. V. (2020). Running the trophic gauntlet: Empirical support for reduced foraging success in juvenile salmon in tidally mixed coastal waters. </w:t>
      </w:r>
      <w:r w:rsidRPr="00FA03B1">
        <w:rPr>
          <w:rFonts w:cs="Times New Roman"/>
          <w:i/>
          <w:iCs/>
          <w:noProof/>
        </w:rPr>
        <w:t>Fisheries Oceanography</w:t>
      </w:r>
      <w:r w:rsidRPr="00FA03B1">
        <w:rPr>
          <w:rFonts w:cs="Times New Roman"/>
          <w:noProof/>
        </w:rPr>
        <w:t xml:space="preserve">, </w:t>
      </w:r>
      <w:r w:rsidRPr="00FA03B1">
        <w:rPr>
          <w:rFonts w:cs="Times New Roman"/>
          <w:i/>
          <w:iCs/>
          <w:noProof/>
        </w:rPr>
        <w:t>29</w:t>
      </w:r>
      <w:r w:rsidRPr="00FA03B1">
        <w:rPr>
          <w:rFonts w:cs="Times New Roman"/>
          <w:noProof/>
        </w:rPr>
        <w:t>(3), 0–2. https://doi.org/10.1111/fog.12471</w:t>
      </w:r>
    </w:p>
    <w:p w14:paraId="49593C09"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Jenkins, E. (2011). </w:t>
      </w:r>
      <w:r w:rsidRPr="00FA03B1">
        <w:rPr>
          <w:rFonts w:cs="Times New Roman"/>
          <w:i/>
          <w:iCs/>
          <w:noProof/>
        </w:rPr>
        <w:t>Trophic niche and foodweb dynamics within and among juvenile salmon species in years of contrasting ocean conditions</w:t>
      </w:r>
      <w:r w:rsidRPr="00FA03B1">
        <w:rPr>
          <w:rFonts w:cs="Times New Roman"/>
          <w:noProof/>
        </w:rPr>
        <w:t>.</w:t>
      </w:r>
    </w:p>
    <w:p w14:paraId="7F610AB8"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Johnson, B., Gan, J., Godwin, S., Krkosek, M., &amp; Hunt, B. (2019). Juvenile Salmon Migration Observations in the Discovery Islands and Johnstone Strait in 2018 Compared to 2015–2017. </w:t>
      </w:r>
      <w:r w:rsidRPr="00FA03B1">
        <w:rPr>
          <w:rFonts w:cs="Times New Roman"/>
          <w:i/>
          <w:iCs/>
          <w:noProof/>
        </w:rPr>
        <w:t>Technical Report</w:t>
      </w:r>
      <w:r w:rsidRPr="00FA03B1">
        <w:rPr>
          <w:rFonts w:cs="Times New Roman"/>
          <w:noProof/>
        </w:rPr>
        <w:t xml:space="preserve">, </w:t>
      </w:r>
      <w:r w:rsidRPr="00FA03B1">
        <w:rPr>
          <w:rFonts w:cs="Times New Roman"/>
          <w:i/>
          <w:iCs/>
          <w:noProof/>
        </w:rPr>
        <w:t>15</w:t>
      </w:r>
      <w:r w:rsidRPr="00FA03B1">
        <w:rPr>
          <w:rFonts w:cs="Times New Roman"/>
          <w:noProof/>
        </w:rPr>
        <w:t>, 31–39. https://doi.org/10.23849/npafctr15/31.39.</w:t>
      </w:r>
    </w:p>
    <w:p w14:paraId="48E532CC"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Johnson, S. P., &amp; Schindler, D. E. (2009). Trophic ecology of Pacific salmon (Oncorhynchus spp.) in the ocean: A synthesis of stable isotope research. </w:t>
      </w:r>
      <w:r w:rsidRPr="00FA03B1">
        <w:rPr>
          <w:rFonts w:cs="Times New Roman"/>
          <w:i/>
          <w:iCs/>
          <w:noProof/>
        </w:rPr>
        <w:t>Ecological Research</w:t>
      </w:r>
      <w:r w:rsidRPr="00FA03B1">
        <w:rPr>
          <w:rFonts w:cs="Times New Roman"/>
          <w:noProof/>
        </w:rPr>
        <w:t xml:space="preserve">, </w:t>
      </w:r>
      <w:r w:rsidRPr="00FA03B1">
        <w:rPr>
          <w:rFonts w:cs="Times New Roman"/>
          <w:i/>
          <w:iCs/>
          <w:noProof/>
        </w:rPr>
        <w:t>24</w:t>
      </w:r>
      <w:r w:rsidRPr="00FA03B1">
        <w:rPr>
          <w:rFonts w:cs="Times New Roman"/>
          <w:noProof/>
        </w:rPr>
        <w:t>(4), 855–863. https://doi.org/10.1007/s11284-008-0559-0</w:t>
      </w:r>
    </w:p>
    <w:p w14:paraId="1BDAA2FD"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Khangaonkar, T., Long, W., &amp; Xu, W. (2017). Assessment of circulation and inter-basin transport in the Salish Sea including Johnstone Strait and Discovery Islands pathways. </w:t>
      </w:r>
      <w:r w:rsidRPr="00FA03B1">
        <w:rPr>
          <w:rFonts w:cs="Times New Roman"/>
          <w:i/>
          <w:iCs/>
          <w:noProof/>
        </w:rPr>
        <w:t>Ocean Modelling</w:t>
      </w:r>
      <w:r w:rsidRPr="00FA03B1">
        <w:rPr>
          <w:rFonts w:cs="Times New Roman"/>
          <w:noProof/>
        </w:rPr>
        <w:t xml:space="preserve">, </w:t>
      </w:r>
      <w:r w:rsidRPr="00FA03B1">
        <w:rPr>
          <w:rFonts w:cs="Times New Roman"/>
          <w:i/>
          <w:iCs/>
          <w:noProof/>
        </w:rPr>
        <w:t>109</w:t>
      </w:r>
      <w:r w:rsidRPr="00FA03B1">
        <w:rPr>
          <w:rFonts w:cs="Times New Roman"/>
          <w:noProof/>
        </w:rPr>
        <w:t>, 11–32. https://doi.org/10.1016/j.ocemod.2016.11.004</w:t>
      </w:r>
    </w:p>
    <w:p w14:paraId="2DAB8673"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Krebs, C. J. (2013). Niche measures and resource preferences. In </w:t>
      </w:r>
      <w:r w:rsidRPr="00FA03B1">
        <w:rPr>
          <w:rFonts w:cs="Times New Roman"/>
          <w:i/>
          <w:iCs/>
          <w:noProof/>
        </w:rPr>
        <w:t>Ecological Methodology</w:t>
      </w:r>
      <w:r w:rsidRPr="00FA03B1">
        <w:rPr>
          <w:rFonts w:cs="Times New Roman"/>
          <w:noProof/>
        </w:rPr>
        <w:t xml:space="preserve"> (pp. 597–651).</w:t>
      </w:r>
    </w:p>
    <w:p w14:paraId="2851A8A5"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Levings, C. D. (2016). </w:t>
      </w:r>
      <w:r w:rsidRPr="00FA03B1">
        <w:rPr>
          <w:rFonts w:cs="Times New Roman"/>
          <w:i/>
          <w:iCs/>
          <w:noProof/>
        </w:rPr>
        <w:t>Ecology of salmonids in estuaries around the world: adaptations, habitats, and conservation</w:t>
      </w:r>
      <w:r w:rsidRPr="00FA03B1">
        <w:rPr>
          <w:rFonts w:cs="Times New Roman"/>
          <w:noProof/>
        </w:rPr>
        <w:t>. University of British Columbia Press.</w:t>
      </w:r>
    </w:p>
    <w:p w14:paraId="5FBF84A0"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Mackas, D. L., Thomson, R. E., &amp; Galbraith, M. (2001). Changes in the zooplankton community of the British Columbia continental margin, 1985-1999, and their covariation with oceanographic conditions. </w:t>
      </w:r>
      <w:r w:rsidRPr="00FA03B1">
        <w:rPr>
          <w:rFonts w:cs="Times New Roman"/>
          <w:i/>
          <w:iCs/>
          <w:noProof/>
        </w:rPr>
        <w:t>Canadian Journal of Fisheries and Aquatic Sciences</w:t>
      </w:r>
      <w:r w:rsidRPr="00FA03B1">
        <w:rPr>
          <w:rFonts w:cs="Times New Roman"/>
          <w:noProof/>
        </w:rPr>
        <w:t xml:space="preserve">, </w:t>
      </w:r>
      <w:r w:rsidRPr="00FA03B1">
        <w:rPr>
          <w:rFonts w:cs="Times New Roman"/>
          <w:i/>
          <w:iCs/>
          <w:noProof/>
        </w:rPr>
        <w:t>58</w:t>
      </w:r>
      <w:r w:rsidRPr="00FA03B1">
        <w:rPr>
          <w:rFonts w:cs="Times New Roman"/>
          <w:noProof/>
        </w:rPr>
        <w:t>(4), 685–702. https://search.proquest.com/docview/219273927?pq-origsite=summon&amp;accountid=14656</w:t>
      </w:r>
    </w:p>
    <w:p w14:paraId="514FE14A"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Mahara, N. (2018). </w:t>
      </w:r>
      <w:r w:rsidRPr="00FA03B1">
        <w:rPr>
          <w:rFonts w:cs="Times New Roman"/>
          <w:i/>
          <w:iCs/>
          <w:noProof/>
        </w:rPr>
        <w:t>Zooplankton Community Composition Across a Range of Productivity Regimes in Coastal British Columbia</w:t>
      </w:r>
      <w:r w:rsidRPr="00FA03B1">
        <w:rPr>
          <w:rFonts w:cs="Times New Roman"/>
          <w:noProof/>
        </w:rPr>
        <w:t>.</w:t>
      </w:r>
    </w:p>
    <w:p w14:paraId="0082B4B2"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Malick, M. J., &amp; Cox, S. P. (2016). Regional-scale declines in productivity of pink and chum salmon stocks in western North America. </w:t>
      </w:r>
      <w:r w:rsidRPr="00FA03B1">
        <w:rPr>
          <w:rFonts w:cs="Times New Roman"/>
          <w:i/>
          <w:iCs/>
          <w:noProof/>
        </w:rPr>
        <w:t>PLoS ONE</w:t>
      </w:r>
      <w:r w:rsidRPr="00FA03B1">
        <w:rPr>
          <w:rFonts w:cs="Times New Roman"/>
          <w:noProof/>
        </w:rPr>
        <w:t xml:space="preserve">, </w:t>
      </w:r>
      <w:r w:rsidRPr="00FA03B1">
        <w:rPr>
          <w:rFonts w:cs="Times New Roman"/>
          <w:i/>
          <w:iCs/>
          <w:noProof/>
        </w:rPr>
        <w:t>11</w:t>
      </w:r>
      <w:r w:rsidRPr="00FA03B1">
        <w:rPr>
          <w:rFonts w:cs="Times New Roman"/>
          <w:noProof/>
        </w:rPr>
        <w:t>(1), 1–23. https://doi.org/10.1371/journal.pone.0146009</w:t>
      </w:r>
    </w:p>
    <w:p w14:paraId="315AB7DA"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FA03B1">
        <w:rPr>
          <w:rFonts w:cs="Times New Roman"/>
          <w:i/>
          <w:iCs/>
          <w:noProof/>
        </w:rPr>
        <w:t>PLoS ONE</w:t>
      </w:r>
      <w:r w:rsidRPr="00FA03B1">
        <w:rPr>
          <w:rFonts w:cs="Times New Roman"/>
          <w:noProof/>
        </w:rPr>
        <w:t xml:space="preserve">, </w:t>
      </w:r>
      <w:r w:rsidRPr="00FA03B1">
        <w:rPr>
          <w:rFonts w:cs="Times New Roman"/>
          <w:i/>
          <w:iCs/>
          <w:noProof/>
        </w:rPr>
        <w:t>14</w:t>
      </w:r>
      <w:r w:rsidRPr="00FA03B1">
        <w:rPr>
          <w:rFonts w:cs="Times New Roman"/>
          <w:noProof/>
        </w:rPr>
        <w:t>(2), 1–24. https://doi.org/10.1371/journal.pone.0211473</w:t>
      </w:r>
    </w:p>
    <w:p w14:paraId="004BFFF7"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Mckinnell, S., Curchitser, E., Groot, K., Kaeriyama, M., &amp; Trudel, M. (2014). Oceanic and atmospheric extremes motivate a new hypothesis for variable marine survival of Fraser River sockeye salmon. </w:t>
      </w:r>
      <w:r w:rsidRPr="00FA03B1">
        <w:rPr>
          <w:rFonts w:cs="Times New Roman"/>
          <w:i/>
          <w:iCs/>
          <w:noProof/>
        </w:rPr>
        <w:t>Fisheries Oceanography</w:t>
      </w:r>
      <w:r w:rsidRPr="00FA03B1">
        <w:rPr>
          <w:rFonts w:cs="Times New Roman"/>
          <w:noProof/>
        </w:rPr>
        <w:t xml:space="preserve">, </w:t>
      </w:r>
      <w:r w:rsidRPr="00FA03B1">
        <w:rPr>
          <w:rFonts w:cs="Times New Roman"/>
          <w:i/>
          <w:iCs/>
          <w:noProof/>
        </w:rPr>
        <w:t>23</w:t>
      </w:r>
      <w:r w:rsidRPr="00FA03B1">
        <w:rPr>
          <w:rFonts w:cs="Times New Roman"/>
          <w:noProof/>
        </w:rPr>
        <w:t>(4), 322–341. https://doi.org/10.1111/fog.12063</w:t>
      </w:r>
    </w:p>
    <w:p w14:paraId="7EA75692"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Mcqueen, D., &amp; Ware, D. (2006). </w:t>
      </w:r>
      <w:r w:rsidRPr="00FA03B1">
        <w:rPr>
          <w:rFonts w:cs="Times New Roman"/>
          <w:i/>
          <w:iCs/>
          <w:noProof/>
        </w:rPr>
        <w:t>Handbook of Physical, Chemical, Phytoplankton, and Zooplankton Data from Hecate Strait, Dixon Entrance, Goose Island Bank and Queen Charlotte Sound</w:t>
      </w:r>
      <w:r w:rsidRPr="00FA03B1">
        <w:rPr>
          <w:rFonts w:cs="Times New Roman"/>
          <w:noProof/>
        </w:rPr>
        <w:t>. 133. http://skeenasalmonprogram.ca/libraryfiles/lib_236.pdf</w:t>
      </w:r>
    </w:p>
    <w:p w14:paraId="74B10B32"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Osgood, G. J., Kennedy, L. A., Holden, J. J., Hertz, E., McKinnell, S., &amp; Juanes, F. (2016). Historical diets of forage fish and juvenile pacific salmon in the strait of Georgia, 1966-1968. </w:t>
      </w:r>
      <w:r w:rsidRPr="00FA03B1">
        <w:rPr>
          <w:rFonts w:cs="Times New Roman"/>
          <w:i/>
          <w:iCs/>
          <w:noProof/>
        </w:rPr>
        <w:t>Marine and Coastal Fisheries</w:t>
      </w:r>
      <w:r w:rsidRPr="00FA03B1">
        <w:rPr>
          <w:rFonts w:cs="Times New Roman"/>
          <w:noProof/>
        </w:rPr>
        <w:t xml:space="preserve">, </w:t>
      </w:r>
      <w:r w:rsidRPr="00FA03B1">
        <w:rPr>
          <w:rFonts w:cs="Times New Roman"/>
          <w:i/>
          <w:iCs/>
          <w:noProof/>
        </w:rPr>
        <w:t>8</w:t>
      </w:r>
      <w:r w:rsidRPr="00FA03B1">
        <w:rPr>
          <w:rFonts w:cs="Times New Roman"/>
          <w:noProof/>
        </w:rPr>
        <w:t>(1), 580–594. https://doi.org/10.1080/19425120.2016.1223231</w:t>
      </w:r>
    </w:p>
    <w:p w14:paraId="47078037"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Pearson, W. H., Deriso, R. B., Elston, R. A., Hook, S. E., Parker, K. R., &amp; Anderson, J. W. (2012). Hypotheses concerning the decline and poor recovery of Pacific herring in Prince William Sound, Alaska. </w:t>
      </w:r>
      <w:r w:rsidRPr="00FA03B1">
        <w:rPr>
          <w:rFonts w:cs="Times New Roman"/>
          <w:i/>
          <w:iCs/>
          <w:noProof/>
        </w:rPr>
        <w:t>Reviews in Fish Biology and Fisheries</w:t>
      </w:r>
      <w:r w:rsidRPr="00FA03B1">
        <w:rPr>
          <w:rFonts w:cs="Times New Roman"/>
          <w:noProof/>
        </w:rPr>
        <w:t xml:space="preserve">, </w:t>
      </w:r>
      <w:r w:rsidRPr="00FA03B1">
        <w:rPr>
          <w:rFonts w:cs="Times New Roman"/>
          <w:i/>
          <w:iCs/>
          <w:noProof/>
        </w:rPr>
        <w:t>22</w:t>
      </w:r>
      <w:r w:rsidRPr="00FA03B1">
        <w:rPr>
          <w:rFonts w:cs="Times New Roman"/>
          <w:noProof/>
        </w:rPr>
        <w:t>(1), 95–135. https://doi.org/10.1007/s11160-011-9225-7</w:t>
      </w:r>
    </w:p>
    <w:p w14:paraId="05CE8BFC"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Pocheville, A. (2015). The ecological niche: History and recent controversies. In </w:t>
      </w:r>
      <w:r w:rsidRPr="00FA03B1">
        <w:rPr>
          <w:rFonts w:cs="Times New Roman"/>
          <w:i/>
          <w:iCs/>
          <w:noProof/>
        </w:rPr>
        <w:t>Handbook of Evolutionary Thinking in the Sciences</w:t>
      </w:r>
      <w:r w:rsidRPr="00FA03B1">
        <w:rPr>
          <w:rFonts w:cs="Times New Roman"/>
          <w:noProof/>
        </w:rPr>
        <w:t xml:space="preserve"> (Issue January). https://doi.org/10.1007/978-94-017-9014-7_26</w:t>
      </w:r>
    </w:p>
    <w:p w14:paraId="5FDCF965"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Quinn, T. P. (2018). </w:t>
      </w:r>
      <w:r w:rsidRPr="00FA03B1">
        <w:rPr>
          <w:rFonts w:cs="Times New Roman"/>
          <w:i/>
          <w:iCs/>
          <w:noProof/>
        </w:rPr>
        <w:t>The behaviour and ecology of Pacific salmon and trout</w:t>
      </w:r>
      <w:r w:rsidRPr="00FA03B1">
        <w:rPr>
          <w:rFonts w:cs="Times New Roman"/>
          <w:noProof/>
        </w:rPr>
        <w:t xml:space="preserve"> (Second). University of Washington Press.</w:t>
      </w:r>
    </w:p>
    <w:p w14:paraId="3B587008"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Ruggerone, G. T., &amp; Irvine, J. R. (2018). Numbers and Biomass of Natural- and Hatchery-Origin Pink Salmon, Chum Salmon, and Sockeye Salmon in the North Pacific Ocean, 1925–2015. </w:t>
      </w:r>
      <w:r w:rsidRPr="00FA03B1">
        <w:rPr>
          <w:rFonts w:cs="Times New Roman"/>
          <w:i/>
          <w:iCs/>
          <w:noProof/>
        </w:rPr>
        <w:t>Marine and Coastal Fisheries</w:t>
      </w:r>
      <w:r w:rsidRPr="00FA03B1">
        <w:rPr>
          <w:rFonts w:cs="Times New Roman"/>
          <w:noProof/>
        </w:rPr>
        <w:t xml:space="preserve">, </w:t>
      </w:r>
      <w:r w:rsidRPr="00FA03B1">
        <w:rPr>
          <w:rFonts w:cs="Times New Roman"/>
          <w:i/>
          <w:iCs/>
          <w:noProof/>
        </w:rPr>
        <w:t>10</w:t>
      </w:r>
      <w:r w:rsidRPr="00FA03B1">
        <w:rPr>
          <w:rFonts w:cs="Times New Roman"/>
          <w:noProof/>
        </w:rPr>
        <w:t>(2), 152–168. https://doi.org/10.1002/mcf2.10023</w:t>
      </w:r>
    </w:p>
    <w:p w14:paraId="4ACEC2AA"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Ruggerone, G. T., &amp; Nielsen, J. L. (2004). Evidence for competitive dominance of Pink salmon (Oncorhynchus gorbuscha) over other Salmonids in the North Pacific Ocean. </w:t>
      </w:r>
      <w:r w:rsidRPr="00FA03B1">
        <w:rPr>
          <w:rFonts w:cs="Times New Roman"/>
          <w:i/>
          <w:iCs/>
          <w:noProof/>
        </w:rPr>
        <w:t>Reviews in Fish Biology and Fisheries</w:t>
      </w:r>
      <w:r w:rsidRPr="00FA03B1">
        <w:rPr>
          <w:rFonts w:cs="Times New Roman"/>
          <w:noProof/>
        </w:rPr>
        <w:t xml:space="preserve">, </w:t>
      </w:r>
      <w:r w:rsidRPr="00FA03B1">
        <w:rPr>
          <w:rFonts w:cs="Times New Roman"/>
          <w:i/>
          <w:iCs/>
          <w:noProof/>
        </w:rPr>
        <w:t>14</w:t>
      </w:r>
      <w:r w:rsidRPr="00FA03B1">
        <w:rPr>
          <w:rFonts w:cs="Times New Roman"/>
          <w:noProof/>
        </w:rPr>
        <w:t>(3), 371–390. https://doi.org/10.1007/s11160-004-6927-0</w:t>
      </w:r>
    </w:p>
    <w:p w14:paraId="790ED2D7"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Ruggerone, G. T., Springer, A. M., Shaul, L. D., &amp; van Vliet, G. B. (2019). Unprecedented biennial pattern of birth and mortality in an endangered apex predator, the southern resident killer whale, in the eastern North Pacific Ocean. </w:t>
      </w:r>
      <w:r w:rsidRPr="00FA03B1">
        <w:rPr>
          <w:rFonts w:cs="Times New Roman"/>
          <w:i/>
          <w:iCs/>
          <w:noProof/>
        </w:rPr>
        <w:t>Marine Ecology Progress Series</w:t>
      </w:r>
      <w:r w:rsidRPr="00FA03B1">
        <w:rPr>
          <w:rFonts w:cs="Times New Roman"/>
          <w:noProof/>
        </w:rPr>
        <w:t xml:space="preserve">, </w:t>
      </w:r>
      <w:r w:rsidRPr="00FA03B1">
        <w:rPr>
          <w:rFonts w:cs="Times New Roman"/>
          <w:i/>
          <w:iCs/>
          <w:noProof/>
        </w:rPr>
        <w:t>608</w:t>
      </w:r>
      <w:r w:rsidRPr="00FA03B1">
        <w:rPr>
          <w:rFonts w:cs="Times New Roman"/>
          <w:noProof/>
        </w:rPr>
        <w:t>(1), 291–296. https://doi.org/10.3354/meps12835</w:t>
      </w:r>
    </w:p>
    <w:p w14:paraId="48BB6F33"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Springer, A. M., Van Vliet, G. B., Bool, N., Crowley, M., Fullagar, P., Lea, M. A., Monash, R., Price, C., Vertigan, C., &amp; Woehler, E. J. (2018). Transhemispheric ecosystem disservices of pink salmon in a Pacific Ocean macrosystem. </w:t>
      </w:r>
      <w:r w:rsidRPr="00FA03B1">
        <w:rPr>
          <w:rFonts w:cs="Times New Roman"/>
          <w:i/>
          <w:iCs/>
          <w:noProof/>
        </w:rPr>
        <w:t>Proceedings of the National Academy of Sciences of the United States of America</w:t>
      </w:r>
      <w:r w:rsidRPr="00FA03B1">
        <w:rPr>
          <w:rFonts w:cs="Times New Roman"/>
          <w:noProof/>
        </w:rPr>
        <w:t xml:space="preserve">, </w:t>
      </w:r>
      <w:r w:rsidRPr="00FA03B1">
        <w:rPr>
          <w:rFonts w:cs="Times New Roman"/>
          <w:i/>
          <w:iCs/>
          <w:noProof/>
        </w:rPr>
        <w:t>115</w:t>
      </w:r>
      <w:r w:rsidRPr="00FA03B1">
        <w:rPr>
          <w:rFonts w:cs="Times New Roman"/>
          <w:noProof/>
        </w:rPr>
        <w:t>(22), E5038–E5045. https://doi.org/10.1073/pnas.1720577115</w:t>
      </w:r>
    </w:p>
    <w:p w14:paraId="59A5E359"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Tadokoro, K., Ishida, Y., Davis, N. D., Ueyanagi, S., &amp; Sugimoto, T. (1996). Change in chum salmon (Oncorhynchus keta) stomach contents associated with fluctuation of pink salmon (O. gorbuscha) abundance in the central subarctic Pacific and Bering Sea. </w:t>
      </w:r>
      <w:r w:rsidRPr="00FA03B1">
        <w:rPr>
          <w:rFonts w:cs="Times New Roman"/>
          <w:i/>
          <w:iCs/>
          <w:noProof/>
        </w:rPr>
        <w:t>Fisheries Oceanography</w:t>
      </w:r>
      <w:r w:rsidRPr="00FA03B1">
        <w:rPr>
          <w:rFonts w:cs="Times New Roman"/>
          <w:noProof/>
        </w:rPr>
        <w:t xml:space="preserve">, </w:t>
      </w:r>
      <w:r w:rsidRPr="00FA03B1">
        <w:rPr>
          <w:rFonts w:cs="Times New Roman"/>
          <w:i/>
          <w:iCs/>
          <w:noProof/>
        </w:rPr>
        <w:t>5</w:t>
      </w:r>
      <w:r w:rsidRPr="00FA03B1">
        <w:rPr>
          <w:rFonts w:cs="Times New Roman"/>
          <w:noProof/>
        </w:rPr>
        <w:t>(2), 89–99. https://doi.org/10.1111/j.1365-2419.1996.tb00108.x</w:t>
      </w:r>
    </w:p>
    <w:p w14:paraId="4C0FB5C8"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Weingartner, T., Eisner, L., Eckert, G. L., &amp; Danielson, S. (2009). Southeast Alaska: Oceanographic habitats and linkages. </w:t>
      </w:r>
      <w:r w:rsidRPr="00FA03B1">
        <w:rPr>
          <w:rFonts w:cs="Times New Roman"/>
          <w:i/>
          <w:iCs/>
          <w:noProof/>
        </w:rPr>
        <w:t>Journal of Biogeography</w:t>
      </w:r>
      <w:r w:rsidRPr="00FA03B1">
        <w:rPr>
          <w:rFonts w:cs="Times New Roman"/>
          <w:noProof/>
        </w:rPr>
        <w:t xml:space="preserve">, </w:t>
      </w:r>
      <w:r w:rsidRPr="00FA03B1">
        <w:rPr>
          <w:rFonts w:cs="Times New Roman"/>
          <w:i/>
          <w:iCs/>
          <w:noProof/>
        </w:rPr>
        <w:t>36</w:t>
      </w:r>
      <w:r w:rsidRPr="00FA03B1">
        <w:rPr>
          <w:rFonts w:cs="Times New Roman"/>
          <w:noProof/>
        </w:rPr>
        <w:t>(3), 387–400. https://doi.org/10.1111/j.1365-2699.2008.01994.x</w:t>
      </w:r>
    </w:p>
    <w:p w14:paraId="11BD9B71"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Welch, D. W. (1997). Anatomical specialization in the gut of Pacific salmon (Oncorhynchus): Evidence for oceanic limits to salmon production? </w:t>
      </w:r>
      <w:r w:rsidRPr="00FA03B1">
        <w:rPr>
          <w:rFonts w:cs="Times New Roman"/>
          <w:i/>
          <w:iCs/>
          <w:noProof/>
        </w:rPr>
        <w:t>Canadian Journal of Zoology</w:t>
      </w:r>
      <w:r w:rsidRPr="00FA03B1">
        <w:rPr>
          <w:rFonts w:cs="Times New Roman"/>
          <w:noProof/>
        </w:rPr>
        <w:t xml:space="preserve">, </w:t>
      </w:r>
      <w:r w:rsidRPr="00FA03B1">
        <w:rPr>
          <w:rFonts w:cs="Times New Roman"/>
          <w:i/>
          <w:iCs/>
          <w:noProof/>
        </w:rPr>
        <w:t>75</w:t>
      </w:r>
      <w:r w:rsidRPr="00FA03B1">
        <w:rPr>
          <w:rFonts w:cs="Times New Roman"/>
          <w:noProof/>
        </w:rPr>
        <w:t>(6), 936–942. https://doi.org/10.1139/z97-112</w:t>
      </w:r>
    </w:p>
    <w:p w14:paraId="3200F31A"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Wyllie de Echeverria, V. R., &amp; Thornton, T. F. (2019). Using traditional ecological knowledge to understand and adapt to climate and biodiversity change on the Pacific coast of North America. </w:t>
      </w:r>
      <w:r w:rsidRPr="00FA03B1">
        <w:rPr>
          <w:rFonts w:cs="Times New Roman"/>
          <w:i/>
          <w:iCs/>
          <w:noProof/>
        </w:rPr>
        <w:t>Ambio</w:t>
      </w:r>
      <w:r w:rsidRPr="00FA03B1">
        <w:rPr>
          <w:rFonts w:cs="Times New Roman"/>
          <w:noProof/>
        </w:rPr>
        <w:t xml:space="preserve">, </w:t>
      </w:r>
      <w:r w:rsidRPr="00FA03B1">
        <w:rPr>
          <w:rFonts w:cs="Times New Roman"/>
          <w:i/>
          <w:iCs/>
          <w:noProof/>
        </w:rPr>
        <w:t>48</w:t>
      </w:r>
      <w:r w:rsidRPr="00FA03B1">
        <w:rPr>
          <w:rFonts w:cs="Times New Roman"/>
          <w:noProof/>
        </w:rPr>
        <w:t>(12), 1447–1469. https://doi.org/10.1007/s13280-019-01218-6</w:t>
      </w:r>
    </w:p>
    <w:p w14:paraId="7E56FF4D" w14:textId="77777777" w:rsidR="001210AF" w:rsidRDefault="00FA03B1" w:rsidP="001210AF">
      <w:pPr>
        <w:rPr>
          <w:rFonts w:eastAsia="Times New Roman" w:cs="Times New Roman"/>
        </w:rPr>
        <w:sectPr w:rsidR="001210AF" w:rsidSect="001210AF">
          <w:pgSz w:w="12240" w:h="15840"/>
          <w:pgMar w:top="1440" w:right="1440" w:bottom="1440" w:left="1440" w:header="708" w:footer="708" w:gutter="0"/>
          <w:cols w:space="708"/>
          <w:docGrid w:linePitch="360"/>
        </w:sectPr>
      </w:pPr>
      <w:r>
        <w:rPr>
          <w:rFonts w:eastAsia="Times New Roman" w:cs="Times New Roman"/>
        </w:rPr>
        <w:fldChar w:fldCharType="end"/>
      </w:r>
    </w:p>
    <w:p w14:paraId="172E64F8" w14:textId="49CF574F" w:rsidR="007F1E58" w:rsidRDefault="007F1E58" w:rsidP="001210AF">
      <w:pPr>
        <w:pStyle w:val="Heading1"/>
      </w:pPr>
      <w:bookmarkStart w:id="175" w:name="_Toc47019052"/>
      <w:r>
        <w:t>Appendix</w:t>
      </w:r>
      <w:bookmarkEnd w:id="175"/>
    </w:p>
    <w:p w14:paraId="7E5F0B21" w14:textId="1F3AECFF" w:rsidR="007F1E58" w:rsidRDefault="007F1E58" w:rsidP="00FA03B1">
      <w:pPr>
        <w:rPr>
          <w:rFonts w:eastAsia="Times New Roman" w:cs="Times New Roman"/>
        </w:rPr>
      </w:pPr>
    </w:p>
    <w:p w14:paraId="6B7A0F10" w14:textId="3E9592A5" w:rsidR="007F1E58" w:rsidRDefault="007F1E58" w:rsidP="007F1E58">
      <w:pPr>
        <w:pStyle w:val="Heading9"/>
      </w:pPr>
      <w:bookmarkStart w:id="176" w:name="_Toc47019424"/>
      <w:r>
        <w:t>Table A.1: Diet composition</w:t>
      </w:r>
      <w:r w:rsidR="006E0CC9">
        <w:t xml:space="preserve"> (% wet weight)</w:t>
      </w:r>
      <w:r>
        <w:t xml:space="preserve"> summary of juvenile salmon for each sampling date 2015-2016</w:t>
      </w:r>
      <w:r w:rsidR="006E0CC9">
        <w:t>.</w:t>
      </w:r>
      <w:bookmarkEnd w:id="176"/>
    </w:p>
    <w:p w14:paraId="46086437" w14:textId="4D98C379" w:rsidR="007F1E58" w:rsidRDefault="001210AF" w:rsidP="00FA03B1">
      <w:pPr>
        <w:rPr>
          <w:rFonts w:eastAsia="Times New Roman" w:cs="Times New Roman"/>
        </w:rPr>
      </w:pPr>
      <w:r>
        <w:rPr>
          <w:rFonts w:eastAsia="Times New Roman" w:cs="Times New Roman"/>
          <w:noProof/>
        </w:rPr>
        <w:drawing>
          <wp:inline distT="0" distB="0" distL="0" distR="0" wp14:anchorId="788FE23A" wp14:editId="38A2EA50">
            <wp:extent cx="9009380" cy="3527711"/>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a:stretch>
                      <a:fillRect/>
                    </a:stretch>
                  </pic:blipFill>
                  <pic:spPr>
                    <a:xfrm>
                      <a:off x="0" y="0"/>
                      <a:ext cx="9036384" cy="3538285"/>
                    </a:xfrm>
                    <a:prstGeom prst="rect">
                      <a:avLst/>
                    </a:prstGeom>
                  </pic:spPr>
                </pic:pic>
              </a:graphicData>
            </a:graphic>
          </wp:inline>
        </w:drawing>
      </w:r>
    </w:p>
    <w:p w14:paraId="37F45CFE" w14:textId="77777777" w:rsidR="007F1E58" w:rsidRPr="00EB46DF" w:rsidRDefault="007F1E58" w:rsidP="00FA03B1">
      <w:pPr>
        <w:rPr>
          <w:rFonts w:eastAsia="Times New Roman" w:cs="Times New Roman"/>
        </w:rPr>
      </w:pPr>
    </w:p>
    <w:sectPr w:rsidR="007F1E58" w:rsidRPr="00EB46DF" w:rsidSect="001210AF">
      <w:pgSz w:w="15840" w:h="12240" w:orient="landscape"/>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6" w:author="Vanessa Fladmark" w:date="2020-07-15T14:20:00Z" w:initials="VF">
    <w:p w14:paraId="54FAC8FD" w14:textId="77777777" w:rsidR="00327172" w:rsidRDefault="00327172" w:rsidP="00A43EB6">
      <w:pPr>
        <w:pStyle w:val="CommentText"/>
      </w:pPr>
      <w:r>
        <w:rPr>
          <w:rStyle w:val="CommentReference"/>
        </w:rPr>
        <w:annotationRef/>
      </w:r>
      <w:r>
        <w:rPr>
          <w:rStyle w:val="CommentReference"/>
        </w:rPr>
        <w:annotationRef/>
      </w:r>
      <w:r>
        <w:t>Good concise lit review – might expand somewhat to ref Healey et al work at Nanaimo re chum energetics and harps</w:t>
      </w:r>
    </w:p>
    <w:p w14:paraId="54B5E7AB" w14:textId="5CC15F46" w:rsidR="00327172" w:rsidRDefault="00327172">
      <w:pPr>
        <w:pStyle w:val="CommentText"/>
      </w:pPr>
      <w:r>
        <w:t>(CL comment)</w:t>
      </w:r>
    </w:p>
  </w:comment>
  <w:comment w:id="67" w:author="Vanessa Fladmark" w:date="2020-07-23T12:36:00Z" w:initials="VF">
    <w:p w14:paraId="48B573F4" w14:textId="5D533972" w:rsidR="00327172" w:rsidRDefault="00327172">
      <w:pPr>
        <w:pStyle w:val="CommentText"/>
      </w:pPr>
      <w:r>
        <w:rPr>
          <w:rStyle w:val="CommentReference"/>
        </w:rPr>
        <w:annotationRef/>
      </w:r>
      <w:r>
        <w:t>Move to discussion later on. (</w:t>
      </w:r>
      <w:proofErr w:type="spellStart"/>
      <w:r>
        <w:t>Sturdevant</w:t>
      </w:r>
      <w:proofErr w:type="spellEnd"/>
      <w:r>
        <w:t xml:space="preserve"> et al 2004)</w:t>
      </w:r>
    </w:p>
  </w:comment>
  <w:comment w:id="78" w:author="Brian" w:date="2020-07-13T07:47:00Z" w:initials="%">
    <w:p w14:paraId="7DE3EF6A" w14:textId="255D1D66" w:rsidR="00327172" w:rsidRDefault="00327172">
      <w:pPr>
        <w:pStyle w:val="CommentText"/>
      </w:pPr>
      <w:r>
        <w:rPr>
          <w:rStyle w:val="CommentReference"/>
        </w:rPr>
        <w:annotationRef/>
      </w:r>
      <w:r>
        <w:t xml:space="preserve">Perhaps comment on size of fish here. What does the change in size between DI and JS tell you? </w:t>
      </w:r>
    </w:p>
  </w:comment>
  <w:comment w:id="79" w:author="evgeny" w:date="2020-07-06T21:28:00Z" w:initials="e">
    <w:p w14:paraId="27C12E8B" w14:textId="77777777" w:rsidR="00327172" w:rsidRDefault="00327172" w:rsidP="008F3081">
      <w:pPr>
        <w:pStyle w:val="CommentText"/>
      </w:pPr>
      <w:r>
        <w:rPr>
          <w:rStyle w:val="CommentReference"/>
        </w:rPr>
        <w:annotationRef/>
      </w:r>
      <w:r>
        <w:t>I think I would agree with Brian here. A bit better and consistent description on the cluster analysis would improve results section here.</w:t>
      </w:r>
    </w:p>
  </w:comment>
  <w:comment w:id="81" w:author="Brian" w:date="2020-07-13T07:57:00Z" w:initials="%">
    <w:p w14:paraId="6FA9B584" w14:textId="50054C67" w:rsidR="00327172" w:rsidRDefault="00327172">
      <w:pPr>
        <w:pStyle w:val="CommentText"/>
      </w:pPr>
      <w:r>
        <w:rPr>
          <w:rStyle w:val="CommentReference"/>
        </w:rPr>
        <w:annotationRef/>
      </w:r>
      <w:r>
        <w:t>A good indication that they are feeding off substrate</w:t>
      </w:r>
    </w:p>
  </w:comment>
  <w:comment w:id="82" w:author="Brian" w:date="2020-07-13T08:06:00Z" w:initials="%">
    <w:p w14:paraId="159CDDBC" w14:textId="5F5205AA" w:rsidR="00327172" w:rsidRDefault="00327172">
      <w:pPr>
        <w:pStyle w:val="CommentText"/>
      </w:pPr>
      <w:r>
        <w:rPr>
          <w:rStyle w:val="CommentReference"/>
        </w:rPr>
        <w:annotationRef/>
      </w:r>
      <w:r>
        <w:t xml:space="preserve">Does this mean that they had different feeding times? </w:t>
      </w:r>
    </w:p>
  </w:comment>
  <w:comment w:id="85" w:author="evgeny" w:date="2020-07-06T21:32:00Z" w:initials="e">
    <w:p w14:paraId="7A75F6B7" w14:textId="4FCD6247" w:rsidR="00327172" w:rsidRDefault="00327172">
      <w:pPr>
        <w:pStyle w:val="CommentText"/>
      </w:pPr>
      <w:r>
        <w:rPr>
          <w:rStyle w:val="CommentReference"/>
        </w:rPr>
        <w:annotationRef/>
      </w:r>
      <w:r>
        <w:t xml:space="preserve">Your discussion requires reshuffling/restructuring. Firstly, you have identified clear goals and aims for this paper, so you should follow the similar order/structure in the discussion. </w:t>
      </w:r>
    </w:p>
    <w:p w14:paraId="154010BE" w14:textId="2867E8E1" w:rsidR="00327172" w:rsidRDefault="00327172">
      <w:pPr>
        <w:pStyle w:val="CommentText"/>
      </w:pPr>
      <w:r>
        <w:t>1). First para can capture main results but in really general sense.</w:t>
      </w:r>
    </w:p>
    <w:p w14:paraId="355DD4DC" w14:textId="354F144B" w:rsidR="00327172" w:rsidRDefault="00327172">
      <w:pPr>
        <w:pStyle w:val="CommentText"/>
      </w:pPr>
      <w:r>
        <w:t>2). After that you would need to describe your diet findings and make a proper citations and comparisons to the published knowledge. What unique was in your study and whether or not it confirms previous findings. Both aims a) and b) could be discussed here.</w:t>
      </w:r>
    </w:p>
    <w:p w14:paraId="77926CB8" w14:textId="410C9CE5" w:rsidR="00327172" w:rsidRDefault="00327172">
      <w:pPr>
        <w:pStyle w:val="CommentText"/>
      </w:pPr>
      <w:r>
        <w:t>3). A separate subheading should be dedicated to the diet overlaps. You mentioned something about zooplankton samples but completely ignore it them here.</w:t>
      </w:r>
    </w:p>
    <w:p w14:paraId="1BEBC44D" w14:textId="3ED67FE9" w:rsidR="00327172" w:rsidRDefault="00327172">
      <w:pPr>
        <w:pStyle w:val="CommentText"/>
      </w:pPr>
    </w:p>
    <w:p w14:paraId="45F5E17D" w14:textId="683535AE" w:rsidR="00327172" w:rsidRDefault="00327172">
      <w:pPr>
        <w:pStyle w:val="CommentText"/>
      </w:pPr>
      <w:r>
        <w:t>The bottom line, you will have to have answers to your aims, whether they are descriptions of the diets and niches and/or trophic relationships between these two species.</w:t>
      </w:r>
    </w:p>
  </w:comment>
  <w:comment w:id="89" w:author="Vanessa Fladmark" w:date="2020-07-15T14:42:00Z" w:initials="VF">
    <w:p w14:paraId="673B13D6" w14:textId="77777777" w:rsidR="00327172" w:rsidRDefault="00327172" w:rsidP="00BA5705">
      <w:pPr>
        <w:pStyle w:val="CommentText"/>
      </w:pPr>
      <w:r>
        <w:rPr>
          <w:rStyle w:val="CommentReference"/>
        </w:rPr>
        <w:annotationRef/>
      </w:r>
      <w:r>
        <w:t>Some excellent feeding data discussion but perhaps at this point a bit premature to talk about limitations (CL)</w:t>
      </w:r>
    </w:p>
  </w:comment>
  <w:comment w:id="92" w:author="Vanessa Fladmark" w:date="2020-07-15T14:43:00Z" w:initials="VF">
    <w:p w14:paraId="6074E875" w14:textId="77777777" w:rsidR="00327172" w:rsidRDefault="00327172" w:rsidP="00BA5705">
      <w:pPr>
        <w:pStyle w:val="CommentText"/>
      </w:pPr>
      <w:r>
        <w:rPr>
          <w:rStyle w:val="CommentReference"/>
        </w:rPr>
        <w:annotationRef/>
      </w:r>
      <w:r>
        <w:t xml:space="preserve">A caveat is that surface tows do not assess availability of all potential prey – in fact it is difficult to measure availability </w:t>
      </w:r>
      <w:proofErr w:type="spellStart"/>
      <w:r>
        <w:t>esp</w:t>
      </w:r>
      <w:proofErr w:type="spellEnd"/>
      <w:r>
        <w:t xml:space="preserve"> in the littoral zone where pink food seemed to come from in DI (CL)</w:t>
      </w:r>
    </w:p>
  </w:comment>
  <w:comment w:id="94" w:author="evgeny" w:date="2020-05-18T12:38:00Z" w:initials="e">
    <w:p w14:paraId="112077D3" w14:textId="77777777" w:rsidR="00327172" w:rsidRDefault="00327172" w:rsidP="00BA5705">
      <w:pPr>
        <w:pStyle w:val="CommentText"/>
      </w:pPr>
      <w:r>
        <w:rPr>
          <w:rStyle w:val="CommentReference"/>
        </w:rPr>
        <w:annotationRef/>
      </w:r>
      <w:r>
        <w:t>It is a common feature of patchy prey distribution and overall opportunistic foraging behavior of fish juveniles. There are many references on this. The interesting point is that pink and chum maintained their differences throughout DI-JS region clearly pointing to already defined/different feeding niches.</w:t>
      </w:r>
    </w:p>
  </w:comment>
  <w:comment w:id="93" w:author="evgeny" w:date="2020-07-06T21:40:00Z" w:initials="e">
    <w:p w14:paraId="25A19659" w14:textId="77777777" w:rsidR="00327172" w:rsidRDefault="00327172" w:rsidP="00BA5705">
      <w:pPr>
        <w:pStyle w:val="CommentText"/>
      </w:pPr>
      <w:r>
        <w:rPr>
          <w:rStyle w:val="CommentReference"/>
        </w:rPr>
        <w:annotationRef/>
      </w:r>
      <w:r>
        <w:t>Belongs to aim a).</w:t>
      </w:r>
    </w:p>
  </w:comment>
  <w:comment w:id="95" w:author="evgeny" w:date="2020-07-06T21:41:00Z" w:initials="e">
    <w:p w14:paraId="5B6B7CEA" w14:textId="77777777" w:rsidR="00327172" w:rsidRDefault="00327172" w:rsidP="00BA5705">
      <w:pPr>
        <w:pStyle w:val="CommentText"/>
      </w:pPr>
      <w:r>
        <w:rPr>
          <w:rStyle w:val="CommentReference"/>
        </w:rPr>
        <w:annotationRef/>
      </w:r>
      <w:r>
        <w:t>Belongs to aim a).</w:t>
      </w:r>
    </w:p>
  </w:comment>
  <w:comment w:id="106" w:author="Vanessa Fladmark" w:date="2020-07-15T14:48:00Z" w:initials="VF">
    <w:p w14:paraId="04B49FCE" w14:textId="77777777" w:rsidR="00327172" w:rsidRDefault="00327172" w:rsidP="00BA5705">
      <w:pPr>
        <w:pStyle w:val="CommentText"/>
      </w:pPr>
      <w:r>
        <w:rPr>
          <w:rStyle w:val="CommentReference"/>
        </w:rPr>
        <w:annotationRef/>
      </w:r>
      <w:r>
        <w:rPr>
          <w:rStyle w:val="CommentReference"/>
        </w:rPr>
        <w:annotationRef/>
      </w:r>
      <w:r>
        <w:t>What is the evidence for starvation? (CL)</w:t>
      </w:r>
    </w:p>
  </w:comment>
  <w:comment w:id="99" w:author="evgeny" w:date="2020-07-06T21:44:00Z" w:initials="e">
    <w:p w14:paraId="206346C7" w14:textId="77777777" w:rsidR="00327172" w:rsidRDefault="00327172" w:rsidP="00BA5705">
      <w:pPr>
        <w:pStyle w:val="CommentText"/>
      </w:pPr>
      <w:r>
        <w:rPr>
          <w:rStyle w:val="CommentReference"/>
        </w:rPr>
        <w:annotationRef/>
      </w:r>
      <w:r>
        <w:t xml:space="preserve">These more sound like they belong to aim c). </w:t>
      </w:r>
    </w:p>
  </w:comment>
  <w:comment w:id="111" w:author="Vanessa Fladmark" w:date="2020-07-15T14:45:00Z" w:initials="VF">
    <w:p w14:paraId="4ECD8467" w14:textId="35784B72" w:rsidR="00327172" w:rsidRDefault="00327172">
      <w:pPr>
        <w:pStyle w:val="CommentText"/>
      </w:pPr>
      <w:r>
        <w:rPr>
          <w:rStyle w:val="CommentReference"/>
        </w:rPr>
        <w:annotationRef/>
      </w:r>
      <w:r>
        <w:t>I think this was an old comment from someone… Pick one!</w:t>
      </w:r>
    </w:p>
  </w:comment>
  <w:comment w:id="112" w:author="Vanessa Fladmark" w:date="2020-07-15T14:44:00Z" w:initials="VF">
    <w:p w14:paraId="1E6702B9" w14:textId="77777777" w:rsidR="00327172" w:rsidRDefault="00327172" w:rsidP="00A12A2C">
      <w:pPr>
        <w:pStyle w:val="CommentText"/>
      </w:pPr>
      <w:r>
        <w:rPr>
          <w:rStyle w:val="CommentReference"/>
        </w:rPr>
        <w:annotationRef/>
      </w:r>
      <w:r>
        <w:t xml:space="preserve">Is this a “habitat niche” or a “feeding niche” (or is there anything in the literature that defines these 2?) Is there any evidence that pinks are closer to the beach than chum – </w:t>
      </w:r>
    </w:p>
    <w:p w14:paraId="70E04327" w14:textId="77777777" w:rsidR="00327172" w:rsidRDefault="00327172" w:rsidP="00A12A2C">
      <w:pPr>
        <w:pStyle w:val="CommentText"/>
      </w:pPr>
    </w:p>
    <w:p w14:paraId="667D281A" w14:textId="77777777" w:rsidR="00327172" w:rsidRDefault="00327172" w:rsidP="00A12A2C">
      <w:pPr>
        <w:pStyle w:val="CommentText"/>
      </w:pPr>
      <w:r>
        <w:t>Maybe a fundamental paper such as below might be a lead it has been cited many times</w:t>
      </w:r>
    </w:p>
    <w:p w14:paraId="6A784DE0" w14:textId="77777777" w:rsidR="00327172" w:rsidRDefault="00327172" w:rsidP="00A12A2C">
      <w:pPr>
        <w:pStyle w:val="CommentText"/>
      </w:pPr>
    </w:p>
    <w:p w14:paraId="245081D0" w14:textId="77777777" w:rsidR="00327172" w:rsidRDefault="00327172" w:rsidP="00A12A2C">
      <w:r>
        <w:t xml:space="preserve">RH Whittaker, </w:t>
      </w:r>
      <w:hyperlink r:id="rId1" w:history="1">
        <w:r>
          <w:rPr>
            <w:rStyle w:val="Hyperlink"/>
          </w:rPr>
          <w:t>SA Levin</w:t>
        </w:r>
      </w:hyperlink>
      <w:r>
        <w:t>, RB Root 1973. - The American Naturalist, 107:321</w:t>
      </w:r>
    </w:p>
    <w:p w14:paraId="3F90D092" w14:textId="77777777" w:rsidR="00327172" w:rsidRDefault="00327172" w:rsidP="00A12A2C">
      <w:pPr>
        <w:pStyle w:val="CommentText"/>
      </w:pPr>
      <w:r>
        <w:t>t</w:t>
      </w:r>
    </w:p>
    <w:p w14:paraId="319E39DF" w14:textId="77777777" w:rsidR="00327172" w:rsidRDefault="00327172" w:rsidP="00A12A2C">
      <w:pPr>
        <w:pStyle w:val="CommentText"/>
      </w:pPr>
    </w:p>
    <w:p w14:paraId="29D97531" w14:textId="14AB22AD" w:rsidR="00327172" w:rsidRDefault="00327172" w:rsidP="00A12A2C">
      <w:pPr>
        <w:pStyle w:val="CommentText"/>
      </w:pPr>
      <w:proofErr w:type="gramStart"/>
      <w:r>
        <w:t>Also</w:t>
      </w:r>
      <w:proofErr w:type="gramEnd"/>
      <w:r>
        <w:t xml:space="preserve"> I assume the </w:t>
      </w:r>
      <w:proofErr w:type="spellStart"/>
      <w:r>
        <w:t>Balanamorpha</w:t>
      </w:r>
      <w:proofErr w:type="spellEnd"/>
      <w:r>
        <w:t xml:space="preserve"> in the diets are barnacle cyprids which indicates a link to the littoral. (CL comment)</w:t>
      </w:r>
    </w:p>
  </w:comment>
  <w:comment w:id="113" w:author="Brian" w:date="2020-05-10T14:05:00Z" w:initials="%">
    <w:p w14:paraId="743CE9F4" w14:textId="77777777" w:rsidR="00327172" w:rsidRDefault="00327172">
      <w:pPr>
        <w:pStyle w:val="CommentText"/>
      </w:pPr>
      <w:r>
        <w:rPr>
          <w:rStyle w:val="CommentReference"/>
        </w:rPr>
        <w:annotationRef/>
      </w:r>
      <w:r>
        <w:t>Do they rely on a niche or are they just genetically pre-disposed to have a certain niche?</w:t>
      </w:r>
    </w:p>
    <w:p w14:paraId="660E0330" w14:textId="77777777" w:rsidR="00327172" w:rsidRDefault="00327172">
      <w:pPr>
        <w:pStyle w:val="CommentText"/>
      </w:pPr>
    </w:p>
    <w:p w14:paraId="16935D1D" w14:textId="77777777" w:rsidR="00327172" w:rsidRDefault="00327172">
      <w:pPr>
        <w:pStyle w:val="CommentText"/>
      </w:pPr>
      <w:r>
        <w:t>Are you saying that they have a niche, but that they both show flexibility?</w:t>
      </w:r>
    </w:p>
    <w:p w14:paraId="643AB988" w14:textId="77777777" w:rsidR="00327172" w:rsidRDefault="00327172">
      <w:pPr>
        <w:pStyle w:val="CommentText"/>
      </w:pPr>
    </w:p>
    <w:p w14:paraId="227F8F1D" w14:textId="2F61AD17" w:rsidR="00327172" w:rsidRDefault="00327172">
      <w:pPr>
        <w:pStyle w:val="CommentText"/>
      </w:pPr>
      <w:r>
        <w:t xml:space="preserve">Are there any papers that deal with this – “niche shifting” in response to foraging conditions.  That could be an interesting concept to pursue. </w:t>
      </w:r>
    </w:p>
  </w:comment>
  <w:comment w:id="114" w:author="Vanessa Fladmark" w:date="2020-07-15T14:45:00Z" w:initials="VF">
    <w:p w14:paraId="0CD3D774" w14:textId="4F8954B0" w:rsidR="00327172" w:rsidRDefault="00327172">
      <w:pPr>
        <w:pStyle w:val="CommentText"/>
      </w:pPr>
      <w:r>
        <w:rPr>
          <w:rStyle w:val="CommentReference"/>
        </w:rPr>
        <w:annotationRef/>
      </w:r>
      <w:r>
        <w:t xml:space="preserve">Are there any studies from the nearshore that show the effects of competition </w:t>
      </w:r>
      <w:proofErr w:type="gramStart"/>
      <w:r>
        <w:t>( seems</w:t>
      </w:r>
      <w:proofErr w:type="gramEnd"/>
      <w:r>
        <w:t xml:space="preserve"> to be lots of evidence in the larger water bodies and open ocean)</w:t>
      </w:r>
    </w:p>
  </w:comment>
  <w:comment w:id="110" w:author="evgeny" w:date="2020-07-06T21:40:00Z" w:initials="e">
    <w:p w14:paraId="638045C2" w14:textId="2F947656" w:rsidR="00327172" w:rsidRDefault="00327172">
      <w:pPr>
        <w:pStyle w:val="CommentText"/>
      </w:pPr>
      <w:r>
        <w:rPr>
          <w:rStyle w:val="CommentReference"/>
        </w:rPr>
        <w:annotationRef/>
      </w:r>
      <w:r>
        <w:t>Belongs to aim b).</w:t>
      </w:r>
    </w:p>
  </w:comment>
  <w:comment w:id="115" w:author="evgeny" w:date="2020-07-06T21:42:00Z" w:initials="e">
    <w:p w14:paraId="1467AF33" w14:textId="20E81A5A" w:rsidR="00327172" w:rsidRDefault="00327172">
      <w:pPr>
        <w:pStyle w:val="CommentText"/>
      </w:pPr>
      <w:r>
        <w:rPr>
          <w:rStyle w:val="CommentReference"/>
        </w:rPr>
        <w:annotationRef/>
      </w:r>
      <w:r>
        <w:t xml:space="preserve">Technically belongs to aim a) but is not really the aim of the study. So, it could be a separate subdivision or placed in the end of aims a) and b) combined. </w:t>
      </w:r>
    </w:p>
  </w:comment>
  <w:comment w:id="118" w:author="evgeny" w:date="2020-07-06T21:45:00Z" w:initials="e">
    <w:p w14:paraId="3F73EBF5" w14:textId="77777777" w:rsidR="00327172" w:rsidRDefault="00327172">
      <w:pPr>
        <w:pStyle w:val="CommentText"/>
      </w:pPr>
      <w:r>
        <w:rPr>
          <w:rStyle w:val="CommentReference"/>
        </w:rPr>
        <w:annotationRef/>
      </w:r>
      <w:r>
        <w:t xml:space="preserve">I am not sure I have seen this to be proved or even properly discussed in the text above. It is very important </w:t>
      </w:r>
      <w:proofErr w:type="gramStart"/>
      <w:r>
        <w:t>statement</w:t>
      </w:r>
      <w:proofErr w:type="gramEnd"/>
      <w:r>
        <w:t xml:space="preserve"> but it should come from results and discussion. The same is true to the following this sentence text.</w:t>
      </w:r>
    </w:p>
    <w:p w14:paraId="5B4C4DA3" w14:textId="5579FDEB" w:rsidR="00327172" w:rsidRDefault="00327172">
      <w:pPr>
        <w:pStyle w:val="CommentText"/>
      </w:pPr>
      <w:r>
        <w:t xml:space="preserve">It is correct in my </w:t>
      </w:r>
      <w:proofErr w:type="gramStart"/>
      <w:r>
        <w:t>view</w:t>
      </w:r>
      <w:proofErr w:type="gramEnd"/>
      <w:r>
        <w:t xml:space="preserve"> but it looks like you know that because of course you know your data best and you have been thinking this over and over but in my view, it is not clear form your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4B5E7AB" w15:done="0"/>
  <w15:commentEx w15:paraId="48B573F4" w15:done="0"/>
  <w15:commentEx w15:paraId="7DE3EF6A" w15:done="0"/>
  <w15:commentEx w15:paraId="27C12E8B" w15:done="0"/>
  <w15:commentEx w15:paraId="6FA9B584" w15:done="0"/>
  <w15:commentEx w15:paraId="159CDDBC" w15:done="0"/>
  <w15:commentEx w15:paraId="45F5E17D" w15:done="0"/>
  <w15:commentEx w15:paraId="673B13D6" w15:done="0"/>
  <w15:commentEx w15:paraId="6074E875" w15:done="0"/>
  <w15:commentEx w15:paraId="112077D3" w15:done="0"/>
  <w15:commentEx w15:paraId="25A19659" w15:done="0"/>
  <w15:commentEx w15:paraId="5B6B7CEA" w15:done="0"/>
  <w15:commentEx w15:paraId="04B49FCE" w15:done="0"/>
  <w15:commentEx w15:paraId="206346C7" w15:done="0"/>
  <w15:commentEx w15:paraId="4ECD8467" w15:done="0"/>
  <w15:commentEx w15:paraId="29D97531" w15:done="0"/>
  <w15:commentEx w15:paraId="227F8F1D" w15:done="0"/>
  <w15:commentEx w15:paraId="0CD3D774" w15:done="0"/>
  <w15:commentEx w15:paraId="638045C2" w15:done="0"/>
  <w15:commentEx w15:paraId="1467AF33" w15:done="0"/>
  <w15:commentEx w15:paraId="5B4C4D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98F3B" w16cex:dateUtc="2020-07-15T21:20:00Z"/>
  <w16cex:commentExtensible w16cex:durableId="22C402C9" w16cex:dateUtc="2020-07-23T19:36:00Z"/>
  <w16cex:commentExtensible w16cex:durableId="22B9945B" w16cex:dateUtc="2020-07-15T21:42:00Z"/>
  <w16cex:commentExtensible w16cex:durableId="22B99477" w16cex:dateUtc="2020-07-15T21:43:00Z"/>
  <w16cex:commentExtensible w16cex:durableId="22B995BC" w16cex:dateUtc="2020-07-15T21:48:00Z"/>
  <w16cex:commentExtensible w16cex:durableId="22B99503" w16cex:dateUtc="2020-07-15T21:45:00Z"/>
  <w16cex:commentExtensible w16cex:durableId="22B994C3" w16cex:dateUtc="2020-07-15T21:44:00Z"/>
  <w16cex:commentExtensible w16cex:durableId="22B9951D" w16cex:dateUtc="2020-07-15T21: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4B5E7AB" w16cid:durableId="22B98F3B"/>
  <w16cid:commentId w16cid:paraId="48B573F4" w16cid:durableId="22C402C9"/>
  <w16cid:commentId w16cid:paraId="7DE3EF6A" w16cid:durableId="22B950D6"/>
  <w16cid:commentId w16cid:paraId="27C12E8B" w16cid:durableId="22B950DD"/>
  <w16cid:commentId w16cid:paraId="6FA9B584" w16cid:durableId="22B950DA"/>
  <w16cid:commentId w16cid:paraId="159CDDBC" w16cid:durableId="22B950DB"/>
  <w16cid:commentId w16cid:paraId="45F5E17D" w16cid:durableId="22B950DF"/>
  <w16cid:commentId w16cid:paraId="673B13D6" w16cid:durableId="22B9945B"/>
  <w16cid:commentId w16cid:paraId="6074E875" w16cid:durableId="22B99477"/>
  <w16cid:commentId w16cid:paraId="112077D3" w16cid:durableId="226D0740"/>
  <w16cid:commentId w16cid:paraId="25A19659" w16cid:durableId="22B950E3"/>
  <w16cid:commentId w16cid:paraId="5B6B7CEA" w16cid:durableId="22B950E5"/>
  <w16cid:commentId w16cid:paraId="04B49FCE" w16cid:durableId="22B995BC"/>
  <w16cid:commentId w16cid:paraId="206346C7" w16cid:durableId="22B950E7"/>
  <w16cid:commentId w16cid:paraId="4ECD8467" w16cid:durableId="22B99503"/>
  <w16cid:commentId w16cid:paraId="29D97531" w16cid:durableId="22B994C3"/>
  <w16cid:commentId w16cid:paraId="227F8F1D" w16cid:durableId="226D073E"/>
  <w16cid:commentId w16cid:paraId="0CD3D774" w16cid:durableId="22B9951D"/>
  <w16cid:commentId w16cid:paraId="638045C2" w16cid:durableId="22B950E1"/>
  <w16cid:commentId w16cid:paraId="1467AF33" w16cid:durableId="22B950E6"/>
  <w16cid:commentId w16cid:paraId="5B4C4DA3" w16cid:durableId="22B950E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1C79F9" w14:textId="77777777" w:rsidR="008040F2" w:rsidRDefault="008040F2" w:rsidP="003A2A0A">
      <w:r>
        <w:separator/>
      </w:r>
    </w:p>
  </w:endnote>
  <w:endnote w:type="continuationSeparator" w:id="0">
    <w:p w14:paraId="21492347" w14:textId="77777777" w:rsidR="008040F2" w:rsidRDefault="008040F2"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Content>
      <w:p w14:paraId="0591955E" w14:textId="752CB4F7" w:rsidR="00327172" w:rsidRDefault="00327172"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327172" w:rsidRDefault="00327172"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Content>
      <w:p w14:paraId="0FC41996" w14:textId="34E02AFD" w:rsidR="00327172" w:rsidRDefault="00327172"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5E12BC06" w14:textId="77777777" w:rsidR="00327172" w:rsidRDefault="00327172"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061441" w14:textId="77777777" w:rsidR="008040F2" w:rsidRDefault="008040F2" w:rsidP="003A2A0A">
      <w:r>
        <w:separator/>
      </w:r>
    </w:p>
  </w:footnote>
  <w:footnote w:type="continuationSeparator" w:id="0">
    <w:p w14:paraId="7A54CB25" w14:textId="77777777" w:rsidR="008040F2" w:rsidRDefault="008040F2"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16" w15:restartNumberingAfterBreak="0">
    <w:nsid w:val="4C4C4CF5"/>
    <w:multiLevelType w:val="multilevel"/>
    <w:tmpl w:val="D0863BCC"/>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0"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7"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2"/>
  </w:num>
  <w:num w:numId="2">
    <w:abstractNumId w:val="15"/>
  </w:num>
  <w:num w:numId="3">
    <w:abstractNumId w:val="16"/>
  </w:num>
  <w:num w:numId="4">
    <w:abstractNumId w:val="13"/>
  </w:num>
  <w:num w:numId="5">
    <w:abstractNumId w:val="14"/>
  </w:num>
  <w:num w:numId="6">
    <w:abstractNumId w:val="18"/>
  </w:num>
  <w:num w:numId="7">
    <w:abstractNumId w:val="10"/>
  </w:num>
  <w:num w:numId="8">
    <w:abstractNumId w:val="17"/>
  </w:num>
  <w:num w:numId="9">
    <w:abstractNumId w:val="11"/>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Vanessa Fladmark">
    <w15:presenceInfo w15:providerId="Windows Live" w15:userId="5fbc69579e622980"/>
  </w15:person>
  <w15:person w15:author="Brian">
    <w15:presenceInfo w15:providerId="None" w15:userId="Brian"/>
  </w15:person>
  <w15:person w15:author="evgeny">
    <w15:presenceInfo w15:providerId="None" w15:userId="evgen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4096" w:nlCheck="1" w:checkStyle="0"/>
  <w:activeWritingStyle w:appName="MSWord" w:lang="en-CA" w:vendorID="64" w:dllVersion="409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117C6"/>
    <w:rsid w:val="00015A51"/>
    <w:rsid w:val="000205D4"/>
    <w:rsid w:val="00020732"/>
    <w:rsid w:val="00024A60"/>
    <w:rsid w:val="000374C3"/>
    <w:rsid w:val="0003790E"/>
    <w:rsid w:val="00040479"/>
    <w:rsid w:val="0004162A"/>
    <w:rsid w:val="00042E3D"/>
    <w:rsid w:val="00050ACA"/>
    <w:rsid w:val="00052533"/>
    <w:rsid w:val="00060858"/>
    <w:rsid w:val="00063820"/>
    <w:rsid w:val="00063D72"/>
    <w:rsid w:val="000721C6"/>
    <w:rsid w:val="00072E9D"/>
    <w:rsid w:val="0007690A"/>
    <w:rsid w:val="00084C28"/>
    <w:rsid w:val="000921D3"/>
    <w:rsid w:val="000A118F"/>
    <w:rsid w:val="000A2946"/>
    <w:rsid w:val="000A3C7A"/>
    <w:rsid w:val="000A6300"/>
    <w:rsid w:val="000A705A"/>
    <w:rsid w:val="000B18FB"/>
    <w:rsid w:val="000B23A6"/>
    <w:rsid w:val="000B4062"/>
    <w:rsid w:val="000B7AAD"/>
    <w:rsid w:val="000C4477"/>
    <w:rsid w:val="000C742C"/>
    <w:rsid w:val="000D2776"/>
    <w:rsid w:val="000F1000"/>
    <w:rsid w:val="001005FA"/>
    <w:rsid w:val="00107517"/>
    <w:rsid w:val="0011316F"/>
    <w:rsid w:val="001210AF"/>
    <w:rsid w:val="001215CF"/>
    <w:rsid w:val="00121E35"/>
    <w:rsid w:val="00130CA0"/>
    <w:rsid w:val="0014191B"/>
    <w:rsid w:val="00143051"/>
    <w:rsid w:val="0015282A"/>
    <w:rsid w:val="00155D2E"/>
    <w:rsid w:val="00157162"/>
    <w:rsid w:val="00163A6A"/>
    <w:rsid w:val="00165D2C"/>
    <w:rsid w:val="00170A89"/>
    <w:rsid w:val="00171827"/>
    <w:rsid w:val="00174E5C"/>
    <w:rsid w:val="00175A92"/>
    <w:rsid w:val="001856EB"/>
    <w:rsid w:val="00185709"/>
    <w:rsid w:val="00187473"/>
    <w:rsid w:val="001911B4"/>
    <w:rsid w:val="00194981"/>
    <w:rsid w:val="001965D6"/>
    <w:rsid w:val="001A599A"/>
    <w:rsid w:val="001A6E5F"/>
    <w:rsid w:val="001C050C"/>
    <w:rsid w:val="001C45E1"/>
    <w:rsid w:val="001D077D"/>
    <w:rsid w:val="001D259B"/>
    <w:rsid w:val="001D3815"/>
    <w:rsid w:val="001E3056"/>
    <w:rsid w:val="001E360F"/>
    <w:rsid w:val="001E3EBB"/>
    <w:rsid w:val="001E4D0E"/>
    <w:rsid w:val="001F37CC"/>
    <w:rsid w:val="001F521B"/>
    <w:rsid w:val="00215A25"/>
    <w:rsid w:val="00221C19"/>
    <w:rsid w:val="0022727F"/>
    <w:rsid w:val="0022733A"/>
    <w:rsid w:val="00235844"/>
    <w:rsid w:val="00237B22"/>
    <w:rsid w:val="00241A3C"/>
    <w:rsid w:val="0024436B"/>
    <w:rsid w:val="00245286"/>
    <w:rsid w:val="002464A4"/>
    <w:rsid w:val="00250A2E"/>
    <w:rsid w:val="00254176"/>
    <w:rsid w:val="00255712"/>
    <w:rsid w:val="00257D50"/>
    <w:rsid w:val="00257DCA"/>
    <w:rsid w:val="002606FB"/>
    <w:rsid w:val="00262962"/>
    <w:rsid w:val="00265460"/>
    <w:rsid w:val="00266C78"/>
    <w:rsid w:val="00270521"/>
    <w:rsid w:val="00273643"/>
    <w:rsid w:val="00281143"/>
    <w:rsid w:val="002823A8"/>
    <w:rsid w:val="0028260B"/>
    <w:rsid w:val="00286A8E"/>
    <w:rsid w:val="00287B94"/>
    <w:rsid w:val="002A6034"/>
    <w:rsid w:val="002B1CEB"/>
    <w:rsid w:val="002B2430"/>
    <w:rsid w:val="002C5909"/>
    <w:rsid w:val="002C5E03"/>
    <w:rsid w:val="002C77C0"/>
    <w:rsid w:val="002D4529"/>
    <w:rsid w:val="002D5C0C"/>
    <w:rsid w:val="002F6E95"/>
    <w:rsid w:val="0031258B"/>
    <w:rsid w:val="00327172"/>
    <w:rsid w:val="003424A0"/>
    <w:rsid w:val="0034386C"/>
    <w:rsid w:val="003578BB"/>
    <w:rsid w:val="003616B8"/>
    <w:rsid w:val="00364458"/>
    <w:rsid w:val="00367DCC"/>
    <w:rsid w:val="00370FD6"/>
    <w:rsid w:val="00371D32"/>
    <w:rsid w:val="00372150"/>
    <w:rsid w:val="00373355"/>
    <w:rsid w:val="003759A9"/>
    <w:rsid w:val="003761CE"/>
    <w:rsid w:val="003852C1"/>
    <w:rsid w:val="003A2A0A"/>
    <w:rsid w:val="003B545F"/>
    <w:rsid w:val="003B6DBD"/>
    <w:rsid w:val="003C25AC"/>
    <w:rsid w:val="003C4653"/>
    <w:rsid w:val="003D1980"/>
    <w:rsid w:val="003D287D"/>
    <w:rsid w:val="003D4064"/>
    <w:rsid w:val="003D5843"/>
    <w:rsid w:val="003E0C2D"/>
    <w:rsid w:val="003E3677"/>
    <w:rsid w:val="003E451F"/>
    <w:rsid w:val="003F2446"/>
    <w:rsid w:val="003F7560"/>
    <w:rsid w:val="00400564"/>
    <w:rsid w:val="00400B2C"/>
    <w:rsid w:val="00405176"/>
    <w:rsid w:val="00405545"/>
    <w:rsid w:val="00407993"/>
    <w:rsid w:val="00412FFA"/>
    <w:rsid w:val="00425B53"/>
    <w:rsid w:val="00426957"/>
    <w:rsid w:val="004415A1"/>
    <w:rsid w:val="004452A5"/>
    <w:rsid w:val="00454A36"/>
    <w:rsid w:val="00477EF3"/>
    <w:rsid w:val="004A1033"/>
    <w:rsid w:val="004A33F6"/>
    <w:rsid w:val="004B17CC"/>
    <w:rsid w:val="004C2951"/>
    <w:rsid w:val="004C64DC"/>
    <w:rsid w:val="004C7CA4"/>
    <w:rsid w:val="004D4459"/>
    <w:rsid w:val="004E5D64"/>
    <w:rsid w:val="004F586B"/>
    <w:rsid w:val="004F5C82"/>
    <w:rsid w:val="004F7921"/>
    <w:rsid w:val="00500BFD"/>
    <w:rsid w:val="00506955"/>
    <w:rsid w:val="005130C0"/>
    <w:rsid w:val="00514271"/>
    <w:rsid w:val="005218B6"/>
    <w:rsid w:val="0053235E"/>
    <w:rsid w:val="005328F4"/>
    <w:rsid w:val="00545E45"/>
    <w:rsid w:val="005550C5"/>
    <w:rsid w:val="005630F6"/>
    <w:rsid w:val="005675E6"/>
    <w:rsid w:val="00576FC5"/>
    <w:rsid w:val="00580FEA"/>
    <w:rsid w:val="00581E14"/>
    <w:rsid w:val="005871C0"/>
    <w:rsid w:val="005917B2"/>
    <w:rsid w:val="00595870"/>
    <w:rsid w:val="00596920"/>
    <w:rsid w:val="005A57A4"/>
    <w:rsid w:val="005B1359"/>
    <w:rsid w:val="005B16D6"/>
    <w:rsid w:val="005C34E9"/>
    <w:rsid w:val="005C4F22"/>
    <w:rsid w:val="005C6781"/>
    <w:rsid w:val="005D22F3"/>
    <w:rsid w:val="005D53D1"/>
    <w:rsid w:val="005D7C3C"/>
    <w:rsid w:val="005E53AD"/>
    <w:rsid w:val="005E7E49"/>
    <w:rsid w:val="005F0008"/>
    <w:rsid w:val="005F1EA6"/>
    <w:rsid w:val="005F4718"/>
    <w:rsid w:val="00606F1A"/>
    <w:rsid w:val="00607408"/>
    <w:rsid w:val="00610845"/>
    <w:rsid w:val="0061405B"/>
    <w:rsid w:val="00644F18"/>
    <w:rsid w:val="00652E48"/>
    <w:rsid w:val="00653C56"/>
    <w:rsid w:val="00663B82"/>
    <w:rsid w:val="006648E5"/>
    <w:rsid w:val="00674289"/>
    <w:rsid w:val="00676457"/>
    <w:rsid w:val="00677CC7"/>
    <w:rsid w:val="00680BD2"/>
    <w:rsid w:val="006A4D87"/>
    <w:rsid w:val="006A527D"/>
    <w:rsid w:val="006B6933"/>
    <w:rsid w:val="006D268C"/>
    <w:rsid w:val="006D65D3"/>
    <w:rsid w:val="006E0CC9"/>
    <w:rsid w:val="006F6325"/>
    <w:rsid w:val="006F6A4C"/>
    <w:rsid w:val="00702E99"/>
    <w:rsid w:val="007103C9"/>
    <w:rsid w:val="00711E92"/>
    <w:rsid w:val="007139E2"/>
    <w:rsid w:val="00720DF7"/>
    <w:rsid w:val="00722B46"/>
    <w:rsid w:val="00724673"/>
    <w:rsid w:val="0072731E"/>
    <w:rsid w:val="00736E07"/>
    <w:rsid w:val="00766C29"/>
    <w:rsid w:val="00767845"/>
    <w:rsid w:val="007720AD"/>
    <w:rsid w:val="00776754"/>
    <w:rsid w:val="0078618D"/>
    <w:rsid w:val="0079210F"/>
    <w:rsid w:val="00796E23"/>
    <w:rsid w:val="007A02D2"/>
    <w:rsid w:val="007B4C06"/>
    <w:rsid w:val="007B6291"/>
    <w:rsid w:val="007D0D96"/>
    <w:rsid w:val="007D1086"/>
    <w:rsid w:val="007D229C"/>
    <w:rsid w:val="007F1E58"/>
    <w:rsid w:val="007F2F83"/>
    <w:rsid w:val="007F46BB"/>
    <w:rsid w:val="007F7936"/>
    <w:rsid w:val="0080304D"/>
    <w:rsid w:val="00803D2A"/>
    <w:rsid w:val="008040F2"/>
    <w:rsid w:val="00804ABE"/>
    <w:rsid w:val="00810FDA"/>
    <w:rsid w:val="00814F85"/>
    <w:rsid w:val="00830B94"/>
    <w:rsid w:val="00855CF6"/>
    <w:rsid w:val="00864AFD"/>
    <w:rsid w:val="00864DB4"/>
    <w:rsid w:val="00871813"/>
    <w:rsid w:val="0087469C"/>
    <w:rsid w:val="00875D51"/>
    <w:rsid w:val="0087627C"/>
    <w:rsid w:val="0088742C"/>
    <w:rsid w:val="00893A55"/>
    <w:rsid w:val="00893DEA"/>
    <w:rsid w:val="008C0658"/>
    <w:rsid w:val="008D1DFE"/>
    <w:rsid w:val="008D286A"/>
    <w:rsid w:val="008D2E0A"/>
    <w:rsid w:val="008D6D7B"/>
    <w:rsid w:val="008E06FB"/>
    <w:rsid w:val="008E2EC9"/>
    <w:rsid w:val="008E677B"/>
    <w:rsid w:val="008E6F8D"/>
    <w:rsid w:val="008F3081"/>
    <w:rsid w:val="00901C7C"/>
    <w:rsid w:val="00901FAA"/>
    <w:rsid w:val="00912321"/>
    <w:rsid w:val="00916329"/>
    <w:rsid w:val="00925967"/>
    <w:rsid w:val="00926601"/>
    <w:rsid w:val="00940CC8"/>
    <w:rsid w:val="009524B2"/>
    <w:rsid w:val="00963331"/>
    <w:rsid w:val="0098154C"/>
    <w:rsid w:val="009827BE"/>
    <w:rsid w:val="00987FD4"/>
    <w:rsid w:val="009A0A4E"/>
    <w:rsid w:val="009A44D9"/>
    <w:rsid w:val="009B1135"/>
    <w:rsid w:val="009C0199"/>
    <w:rsid w:val="009C36C9"/>
    <w:rsid w:val="009C420C"/>
    <w:rsid w:val="009D2E09"/>
    <w:rsid w:val="009E2312"/>
    <w:rsid w:val="009F0B0F"/>
    <w:rsid w:val="009F55E3"/>
    <w:rsid w:val="009F6DC3"/>
    <w:rsid w:val="00A0573F"/>
    <w:rsid w:val="00A1270A"/>
    <w:rsid w:val="00A12A2C"/>
    <w:rsid w:val="00A12EDC"/>
    <w:rsid w:val="00A16692"/>
    <w:rsid w:val="00A350A0"/>
    <w:rsid w:val="00A357F0"/>
    <w:rsid w:val="00A37BBE"/>
    <w:rsid w:val="00A43ACF"/>
    <w:rsid w:val="00A43EB6"/>
    <w:rsid w:val="00A44D10"/>
    <w:rsid w:val="00A47833"/>
    <w:rsid w:val="00A6129A"/>
    <w:rsid w:val="00A74E6E"/>
    <w:rsid w:val="00A90378"/>
    <w:rsid w:val="00A91C85"/>
    <w:rsid w:val="00A94526"/>
    <w:rsid w:val="00AA5306"/>
    <w:rsid w:val="00AA5C3C"/>
    <w:rsid w:val="00AC0B65"/>
    <w:rsid w:val="00AC286C"/>
    <w:rsid w:val="00AC3D53"/>
    <w:rsid w:val="00AC5BFE"/>
    <w:rsid w:val="00AD3DCA"/>
    <w:rsid w:val="00AE60EB"/>
    <w:rsid w:val="00AE6581"/>
    <w:rsid w:val="00AE6EE9"/>
    <w:rsid w:val="00AE7F76"/>
    <w:rsid w:val="00AF4E2F"/>
    <w:rsid w:val="00B00DD1"/>
    <w:rsid w:val="00B010C1"/>
    <w:rsid w:val="00B0755B"/>
    <w:rsid w:val="00B177B7"/>
    <w:rsid w:val="00B23FAA"/>
    <w:rsid w:val="00B36CFE"/>
    <w:rsid w:val="00B37033"/>
    <w:rsid w:val="00B40BCA"/>
    <w:rsid w:val="00B60903"/>
    <w:rsid w:val="00B62F8D"/>
    <w:rsid w:val="00B63F8C"/>
    <w:rsid w:val="00B6444D"/>
    <w:rsid w:val="00B64F00"/>
    <w:rsid w:val="00B65D7F"/>
    <w:rsid w:val="00B70C9F"/>
    <w:rsid w:val="00B72FEC"/>
    <w:rsid w:val="00B73347"/>
    <w:rsid w:val="00B753AC"/>
    <w:rsid w:val="00B764E8"/>
    <w:rsid w:val="00B766C2"/>
    <w:rsid w:val="00B97243"/>
    <w:rsid w:val="00BA28AC"/>
    <w:rsid w:val="00BA5652"/>
    <w:rsid w:val="00BA5705"/>
    <w:rsid w:val="00BB1CD8"/>
    <w:rsid w:val="00BC5F78"/>
    <w:rsid w:val="00BD0276"/>
    <w:rsid w:val="00BD3083"/>
    <w:rsid w:val="00BD4CC0"/>
    <w:rsid w:val="00BE1091"/>
    <w:rsid w:val="00BE54A2"/>
    <w:rsid w:val="00BE68F8"/>
    <w:rsid w:val="00BE79B2"/>
    <w:rsid w:val="00C0082E"/>
    <w:rsid w:val="00C12468"/>
    <w:rsid w:val="00C17C7E"/>
    <w:rsid w:val="00C25ABB"/>
    <w:rsid w:val="00C26FE7"/>
    <w:rsid w:val="00C36020"/>
    <w:rsid w:val="00C3611D"/>
    <w:rsid w:val="00C629DB"/>
    <w:rsid w:val="00C6340E"/>
    <w:rsid w:val="00C67B23"/>
    <w:rsid w:val="00C71BDC"/>
    <w:rsid w:val="00C74CEF"/>
    <w:rsid w:val="00C92CF7"/>
    <w:rsid w:val="00CA2D11"/>
    <w:rsid w:val="00CA5A4D"/>
    <w:rsid w:val="00CA6BD3"/>
    <w:rsid w:val="00CB23BF"/>
    <w:rsid w:val="00CB61B8"/>
    <w:rsid w:val="00CD2F09"/>
    <w:rsid w:val="00CD7AB4"/>
    <w:rsid w:val="00CE1947"/>
    <w:rsid w:val="00CE7AC8"/>
    <w:rsid w:val="00CF3DCD"/>
    <w:rsid w:val="00D0733D"/>
    <w:rsid w:val="00D1190D"/>
    <w:rsid w:val="00D124F8"/>
    <w:rsid w:val="00D14926"/>
    <w:rsid w:val="00D16766"/>
    <w:rsid w:val="00D26BA2"/>
    <w:rsid w:val="00D42931"/>
    <w:rsid w:val="00D43811"/>
    <w:rsid w:val="00D472CE"/>
    <w:rsid w:val="00D50544"/>
    <w:rsid w:val="00D648A4"/>
    <w:rsid w:val="00D67A2E"/>
    <w:rsid w:val="00D751BB"/>
    <w:rsid w:val="00D8035C"/>
    <w:rsid w:val="00D86058"/>
    <w:rsid w:val="00D90EF2"/>
    <w:rsid w:val="00D91167"/>
    <w:rsid w:val="00DA7A1C"/>
    <w:rsid w:val="00DB41F8"/>
    <w:rsid w:val="00DB463E"/>
    <w:rsid w:val="00DB4669"/>
    <w:rsid w:val="00DB6F78"/>
    <w:rsid w:val="00DC01E0"/>
    <w:rsid w:val="00DC12B2"/>
    <w:rsid w:val="00DC3D58"/>
    <w:rsid w:val="00DF030F"/>
    <w:rsid w:val="00DF245A"/>
    <w:rsid w:val="00DF2860"/>
    <w:rsid w:val="00DF5176"/>
    <w:rsid w:val="00DF7973"/>
    <w:rsid w:val="00E02EAA"/>
    <w:rsid w:val="00E10448"/>
    <w:rsid w:val="00E23601"/>
    <w:rsid w:val="00E2369C"/>
    <w:rsid w:val="00E23A22"/>
    <w:rsid w:val="00E25B86"/>
    <w:rsid w:val="00E32C78"/>
    <w:rsid w:val="00E402EC"/>
    <w:rsid w:val="00E43902"/>
    <w:rsid w:val="00E511DA"/>
    <w:rsid w:val="00E51FC4"/>
    <w:rsid w:val="00E54626"/>
    <w:rsid w:val="00E57F38"/>
    <w:rsid w:val="00E62560"/>
    <w:rsid w:val="00E6446A"/>
    <w:rsid w:val="00E74639"/>
    <w:rsid w:val="00E74AF6"/>
    <w:rsid w:val="00E8443E"/>
    <w:rsid w:val="00E84A54"/>
    <w:rsid w:val="00E87138"/>
    <w:rsid w:val="00E95B0B"/>
    <w:rsid w:val="00EA125D"/>
    <w:rsid w:val="00EA52BB"/>
    <w:rsid w:val="00EA7DF5"/>
    <w:rsid w:val="00EB46DF"/>
    <w:rsid w:val="00EC3E04"/>
    <w:rsid w:val="00EC4917"/>
    <w:rsid w:val="00EC5DAE"/>
    <w:rsid w:val="00EC7D5B"/>
    <w:rsid w:val="00ED6720"/>
    <w:rsid w:val="00EE0173"/>
    <w:rsid w:val="00EE08B1"/>
    <w:rsid w:val="00EE12FD"/>
    <w:rsid w:val="00EE17C2"/>
    <w:rsid w:val="00EE43A3"/>
    <w:rsid w:val="00EF046A"/>
    <w:rsid w:val="00EF4C3F"/>
    <w:rsid w:val="00F265A3"/>
    <w:rsid w:val="00F27A73"/>
    <w:rsid w:val="00F30AAC"/>
    <w:rsid w:val="00F30F64"/>
    <w:rsid w:val="00F522E9"/>
    <w:rsid w:val="00F53F3B"/>
    <w:rsid w:val="00F558DB"/>
    <w:rsid w:val="00F65A95"/>
    <w:rsid w:val="00F7009A"/>
    <w:rsid w:val="00F8079D"/>
    <w:rsid w:val="00F8167F"/>
    <w:rsid w:val="00F86CAA"/>
    <w:rsid w:val="00F9329D"/>
    <w:rsid w:val="00F9716A"/>
    <w:rsid w:val="00FA0237"/>
    <w:rsid w:val="00FA03B1"/>
    <w:rsid w:val="00FA59E5"/>
    <w:rsid w:val="00FA68F1"/>
    <w:rsid w:val="00FB6CCE"/>
    <w:rsid w:val="00FC0250"/>
    <w:rsid w:val="00FD5A49"/>
    <w:rsid w:val="00FF38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43DAB765-594A-A848-984E-E326140A6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24436B"/>
    <w:pPr>
      <w:numPr>
        <w:ilvl w:val="8"/>
        <w:numId w:val="3"/>
      </w:numPr>
      <w:spacing w:before="240" w:after="60"/>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24436B"/>
    <w:rPr>
      <w:rFonts w:ascii="Times New Roman" w:eastAsia="Times New Roman" w:hAnsi="Times New Roman" w:cs="Times New Roman"/>
      <w:szCs w:val="22"/>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15282A"/>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1739403610">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 w:id="341250333">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scholar.google.com/citations?user=7PeekG0AAAAJ&amp;hl=en&amp;oi=sra"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emf"/><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emf"/><Relationship Id="rId31" Type="http://schemas.openxmlformats.org/officeDocument/2006/relationships/image" Target="media/image17.emf"/><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emf"/><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hyperlink" Target="https://github.com/vfladmark/pink-chum-diets" TargetMode="Externa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4.png"/><Relationship Id="rId20" Type="http://schemas.openxmlformats.org/officeDocument/2006/relationships/image" Target="media/image6.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41F223-6FAF-4D43-B64D-503BD5DAF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1210</TotalTime>
  <Pages>72</Pages>
  <Words>27702</Words>
  <Characters>157904</Characters>
  <Application>Microsoft Office Word</Application>
  <DocSecurity>0</DocSecurity>
  <Lines>1315</Lines>
  <Paragraphs>370</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
      <vt:lpstr>Abstract</vt:lpstr>
      <vt:lpstr>Lay Summary</vt:lpstr>
      <vt:lpstr>Preface</vt:lpstr>
      <vt:lpstr>Table of Contents</vt:lpstr>
      <vt:lpstr>List of Tables</vt:lpstr>
      <vt:lpstr>List of Figures</vt:lpstr>
      <vt:lpstr>List of Illustrations</vt:lpstr>
      <vt:lpstr>List of Symbols</vt:lpstr>
      <vt:lpstr>List of Abbreviations</vt:lpstr>
      <vt:lpstr>Glossary</vt:lpstr>
      <vt:lpstr>Acknowledgements</vt:lpstr>
      <vt:lpstr>Dedication</vt:lpstr>
      <vt:lpstr>    Introduction</vt:lpstr>
      <vt:lpstr>        Historical salmon coexistence</vt:lpstr>
      <vt:lpstr>        Salmon species life history</vt:lpstr>
      <vt:lpstr>        Current state of salmon stocks</vt:lpstr>
      <vt:lpstr>        Salmon early marine migration</vt:lpstr>
      <vt:lpstr>        Pink and chum salmon feeding and competition</vt:lpstr>
      <vt:lpstr>    Juvenile pink and chum salmon divide prey resources in response to low foraging</vt:lpstr>
      <vt:lpstr>        Introduction</vt:lpstr>
    </vt:vector>
  </TitlesOfParts>
  <Company/>
  <LinksUpToDate>false</LinksUpToDate>
  <CharactersWithSpaces>185236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Fladmark</cp:lastModifiedBy>
  <cp:revision>24</cp:revision>
  <dcterms:created xsi:type="dcterms:W3CDTF">2020-07-13T14:14:00Z</dcterms:created>
  <dcterms:modified xsi:type="dcterms:W3CDTF">2020-07-31T02:03:00Z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